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A4F967B" w14:textId="77777777" w:rsidR="005F326E" w:rsidRDefault="00000000">
      <w:pPr>
        <w:spacing w:before="106"/>
        <w:ind w:left="237"/>
        <w:rPr>
          <w:rFonts w:ascii="Arial"/>
          <w:sz w:val="12"/>
        </w:rPr>
      </w:pPr>
      <w:r>
        <w:rPr>
          <w:rFonts w:ascii="Arial"/>
          <w:w w:val="95"/>
          <w:sz w:val="12"/>
        </w:rPr>
        <w:t>1</w:t>
      </w:r>
    </w:p>
    <w:p w14:paraId="4A4CA34E" w14:textId="77777777" w:rsidR="005F326E" w:rsidRDefault="005F326E">
      <w:pPr>
        <w:pStyle w:val="BodyText"/>
        <w:ind w:left="0"/>
        <w:rPr>
          <w:rFonts w:ascii="Arial"/>
          <w:sz w:val="20"/>
        </w:rPr>
      </w:pPr>
    </w:p>
    <w:p w14:paraId="7921D122" w14:textId="77777777" w:rsidR="005F326E" w:rsidRDefault="005F326E">
      <w:pPr>
        <w:pStyle w:val="BodyText"/>
        <w:ind w:left="0"/>
        <w:rPr>
          <w:rFonts w:ascii="Arial"/>
          <w:sz w:val="20"/>
        </w:rPr>
      </w:pPr>
    </w:p>
    <w:p w14:paraId="2160F17A" w14:textId="77777777" w:rsidR="005F326E" w:rsidRDefault="005F326E">
      <w:pPr>
        <w:pStyle w:val="BodyText"/>
        <w:ind w:left="0"/>
        <w:rPr>
          <w:rFonts w:ascii="Arial"/>
          <w:sz w:val="20"/>
        </w:rPr>
      </w:pPr>
    </w:p>
    <w:p w14:paraId="1F1C8CFF" w14:textId="77777777" w:rsidR="005F326E" w:rsidRDefault="005F326E">
      <w:pPr>
        <w:pStyle w:val="BodyText"/>
        <w:ind w:left="0"/>
        <w:rPr>
          <w:rFonts w:ascii="Arial"/>
          <w:sz w:val="20"/>
        </w:rPr>
      </w:pPr>
    </w:p>
    <w:p w14:paraId="2559C48A" w14:textId="77777777" w:rsidR="005F326E" w:rsidRDefault="005F326E">
      <w:pPr>
        <w:pStyle w:val="BodyText"/>
        <w:ind w:left="0"/>
        <w:rPr>
          <w:rFonts w:ascii="Arial"/>
          <w:sz w:val="20"/>
        </w:rPr>
      </w:pPr>
    </w:p>
    <w:p w14:paraId="7FD5BAEB" w14:textId="77777777" w:rsidR="005F326E" w:rsidRDefault="005F326E">
      <w:pPr>
        <w:pStyle w:val="BodyText"/>
        <w:ind w:left="0"/>
        <w:rPr>
          <w:rFonts w:ascii="Arial"/>
          <w:sz w:val="20"/>
        </w:rPr>
      </w:pPr>
    </w:p>
    <w:p w14:paraId="4570D2F0" w14:textId="77777777" w:rsidR="005F326E" w:rsidRDefault="005F326E">
      <w:pPr>
        <w:pStyle w:val="BodyText"/>
        <w:ind w:left="0"/>
        <w:rPr>
          <w:rFonts w:ascii="Arial"/>
          <w:sz w:val="20"/>
        </w:rPr>
      </w:pPr>
    </w:p>
    <w:p w14:paraId="14592DE9" w14:textId="77777777" w:rsidR="005F326E" w:rsidRDefault="005F326E">
      <w:pPr>
        <w:pStyle w:val="BodyText"/>
        <w:ind w:left="0"/>
        <w:rPr>
          <w:rFonts w:ascii="Arial"/>
          <w:sz w:val="20"/>
        </w:rPr>
      </w:pPr>
    </w:p>
    <w:p w14:paraId="3C430CA0" w14:textId="77777777" w:rsidR="005F326E" w:rsidRDefault="005F326E">
      <w:pPr>
        <w:pStyle w:val="BodyText"/>
        <w:ind w:left="0"/>
        <w:rPr>
          <w:rFonts w:ascii="Arial"/>
          <w:sz w:val="20"/>
        </w:rPr>
      </w:pPr>
    </w:p>
    <w:p w14:paraId="73482CD0" w14:textId="77777777" w:rsidR="005F326E" w:rsidRDefault="005F326E">
      <w:pPr>
        <w:pStyle w:val="BodyText"/>
        <w:ind w:left="0"/>
        <w:rPr>
          <w:rFonts w:ascii="Arial"/>
          <w:sz w:val="20"/>
        </w:rPr>
      </w:pPr>
    </w:p>
    <w:p w14:paraId="32EC2DD6" w14:textId="77777777" w:rsidR="005F326E" w:rsidRDefault="005F326E">
      <w:pPr>
        <w:pStyle w:val="BodyText"/>
        <w:ind w:left="0"/>
        <w:rPr>
          <w:rFonts w:ascii="Arial"/>
          <w:sz w:val="20"/>
        </w:rPr>
      </w:pPr>
    </w:p>
    <w:p w14:paraId="29A73167" w14:textId="77777777" w:rsidR="005F326E" w:rsidRDefault="005F326E">
      <w:pPr>
        <w:pStyle w:val="BodyText"/>
        <w:ind w:left="0"/>
        <w:rPr>
          <w:rFonts w:ascii="Arial"/>
          <w:sz w:val="20"/>
        </w:rPr>
      </w:pPr>
    </w:p>
    <w:p w14:paraId="0E1EFAE9" w14:textId="77777777" w:rsidR="005F326E" w:rsidRDefault="005F326E">
      <w:pPr>
        <w:pStyle w:val="BodyText"/>
        <w:ind w:left="0"/>
        <w:rPr>
          <w:rFonts w:ascii="Arial"/>
          <w:sz w:val="20"/>
        </w:rPr>
      </w:pPr>
    </w:p>
    <w:p w14:paraId="558C82DA" w14:textId="77777777" w:rsidR="005F326E" w:rsidRDefault="005F326E">
      <w:pPr>
        <w:pStyle w:val="BodyText"/>
        <w:ind w:left="0"/>
        <w:rPr>
          <w:rFonts w:ascii="Arial"/>
          <w:sz w:val="20"/>
        </w:rPr>
      </w:pPr>
    </w:p>
    <w:p w14:paraId="0A84C69B" w14:textId="77777777" w:rsidR="005F326E" w:rsidRDefault="005F326E">
      <w:pPr>
        <w:pStyle w:val="BodyText"/>
        <w:spacing w:before="9"/>
        <w:ind w:left="0"/>
        <w:rPr>
          <w:rFonts w:ascii="Arial"/>
          <w:sz w:val="17"/>
        </w:rPr>
      </w:pPr>
    </w:p>
    <w:p w14:paraId="22C3E0E2" w14:textId="77777777" w:rsidR="005F326E" w:rsidRDefault="00000000">
      <w:pPr>
        <w:pStyle w:val="Title"/>
        <w:tabs>
          <w:tab w:val="left" w:pos="1050"/>
        </w:tabs>
        <w:spacing w:before="187"/>
      </w:pPr>
      <w:r>
        <w:rPr>
          <w:rFonts w:ascii="Arial"/>
          <w:b w:val="0"/>
          <w:spacing w:val="-10"/>
          <w:w w:val="110"/>
          <w:sz w:val="12"/>
        </w:rPr>
        <w:t>2</w:t>
      </w:r>
      <w:r>
        <w:rPr>
          <w:rFonts w:ascii="Arial"/>
          <w:b w:val="0"/>
          <w:sz w:val="12"/>
        </w:rPr>
        <w:tab/>
      </w:r>
      <w:r>
        <w:rPr>
          <w:w w:val="110"/>
        </w:rPr>
        <w:t>The</w:t>
      </w:r>
      <w:r>
        <w:rPr>
          <w:spacing w:val="45"/>
          <w:w w:val="150"/>
        </w:rPr>
        <w:t xml:space="preserve"> </w:t>
      </w:r>
      <w:proofErr w:type="spellStart"/>
      <w:r>
        <w:rPr>
          <w:w w:val="110"/>
        </w:rPr>
        <w:t>ANTsX</w:t>
      </w:r>
      <w:proofErr w:type="spellEnd"/>
      <w:r>
        <w:rPr>
          <w:spacing w:val="44"/>
          <w:w w:val="150"/>
        </w:rPr>
        <w:t xml:space="preserve"> </w:t>
      </w:r>
      <w:r>
        <w:rPr>
          <w:w w:val="110"/>
        </w:rPr>
        <w:t>Ecosystem</w:t>
      </w:r>
      <w:r>
        <w:rPr>
          <w:spacing w:val="44"/>
          <w:w w:val="150"/>
        </w:rPr>
        <w:t xml:space="preserve"> </w:t>
      </w:r>
      <w:r>
        <w:rPr>
          <w:w w:val="110"/>
        </w:rPr>
        <w:t>for</w:t>
      </w:r>
      <w:r>
        <w:rPr>
          <w:spacing w:val="44"/>
          <w:w w:val="150"/>
        </w:rPr>
        <w:t xml:space="preserve"> </w:t>
      </w:r>
      <w:r>
        <w:rPr>
          <w:w w:val="110"/>
        </w:rPr>
        <w:t>Mapping</w:t>
      </w:r>
      <w:r>
        <w:rPr>
          <w:spacing w:val="45"/>
          <w:w w:val="150"/>
        </w:rPr>
        <w:t xml:space="preserve"> </w:t>
      </w:r>
      <w:r>
        <w:rPr>
          <w:spacing w:val="-5"/>
          <w:w w:val="110"/>
        </w:rPr>
        <w:t>the</w:t>
      </w:r>
    </w:p>
    <w:p w14:paraId="4F96F6E6" w14:textId="77777777" w:rsidR="005F326E" w:rsidRDefault="00000000">
      <w:pPr>
        <w:pStyle w:val="Title"/>
        <w:tabs>
          <w:tab w:val="left" w:pos="3871"/>
        </w:tabs>
      </w:pPr>
      <w:r>
        <w:rPr>
          <w:rFonts w:ascii="Arial"/>
          <w:b w:val="0"/>
          <w:spacing w:val="-10"/>
          <w:w w:val="110"/>
          <w:sz w:val="12"/>
        </w:rPr>
        <w:t>3</w:t>
      </w:r>
      <w:r>
        <w:rPr>
          <w:rFonts w:ascii="Arial"/>
          <w:b w:val="0"/>
          <w:sz w:val="12"/>
        </w:rPr>
        <w:tab/>
      </w:r>
      <w:r>
        <w:rPr>
          <w:w w:val="110"/>
        </w:rPr>
        <w:t>Mouse</w:t>
      </w:r>
      <w:r>
        <w:rPr>
          <w:spacing w:val="47"/>
          <w:w w:val="150"/>
        </w:rPr>
        <w:t xml:space="preserve"> </w:t>
      </w:r>
      <w:r>
        <w:rPr>
          <w:spacing w:val="-2"/>
          <w:w w:val="110"/>
        </w:rPr>
        <w:t>Brain</w:t>
      </w:r>
    </w:p>
    <w:p w14:paraId="6D8AA341" w14:textId="77777777" w:rsidR="005F326E" w:rsidRDefault="005F326E">
      <w:pPr>
        <w:pStyle w:val="BodyText"/>
        <w:ind w:left="0"/>
        <w:rPr>
          <w:b/>
          <w:sz w:val="20"/>
        </w:rPr>
      </w:pPr>
    </w:p>
    <w:p w14:paraId="7AA5DC50" w14:textId="77777777" w:rsidR="005F326E" w:rsidRDefault="005F326E">
      <w:pPr>
        <w:pStyle w:val="BodyText"/>
        <w:spacing w:before="11"/>
        <w:ind w:left="0"/>
        <w:rPr>
          <w:b/>
        </w:rPr>
      </w:pPr>
    </w:p>
    <w:p w14:paraId="4801D1E3" w14:textId="77777777" w:rsidR="005F326E" w:rsidRDefault="00000000">
      <w:pPr>
        <w:pStyle w:val="BodyText"/>
        <w:spacing w:before="130" w:line="290" w:lineRule="exact"/>
        <w:ind w:left="237"/>
      </w:pPr>
      <w:proofErr w:type="gramStart"/>
      <w:r>
        <w:rPr>
          <w:rFonts w:ascii="Arial"/>
          <w:w w:val="105"/>
          <w:sz w:val="12"/>
        </w:rPr>
        <w:t>4</w:t>
      </w:r>
      <w:r>
        <w:rPr>
          <w:rFonts w:ascii="Arial"/>
          <w:spacing w:val="63"/>
          <w:w w:val="105"/>
          <w:sz w:val="12"/>
        </w:rPr>
        <w:t xml:space="preserve">  </w:t>
      </w:r>
      <w:r>
        <w:rPr>
          <w:w w:val="105"/>
        </w:rPr>
        <w:t>Nicholas</w:t>
      </w:r>
      <w:proofErr w:type="gramEnd"/>
      <w:r>
        <w:rPr>
          <w:spacing w:val="13"/>
          <w:w w:val="105"/>
        </w:rPr>
        <w:t xml:space="preserve"> </w:t>
      </w:r>
      <w:r>
        <w:rPr>
          <w:w w:val="105"/>
        </w:rPr>
        <w:t>J.</w:t>
      </w:r>
      <w:r>
        <w:rPr>
          <w:spacing w:val="12"/>
          <w:w w:val="105"/>
        </w:rPr>
        <w:t xml:space="preserve"> </w:t>
      </w:r>
      <w:r>
        <w:rPr>
          <w:w w:val="105"/>
        </w:rPr>
        <w:t>Tustison</w:t>
      </w:r>
      <w:r>
        <w:rPr>
          <w:w w:val="105"/>
          <w:position w:val="9"/>
          <w:sz w:val="16"/>
        </w:rPr>
        <w:t>1</w:t>
      </w:r>
      <w:r>
        <w:rPr>
          <w:w w:val="105"/>
        </w:rPr>
        <w:t>,</w:t>
      </w:r>
      <w:r>
        <w:rPr>
          <w:spacing w:val="12"/>
          <w:w w:val="105"/>
        </w:rPr>
        <w:t xml:space="preserve"> </w:t>
      </w:r>
      <w:r>
        <w:rPr>
          <w:w w:val="105"/>
        </w:rPr>
        <w:t>Min</w:t>
      </w:r>
      <w:r>
        <w:rPr>
          <w:spacing w:val="12"/>
          <w:w w:val="105"/>
        </w:rPr>
        <w:t xml:space="preserve"> </w:t>
      </w:r>
      <w:r>
        <w:rPr>
          <w:w w:val="105"/>
        </w:rPr>
        <w:t>Chen</w:t>
      </w:r>
      <w:r>
        <w:rPr>
          <w:w w:val="105"/>
          <w:position w:val="9"/>
          <w:sz w:val="16"/>
        </w:rPr>
        <w:t>2</w:t>
      </w:r>
      <w:r>
        <w:rPr>
          <w:w w:val="105"/>
        </w:rPr>
        <w:t>,</w:t>
      </w:r>
      <w:r>
        <w:rPr>
          <w:spacing w:val="11"/>
          <w:w w:val="105"/>
        </w:rPr>
        <w:t xml:space="preserve"> </w:t>
      </w:r>
      <w:r>
        <w:rPr>
          <w:w w:val="105"/>
        </w:rPr>
        <w:t>Fae</w:t>
      </w:r>
      <w:r>
        <w:rPr>
          <w:spacing w:val="12"/>
          <w:w w:val="105"/>
        </w:rPr>
        <w:t xml:space="preserve"> </w:t>
      </w:r>
      <w:r>
        <w:rPr>
          <w:w w:val="105"/>
        </w:rPr>
        <w:t>N.</w:t>
      </w:r>
      <w:r>
        <w:rPr>
          <w:spacing w:val="12"/>
          <w:w w:val="105"/>
        </w:rPr>
        <w:t xml:space="preserve"> </w:t>
      </w:r>
      <w:proofErr w:type="spellStart"/>
      <w:r>
        <w:rPr>
          <w:w w:val="105"/>
        </w:rPr>
        <w:t>Kronman</w:t>
      </w:r>
      <w:proofErr w:type="spellEnd"/>
      <w:r>
        <w:rPr>
          <w:w w:val="105"/>
          <w:position w:val="9"/>
          <w:sz w:val="16"/>
        </w:rPr>
        <w:t>3</w:t>
      </w:r>
      <w:r>
        <w:rPr>
          <w:w w:val="105"/>
        </w:rPr>
        <w:t>,</w:t>
      </w:r>
      <w:r>
        <w:rPr>
          <w:spacing w:val="12"/>
          <w:w w:val="105"/>
        </w:rPr>
        <w:t xml:space="preserve"> </w:t>
      </w:r>
      <w:r>
        <w:rPr>
          <w:w w:val="105"/>
        </w:rPr>
        <w:t>Jeffrey</w:t>
      </w:r>
      <w:r>
        <w:rPr>
          <w:spacing w:val="12"/>
          <w:w w:val="105"/>
        </w:rPr>
        <w:t xml:space="preserve"> </w:t>
      </w:r>
      <w:r>
        <w:rPr>
          <w:w w:val="105"/>
        </w:rPr>
        <w:t>T.</w:t>
      </w:r>
      <w:r>
        <w:rPr>
          <w:spacing w:val="11"/>
          <w:w w:val="105"/>
        </w:rPr>
        <w:t xml:space="preserve"> </w:t>
      </w:r>
      <w:proofErr w:type="spellStart"/>
      <w:r>
        <w:rPr>
          <w:w w:val="105"/>
        </w:rPr>
        <w:t>Duda</w:t>
      </w:r>
      <w:proofErr w:type="spellEnd"/>
      <w:r>
        <w:rPr>
          <w:w w:val="105"/>
          <w:position w:val="9"/>
          <w:sz w:val="16"/>
        </w:rPr>
        <w:t>2</w:t>
      </w:r>
      <w:r>
        <w:rPr>
          <w:w w:val="105"/>
        </w:rPr>
        <w:t>,</w:t>
      </w:r>
      <w:r>
        <w:rPr>
          <w:spacing w:val="12"/>
          <w:w w:val="105"/>
        </w:rPr>
        <w:t xml:space="preserve"> </w:t>
      </w:r>
      <w:r>
        <w:rPr>
          <w:w w:val="105"/>
        </w:rPr>
        <w:t>Clare</w:t>
      </w:r>
      <w:r>
        <w:rPr>
          <w:spacing w:val="12"/>
          <w:w w:val="105"/>
        </w:rPr>
        <w:t xml:space="preserve"> </w:t>
      </w:r>
      <w:proofErr w:type="spellStart"/>
      <w:r>
        <w:rPr>
          <w:w w:val="105"/>
        </w:rPr>
        <w:t>Gamlin</w:t>
      </w:r>
      <w:proofErr w:type="spellEnd"/>
      <w:r>
        <w:rPr>
          <w:w w:val="105"/>
          <w:position w:val="9"/>
          <w:sz w:val="16"/>
        </w:rPr>
        <w:t>4</w:t>
      </w:r>
      <w:r>
        <w:rPr>
          <w:w w:val="105"/>
        </w:rPr>
        <w:t>,</w:t>
      </w:r>
      <w:r>
        <w:rPr>
          <w:spacing w:val="12"/>
          <w:w w:val="105"/>
        </w:rPr>
        <w:t xml:space="preserve"> </w:t>
      </w:r>
      <w:r>
        <w:rPr>
          <w:spacing w:val="-5"/>
          <w:w w:val="105"/>
        </w:rPr>
        <w:t>Mia</w:t>
      </w:r>
    </w:p>
    <w:p w14:paraId="08DDCFCE" w14:textId="77777777" w:rsidR="005F326E" w:rsidRDefault="00000000">
      <w:pPr>
        <w:pStyle w:val="BodyText"/>
        <w:tabs>
          <w:tab w:val="left" w:pos="568"/>
        </w:tabs>
        <w:spacing w:line="289" w:lineRule="exact"/>
        <w:ind w:left="237"/>
      </w:pPr>
      <w:r>
        <w:rPr>
          <w:rFonts w:ascii="Arial"/>
          <w:spacing w:val="-10"/>
          <w:w w:val="105"/>
          <w:sz w:val="12"/>
        </w:rPr>
        <w:t>5</w:t>
      </w:r>
      <w:r>
        <w:rPr>
          <w:rFonts w:ascii="Arial"/>
          <w:sz w:val="12"/>
        </w:rPr>
        <w:tab/>
      </w:r>
      <w:r>
        <w:rPr>
          <w:w w:val="105"/>
        </w:rPr>
        <w:t>G.</w:t>
      </w:r>
      <w:r>
        <w:rPr>
          <w:spacing w:val="7"/>
          <w:w w:val="105"/>
        </w:rPr>
        <w:t xml:space="preserve"> </w:t>
      </w:r>
      <w:r>
        <w:rPr>
          <w:w w:val="105"/>
        </w:rPr>
        <w:t>Tustison,</w:t>
      </w:r>
      <w:r>
        <w:rPr>
          <w:spacing w:val="8"/>
          <w:w w:val="105"/>
        </w:rPr>
        <w:t xml:space="preserve"> </w:t>
      </w:r>
      <w:r>
        <w:rPr>
          <w:w w:val="105"/>
        </w:rPr>
        <w:t>Michael</w:t>
      </w:r>
      <w:r>
        <w:rPr>
          <w:spacing w:val="8"/>
          <w:w w:val="105"/>
        </w:rPr>
        <w:t xml:space="preserve"> </w:t>
      </w:r>
      <w:r>
        <w:rPr>
          <w:w w:val="105"/>
        </w:rPr>
        <w:t>Kunst</w:t>
      </w:r>
      <w:r>
        <w:rPr>
          <w:w w:val="105"/>
          <w:position w:val="9"/>
          <w:sz w:val="16"/>
        </w:rPr>
        <w:t>4</w:t>
      </w:r>
      <w:r>
        <w:rPr>
          <w:w w:val="105"/>
        </w:rPr>
        <w:t>,</w:t>
      </w:r>
      <w:r>
        <w:rPr>
          <w:spacing w:val="7"/>
          <w:w w:val="105"/>
        </w:rPr>
        <w:t xml:space="preserve"> </w:t>
      </w:r>
      <w:r>
        <w:rPr>
          <w:w w:val="105"/>
        </w:rPr>
        <w:t>Rachel</w:t>
      </w:r>
      <w:r>
        <w:rPr>
          <w:spacing w:val="8"/>
          <w:w w:val="105"/>
        </w:rPr>
        <w:t xml:space="preserve"> </w:t>
      </w:r>
      <w:proofErr w:type="spellStart"/>
      <w:r>
        <w:rPr>
          <w:w w:val="105"/>
        </w:rPr>
        <w:t>Dalley</w:t>
      </w:r>
      <w:proofErr w:type="spellEnd"/>
      <w:r>
        <w:rPr>
          <w:w w:val="105"/>
          <w:position w:val="9"/>
          <w:sz w:val="16"/>
        </w:rPr>
        <w:t>4</w:t>
      </w:r>
      <w:r>
        <w:rPr>
          <w:w w:val="105"/>
        </w:rPr>
        <w:t>,</w:t>
      </w:r>
      <w:r>
        <w:rPr>
          <w:spacing w:val="8"/>
          <w:w w:val="105"/>
        </w:rPr>
        <w:t xml:space="preserve"> </w:t>
      </w:r>
      <w:r>
        <w:rPr>
          <w:w w:val="105"/>
        </w:rPr>
        <w:t>Staci</w:t>
      </w:r>
      <w:r>
        <w:rPr>
          <w:spacing w:val="8"/>
          <w:w w:val="105"/>
        </w:rPr>
        <w:t xml:space="preserve"> </w:t>
      </w:r>
      <w:r>
        <w:rPr>
          <w:w w:val="105"/>
        </w:rPr>
        <w:t>Sorenson</w:t>
      </w:r>
      <w:r>
        <w:rPr>
          <w:w w:val="105"/>
          <w:position w:val="9"/>
          <w:sz w:val="16"/>
        </w:rPr>
        <w:t>4</w:t>
      </w:r>
      <w:r>
        <w:rPr>
          <w:w w:val="105"/>
        </w:rPr>
        <w:t>,</w:t>
      </w:r>
      <w:r>
        <w:rPr>
          <w:spacing w:val="8"/>
          <w:w w:val="105"/>
        </w:rPr>
        <w:t xml:space="preserve"> </w:t>
      </w:r>
      <w:proofErr w:type="spellStart"/>
      <w:r>
        <w:rPr>
          <w:w w:val="105"/>
        </w:rPr>
        <w:t>Quanxi</w:t>
      </w:r>
      <w:proofErr w:type="spellEnd"/>
      <w:r>
        <w:rPr>
          <w:spacing w:val="8"/>
          <w:w w:val="105"/>
        </w:rPr>
        <w:t xml:space="preserve"> </w:t>
      </w:r>
      <w:r>
        <w:rPr>
          <w:w w:val="105"/>
        </w:rPr>
        <w:t>Wang</w:t>
      </w:r>
      <w:r>
        <w:rPr>
          <w:w w:val="105"/>
          <w:position w:val="9"/>
          <w:sz w:val="16"/>
        </w:rPr>
        <w:t>4</w:t>
      </w:r>
      <w:r>
        <w:rPr>
          <w:w w:val="105"/>
        </w:rPr>
        <w:t>,</w:t>
      </w:r>
      <w:r>
        <w:rPr>
          <w:spacing w:val="8"/>
          <w:w w:val="105"/>
        </w:rPr>
        <w:t xml:space="preserve"> </w:t>
      </w:r>
      <w:r>
        <w:rPr>
          <w:w w:val="105"/>
        </w:rPr>
        <w:t>Lydia</w:t>
      </w:r>
      <w:r>
        <w:rPr>
          <w:spacing w:val="9"/>
          <w:w w:val="105"/>
        </w:rPr>
        <w:t xml:space="preserve"> </w:t>
      </w:r>
      <w:r>
        <w:rPr>
          <w:spacing w:val="-4"/>
          <w:w w:val="105"/>
        </w:rPr>
        <w:t>Ng</w:t>
      </w:r>
      <w:r>
        <w:rPr>
          <w:spacing w:val="-4"/>
          <w:w w:val="105"/>
          <w:position w:val="9"/>
          <w:sz w:val="16"/>
        </w:rPr>
        <w:t>4</w:t>
      </w:r>
      <w:r>
        <w:rPr>
          <w:spacing w:val="-4"/>
          <w:w w:val="105"/>
        </w:rPr>
        <w:t>,</w:t>
      </w:r>
    </w:p>
    <w:p w14:paraId="4079B940" w14:textId="77777777" w:rsidR="005F326E" w:rsidRDefault="00000000">
      <w:pPr>
        <w:pStyle w:val="BodyText"/>
        <w:tabs>
          <w:tab w:val="left" w:pos="3394"/>
        </w:tabs>
        <w:spacing w:line="290" w:lineRule="exact"/>
        <w:ind w:left="237"/>
        <w:rPr>
          <w:sz w:val="16"/>
        </w:rPr>
      </w:pPr>
      <w:r>
        <w:rPr>
          <w:rFonts w:ascii="Arial"/>
          <w:spacing w:val="-10"/>
          <w:sz w:val="12"/>
        </w:rPr>
        <w:t>6</w:t>
      </w:r>
      <w:r>
        <w:rPr>
          <w:rFonts w:ascii="Arial"/>
          <w:sz w:val="12"/>
        </w:rPr>
        <w:tab/>
      </w:r>
      <w:proofErr w:type="spellStart"/>
      <w:r>
        <w:t>Yongsoo</w:t>
      </w:r>
      <w:proofErr w:type="spellEnd"/>
      <w:r>
        <w:rPr>
          <w:spacing w:val="35"/>
        </w:rPr>
        <w:t xml:space="preserve"> </w:t>
      </w:r>
      <w:r>
        <w:t>Kim</w:t>
      </w:r>
      <w:r>
        <w:rPr>
          <w:position w:val="9"/>
          <w:sz w:val="16"/>
        </w:rPr>
        <w:t>3</w:t>
      </w:r>
      <w:r>
        <w:t>,</w:t>
      </w:r>
      <w:r>
        <w:rPr>
          <w:spacing w:val="36"/>
        </w:rPr>
        <w:t xml:space="preserve"> </w:t>
      </w:r>
      <w:r>
        <w:t>and</w:t>
      </w:r>
      <w:r>
        <w:rPr>
          <w:spacing w:val="37"/>
        </w:rPr>
        <w:t xml:space="preserve"> </w:t>
      </w:r>
      <w:r>
        <w:t>James</w:t>
      </w:r>
      <w:r>
        <w:rPr>
          <w:spacing w:val="37"/>
        </w:rPr>
        <w:t xml:space="preserve"> </w:t>
      </w:r>
      <w:r>
        <w:t>C.</w:t>
      </w:r>
      <w:r>
        <w:rPr>
          <w:spacing w:val="35"/>
        </w:rPr>
        <w:t xml:space="preserve"> </w:t>
      </w:r>
      <w:r>
        <w:rPr>
          <w:spacing w:val="-4"/>
        </w:rPr>
        <w:t>Gee</w:t>
      </w:r>
      <w:r>
        <w:rPr>
          <w:spacing w:val="-4"/>
          <w:position w:val="9"/>
          <w:sz w:val="16"/>
        </w:rPr>
        <w:t>2</w:t>
      </w:r>
    </w:p>
    <w:p w14:paraId="18C4948F" w14:textId="77777777" w:rsidR="005F326E" w:rsidRDefault="00000000">
      <w:pPr>
        <w:tabs>
          <w:tab w:val="left" w:pos="799"/>
        </w:tabs>
        <w:spacing w:before="109" w:line="274" w:lineRule="exact"/>
        <w:ind w:left="237"/>
      </w:pPr>
      <w:r>
        <w:rPr>
          <w:rFonts w:ascii="Arial"/>
          <w:spacing w:val="-10"/>
          <w:w w:val="105"/>
          <w:sz w:val="12"/>
        </w:rPr>
        <w:t>7</w:t>
      </w:r>
      <w:r>
        <w:rPr>
          <w:rFonts w:ascii="Arial"/>
          <w:sz w:val="12"/>
        </w:rPr>
        <w:tab/>
      </w:r>
      <w:r>
        <w:rPr>
          <w:w w:val="105"/>
          <w:position w:val="8"/>
          <w:sz w:val="16"/>
        </w:rPr>
        <w:t>1</w:t>
      </w:r>
      <w:r>
        <w:rPr>
          <w:w w:val="105"/>
        </w:rPr>
        <w:t>Department</w:t>
      </w:r>
      <w:r>
        <w:rPr>
          <w:spacing w:val="12"/>
          <w:w w:val="105"/>
        </w:rPr>
        <w:t xml:space="preserve"> </w:t>
      </w:r>
      <w:r>
        <w:rPr>
          <w:w w:val="105"/>
        </w:rPr>
        <w:t>of</w:t>
      </w:r>
      <w:r>
        <w:rPr>
          <w:spacing w:val="13"/>
          <w:w w:val="105"/>
        </w:rPr>
        <w:t xml:space="preserve"> </w:t>
      </w:r>
      <w:r>
        <w:rPr>
          <w:w w:val="105"/>
        </w:rPr>
        <w:t>Radiology</w:t>
      </w:r>
      <w:r>
        <w:rPr>
          <w:spacing w:val="13"/>
          <w:w w:val="105"/>
        </w:rPr>
        <w:t xml:space="preserve"> </w:t>
      </w:r>
      <w:r>
        <w:rPr>
          <w:w w:val="105"/>
        </w:rPr>
        <w:t>and</w:t>
      </w:r>
      <w:r>
        <w:rPr>
          <w:spacing w:val="12"/>
          <w:w w:val="105"/>
        </w:rPr>
        <w:t xml:space="preserve"> </w:t>
      </w:r>
      <w:r>
        <w:rPr>
          <w:w w:val="105"/>
        </w:rPr>
        <w:t>Medical</w:t>
      </w:r>
      <w:r>
        <w:rPr>
          <w:spacing w:val="13"/>
          <w:w w:val="105"/>
        </w:rPr>
        <w:t xml:space="preserve"> </w:t>
      </w:r>
      <w:r>
        <w:rPr>
          <w:w w:val="105"/>
        </w:rPr>
        <w:t>Imaging,</w:t>
      </w:r>
      <w:r>
        <w:rPr>
          <w:spacing w:val="13"/>
          <w:w w:val="105"/>
        </w:rPr>
        <w:t xml:space="preserve"> </w:t>
      </w:r>
      <w:r>
        <w:rPr>
          <w:w w:val="105"/>
        </w:rPr>
        <w:t>University</w:t>
      </w:r>
      <w:r>
        <w:rPr>
          <w:spacing w:val="12"/>
          <w:w w:val="105"/>
        </w:rPr>
        <w:t xml:space="preserve"> </w:t>
      </w:r>
      <w:r>
        <w:rPr>
          <w:w w:val="105"/>
        </w:rPr>
        <w:t>of</w:t>
      </w:r>
      <w:r>
        <w:rPr>
          <w:spacing w:val="13"/>
          <w:w w:val="105"/>
        </w:rPr>
        <w:t xml:space="preserve"> </w:t>
      </w:r>
      <w:r>
        <w:rPr>
          <w:w w:val="105"/>
        </w:rPr>
        <w:t>Virginia,</w:t>
      </w:r>
      <w:r>
        <w:rPr>
          <w:spacing w:val="13"/>
          <w:w w:val="105"/>
        </w:rPr>
        <w:t xml:space="preserve"> </w:t>
      </w:r>
      <w:r>
        <w:rPr>
          <w:w w:val="105"/>
        </w:rPr>
        <w:t>Charlottesville,</w:t>
      </w:r>
      <w:r>
        <w:rPr>
          <w:spacing w:val="12"/>
          <w:w w:val="105"/>
        </w:rPr>
        <w:t xml:space="preserve"> </w:t>
      </w:r>
      <w:r>
        <w:rPr>
          <w:spacing w:val="-5"/>
          <w:w w:val="105"/>
        </w:rPr>
        <w:t>VA</w:t>
      </w:r>
    </w:p>
    <w:p w14:paraId="4883F04A" w14:textId="77777777" w:rsidR="005F326E" w:rsidRDefault="00000000">
      <w:pPr>
        <w:tabs>
          <w:tab w:val="left" w:pos="1717"/>
        </w:tabs>
        <w:spacing w:line="271" w:lineRule="exact"/>
        <w:ind w:left="237"/>
      </w:pPr>
      <w:r>
        <w:rPr>
          <w:rFonts w:ascii="Arial"/>
          <w:spacing w:val="-10"/>
          <w:w w:val="105"/>
          <w:sz w:val="12"/>
        </w:rPr>
        <w:t>8</w:t>
      </w:r>
      <w:r>
        <w:rPr>
          <w:rFonts w:ascii="Arial"/>
          <w:sz w:val="12"/>
        </w:rPr>
        <w:tab/>
      </w:r>
      <w:r>
        <w:rPr>
          <w:w w:val="105"/>
          <w:position w:val="8"/>
          <w:sz w:val="16"/>
        </w:rPr>
        <w:t>2</w:t>
      </w:r>
      <w:r>
        <w:rPr>
          <w:w w:val="105"/>
        </w:rPr>
        <w:t>Department</w:t>
      </w:r>
      <w:r>
        <w:rPr>
          <w:spacing w:val="11"/>
          <w:w w:val="105"/>
        </w:rPr>
        <w:t xml:space="preserve"> </w:t>
      </w:r>
      <w:r>
        <w:rPr>
          <w:w w:val="105"/>
        </w:rPr>
        <w:t>of</w:t>
      </w:r>
      <w:r>
        <w:rPr>
          <w:spacing w:val="12"/>
          <w:w w:val="105"/>
        </w:rPr>
        <w:t xml:space="preserve"> </w:t>
      </w:r>
      <w:r>
        <w:rPr>
          <w:w w:val="105"/>
        </w:rPr>
        <w:t>Radiology,</w:t>
      </w:r>
      <w:r>
        <w:rPr>
          <w:spacing w:val="12"/>
          <w:w w:val="105"/>
        </w:rPr>
        <w:t xml:space="preserve"> </w:t>
      </w:r>
      <w:r>
        <w:rPr>
          <w:w w:val="105"/>
        </w:rPr>
        <w:t>University</w:t>
      </w:r>
      <w:r>
        <w:rPr>
          <w:spacing w:val="12"/>
          <w:w w:val="105"/>
        </w:rPr>
        <w:t xml:space="preserve"> </w:t>
      </w:r>
      <w:r>
        <w:rPr>
          <w:w w:val="105"/>
        </w:rPr>
        <w:t>of</w:t>
      </w:r>
      <w:r>
        <w:rPr>
          <w:spacing w:val="12"/>
          <w:w w:val="105"/>
        </w:rPr>
        <w:t xml:space="preserve"> </w:t>
      </w:r>
      <w:r>
        <w:rPr>
          <w:w w:val="105"/>
        </w:rPr>
        <w:t>Pennsylvania,</w:t>
      </w:r>
      <w:r>
        <w:rPr>
          <w:spacing w:val="12"/>
          <w:w w:val="105"/>
        </w:rPr>
        <w:t xml:space="preserve"> </w:t>
      </w:r>
      <w:r>
        <w:rPr>
          <w:w w:val="105"/>
        </w:rPr>
        <w:t>Philadelphia,</w:t>
      </w:r>
      <w:r>
        <w:rPr>
          <w:spacing w:val="12"/>
          <w:w w:val="105"/>
        </w:rPr>
        <w:t xml:space="preserve"> </w:t>
      </w:r>
      <w:r>
        <w:rPr>
          <w:spacing w:val="-5"/>
          <w:w w:val="105"/>
        </w:rPr>
        <w:t>PA</w:t>
      </w:r>
    </w:p>
    <w:p w14:paraId="08A62585" w14:textId="77777777" w:rsidR="005F326E" w:rsidRDefault="00000000">
      <w:pPr>
        <w:tabs>
          <w:tab w:val="left" w:pos="1138"/>
        </w:tabs>
        <w:spacing w:line="271" w:lineRule="exact"/>
        <w:ind w:left="237"/>
      </w:pPr>
      <w:r>
        <w:rPr>
          <w:rFonts w:ascii="Arial"/>
          <w:spacing w:val="-10"/>
          <w:w w:val="105"/>
          <w:sz w:val="12"/>
        </w:rPr>
        <w:t>9</w:t>
      </w:r>
      <w:r>
        <w:rPr>
          <w:rFonts w:ascii="Arial"/>
          <w:sz w:val="12"/>
        </w:rPr>
        <w:tab/>
      </w:r>
      <w:r>
        <w:rPr>
          <w:w w:val="105"/>
          <w:position w:val="8"/>
          <w:sz w:val="16"/>
        </w:rPr>
        <w:t>3</w:t>
      </w:r>
      <w:r>
        <w:rPr>
          <w:w w:val="105"/>
        </w:rPr>
        <w:t>Department</w:t>
      </w:r>
      <w:r>
        <w:rPr>
          <w:spacing w:val="12"/>
          <w:w w:val="105"/>
        </w:rPr>
        <w:t xml:space="preserve"> </w:t>
      </w:r>
      <w:r>
        <w:rPr>
          <w:w w:val="105"/>
        </w:rPr>
        <w:t>of</w:t>
      </w:r>
      <w:r>
        <w:rPr>
          <w:spacing w:val="12"/>
          <w:w w:val="105"/>
        </w:rPr>
        <w:t xml:space="preserve"> </w:t>
      </w:r>
      <w:r>
        <w:rPr>
          <w:w w:val="105"/>
        </w:rPr>
        <w:t>Neural</w:t>
      </w:r>
      <w:r>
        <w:rPr>
          <w:spacing w:val="12"/>
          <w:w w:val="105"/>
        </w:rPr>
        <w:t xml:space="preserve"> </w:t>
      </w:r>
      <w:r>
        <w:rPr>
          <w:w w:val="105"/>
        </w:rPr>
        <w:t>and</w:t>
      </w:r>
      <w:r>
        <w:rPr>
          <w:spacing w:val="13"/>
          <w:w w:val="105"/>
        </w:rPr>
        <w:t xml:space="preserve"> </w:t>
      </w:r>
      <w:r>
        <w:rPr>
          <w:w w:val="105"/>
        </w:rPr>
        <w:t>Behavioral</w:t>
      </w:r>
      <w:r>
        <w:rPr>
          <w:spacing w:val="12"/>
          <w:w w:val="105"/>
        </w:rPr>
        <w:t xml:space="preserve"> </w:t>
      </w:r>
      <w:r>
        <w:rPr>
          <w:w w:val="105"/>
        </w:rPr>
        <w:t>Sciences,</w:t>
      </w:r>
      <w:r>
        <w:rPr>
          <w:spacing w:val="12"/>
          <w:w w:val="105"/>
        </w:rPr>
        <w:t xml:space="preserve"> </w:t>
      </w:r>
      <w:r>
        <w:rPr>
          <w:w w:val="105"/>
        </w:rPr>
        <w:t>Penn</w:t>
      </w:r>
      <w:r>
        <w:rPr>
          <w:spacing w:val="13"/>
          <w:w w:val="105"/>
        </w:rPr>
        <w:t xml:space="preserve"> </w:t>
      </w:r>
      <w:r>
        <w:rPr>
          <w:w w:val="105"/>
        </w:rPr>
        <w:t>State</w:t>
      </w:r>
      <w:r>
        <w:rPr>
          <w:spacing w:val="12"/>
          <w:w w:val="105"/>
        </w:rPr>
        <w:t xml:space="preserve"> </w:t>
      </w:r>
      <w:r>
        <w:rPr>
          <w:w w:val="105"/>
        </w:rPr>
        <w:t>University,</w:t>
      </w:r>
      <w:r>
        <w:rPr>
          <w:spacing w:val="12"/>
          <w:w w:val="105"/>
        </w:rPr>
        <w:t xml:space="preserve"> </w:t>
      </w:r>
      <w:r>
        <w:rPr>
          <w:w w:val="105"/>
        </w:rPr>
        <w:t>Hershey,</w:t>
      </w:r>
      <w:r>
        <w:rPr>
          <w:spacing w:val="13"/>
          <w:w w:val="105"/>
        </w:rPr>
        <w:t xml:space="preserve"> </w:t>
      </w:r>
      <w:r>
        <w:rPr>
          <w:spacing w:val="-5"/>
          <w:w w:val="105"/>
        </w:rPr>
        <w:t>PA</w:t>
      </w:r>
    </w:p>
    <w:p w14:paraId="68FA229A" w14:textId="77777777" w:rsidR="005F326E" w:rsidRDefault="00000000">
      <w:pPr>
        <w:tabs>
          <w:tab w:val="left" w:pos="2941"/>
        </w:tabs>
        <w:spacing w:line="274" w:lineRule="exact"/>
        <w:ind w:left="173"/>
      </w:pPr>
      <w:r>
        <w:rPr>
          <w:rFonts w:ascii="Arial"/>
          <w:spacing w:val="-5"/>
          <w:w w:val="105"/>
          <w:sz w:val="12"/>
        </w:rPr>
        <w:t>10</w:t>
      </w:r>
      <w:r>
        <w:rPr>
          <w:rFonts w:ascii="Arial"/>
          <w:sz w:val="12"/>
        </w:rPr>
        <w:tab/>
      </w:r>
      <w:r>
        <w:rPr>
          <w:w w:val="105"/>
          <w:position w:val="8"/>
          <w:sz w:val="16"/>
        </w:rPr>
        <w:t>4</w:t>
      </w:r>
      <w:r>
        <w:rPr>
          <w:w w:val="105"/>
        </w:rPr>
        <w:t>Allen</w:t>
      </w:r>
      <w:r>
        <w:rPr>
          <w:spacing w:val="20"/>
          <w:w w:val="105"/>
        </w:rPr>
        <w:t xml:space="preserve"> </w:t>
      </w:r>
      <w:r>
        <w:rPr>
          <w:w w:val="105"/>
        </w:rPr>
        <w:t>Institute</w:t>
      </w:r>
      <w:r>
        <w:rPr>
          <w:spacing w:val="20"/>
          <w:w w:val="105"/>
        </w:rPr>
        <w:t xml:space="preserve"> </w:t>
      </w:r>
      <w:r>
        <w:rPr>
          <w:w w:val="105"/>
        </w:rPr>
        <w:t>for</w:t>
      </w:r>
      <w:r>
        <w:rPr>
          <w:spacing w:val="21"/>
          <w:w w:val="105"/>
        </w:rPr>
        <w:t xml:space="preserve"> </w:t>
      </w:r>
      <w:r>
        <w:rPr>
          <w:w w:val="105"/>
        </w:rPr>
        <w:t>Brain</w:t>
      </w:r>
      <w:r>
        <w:rPr>
          <w:spacing w:val="20"/>
          <w:w w:val="105"/>
        </w:rPr>
        <w:t xml:space="preserve"> </w:t>
      </w:r>
      <w:r>
        <w:rPr>
          <w:w w:val="105"/>
        </w:rPr>
        <w:t>Science,</w:t>
      </w:r>
      <w:r>
        <w:rPr>
          <w:spacing w:val="20"/>
          <w:w w:val="105"/>
        </w:rPr>
        <w:t xml:space="preserve"> </w:t>
      </w:r>
      <w:r>
        <w:rPr>
          <w:w w:val="105"/>
        </w:rPr>
        <w:t>Seattle,</w:t>
      </w:r>
      <w:r>
        <w:rPr>
          <w:spacing w:val="21"/>
          <w:w w:val="105"/>
        </w:rPr>
        <w:t xml:space="preserve"> </w:t>
      </w:r>
      <w:r>
        <w:rPr>
          <w:spacing w:val="-5"/>
          <w:w w:val="105"/>
        </w:rPr>
        <w:t>WA</w:t>
      </w:r>
    </w:p>
    <w:p w14:paraId="5F0E4C21" w14:textId="77777777" w:rsidR="005F326E" w:rsidRDefault="005F326E">
      <w:pPr>
        <w:pStyle w:val="BodyText"/>
        <w:ind w:left="0"/>
        <w:rPr>
          <w:sz w:val="20"/>
        </w:rPr>
      </w:pPr>
    </w:p>
    <w:p w14:paraId="428B7431" w14:textId="77777777" w:rsidR="005F326E" w:rsidRDefault="005F326E">
      <w:pPr>
        <w:pStyle w:val="BodyText"/>
        <w:ind w:left="0"/>
        <w:rPr>
          <w:sz w:val="20"/>
        </w:rPr>
      </w:pPr>
    </w:p>
    <w:p w14:paraId="7AF54C58" w14:textId="77777777" w:rsidR="005F326E" w:rsidRDefault="005F326E">
      <w:pPr>
        <w:pStyle w:val="BodyText"/>
        <w:ind w:left="0"/>
        <w:rPr>
          <w:sz w:val="20"/>
        </w:rPr>
      </w:pPr>
    </w:p>
    <w:p w14:paraId="2F7ED64A" w14:textId="77777777" w:rsidR="005F326E" w:rsidRDefault="005F326E">
      <w:pPr>
        <w:pStyle w:val="BodyText"/>
        <w:ind w:left="0"/>
        <w:rPr>
          <w:sz w:val="20"/>
        </w:rPr>
      </w:pPr>
    </w:p>
    <w:p w14:paraId="2FEF9433" w14:textId="77777777" w:rsidR="005F326E" w:rsidRDefault="005F326E">
      <w:pPr>
        <w:pStyle w:val="BodyText"/>
        <w:ind w:left="0"/>
        <w:rPr>
          <w:sz w:val="20"/>
        </w:rPr>
      </w:pPr>
    </w:p>
    <w:p w14:paraId="15152EAA" w14:textId="77777777" w:rsidR="005F326E" w:rsidRDefault="005F326E">
      <w:pPr>
        <w:pStyle w:val="BodyText"/>
        <w:ind w:left="0"/>
        <w:rPr>
          <w:sz w:val="20"/>
        </w:rPr>
      </w:pPr>
    </w:p>
    <w:p w14:paraId="68ABE3D5" w14:textId="77777777" w:rsidR="005F326E" w:rsidRDefault="005F326E">
      <w:pPr>
        <w:pStyle w:val="BodyText"/>
        <w:ind w:left="0"/>
        <w:rPr>
          <w:sz w:val="20"/>
        </w:rPr>
      </w:pPr>
    </w:p>
    <w:p w14:paraId="25504570" w14:textId="77777777" w:rsidR="005F326E" w:rsidRDefault="005F326E">
      <w:pPr>
        <w:pStyle w:val="BodyText"/>
        <w:ind w:left="0"/>
        <w:rPr>
          <w:sz w:val="20"/>
        </w:rPr>
      </w:pPr>
    </w:p>
    <w:p w14:paraId="1384921D" w14:textId="77777777" w:rsidR="005F326E" w:rsidRDefault="005F326E">
      <w:pPr>
        <w:pStyle w:val="BodyText"/>
        <w:ind w:left="0"/>
        <w:rPr>
          <w:sz w:val="20"/>
        </w:rPr>
      </w:pPr>
    </w:p>
    <w:p w14:paraId="5FE60D64" w14:textId="77777777" w:rsidR="005F326E" w:rsidRDefault="005F326E">
      <w:pPr>
        <w:pStyle w:val="BodyText"/>
        <w:ind w:left="0"/>
        <w:rPr>
          <w:sz w:val="20"/>
        </w:rPr>
      </w:pPr>
    </w:p>
    <w:p w14:paraId="179CB1A3" w14:textId="77777777" w:rsidR="005F326E" w:rsidRDefault="005F326E">
      <w:pPr>
        <w:pStyle w:val="BodyText"/>
        <w:ind w:left="0"/>
        <w:rPr>
          <w:sz w:val="20"/>
        </w:rPr>
      </w:pPr>
    </w:p>
    <w:p w14:paraId="71577ACD" w14:textId="77777777" w:rsidR="005F326E" w:rsidRDefault="005F326E">
      <w:pPr>
        <w:pStyle w:val="BodyText"/>
        <w:ind w:left="0"/>
        <w:rPr>
          <w:sz w:val="20"/>
        </w:rPr>
      </w:pPr>
    </w:p>
    <w:p w14:paraId="440EFA57" w14:textId="77777777" w:rsidR="005F326E" w:rsidRDefault="005F326E">
      <w:pPr>
        <w:pStyle w:val="BodyText"/>
        <w:ind w:left="0"/>
        <w:rPr>
          <w:sz w:val="20"/>
        </w:rPr>
      </w:pPr>
    </w:p>
    <w:p w14:paraId="0DA6BCCA" w14:textId="77777777" w:rsidR="005F326E" w:rsidRDefault="005F326E">
      <w:pPr>
        <w:pStyle w:val="BodyText"/>
        <w:ind w:left="0"/>
        <w:rPr>
          <w:sz w:val="20"/>
        </w:rPr>
      </w:pPr>
    </w:p>
    <w:p w14:paraId="50A55B69" w14:textId="77777777" w:rsidR="005F326E" w:rsidRDefault="005F326E">
      <w:pPr>
        <w:pStyle w:val="BodyText"/>
        <w:ind w:left="0"/>
        <w:rPr>
          <w:sz w:val="20"/>
        </w:rPr>
      </w:pPr>
    </w:p>
    <w:p w14:paraId="72B0B6AA" w14:textId="77777777" w:rsidR="005F326E" w:rsidRDefault="005F326E">
      <w:pPr>
        <w:pStyle w:val="BodyText"/>
        <w:ind w:left="0"/>
        <w:rPr>
          <w:sz w:val="20"/>
        </w:rPr>
      </w:pPr>
    </w:p>
    <w:p w14:paraId="005C8AB4" w14:textId="77777777" w:rsidR="005F326E" w:rsidRDefault="005F326E">
      <w:pPr>
        <w:pStyle w:val="BodyText"/>
        <w:ind w:left="0"/>
        <w:rPr>
          <w:sz w:val="21"/>
        </w:rPr>
      </w:pPr>
    </w:p>
    <w:p w14:paraId="7941C0ED" w14:textId="77777777" w:rsidR="005F326E" w:rsidRDefault="00000000">
      <w:pPr>
        <w:tabs>
          <w:tab w:val="left" w:pos="2792"/>
        </w:tabs>
        <w:spacing w:before="126"/>
        <w:ind w:left="173"/>
        <w:rPr>
          <w:sz w:val="12"/>
        </w:rPr>
      </w:pPr>
      <w:r>
        <w:rPr>
          <w:rFonts w:ascii="Arial"/>
          <w:sz w:val="12"/>
        </w:rPr>
        <w:t>11</w:t>
      </w:r>
      <w:r>
        <w:rPr>
          <w:rFonts w:ascii="Arial"/>
          <w:spacing w:val="165"/>
          <w:sz w:val="12"/>
        </w:rPr>
        <w:t xml:space="preserve"> </w:t>
      </w:r>
      <w:r>
        <w:rPr>
          <w:sz w:val="12"/>
          <w:u w:val="single"/>
        </w:rPr>
        <w:tab/>
      </w:r>
    </w:p>
    <w:p w14:paraId="6A934460" w14:textId="77777777" w:rsidR="005F326E" w:rsidRDefault="00000000">
      <w:pPr>
        <w:spacing w:before="134"/>
        <w:ind w:left="173"/>
        <w:rPr>
          <w:sz w:val="16"/>
        </w:rPr>
      </w:pPr>
      <w:proofErr w:type="gramStart"/>
      <w:r>
        <w:rPr>
          <w:rFonts w:ascii="Arial"/>
          <w:w w:val="110"/>
          <w:sz w:val="12"/>
        </w:rPr>
        <w:t>12</w:t>
      </w:r>
      <w:r>
        <w:rPr>
          <w:rFonts w:ascii="Arial"/>
          <w:spacing w:val="65"/>
          <w:w w:val="110"/>
          <w:sz w:val="12"/>
        </w:rPr>
        <w:t xml:space="preserve">  </w:t>
      </w:r>
      <w:commentRangeStart w:id="0"/>
      <w:commentRangeStart w:id="1"/>
      <w:r>
        <w:rPr>
          <w:w w:val="110"/>
          <w:sz w:val="16"/>
        </w:rPr>
        <w:t>Corresponding</w:t>
      </w:r>
      <w:proofErr w:type="gramEnd"/>
      <w:r>
        <w:rPr>
          <w:spacing w:val="15"/>
          <w:w w:val="110"/>
          <w:sz w:val="16"/>
        </w:rPr>
        <w:t xml:space="preserve"> </w:t>
      </w:r>
      <w:r>
        <w:rPr>
          <w:spacing w:val="-2"/>
          <w:w w:val="110"/>
          <w:sz w:val="16"/>
        </w:rPr>
        <w:t>author</w:t>
      </w:r>
      <w:commentRangeEnd w:id="0"/>
      <w:r w:rsidR="00A45280">
        <w:rPr>
          <w:rStyle w:val="CommentReference"/>
        </w:rPr>
        <w:commentReference w:id="0"/>
      </w:r>
      <w:commentRangeEnd w:id="1"/>
      <w:r w:rsidR="00431D0F">
        <w:rPr>
          <w:rStyle w:val="CommentReference"/>
        </w:rPr>
        <w:commentReference w:id="1"/>
      </w:r>
      <w:r>
        <w:rPr>
          <w:spacing w:val="-2"/>
          <w:w w:val="110"/>
          <w:sz w:val="16"/>
        </w:rPr>
        <w:t>:</w:t>
      </w:r>
    </w:p>
    <w:p w14:paraId="2EB2FDE7" w14:textId="77777777" w:rsidR="005F326E" w:rsidRDefault="00000000">
      <w:pPr>
        <w:spacing w:before="5"/>
        <w:ind w:left="173"/>
        <w:rPr>
          <w:sz w:val="16"/>
        </w:rPr>
      </w:pPr>
      <w:proofErr w:type="gramStart"/>
      <w:r>
        <w:rPr>
          <w:rFonts w:ascii="Arial"/>
          <w:w w:val="110"/>
          <w:sz w:val="12"/>
        </w:rPr>
        <w:t>13</w:t>
      </w:r>
      <w:r>
        <w:rPr>
          <w:rFonts w:ascii="Arial"/>
          <w:spacing w:val="65"/>
          <w:w w:val="110"/>
          <w:sz w:val="12"/>
        </w:rPr>
        <w:t xml:space="preserve">  </w:t>
      </w:r>
      <w:r>
        <w:rPr>
          <w:w w:val="110"/>
          <w:sz w:val="16"/>
        </w:rPr>
        <w:t>Nicholas</w:t>
      </w:r>
      <w:proofErr w:type="gramEnd"/>
      <w:r>
        <w:rPr>
          <w:spacing w:val="14"/>
          <w:w w:val="110"/>
          <w:sz w:val="16"/>
        </w:rPr>
        <w:t xml:space="preserve"> </w:t>
      </w:r>
      <w:r>
        <w:rPr>
          <w:w w:val="110"/>
          <w:sz w:val="16"/>
        </w:rPr>
        <w:t>J.</w:t>
      </w:r>
      <w:r>
        <w:rPr>
          <w:spacing w:val="14"/>
          <w:w w:val="110"/>
          <w:sz w:val="16"/>
        </w:rPr>
        <w:t xml:space="preserve"> </w:t>
      </w:r>
      <w:r>
        <w:rPr>
          <w:w w:val="110"/>
          <w:sz w:val="16"/>
        </w:rPr>
        <w:t>Tustison,</w:t>
      </w:r>
      <w:r>
        <w:rPr>
          <w:spacing w:val="13"/>
          <w:w w:val="110"/>
          <w:sz w:val="16"/>
        </w:rPr>
        <w:t xml:space="preserve"> </w:t>
      </w:r>
      <w:r>
        <w:rPr>
          <w:spacing w:val="-5"/>
          <w:w w:val="110"/>
          <w:sz w:val="16"/>
        </w:rPr>
        <w:t>DSc</w:t>
      </w:r>
    </w:p>
    <w:p w14:paraId="23C35765" w14:textId="77777777" w:rsidR="005F326E" w:rsidRDefault="00000000">
      <w:pPr>
        <w:spacing w:before="6"/>
        <w:ind w:left="173"/>
        <w:rPr>
          <w:sz w:val="16"/>
        </w:rPr>
      </w:pPr>
      <w:proofErr w:type="gramStart"/>
      <w:r>
        <w:rPr>
          <w:rFonts w:ascii="Arial"/>
          <w:w w:val="110"/>
          <w:sz w:val="12"/>
        </w:rPr>
        <w:t>14</w:t>
      </w:r>
      <w:r>
        <w:rPr>
          <w:rFonts w:ascii="Arial"/>
          <w:spacing w:val="68"/>
          <w:w w:val="110"/>
          <w:sz w:val="12"/>
        </w:rPr>
        <w:t xml:space="preserve">  </w:t>
      </w:r>
      <w:r>
        <w:rPr>
          <w:w w:val="110"/>
          <w:sz w:val="16"/>
        </w:rPr>
        <w:t>Department</w:t>
      </w:r>
      <w:proofErr w:type="gramEnd"/>
      <w:r>
        <w:rPr>
          <w:spacing w:val="18"/>
          <w:w w:val="110"/>
          <w:sz w:val="16"/>
        </w:rPr>
        <w:t xml:space="preserve"> </w:t>
      </w:r>
      <w:r>
        <w:rPr>
          <w:w w:val="110"/>
          <w:sz w:val="16"/>
        </w:rPr>
        <w:t>of</w:t>
      </w:r>
      <w:r>
        <w:rPr>
          <w:spacing w:val="16"/>
          <w:w w:val="110"/>
          <w:sz w:val="16"/>
        </w:rPr>
        <w:t xml:space="preserve"> </w:t>
      </w:r>
      <w:r>
        <w:rPr>
          <w:w w:val="110"/>
          <w:sz w:val="16"/>
        </w:rPr>
        <w:t>Radiology</w:t>
      </w:r>
      <w:r>
        <w:rPr>
          <w:spacing w:val="17"/>
          <w:w w:val="110"/>
          <w:sz w:val="16"/>
        </w:rPr>
        <w:t xml:space="preserve"> </w:t>
      </w:r>
      <w:r>
        <w:rPr>
          <w:w w:val="110"/>
          <w:sz w:val="16"/>
        </w:rPr>
        <w:t>and</w:t>
      </w:r>
      <w:r>
        <w:rPr>
          <w:spacing w:val="17"/>
          <w:w w:val="110"/>
          <w:sz w:val="16"/>
        </w:rPr>
        <w:t xml:space="preserve"> </w:t>
      </w:r>
      <w:r>
        <w:rPr>
          <w:w w:val="110"/>
          <w:sz w:val="16"/>
        </w:rPr>
        <w:t>Medical</w:t>
      </w:r>
      <w:r>
        <w:rPr>
          <w:spacing w:val="17"/>
          <w:w w:val="110"/>
          <w:sz w:val="16"/>
        </w:rPr>
        <w:t xml:space="preserve"> </w:t>
      </w:r>
      <w:r>
        <w:rPr>
          <w:spacing w:val="-2"/>
          <w:w w:val="110"/>
          <w:sz w:val="16"/>
        </w:rPr>
        <w:t>Imaging</w:t>
      </w:r>
    </w:p>
    <w:p w14:paraId="17FC7451" w14:textId="77777777" w:rsidR="005F326E" w:rsidRDefault="00000000">
      <w:pPr>
        <w:spacing w:before="5"/>
        <w:ind w:left="173"/>
        <w:rPr>
          <w:sz w:val="16"/>
        </w:rPr>
      </w:pPr>
      <w:proofErr w:type="gramStart"/>
      <w:r>
        <w:rPr>
          <w:rFonts w:ascii="Arial"/>
          <w:w w:val="110"/>
          <w:sz w:val="12"/>
        </w:rPr>
        <w:t>15</w:t>
      </w:r>
      <w:r>
        <w:rPr>
          <w:rFonts w:ascii="Arial"/>
          <w:spacing w:val="54"/>
          <w:w w:val="110"/>
          <w:sz w:val="12"/>
        </w:rPr>
        <w:t xml:space="preserve">  </w:t>
      </w:r>
      <w:r>
        <w:rPr>
          <w:w w:val="110"/>
          <w:sz w:val="16"/>
        </w:rPr>
        <w:t>University</w:t>
      </w:r>
      <w:proofErr w:type="gramEnd"/>
      <w:r>
        <w:rPr>
          <w:spacing w:val="9"/>
          <w:w w:val="110"/>
          <w:sz w:val="16"/>
        </w:rPr>
        <w:t xml:space="preserve"> </w:t>
      </w:r>
      <w:r>
        <w:rPr>
          <w:w w:val="110"/>
          <w:sz w:val="16"/>
        </w:rPr>
        <w:t>of</w:t>
      </w:r>
      <w:r>
        <w:rPr>
          <w:spacing w:val="7"/>
          <w:w w:val="110"/>
          <w:sz w:val="16"/>
        </w:rPr>
        <w:t xml:space="preserve"> </w:t>
      </w:r>
      <w:r>
        <w:rPr>
          <w:spacing w:val="-2"/>
          <w:w w:val="110"/>
          <w:sz w:val="16"/>
        </w:rPr>
        <w:t>Virginia</w:t>
      </w:r>
    </w:p>
    <w:p w14:paraId="4B070ADC" w14:textId="77777777" w:rsidR="005F326E" w:rsidRDefault="00000000">
      <w:pPr>
        <w:spacing w:before="5"/>
        <w:ind w:left="173"/>
        <w:rPr>
          <w:sz w:val="16"/>
        </w:rPr>
      </w:pPr>
      <w:r>
        <w:rPr>
          <w:rFonts w:ascii="Arial"/>
          <w:w w:val="110"/>
          <w:sz w:val="12"/>
        </w:rPr>
        <w:t>16</w:t>
      </w:r>
      <w:r>
        <w:rPr>
          <w:rFonts w:ascii="Arial"/>
          <w:spacing w:val="52"/>
          <w:w w:val="110"/>
          <w:sz w:val="12"/>
        </w:rPr>
        <w:t xml:space="preserve">  </w:t>
      </w:r>
      <w:hyperlink r:id="rId9">
        <w:r>
          <w:rPr>
            <w:color w:val="0000FF"/>
            <w:spacing w:val="-2"/>
            <w:w w:val="110"/>
            <w:sz w:val="16"/>
          </w:rPr>
          <w:t>ntustison@virginia.edu</w:t>
        </w:r>
      </w:hyperlink>
    </w:p>
    <w:p w14:paraId="6838860B" w14:textId="77777777" w:rsidR="005F326E" w:rsidRDefault="005F326E">
      <w:pPr>
        <w:rPr>
          <w:sz w:val="16"/>
        </w:rPr>
        <w:sectPr w:rsidR="005F326E" w:rsidSect="008C17C3">
          <w:type w:val="continuous"/>
          <w:pgSz w:w="12240" w:h="15840"/>
          <w:pgMar w:top="1460" w:right="0" w:bottom="280" w:left="940" w:header="720" w:footer="720" w:gutter="0"/>
          <w:cols w:space="720"/>
        </w:sectPr>
      </w:pPr>
    </w:p>
    <w:p w14:paraId="5B7B31F4" w14:textId="77777777" w:rsidR="005F326E" w:rsidRDefault="00000000">
      <w:pPr>
        <w:spacing w:before="161"/>
        <w:ind w:left="173"/>
        <w:rPr>
          <w:b/>
          <w:sz w:val="34"/>
        </w:rPr>
      </w:pPr>
      <w:r>
        <w:rPr>
          <w:rFonts w:ascii="Arial"/>
          <w:w w:val="110"/>
          <w:sz w:val="12"/>
        </w:rPr>
        <w:lastRenderedPageBreak/>
        <w:t>17</w:t>
      </w:r>
      <w:r>
        <w:rPr>
          <w:rFonts w:ascii="Arial"/>
          <w:spacing w:val="141"/>
          <w:w w:val="110"/>
          <w:sz w:val="12"/>
        </w:rPr>
        <w:t xml:space="preserve"> </w:t>
      </w:r>
      <w:bookmarkStart w:id="2" w:name="Abstract"/>
      <w:bookmarkEnd w:id="2"/>
      <w:r>
        <w:rPr>
          <w:b/>
          <w:spacing w:val="-2"/>
          <w:w w:val="110"/>
          <w:sz w:val="34"/>
        </w:rPr>
        <w:t>Abstract</w:t>
      </w:r>
    </w:p>
    <w:p w14:paraId="2038554E" w14:textId="77777777" w:rsidR="005F326E" w:rsidRDefault="005F326E">
      <w:pPr>
        <w:pStyle w:val="BodyText"/>
        <w:ind w:left="0"/>
        <w:rPr>
          <w:b/>
          <w:sz w:val="20"/>
        </w:rPr>
      </w:pPr>
    </w:p>
    <w:p w14:paraId="2C2D47E3" w14:textId="77777777" w:rsidR="005F326E" w:rsidRDefault="00000000">
      <w:pPr>
        <w:pStyle w:val="BodyText"/>
        <w:spacing w:before="262"/>
        <w:ind w:left="173"/>
      </w:pPr>
      <w:proofErr w:type="gramStart"/>
      <w:r>
        <w:rPr>
          <w:rFonts w:ascii="Arial"/>
          <w:w w:val="105"/>
          <w:sz w:val="12"/>
        </w:rPr>
        <w:t>18</w:t>
      </w:r>
      <w:r>
        <w:rPr>
          <w:rFonts w:ascii="Arial"/>
          <w:spacing w:val="53"/>
          <w:w w:val="105"/>
          <w:sz w:val="12"/>
        </w:rPr>
        <w:t xml:space="preserve">  </w:t>
      </w:r>
      <w:r>
        <w:rPr>
          <w:w w:val="105"/>
        </w:rPr>
        <w:t>Precision</w:t>
      </w:r>
      <w:proofErr w:type="gramEnd"/>
      <w:r>
        <w:rPr>
          <w:spacing w:val="13"/>
          <w:w w:val="105"/>
        </w:rPr>
        <w:t xml:space="preserve"> </w:t>
      </w:r>
      <w:r>
        <w:rPr>
          <w:w w:val="105"/>
        </w:rPr>
        <w:t>mapping</w:t>
      </w:r>
      <w:r>
        <w:rPr>
          <w:spacing w:val="13"/>
          <w:w w:val="105"/>
        </w:rPr>
        <w:t xml:space="preserve"> </w:t>
      </w:r>
      <w:r>
        <w:rPr>
          <w:w w:val="105"/>
        </w:rPr>
        <w:t>techniques</w:t>
      </w:r>
      <w:r>
        <w:rPr>
          <w:spacing w:val="14"/>
          <w:w w:val="105"/>
        </w:rPr>
        <w:t xml:space="preserve"> </w:t>
      </w:r>
      <w:r>
        <w:rPr>
          <w:w w:val="105"/>
        </w:rPr>
        <w:t>coupled</w:t>
      </w:r>
      <w:r>
        <w:rPr>
          <w:spacing w:val="13"/>
          <w:w w:val="105"/>
        </w:rPr>
        <w:t xml:space="preserve"> </w:t>
      </w:r>
      <w:r>
        <w:rPr>
          <w:w w:val="105"/>
        </w:rPr>
        <w:t>with</w:t>
      </w:r>
      <w:r>
        <w:rPr>
          <w:spacing w:val="13"/>
          <w:w w:val="105"/>
        </w:rPr>
        <w:t xml:space="preserve"> </w:t>
      </w:r>
      <w:r>
        <w:rPr>
          <w:w w:val="105"/>
        </w:rPr>
        <w:t>high</w:t>
      </w:r>
      <w:r>
        <w:rPr>
          <w:spacing w:val="14"/>
          <w:w w:val="105"/>
        </w:rPr>
        <w:t xml:space="preserve"> </w:t>
      </w:r>
      <w:r>
        <w:rPr>
          <w:w w:val="105"/>
        </w:rPr>
        <w:t>resolution</w:t>
      </w:r>
      <w:r>
        <w:rPr>
          <w:spacing w:val="13"/>
          <w:w w:val="105"/>
        </w:rPr>
        <w:t xml:space="preserve"> </w:t>
      </w:r>
      <w:r>
        <w:rPr>
          <w:w w:val="105"/>
        </w:rPr>
        <w:t>image</w:t>
      </w:r>
      <w:r>
        <w:rPr>
          <w:spacing w:val="13"/>
          <w:w w:val="105"/>
        </w:rPr>
        <w:t xml:space="preserve"> </w:t>
      </w:r>
      <w:r>
        <w:rPr>
          <w:w w:val="105"/>
        </w:rPr>
        <w:t>acquisition</w:t>
      </w:r>
      <w:r>
        <w:rPr>
          <w:spacing w:val="14"/>
          <w:w w:val="105"/>
        </w:rPr>
        <w:t xml:space="preserve"> </w:t>
      </w:r>
      <w:r>
        <w:rPr>
          <w:w w:val="105"/>
        </w:rPr>
        <w:t>of</w:t>
      </w:r>
      <w:r>
        <w:rPr>
          <w:spacing w:val="13"/>
          <w:w w:val="105"/>
        </w:rPr>
        <w:t xml:space="preserve"> </w:t>
      </w:r>
      <w:r>
        <w:rPr>
          <w:w w:val="105"/>
        </w:rPr>
        <w:t>the</w:t>
      </w:r>
      <w:r>
        <w:rPr>
          <w:spacing w:val="13"/>
          <w:w w:val="105"/>
        </w:rPr>
        <w:t xml:space="preserve"> </w:t>
      </w:r>
      <w:r>
        <w:rPr>
          <w:spacing w:val="-2"/>
          <w:w w:val="105"/>
        </w:rPr>
        <w:t>mouse</w:t>
      </w:r>
    </w:p>
    <w:p w14:paraId="602B8BEE" w14:textId="77777777" w:rsidR="005F326E" w:rsidRDefault="00000000">
      <w:pPr>
        <w:pStyle w:val="BodyText"/>
        <w:spacing w:before="158"/>
        <w:ind w:left="173"/>
      </w:pPr>
      <w:proofErr w:type="gramStart"/>
      <w:r>
        <w:rPr>
          <w:rFonts w:ascii="Arial"/>
          <w:w w:val="105"/>
          <w:sz w:val="12"/>
        </w:rPr>
        <w:t>19</w:t>
      </w:r>
      <w:r>
        <w:rPr>
          <w:rFonts w:ascii="Arial"/>
          <w:spacing w:val="69"/>
          <w:w w:val="105"/>
          <w:sz w:val="12"/>
        </w:rPr>
        <w:t xml:space="preserve">  </w:t>
      </w:r>
      <w:r>
        <w:rPr>
          <w:w w:val="105"/>
        </w:rPr>
        <w:t>brain</w:t>
      </w:r>
      <w:proofErr w:type="gramEnd"/>
      <w:r>
        <w:rPr>
          <w:spacing w:val="15"/>
          <w:w w:val="105"/>
        </w:rPr>
        <w:t xml:space="preserve"> </w:t>
      </w:r>
      <w:r>
        <w:rPr>
          <w:w w:val="105"/>
        </w:rPr>
        <w:t>permit</w:t>
      </w:r>
      <w:r>
        <w:rPr>
          <w:spacing w:val="14"/>
          <w:w w:val="105"/>
        </w:rPr>
        <w:t xml:space="preserve"> </w:t>
      </w:r>
      <w:r>
        <w:rPr>
          <w:w w:val="105"/>
        </w:rPr>
        <w:t>the</w:t>
      </w:r>
      <w:r>
        <w:rPr>
          <w:spacing w:val="14"/>
          <w:w w:val="105"/>
        </w:rPr>
        <w:t xml:space="preserve"> </w:t>
      </w:r>
      <w:r>
        <w:rPr>
          <w:w w:val="105"/>
        </w:rPr>
        <w:t>study</w:t>
      </w:r>
      <w:r>
        <w:rPr>
          <w:spacing w:val="14"/>
          <w:w w:val="105"/>
        </w:rPr>
        <w:t xml:space="preserve"> </w:t>
      </w:r>
      <w:r>
        <w:rPr>
          <w:w w:val="105"/>
        </w:rPr>
        <w:t>of</w:t>
      </w:r>
      <w:r>
        <w:rPr>
          <w:spacing w:val="14"/>
          <w:w w:val="105"/>
        </w:rPr>
        <w:t xml:space="preserve"> </w:t>
      </w:r>
      <w:r>
        <w:rPr>
          <w:w w:val="105"/>
        </w:rPr>
        <w:t>the</w:t>
      </w:r>
      <w:r>
        <w:rPr>
          <w:spacing w:val="14"/>
          <w:w w:val="105"/>
        </w:rPr>
        <w:t xml:space="preserve"> </w:t>
      </w:r>
      <w:r>
        <w:rPr>
          <w:w w:val="105"/>
        </w:rPr>
        <w:t>spatial</w:t>
      </w:r>
      <w:r>
        <w:rPr>
          <w:spacing w:val="14"/>
          <w:w w:val="105"/>
        </w:rPr>
        <w:t xml:space="preserve"> </w:t>
      </w:r>
      <w:r>
        <w:rPr>
          <w:w w:val="105"/>
        </w:rPr>
        <w:t>organization</w:t>
      </w:r>
      <w:r>
        <w:rPr>
          <w:spacing w:val="14"/>
          <w:w w:val="105"/>
        </w:rPr>
        <w:t xml:space="preserve"> </w:t>
      </w:r>
      <w:r>
        <w:rPr>
          <w:w w:val="105"/>
        </w:rPr>
        <w:t>of</w:t>
      </w:r>
      <w:r>
        <w:rPr>
          <w:spacing w:val="14"/>
          <w:w w:val="105"/>
        </w:rPr>
        <w:t xml:space="preserve"> </w:t>
      </w:r>
      <w:r>
        <w:rPr>
          <w:w w:val="105"/>
        </w:rPr>
        <w:t>gene</w:t>
      </w:r>
      <w:r>
        <w:rPr>
          <w:spacing w:val="15"/>
          <w:w w:val="105"/>
        </w:rPr>
        <w:t xml:space="preserve"> </w:t>
      </w:r>
      <w:r>
        <w:rPr>
          <w:w w:val="105"/>
        </w:rPr>
        <w:t>activity</w:t>
      </w:r>
      <w:r>
        <w:rPr>
          <w:spacing w:val="14"/>
          <w:w w:val="105"/>
        </w:rPr>
        <w:t xml:space="preserve"> </w:t>
      </w:r>
      <w:r>
        <w:rPr>
          <w:w w:val="105"/>
        </w:rPr>
        <w:t>and</w:t>
      </w:r>
      <w:r>
        <w:rPr>
          <w:spacing w:val="14"/>
          <w:w w:val="105"/>
        </w:rPr>
        <w:t xml:space="preserve"> </w:t>
      </w:r>
      <w:r>
        <w:rPr>
          <w:w w:val="105"/>
        </w:rPr>
        <w:t>their</w:t>
      </w:r>
      <w:r>
        <w:rPr>
          <w:spacing w:val="14"/>
          <w:w w:val="105"/>
        </w:rPr>
        <w:t xml:space="preserve"> </w:t>
      </w:r>
      <w:r>
        <w:rPr>
          <w:w w:val="105"/>
        </w:rPr>
        <w:t>mutual</w:t>
      </w:r>
      <w:r>
        <w:rPr>
          <w:spacing w:val="14"/>
          <w:w w:val="105"/>
        </w:rPr>
        <w:t xml:space="preserve"> </w:t>
      </w:r>
      <w:proofErr w:type="spellStart"/>
      <w:r>
        <w:rPr>
          <w:spacing w:val="-2"/>
          <w:w w:val="105"/>
        </w:rPr>
        <w:t>interac</w:t>
      </w:r>
      <w:proofErr w:type="spellEnd"/>
      <w:r>
        <w:rPr>
          <w:spacing w:val="-2"/>
          <w:w w:val="105"/>
        </w:rPr>
        <w:t>-</w:t>
      </w:r>
    </w:p>
    <w:p w14:paraId="01A419B5" w14:textId="77777777" w:rsidR="005F326E" w:rsidRDefault="00000000">
      <w:pPr>
        <w:pStyle w:val="BodyText"/>
        <w:spacing w:before="157"/>
        <w:ind w:left="173"/>
      </w:pPr>
      <w:proofErr w:type="gramStart"/>
      <w:r>
        <w:rPr>
          <w:rFonts w:ascii="Arial"/>
          <w:w w:val="105"/>
          <w:sz w:val="12"/>
        </w:rPr>
        <w:t>20</w:t>
      </w:r>
      <w:r>
        <w:rPr>
          <w:rFonts w:ascii="Arial"/>
          <w:spacing w:val="58"/>
          <w:w w:val="105"/>
          <w:sz w:val="12"/>
        </w:rPr>
        <w:t xml:space="preserve">  </w:t>
      </w:r>
      <w:proofErr w:type="spellStart"/>
      <w:r>
        <w:rPr>
          <w:w w:val="105"/>
        </w:rPr>
        <w:t>tion</w:t>
      </w:r>
      <w:proofErr w:type="spellEnd"/>
      <w:proofErr w:type="gramEnd"/>
      <w:r>
        <w:rPr>
          <w:spacing w:val="22"/>
          <w:w w:val="105"/>
        </w:rPr>
        <w:t xml:space="preserve"> </w:t>
      </w:r>
      <w:r>
        <w:rPr>
          <w:w w:val="105"/>
        </w:rPr>
        <w:t>for</w:t>
      </w:r>
      <w:r>
        <w:rPr>
          <w:spacing w:val="22"/>
          <w:w w:val="105"/>
        </w:rPr>
        <w:t xml:space="preserve"> </w:t>
      </w:r>
      <w:r>
        <w:rPr>
          <w:w w:val="105"/>
        </w:rPr>
        <w:t>a</w:t>
      </w:r>
      <w:r>
        <w:rPr>
          <w:spacing w:val="21"/>
          <w:w w:val="105"/>
        </w:rPr>
        <w:t xml:space="preserve"> </w:t>
      </w:r>
      <w:r>
        <w:rPr>
          <w:w w:val="105"/>
        </w:rPr>
        <w:t>comprehensive</w:t>
      </w:r>
      <w:r>
        <w:rPr>
          <w:spacing w:val="22"/>
          <w:w w:val="105"/>
        </w:rPr>
        <w:t xml:space="preserve"> </w:t>
      </w:r>
      <w:r>
        <w:rPr>
          <w:w w:val="105"/>
        </w:rPr>
        <w:t>view</w:t>
      </w:r>
      <w:r>
        <w:rPr>
          <w:spacing w:val="22"/>
          <w:w w:val="105"/>
        </w:rPr>
        <w:t xml:space="preserve"> </w:t>
      </w:r>
      <w:r>
        <w:rPr>
          <w:w w:val="105"/>
        </w:rPr>
        <w:t>of</w:t>
      </w:r>
      <w:r>
        <w:rPr>
          <w:spacing w:val="21"/>
          <w:w w:val="105"/>
        </w:rPr>
        <w:t xml:space="preserve"> </w:t>
      </w:r>
      <w:r>
        <w:rPr>
          <w:w w:val="105"/>
        </w:rPr>
        <w:t>salient</w:t>
      </w:r>
      <w:r>
        <w:rPr>
          <w:spacing w:val="22"/>
          <w:w w:val="105"/>
        </w:rPr>
        <w:t xml:space="preserve"> </w:t>
      </w:r>
      <w:r>
        <w:rPr>
          <w:w w:val="105"/>
        </w:rPr>
        <w:t>structural/functional</w:t>
      </w:r>
      <w:r>
        <w:rPr>
          <w:spacing w:val="22"/>
          <w:w w:val="105"/>
        </w:rPr>
        <w:t xml:space="preserve"> </w:t>
      </w:r>
      <w:r>
        <w:rPr>
          <w:w w:val="105"/>
        </w:rPr>
        <w:t>relationships.</w:t>
      </w:r>
      <w:r>
        <w:rPr>
          <w:spacing w:val="70"/>
          <w:w w:val="105"/>
        </w:rPr>
        <w:t xml:space="preserve"> </w:t>
      </w:r>
      <w:r>
        <w:rPr>
          <w:w w:val="105"/>
        </w:rPr>
        <w:t>Such</w:t>
      </w:r>
      <w:r>
        <w:rPr>
          <w:spacing w:val="21"/>
          <w:w w:val="105"/>
        </w:rPr>
        <w:t xml:space="preserve"> </w:t>
      </w:r>
      <w:r>
        <w:rPr>
          <w:spacing w:val="-2"/>
          <w:w w:val="105"/>
        </w:rPr>
        <w:t>research</w:t>
      </w:r>
    </w:p>
    <w:p w14:paraId="0F7AEBFB" w14:textId="77777777" w:rsidR="005F326E" w:rsidRDefault="00000000">
      <w:pPr>
        <w:pStyle w:val="BodyText"/>
        <w:spacing w:before="158"/>
        <w:ind w:left="173"/>
      </w:pPr>
      <w:proofErr w:type="gramStart"/>
      <w:r>
        <w:rPr>
          <w:rFonts w:ascii="Arial"/>
          <w:w w:val="105"/>
          <w:sz w:val="12"/>
        </w:rPr>
        <w:t>21</w:t>
      </w:r>
      <w:r>
        <w:rPr>
          <w:rFonts w:ascii="Arial"/>
          <w:spacing w:val="57"/>
          <w:w w:val="105"/>
          <w:sz w:val="12"/>
        </w:rPr>
        <w:t xml:space="preserve">  </w:t>
      </w:r>
      <w:r>
        <w:rPr>
          <w:w w:val="105"/>
        </w:rPr>
        <w:t>is</w:t>
      </w:r>
      <w:proofErr w:type="gramEnd"/>
      <w:r>
        <w:rPr>
          <w:spacing w:val="16"/>
          <w:w w:val="105"/>
        </w:rPr>
        <w:t xml:space="preserve"> </w:t>
      </w:r>
      <w:r>
        <w:rPr>
          <w:w w:val="105"/>
        </w:rPr>
        <w:t>facilitated</w:t>
      </w:r>
      <w:r>
        <w:rPr>
          <w:spacing w:val="14"/>
          <w:w w:val="105"/>
        </w:rPr>
        <w:t xml:space="preserve"> </w:t>
      </w:r>
      <w:r>
        <w:rPr>
          <w:w w:val="105"/>
        </w:rPr>
        <w:t>by</w:t>
      </w:r>
      <w:r>
        <w:rPr>
          <w:spacing w:val="15"/>
          <w:w w:val="105"/>
        </w:rPr>
        <w:t xml:space="preserve"> </w:t>
      </w:r>
      <w:r>
        <w:rPr>
          <w:w w:val="105"/>
        </w:rPr>
        <w:t>standardized</w:t>
      </w:r>
      <w:r>
        <w:rPr>
          <w:spacing w:val="15"/>
          <w:w w:val="105"/>
        </w:rPr>
        <w:t xml:space="preserve"> </w:t>
      </w:r>
      <w:r>
        <w:rPr>
          <w:w w:val="105"/>
        </w:rPr>
        <w:t>anatomical</w:t>
      </w:r>
      <w:r>
        <w:rPr>
          <w:spacing w:val="14"/>
          <w:w w:val="105"/>
        </w:rPr>
        <w:t xml:space="preserve"> </w:t>
      </w:r>
      <w:r>
        <w:rPr>
          <w:w w:val="105"/>
        </w:rPr>
        <w:t>coordinate</w:t>
      </w:r>
      <w:r>
        <w:rPr>
          <w:spacing w:val="15"/>
          <w:w w:val="105"/>
        </w:rPr>
        <w:t xml:space="preserve"> </w:t>
      </w:r>
      <w:r>
        <w:rPr>
          <w:w w:val="105"/>
        </w:rPr>
        <w:t>systems,</w:t>
      </w:r>
      <w:r>
        <w:rPr>
          <w:spacing w:val="17"/>
          <w:w w:val="105"/>
        </w:rPr>
        <w:t xml:space="preserve"> </w:t>
      </w:r>
      <w:r>
        <w:rPr>
          <w:w w:val="105"/>
        </w:rPr>
        <w:t>such</w:t>
      </w:r>
      <w:r>
        <w:rPr>
          <w:spacing w:val="14"/>
          <w:w w:val="105"/>
        </w:rPr>
        <w:t xml:space="preserve"> </w:t>
      </w:r>
      <w:r>
        <w:rPr>
          <w:w w:val="105"/>
        </w:rPr>
        <w:t>as</w:t>
      </w:r>
      <w:r>
        <w:rPr>
          <w:spacing w:val="15"/>
          <w:w w:val="105"/>
        </w:rPr>
        <w:t xml:space="preserve"> </w:t>
      </w:r>
      <w:r>
        <w:rPr>
          <w:w w:val="105"/>
        </w:rPr>
        <w:t>the</w:t>
      </w:r>
      <w:r>
        <w:rPr>
          <w:spacing w:val="15"/>
          <w:w w:val="105"/>
        </w:rPr>
        <w:t xml:space="preserve"> </w:t>
      </w:r>
      <w:r>
        <w:rPr>
          <w:w w:val="105"/>
        </w:rPr>
        <w:t>well-known</w:t>
      </w:r>
      <w:r>
        <w:rPr>
          <w:spacing w:val="14"/>
          <w:w w:val="105"/>
        </w:rPr>
        <w:t xml:space="preserve"> </w:t>
      </w:r>
      <w:r>
        <w:rPr>
          <w:spacing w:val="-2"/>
          <w:w w:val="105"/>
        </w:rPr>
        <w:t>Allen</w:t>
      </w:r>
    </w:p>
    <w:p w14:paraId="79BBAAA3" w14:textId="77777777" w:rsidR="005F326E" w:rsidRDefault="00000000">
      <w:pPr>
        <w:pStyle w:val="BodyText"/>
        <w:spacing w:before="157"/>
        <w:ind w:left="173"/>
      </w:pPr>
      <w:proofErr w:type="gramStart"/>
      <w:r>
        <w:rPr>
          <w:rFonts w:ascii="Arial"/>
          <w:w w:val="105"/>
          <w:sz w:val="12"/>
        </w:rPr>
        <w:t>22</w:t>
      </w:r>
      <w:r>
        <w:rPr>
          <w:rFonts w:ascii="Arial"/>
          <w:spacing w:val="62"/>
          <w:w w:val="105"/>
          <w:sz w:val="12"/>
        </w:rPr>
        <w:t xml:space="preserve">  </w:t>
      </w:r>
      <w:r>
        <w:rPr>
          <w:w w:val="105"/>
        </w:rPr>
        <w:t>Common</w:t>
      </w:r>
      <w:proofErr w:type="gramEnd"/>
      <w:r>
        <w:rPr>
          <w:spacing w:val="37"/>
          <w:w w:val="105"/>
        </w:rPr>
        <w:t xml:space="preserve"> </w:t>
      </w:r>
      <w:r>
        <w:rPr>
          <w:w w:val="105"/>
        </w:rPr>
        <w:t>Coordinate</w:t>
      </w:r>
      <w:r>
        <w:rPr>
          <w:spacing w:val="37"/>
          <w:w w:val="105"/>
        </w:rPr>
        <w:t xml:space="preserve"> </w:t>
      </w:r>
      <w:r>
        <w:rPr>
          <w:w w:val="105"/>
        </w:rPr>
        <w:t>Framework</w:t>
      </w:r>
      <w:r>
        <w:rPr>
          <w:spacing w:val="37"/>
          <w:w w:val="105"/>
        </w:rPr>
        <w:t xml:space="preserve"> </w:t>
      </w:r>
      <w:r>
        <w:rPr>
          <w:w w:val="105"/>
        </w:rPr>
        <w:t>(AllenCCFv3),</w:t>
      </w:r>
      <w:r>
        <w:rPr>
          <w:spacing w:val="44"/>
          <w:w w:val="105"/>
        </w:rPr>
        <w:t xml:space="preserve"> </w:t>
      </w:r>
      <w:r>
        <w:rPr>
          <w:w w:val="105"/>
        </w:rPr>
        <w:t>and</w:t>
      </w:r>
      <w:r>
        <w:rPr>
          <w:spacing w:val="37"/>
          <w:w w:val="105"/>
        </w:rPr>
        <w:t xml:space="preserve"> </w:t>
      </w:r>
      <w:r>
        <w:rPr>
          <w:w w:val="105"/>
        </w:rPr>
        <w:t>the</w:t>
      </w:r>
      <w:r>
        <w:rPr>
          <w:spacing w:val="38"/>
          <w:w w:val="105"/>
        </w:rPr>
        <w:t xml:space="preserve"> </w:t>
      </w:r>
      <w:r>
        <w:rPr>
          <w:w w:val="105"/>
        </w:rPr>
        <w:t>ability</w:t>
      </w:r>
      <w:r>
        <w:rPr>
          <w:spacing w:val="37"/>
          <w:w w:val="105"/>
        </w:rPr>
        <w:t xml:space="preserve"> </w:t>
      </w:r>
      <w:r>
        <w:rPr>
          <w:w w:val="105"/>
        </w:rPr>
        <w:t>to</w:t>
      </w:r>
      <w:r>
        <w:rPr>
          <w:spacing w:val="37"/>
          <w:w w:val="105"/>
        </w:rPr>
        <w:t xml:space="preserve"> </w:t>
      </w:r>
      <w:r>
        <w:rPr>
          <w:w w:val="105"/>
        </w:rPr>
        <w:t>spatially</w:t>
      </w:r>
      <w:r>
        <w:rPr>
          <w:spacing w:val="37"/>
          <w:w w:val="105"/>
        </w:rPr>
        <w:t xml:space="preserve"> </w:t>
      </w:r>
      <w:r>
        <w:rPr>
          <w:w w:val="105"/>
        </w:rPr>
        <w:t>map</w:t>
      </w:r>
      <w:r>
        <w:rPr>
          <w:spacing w:val="37"/>
          <w:w w:val="105"/>
        </w:rPr>
        <w:t xml:space="preserve"> </w:t>
      </w:r>
      <w:r>
        <w:rPr>
          <w:w w:val="105"/>
        </w:rPr>
        <w:t>to</w:t>
      </w:r>
      <w:r>
        <w:rPr>
          <w:spacing w:val="37"/>
          <w:w w:val="105"/>
        </w:rPr>
        <w:t xml:space="preserve"> </w:t>
      </w:r>
      <w:r>
        <w:rPr>
          <w:spacing w:val="-4"/>
          <w:w w:val="105"/>
        </w:rPr>
        <w:t>such</w:t>
      </w:r>
    </w:p>
    <w:p w14:paraId="2F8E2C3C" w14:textId="77777777" w:rsidR="005F326E" w:rsidRDefault="00000000">
      <w:pPr>
        <w:pStyle w:val="BodyText"/>
        <w:tabs>
          <w:tab w:val="left" w:pos="2831"/>
        </w:tabs>
        <w:spacing w:before="157"/>
        <w:ind w:left="173"/>
      </w:pPr>
      <w:proofErr w:type="gramStart"/>
      <w:r>
        <w:rPr>
          <w:rFonts w:ascii="Arial"/>
          <w:w w:val="105"/>
          <w:sz w:val="12"/>
        </w:rPr>
        <w:t>23</w:t>
      </w:r>
      <w:r>
        <w:rPr>
          <w:rFonts w:ascii="Arial"/>
          <w:spacing w:val="67"/>
          <w:w w:val="105"/>
          <w:sz w:val="12"/>
        </w:rPr>
        <w:t xml:space="preserve">  </w:t>
      </w:r>
      <w:r>
        <w:rPr>
          <w:w w:val="105"/>
        </w:rPr>
        <w:t>standardized</w:t>
      </w:r>
      <w:proofErr w:type="gramEnd"/>
      <w:r>
        <w:rPr>
          <w:spacing w:val="55"/>
          <w:w w:val="105"/>
        </w:rPr>
        <w:t xml:space="preserve"> </w:t>
      </w:r>
      <w:r>
        <w:rPr>
          <w:spacing w:val="-2"/>
          <w:w w:val="105"/>
        </w:rPr>
        <w:t>spaces.</w:t>
      </w:r>
      <w:r>
        <w:tab/>
      </w:r>
      <w:r>
        <w:rPr>
          <w:w w:val="105"/>
        </w:rPr>
        <w:t>The</w:t>
      </w:r>
      <w:r>
        <w:rPr>
          <w:spacing w:val="36"/>
          <w:w w:val="105"/>
        </w:rPr>
        <w:t xml:space="preserve"> </w:t>
      </w:r>
      <w:r>
        <w:rPr>
          <w:w w:val="105"/>
        </w:rPr>
        <w:t>Advanced</w:t>
      </w:r>
      <w:r>
        <w:rPr>
          <w:spacing w:val="37"/>
          <w:w w:val="105"/>
        </w:rPr>
        <w:t xml:space="preserve"> </w:t>
      </w:r>
      <w:r>
        <w:rPr>
          <w:w w:val="105"/>
        </w:rPr>
        <w:t>Normalization</w:t>
      </w:r>
      <w:r>
        <w:rPr>
          <w:spacing w:val="36"/>
          <w:w w:val="105"/>
        </w:rPr>
        <w:t xml:space="preserve"> </w:t>
      </w:r>
      <w:r>
        <w:rPr>
          <w:w w:val="105"/>
        </w:rPr>
        <w:t>Tools</w:t>
      </w:r>
      <w:r>
        <w:rPr>
          <w:spacing w:val="37"/>
          <w:w w:val="105"/>
        </w:rPr>
        <w:t xml:space="preserve"> </w:t>
      </w:r>
      <w:r>
        <w:rPr>
          <w:w w:val="105"/>
        </w:rPr>
        <w:t>Ecosystem</w:t>
      </w:r>
      <w:r>
        <w:rPr>
          <w:spacing w:val="37"/>
          <w:w w:val="105"/>
        </w:rPr>
        <w:t xml:space="preserve"> </w:t>
      </w:r>
      <w:r>
        <w:rPr>
          <w:w w:val="105"/>
        </w:rPr>
        <w:t>is</w:t>
      </w:r>
      <w:r>
        <w:rPr>
          <w:spacing w:val="36"/>
          <w:w w:val="105"/>
        </w:rPr>
        <w:t xml:space="preserve"> </w:t>
      </w:r>
      <w:r>
        <w:rPr>
          <w:w w:val="105"/>
        </w:rPr>
        <w:t>a</w:t>
      </w:r>
      <w:r>
        <w:rPr>
          <w:spacing w:val="37"/>
          <w:w w:val="105"/>
        </w:rPr>
        <w:t xml:space="preserve"> </w:t>
      </w:r>
      <w:r>
        <w:rPr>
          <w:spacing w:val="-2"/>
          <w:w w:val="105"/>
        </w:rPr>
        <w:t>comprehensive</w:t>
      </w:r>
    </w:p>
    <w:p w14:paraId="7C43C300" w14:textId="77777777" w:rsidR="005F326E" w:rsidRDefault="00000000">
      <w:pPr>
        <w:pStyle w:val="BodyText"/>
        <w:spacing w:before="158"/>
        <w:ind w:left="173"/>
      </w:pPr>
      <w:proofErr w:type="gramStart"/>
      <w:r>
        <w:rPr>
          <w:rFonts w:ascii="Arial"/>
          <w:w w:val="105"/>
          <w:sz w:val="12"/>
        </w:rPr>
        <w:t>24</w:t>
      </w:r>
      <w:r>
        <w:rPr>
          <w:rFonts w:ascii="Arial"/>
          <w:spacing w:val="52"/>
          <w:w w:val="105"/>
          <w:sz w:val="12"/>
        </w:rPr>
        <w:t xml:space="preserve">  </w:t>
      </w:r>
      <w:r>
        <w:rPr>
          <w:w w:val="105"/>
        </w:rPr>
        <w:t>open</w:t>
      </w:r>
      <w:proofErr w:type="gramEnd"/>
      <w:r>
        <w:rPr>
          <w:w w:val="105"/>
        </w:rPr>
        <w:t>-source</w:t>
      </w:r>
      <w:r>
        <w:rPr>
          <w:spacing w:val="7"/>
          <w:w w:val="105"/>
        </w:rPr>
        <w:t xml:space="preserve"> </w:t>
      </w:r>
      <w:r>
        <w:rPr>
          <w:w w:val="105"/>
        </w:rPr>
        <w:t>software</w:t>
      </w:r>
      <w:r>
        <w:rPr>
          <w:spacing w:val="7"/>
          <w:w w:val="105"/>
        </w:rPr>
        <w:t xml:space="preserve"> </w:t>
      </w:r>
      <w:r>
        <w:rPr>
          <w:w w:val="105"/>
        </w:rPr>
        <w:t>toolkit</w:t>
      </w:r>
      <w:r>
        <w:rPr>
          <w:spacing w:val="7"/>
          <w:w w:val="105"/>
        </w:rPr>
        <w:t xml:space="preserve"> </w:t>
      </w:r>
      <w:r>
        <w:rPr>
          <w:w w:val="105"/>
        </w:rPr>
        <w:t>for</w:t>
      </w:r>
      <w:r>
        <w:rPr>
          <w:spacing w:val="6"/>
          <w:w w:val="105"/>
        </w:rPr>
        <w:t xml:space="preserve"> </w:t>
      </w:r>
      <w:r>
        <w:rPr>
          <w:w w:val="105"/>
        </w:rPr>
        <w:t>generalized</w:t>
      </w:r>
      <w:r>
        <w:rPr>
          <w:spacing w:val="7"/>
          <w:w w:val="105"/>
        </w:rPr>
        <w:t xml:space="preserve"> </w:t>
      </w:r>
      <w:r>
        <w:rPr>
          <w:w w:val="105"/>
        </w:rPr>
        <w:t>quantitative</w:t>
      </w:r>
      <w:r>
        <w:rPr>
          <w:spacing w:val="7"/>
          <w:w w:val="105"/>
        </w:rPr>
        <w:t xml:space="preserve"> </w:t>
      </w:r>
      <w:r>
        <w:rPr>
          <w:w w:val="105"/>
        </w:rPr>
        <w:t>imaging</w:t>
      </w:r>
      <w:r>
        <w:rPr>
          <w:spacing w:val="7"/>
          <w:w w:val="105"/>
        </w:rPr>
        <w:t xml:space="preserve"> </w:t>
      </w:r>
      <w:r>
        <w:rPr>
          <w:w w:val="105"/>
        </w:rPr>
        <w:t>with</w:t>
      </w:r>
      <w:r>
        <w:rPr>
          <w:spacing w:val="7"/>
          <w:w w:val="105"/>
        </w:rPr>
        <w:t xml:space="preserve"> </w:t>
      </w:r>
      <w:r>
        <w:rPr>
          <w:w w:val="105"/>
        </w:rPr>
        <w:t>applicability</w:t>
      </w:r>
      <w:r>
        <w:rPr>
          <w:spacing w:val="7"/>
          <w:w w:val="105"/>
        </w:rPr>
        <w:t xml:space="preserve"> </w:t>
      </w:r>
      <w:r>
        <w:rPr>
          <w:w w:val="105"/>
        </w:rPr>
        <w:t>to</w:t>
      </w:r>
      <w:r>
        <w:rPr>
          <w:spacing w:val="7"/>
          <w:w w:val="105"/>
        </w:rPr>
        <w:t xml:space="preserve"> </w:t>
      </w:r>
      <w:proofErr w:type="spellStart"/>
      <w:r>
        <w:rPr>
          <w:spacing w:val="-4"/>
          <w:w w:val="105"/>
        </w:rPr>
        <w:t>mul</w:t>
      </w:r>
      <w:proofErr w:type="spellEnd"/>
      <w:r>
        <w:rPr>
          <w:spacing w:val="-4"/>
          <w:w w:val="105"/>
        </w:rPr>
        <w:t>-</w:t>
      </w:r>
    </w:p>
    <w:p w14:paraId="4E9CC299" w14:textId="77777777" w:rsidR="005F326E" w:rsidRDefault="00000000">
      <w:pPr>
        <w:pStyle w:val="BodyText"/>
        <w:tabs>
          <w:tab w:val="left" w:pos="6234"/>
        </w:tabs>
        <w:spacing w:before="157"/>
        <w:ind w:left="173"/>
      </w:pPr>
      <w:proofErr w:type="gramStart"/>
      <w:r>
        <w:rPr>
          <w:rFonts w:ascii="Arial"/>
          <w:w w:val="105"/>
          <w:sz w:val="12"/>
        </w:rPr>
        <w:t>25</w:t>
      </w:r>
      <w:r>
        <w:rPr>
          <w:rFonts w:ascii="Arial"/>
          <w:spacing w:val="61"/>
          <w:w w:val="105"/>
          <w:sz w:val="12"/>
        </w:rPr>
        <w:t xml:space="preserve">  </w:t>
      </w:r>
      <w:r>
        <w:rPr>
          <w:w w:val="105"/>
        </w:rPr>
        <w:t>tiple</w:t>
      </w:r>
      <w:proofErr w:type="gramEnd"/>
      <w:r>
        <w:rPr>
          <w:spacing w:val="49"/>
          <w:w w:val="105"/>
        </w:rPr>
        <w:t xml:space="preserve"> </w:t>
      </w:r>
      <w:r>
        <w:rPr>
          <w:w w:val="105"/>
        </w:rPr>
        <w:t>organ</w:t>
      </w:r>
      <w:r>
        <w:rPr>
          <w:spacing w:val="48"/>
          <w:w w:val="105"/>
        </w:rPr>
        <w:t xml:space="preserve"> </w:t>
      </w:r>
      <w:r>
        <w:rPr>
          <w:w w:val="105"/>
        </w:rPr>
        <w:t>systems,</w:t>
      </w:r>
      <w:r>
        <w:rPr>
          <w:spacing w:val="56"/>
          <w:w w:val="105"/>
        </w:rPr>
        <w:t xml:space="preserve"> </w:t>
      </w:r>
      <w:r>
        <w:rPr>
          <w:w w:val="105"/>
        </w:rPr>
        <w:t>modalities,</w:t>
      </w:r>
      <w:r>
        <w:rPr>
          <w:spacing w:val="55"/>
          <w:w w:val="105"/>
        </w:rPr>
        <w:t xml:space="preserve"> </w:t>
      </w:r>
      <w:r>
        <w:rPr>
          <w:w w:val="105"/>
        </w:rPr>
        <w:t>and</w:t>
      </w:r>
      <w:r>
        <w:rPr>
          <w:spacing w:val="48"/>
          <w:w w:val="105"/>
        </w:rPr>
        <w:t xml:space="preserve"> </w:t>
      </w:r>
      <w:r>
        <w:rPr>
          <w:w w:val="105"/>
        </w:rPr>
        <w:t>animal</w:t>
      </w:r>
      <w:r>
        <w:rPr>
          <w:spacing w:val="47"/>
          <w:w w:val="105"/>
        </w:rPr>
        <w:t xml:space="preserve"> </w:t>
      </w:r>
      <w:r>
        <w:rPr>
          <w:spacing w:val="-2"/>
          <w:w w:val="105"/>
        </w:rPr>
        <w:t>species.</w:t>
      </w:r>
      <w:r>
        <w:tab/>
      </w:r>
      <w:r>
        <w:rPr>
          <w:w w:val="105"/>
        </w:rPr>
        <w:t>Herein,</w:t>
      </w:r>
      <w:r>
        <w:rPr>
          <w:spacing w:val="60"/>
          <w:w w:val="105"/>
        </w:rPr>
        <w:t xml:space="preserve"> </w:t>
      </w:r>
      <w:r>
        <w:rPr>
          <w:w w:val="105"/>
        </w:rPr>
        <w:t>we</w:t>
      </w:r>
      <w:r>
        <w:rPr>
          <w:spacing w:val="51"/>
          <w:w w:val="105"/>
        </w:rPr>
        <w:t xml:space="preserve"> </w:t>
      </w:r>
      <w:r>
        <w:rPr>
          <w:w w:val="105"/>
        </w:rPr>
        <w:t>illustrate</w:t>
      </w:r>
      <w:r>
        <w:rPr>
          <w:spacing w:val="51"/>
          <w:w w:val="105"/>
        </w:rPr>
        <w:t xml:space="preserve"> </w:t>
      </w:r>
      <w:r>
        <w:rPr>
          <w:w w:val="105"/>
        </w:rPr>
        <w:t>the</w:t>
      </w:r>
      <w:r>
        <w:rPr>
          <w:spacing w:val="51"/>
          <w:w w:val="105"/>
        </w:rPr>
        <w:t xml:space="preserve"> </w:t>
      </w:r>
      <w:r>
        <w:rPr>
          <w:w w:val="105"/>
        </w:rPr>
        <w:t>utility</w:t>
      </w:r>
      <w:r>
        <w:rPr>
          <w:spacing w:val="51"/>
          <w:w w:val="105"/>
        </w:rPr>
        <w:t xml:space="preserve"> </w:t>
      </w:r>
      <w:r>
        <w:rPr>
          <w:spacing w:val="-5"/>
          <w:w w:val="105"/>
        </w:rPr>
        <w:t>of</w:t>
      </w:r>
    </w:p>
    <w:p w14:paraId="6EE23B20" w14:textId="77777777" w:rsidR="005F326E" w:rsidRDefault="00000000">
      <w:pPr>
        <w:pStyle w:val="BodyText"/>
        <w:spacing w:before="158"/>
        <w:ind w:left="173"/>
      </w:pPr>
      <w:proofErr w:type="gramStart"/>
      <w:r>
        <w:rPr>
          <w:rFonts w:ascii="Arial"/>
          <w:w w:val="105"/>
          <w:sz w:val="12"/>
        </w:rPr>
        <w:t>26</w:t>
      </w:r>
      <w:r>
        <w:rPr>
          <w:rFonts w:ascii="Arial"/>
          <w:spacing w:val="59"/>
          <w:w w:val="105"/>
          <w:sz w:val="12"/>
        </w:rPr>
        <w:t xml:space="preserve">  </w:t>
      </w:r>
      <w:proofErr w:type="spellStart"/>
      <w:r>
        <w:rPr>
          <w:w w:val="105"/>
        </w:rPr>
        <w:t>ANTsX</w:t>
      </w:r>
      <w:proofErr w:type="spellEnd"/>
      <w:proofErr w:type="gramEnd"/>
      <w:r>
        <w:rPr>
          <w:spacing w:val="39"/>
          <w:w w:val="105"/>
        </w:rPr>
        <w:t xml:space="preserve"> </w:t>
      </w:r>
      <w:r>
        <w:rPr>
          <w:w w:val="105"/>
        </w:rPr>
        <w:t>for</w:t>
      </w:r>
      <w:r>
        <w:rPr>
          <w:spacing w:val="39"/>
          <w:w w:val="105"/>
        </w:rPr>
        <w:t xml:space="preserve"> </w:t>
      </w:r>
      <w:r>
        <w:rPr>
          <w:w w:val="105"/>
        </w:rPr>
        <w:t>generating</w:t>
      </w:r>
      <w:r>
        <w:rPr>
          <w:spacing w:val="38"/>
          <w:w w:val="105"/>
        </w:rPr>
        <w:t xml:space="preserve"> </w:t>
      </w:r>
      <w:r>
        <w:rPr>
          <w:w w:val="105"/>
        </w:rPr>
        <w:t>precision</w:t>
      </w:r>
      <w:r>
        <w:rPr>
          <w:spacing w:val="39"/>
          <w:w w:val="105"/>
        </w:rPr>
        <w:t xml:space="preserve"> </w:t>
      </w:r>
      <w:r>
        <w:rPr>
          <w:w w:val="105"/>
        </w:rPr>
        <w:t>spatial</w:t>
      </w:r>
      <w:r>
        <w:rPr>
          <w:spacing w:val="39"/>
          <w:w w:val="105"/>
        </w:rPr>
        <w:t xml:space="preserve"> </w:t>
      </w:r>
      <w:r>
        <w:rPr>
          <w:w w:val="105"/>
        </w:rPr>
        <w:t>mappings</w:t>
      </w:r>
      <w:r>
        <w:rPr>
          <w:spacing w:val="39"/>
          <w:w w:val="105"/>
        </w:rPr>
        <w:t xml:space="preserve"> </w:t>
      </w:r>
      <w:r>
        <w:rPr>
          <w:w w:val="105"/>
        </w:rPr>
        <w:t>of</w:t>
      </w:r>
      <w:r>
        <w:rPr>
          <w:spacing w:val="39"/>
          <w:w w:val="105"/>
        </w:rPr>
        <w:t xml:space="preserve"> </w:t>
      </w:r>
      <w:r>
        <w:rPr>
          <w:w w:val="105"/>
        </w:rPr>
        <w:t>the</w:t>
      </w:r>
      <w:r>
        <w:rPr>
          <w:spacing w:val="38"/>
          <w:w w:val="105"/>
        </w:rPr>
        <w:t xml:space="preserve"> </w:t>
      </w:r>
      <w:r>
        <w:rPr>
          <w:w w:val="105"/>
        </w:rPr>
        <w:t>mouse</w:t>
      </w:r>
      <w:r>
        <w:rPr>
          <w:spacing w:val="39"/>
          <w:w w:val="105"/>
        </w:rPr>
        <w:t xml:space="preserve"> </w:t>
      </w:r>
      <w:r>
        <w:rPr>
          <w:w w:val="105"/>
        </w:rPr>
        <w:t>brain</w:t>
      </w:r>
      <w:r>
        <w:rPr>
          <w:spacing w:val="39"/>
          <w:w w:val="105"/>
        </w:rPr>
        <w:t xml:space="preserve"> </w:t>
      </w:r>
      <w:r>
        <w:rPr>
          <w:w w:val="105"/>
        </w:rPr>
        <w:t>and</w:t>
      </w:r>
      <w:r>
        <w:rPr>
          <w:spacing w:val="39"/>
          <w:w w:val="105"/>
        </w:rPr>
        <w:t xml:space="preserve"> </w:t>
      </w:r>
      <w:r>
        <w:rPr>
          <w:w w:val="105"/>
        </w:rPr>
        <w:t>potential</w:t>
      </w:r>
      <w:r>
        <w:rPr>
          <w:spacing w:val="38"/>
          <w:w w:val="105"/>
        </w:rPr>
        <w:t xml:space="preserve"> </w:t>
      </w:r>
      <w:r>
        <w:rPr>
          <w:spacing w:val="-4"/>
          <w:w w:val="105"/>
        </w:rPr>
        <w:t>sub-</w:t>
      </w:r>
    </w:p>
    <w:p w14:paraId="780328C4" w14:textId="77777777" w:rsidR="005F326E" w:rsidRDefault="00000000">
      <w:pPr>
        <w:pStyle w:val="BodyText"/>
        <w:spacing w:before="157"/>
        <w:ind w:left="173"/>
      </w:pPr>
      <w:proofErr w:type="gramStart"/>
      <w:r>
        <w:rPr>
          <w:rFonts w:ascii="Arial"/>
          <w:sz w:val="12"/>
        </w:rPr>
        <w:t>27</w:t>
      </w:r>
      <w:r>
        <w:rPr>
          <w:rFonts w:ascii="Arial"/>
          <w:spacing w:val="65"/>
          <w:w w:val="150"/>
          <w:sz w:val="12"/>
        </w:rPr>
        <w:t xml:space="preserve">  </w:t>
      </w:r>
      <w:r>
        <w:t>sequent</w:t>
      </w:r>
      <w:proofErr w:type="gramEnd"/>
      <w:r>
        <w:rPr>
          <w:spacing w:val="68"/>
        </w:rPr>
        <w:t xml:space="preserve"> </w:t>
      </w:r>
      <w:r>
        <w:t>quantitation.</w:t>
      </w:r>
      <w:r>
        <w:rPr>
          <w:spacing w:val="54"/>
        </w:rPr>
        <w:t xml:space="preserve">  </w:t>
      </w:r>
      <w:r>
        <w:t>We</w:t>
      </w:r>
      <w:r>
        <w:rPr>
          <w:spacing w:val="68"/>
        </w:rPr>
        <w:t xml:space="preserve"> </w:t>
      </w:r>
      <w:r>
        <w:t>describe</w:t>
      </w:r>
      <w:r>
        <w:rPr>
          <w:spacing w:val="67"/>
        </w:rPr>
        <w:t xml:space="preserve"> </w:t>
      </w:r>
      <w:proofErr w:type="spellStart"/>
      <w:r>
        <w:t>ANTsX</w:t>
      </w:r>
      <w:proofErr w:type="spellEnd"/>
      <w:r>
        <w:t>-based</w:t>
      </w:r>
      <w:r>
        <w:rPr>
          <w:spacing w:val="67"/>
        </w:rPr>
        <w:t xml:space="preserve"> </w:t>
      </w:r>
      <w:r>
        <w:t>workflows</w:t>
      </w:r>
      <w:r>
        <w:rPr>
          <w:spacing w:val="67"/>
        </w:rPr>
        <w:t xml:space="preserve"> </w:t>
      </w:r>
      <w:r>
        <w:t>for</w:t>
      </w:r>
      <w:r>
        <w:rPr>
          <w:spacing w:val="68"/>
        </w:rPr>
        <w:t xml:space="preserve"> </w:t>
      </w:r>
      <w:r>
        <w:t>mapping</w:t>
      </w:r>
      <w:r>
        <w:rPr>
          <w:spacing w:val="67"/>
        </w:rPr>
        <w:t xml:space="preserve"> </w:t>
      </w:r>
      <w:r>
        <w:t>domain-</w:t>
      </w:r>
      <w:proofErr w:type="gramStart"/>
      <w:r>
        <w:rPr>
          <w:spacing w:val="-2"/>
        </w:rPr>
        <w:t>specific</w:t>
      </w:r>
      <w:proofErr w:type="gramEnd"/>
    </w:p>
    <w:p w14:paraId="2C3FE7DB" w14:textId="77777777" w:rsidR="005F326E" w:rsidRDefault="00000000">
      <w:pPr>
        <w:pStyle w:val="BodyText"/>
        <w:spacing w:before="157"/>
        <w:ind w:left="173"/>
      </w:pPr>
      <w:proofErr w:type="gramStart"/>
      <w:r>
        <w:rPr>
          <w:rFonts w:ascii="Arial"/>
          <w:w w:val="105"/>
          <w:sz w:val="12"/>
        </w:rPr>
        <w:t>28</w:t>
      </w:r>
      <w:r>
        <w:rPr>
          <w:rFonts w:ascii="Arial"/>
          <w:spacing w:val="58"/>
          <w:w w:val="105"/>
          <w:sz w:val="12"/>
        </w:rPr>
        <w:t xml:space="preserve">  </w:t>
      </w:r>
      <w:r>
        <w:rPr>
          <w:w w:val="105"/>
        </w:rPr>
        <w:t>image</w:t>
      </w:r>
      <w:proofErr w:type="gramEnd"/>
      <w:r>
        <w:rPr>
          <w:spacing w:val="31"/>
          <w:w w:val="105"/>
        </w:rPr>
        <w:t xml:space="preserve"> </w:t>
      </w:r>
      <w:r>
        <w:rPr>
          <w:w w:val="105"/>
        </w:rPr>
        <w:t>data</w:t>
      </w:r>
      <w:r>
        <w:rPr>
          <w:spacing w:val="30"/>
          <w:w w:val="105"/>
        </w:rPr>
        <w:t xml:space="preserve"> </w:t>
      </w:r>
      <w:r>
        <w:rPr>
          <w:w w:val="105"/>
        </w:rPr>
        <w:t>to</w:t>
      </w:r>
      <w:r>
        <w:rPr>
          <w:spacing w:val="31"/>
          <w:w w:val="105"/>
        </w:rPr>
        <w:t xml:space="preserve"> </w:t>
      </w:r>
      <w:r>
        <w:rPr>
          <w:w w:val="105"/>
        </w:rPr>
        <w:t>AllenCCFv3</w:t>
      </w:r>
      <w:r>
        <w:rPr>
          <w:spacing w:val="30"/>
          <w:w w:val="105"/>
        </w:rPr>
        <w:t xml:space="preserve"> </w:t>
      </w:r>
      <w:r>
        <w:rPr>
          <w:w w:val="105"/>
        </w:rPr>
        <w:t>accounting</w:t>
      </w:r>
      <w:r>
        <w:rPr>
          <w:spacing w:val="30"/>
          <w:w w:val="105"/>
        </w:rPr>
        <w:t xml:space="preserve"> </w:t>
      </w:r>
      <w:r>
        <w:rPr>
          <w:w w:val="105"/>
        </w:rPr>
        <w:t>for</w:t>
      </w:r>
      <w:r>
        <w:rPr>
          <w:spacing w:val="31"/>
          <w:w w:val="105"/>
        </w:rPr>
        <w:t xml:space="preserve"> </w:t>
      </w:r>
      <w:r>
        <w:rPr>
          <w:w w:val="105"/>
        </w:rPr>
        <w:t>common</w:t>
      </w:r>
      <w:r>
        <w:rPr>
          <w:spacing w:val="30"/>
          <w:w w:val="105"/>
        </w:rPr>
        <w:t xml:space="preserve"> </w:t>
      </w:r>
      <w:r>
        <w:rPr>
          <w:w w:val="105"/>
        </w:rPr>
        <w:t>artefacts</w:t>
      </w:r>
      <w:r>
        <w:rPr>
          <w:spacing w:val="30"/>
          <w:w w:val="105"/>
        </w:rPr>
        <w:t xml:space="preserve"> </w:t>
      </w:r>
      <w:r>
        <w:rPr>
          <w:w w:val="105"/>
        </w:rPr>
        <w:t>and</w:t>
      </w:r>
      <w:r>
        <w:rPr>
          <w:spacing w:val="31"/>
          <w:w w:val="105"/>
        </w:rPr>
        <w:t xml:space="preserve"> </w:t>
      </w:r>
      <w:r>
        <w:rPr>
          <w:w w:val="105"/>
        </w:rPr>
        <w:t>other</w:t>
      </w:r>
      <w:r>
        <w:rPr>
          <w:spacing w:val="30"/>
          <w:w w:val="105"/>
        </w:rPr>
        <w:t xml:space="preserve"> </w:t>
      </w:r>
      <w:r>
        <w:rPr>
          <w:w w:val="105"/>
        </w:rPr>
        <w:t>confounds.</w:t>
      </w:r>
      <w:r>
        <w:rPr>
          <w:spacing w:val="68"/>
          <w:w w:val="150"/>
        </w:rPr>
        <w:t xml:space="preserve"> </w:t>
      </w:r>
      <w:r>
        <w:rPr>
          <w:spacing w:val="-4"/>
          <w:w w:val="105"/>
        </w:rPr>
        <w:t>Novel</w:t>
      </w:r>
    </w:p>
    <w:p w14:paraId="2AAE91C1" w14:textId="77777777" w:rsidR="005F326E" w:rsidRDefault="00000000">
      <w:pPr>
        <w:pStyle w:val="BodyText"/>
        <w:spacing w:before="158"/>
        <w:ind w:left="173"/>
      </w:pPr>
      <w:proofErr w:type="gramStart"/>
      <w:r>
        <w:rPr>
          <w:rFonts w:ascii="Arial"/>
          <w:w w:val="105"/>
          <w:sz w:val="12"/>
        </w:rPr>
        <w:t>29</w:t>
      </w:r>
      <w:r>
        <w:rPr>
          <w:rFonts w:ascii="Arial"/>
          <w:spacing w:val="48"/>
          <w:w w:val="105"/>
          <w:sz w:val="12"/>
        </w:rPr>
        <w:t xml:space="preserve">  </w:t>
      </w:r>
      <w:r>
        <w:rPr>
          <w:w w:val="105"/>
        </w:rPr>
        <w:t>contributions</w:t>
      </w:r>
      <w:proofErr w:type="gramEnd"/>
      <w:r>
        <w:rPr>
          <w:spacing w:val="27"/>
          <w:w w:val="105"/>
        </w:rPr>
        <w:t xml:space="preserve"> </w:t>
      </w:r>
      <w:r>
        <w:rPr>
          <w:w w:val="105"/>
        </w:rPr>
        <w:t>include</w:t>
      </w:r>
      <w:r>
        <w:rPr>
          <w:spacing w:val="28"/>
          <w:w w:val="105"/>
        </w:rPr>
        <w:t xml:space="preserve"> </w:t>
      </w:r>
      <w:proofErr w:type="spellStart"/>
      <w:r>
        <w:rPr>
          <w:w w:val="105"/>
        </w:rPr>
        <w:t>ANTsX</w:t>
      </w:r>
      <w:proofErr w:type="spellEnd"/>
      <w:r>
        <w:rPr>
          <w:spacing w:val="26"/>
          <w:w w:val="105"/>
        </w:rPr>
        <w:t xml:space="preserve"> </w:t>
      </w:r>
      <w:r>
        <w:rPr>
          <w:w w:val="105"/>
        </w:rPr>
        <w:t>functionality</w:t>
      </w:r>
      <w:r>
        <w:rPr>
          <w:spacing w:val="28"/>
          <w:w w:val="105"/>
        </w:rPr>
        <w:t xml:space="preserve"> </w:t>
      </w:r>
      <w:r>
        <w:rPr>
          <w:w w:val="105"/>
        </w:rPr>
        <w:t>for</w:t>
      </w:r>
      <w:r>
        <w:rPr>
          <w:spacing w:val="27"/>
          <w:w w:val="105"/>
        </w:rPr>
        <w:t xml:space="preserve"> </w:t>
      </w:r>
      <w:r>
        <w:rPr>
          <w:w w:val="105"/>
        </w:rPr>
        <w:t>velocity</w:t>
      </w:r>
      <w:r>
        <w:rPr>
          <w:spacing w:val="28"/>
          <w:w w:val="105"/>
        </w:rPr>
        <w:t xml:space="preserve"> </w:t>
      </w:r>
      <w:r>
        <w:rPr>
          <w:w w:val="105"/>
        </w:rPr>
        <w:t>flow-based</w:t>
      </w:r>
      <w:r>
        <w:rPr>
          <w:spacing w:val="27"/>
          <w:w w:val="105"/>
        </w:rPr>
        <w:t xml:space="preserve"> </w:t>
      </w:r>
      <w:r>
        <w:rPr>
          <w:w w:val="105"/>
        </w:rPr>
        <w:t>mapping</w:t>
      </w:r>
      <w:r>
        <w:rPr>
          <w:spacing w:val="27"/>
          <w:w w:val="105"/>
        </w:rPr>
        <w:t xml:space="preserve"> </w:t>
      </w:r>
      <w:r>
        <w:rPr>
          <w:w w:val="105"/>
        </w:rPr>
        <w:t>spanning</w:t>
      </w:r>
      <w:r>
        <w:rPr>
          <w:spacing w:val="27"/>
          <w:w w:val="105"/>
        </w:rPr>
        <w:t xml:space="preserve"> </w:t>
      </w:r>
      <w:r>
        <w:rPr>
          <w:spacing w:val="-5"/>
          <w:w w:val="105"/>
        </w:rPr>
        <w:t>the</w:t>
      </w:r>
    </w:p>
    <w:p w14:paraId="061A60C0" w14:textId="77777777" w:rsidR="005F326E" w:rsidRDefault="00000000">
      <w:pPr>
        <w:pStyle w:val="BodyText"/>
        <w:spacing w:before="157"/>
        <w:ind w:left="173"/>
      </w:pPr>
      <w:proofErr w:type="gramStart"/>
      <w:r>
        <w:rPr>
          <w:rFonts w:ascii="Arial"/>
          <w:w w:val="105"/>
          <w:sz w:val="12"/>
        </w:rPr>
        <w:t>30</w:t>
      </w:r>
      <w:r>
        <w:rPr>
          <w:rFonts w:ascii="Arial"/>
          <w:spacing w:val="63"/>
          <w:w w:val="105"/>
          <w:sz w:val="12"/>
        </w:rPr>
        <w:t xml:space="preserve">  </w:t>
      </w:r>
      <w:r>
        <w:rPr>
          <w:w w:val="105"/>
        </w:rPr>
        <w:t>spatiotemporal</w:t>
      </w:r>
      <w:proofErr w:type="gramEnd"/>
      <w:r>
        <w:rPr>
          <w:spacing w:val="33"/>
          <w:w w:val="105"/>
        </w:rPr>
        <w:t xml:space="preserve"> </w:t>
      </w:r>
      <w:r>
        <w:rPr>
          <w:w w:val="105"/>
        </w:rPr>
        <w:t>domain</w:t>
      </w:r>
      <w:r>
        <w:rPr>
          <w:spacing w:val="33"/>
          <w:w w:val="105"/>
        </w:rPr>
        <w:t xml:space="preserve"> </w:t>
      </w:r>
      <w:r>
        <w:rPr>
          <w:w w:val="105"/>
        </w:rPr>
        <w:t>of</w:t>
      </w:r>
      <w:r>
        <w:rPr>
          <w:spacing w:val="32"/>
          <w:w w:val="105"/>
        </w:rPr>
        <w:t xml:space="preserve"> </w:t>
      </w:r>
      <w:r>
        <w:rPr>
          <w:w w:val="105"/>
        </w:rPr>
        <w:t>a</w:t>
      </w:r>
      <w:r>
        <w:rPr>
          <w:spacing w:val="32"/>
          <w:w w:val="105"/>
        </w:rPr>
        <w:t xml:space="preserve"> </w:t>
      </w:r>
      <w:r>
        <w:rPr>
          <w:w w:val="105"/>
        </w:rPr>
        <w:t>longitudinal</w:t>
      </w:r>
      <w:r>
        <w:rPr>
          <w:spacing w:val="33"/>
          <w:w w:val="105"/>
        </w:rPr>
        <w:t xml:space="preserve"> </w:t>
      </w:r>
      <w:r>
        <w:rPr>
          <w:w w:val="105"/>
        </w:rPr>
        <w:t>trajectory</w:t>
      </w:r>
      <w:r>
        <w:rPr>
          <w:spacing w:val="33"/>
          <w:w w:val="105"/>
        </w:rPr>
        <w:t xml:space="preserve"> </w:t>
      </w:r>
      <w:r>
        <w:rPr>
          <w:w w:val="105"/>
        </w:rPr>
        <w:t>which</w:t>
      </w:r>
      <w:r>
        <w:rPr>
          <w:spacing w:val="33"/>
          <w:w w:val="105"/>
        </w:rPr>
        <w:t xml:space="preserve"> </w:t>
      </w:r>
      <w:r>
        <w:rPr>
          <w:w w:val="105"/>
        </w:rPr>
        <w:t>we</w:t>
      </w:r>
      <w:r>
        <w:rPr>
          <w:spacing w:val="33"/>
          <w:w w:val="105"/>
        </w:rPr>
        <w:t xml:space="preserve"> </w:t>
      </w:r>
      <w:r>
        <w:rPr>
          <w:w w:val="105"/>
        </w:rPr>
        <w:t>apply</w:t>
      </w:r>
      <w:r>
        <w:rPr>
          <w:spacing w:val="33"/>
          <w:w w:val="105"/>
        </w:rPr>
        <w:t xml:space="preserve"> </w:t>
      </w:r>
      <w:r>
        <w:rPr>
          <w:w w:val="105"/>
        </w:rPr>
        <w:t>to</w:t>
      </w:r>
      <w:r>
        <w:rPr>
          <w:spacing w:val="33"/>
          <w:w w:val="105"/>
        </w:rPr>
        <w:t xml:space="preserve"> </w:t>
      </w:r>
      <w:r>
        <w:rPr>
          <w:w w:val="105"/>
        </w:rPr>
        <w:t>the</w:t>
      </w:r>
      <w:r>
        <w:rPr>
          <w:spacing w:val="33"/>
          <w:w w:val="105"/>
        </w:rPr>
        <w:t xml:space="preserve"> </w:t>
      </w:r>
      <w:r>
        <w:rPr>
          <w:spacing w:val="-2"/>
          <w:w w:val="105"/>
        </w:rPr>
        <w:t>Developmental</w:t>
      </w:r>
    </w:p>
    <w:p w14:paraId="3CFE4BBD" w14:textId="77777777" w:rsidR="005F326E" w:rsidRDefault="00000000">
      <w:pPr>
        <w:pStyle w:val="BodyText"/>
        <w:spacing w:before="158"/>
        <w:ind w:left="173"/>
      </w:pPr>
      <w:proofErr w:type="gramStart"/>
      <w:r>
        <w:rPr>
          <w:rFonts w:ascii="Arial"/>
          <w:w w:val="105"/>
          <w:sz w:val="12"/>
        </w:rPr>
        <w:t>31</w:t>
      </w:r>
      <w:r>
        <w:rPr>
          <w:rFonts w:ascii="Arial"/>
          <w:spacing w:val="61"/>
          <w:w w:val="105"/>
          <w:sz w:val="12"/>
        </w:rPr>
        <w:t xml:space="preserve">  </w:t>
      </w:r>
      <w:r>
        <w:rPr>
          <w:w w:val="105"/>
        </w:rPr>
        <w:t>Common</w:t>
      </w:r>
      <w:proofErr w:type="gramEnd"/>
      <w:r>
        <w:rPr>
          <w:spacing w:val="-4"/>
          <w:w w:val="105"/>
        </w:rPr>
        <w:t xml:space="preserve"> </w:t>
      </w:r>
      <w:r>
        <w:rPr>
          <w:w w:val="105"/>
        </w:rPr>
        <w:t>Coordinate</w:t>
      </w:r>
      <w:r>
        <w:rPr>
          <w:spacing w:val="-6"/>
          <w:w w:val="105"/>
        </w:rPr>
        <w:t xml:space="preserve"> </w:t>
      </w:r>
      <w:r>
        <w:rPr>
          <w:w w:val="105"/>
        </w:rPr>
        <w:t>Framework.</w:t>
      </w:r>
      <w:r>
        <w:rPr>
          <w:spacing w:val="33"/>
          <w:w w:val="105"/>
        </w:rPr>
        <w:t xml:space="preserve"> </w:t>
      </w:r>
      <w:r>
        <w:rPr>
          <w:w w:val="105"/>
        </w:rPr>
        <w:t>Additionally,</w:t>
      </w:r>
      <w:r>
        <w:rPr>
          <w:spacing w:val="-2"/>
          <w:w w:val="105"/>
        </w:rPr>
        <w:t xml:space="preserve"> </w:t>
      </w:r>
      <w:r>
        <w:rPr>
          <w:w w:val="105"/>
        </w:rPr>
        <w:t>we</w:t>
      </w:r>
      <w:r>
        <w:rPr>
          <w:spacing w:val="-4"/>
          <w:w w:val="105"/>
        </w:rPr>
        <w:t xml:space="preserve"> </w:t>
      </w:r>
      <w:r>
        <w:rPr>
          <w:w w:val="105"/>
        </w:rPr>
        <w:t>present</w:t>
      </w:r>
      <w:r>
        <w:rPr>
          <w:spacing w:val="-6"/>
          <w:w w:val="105"/>
        </w:rPr>
        <w:t xml:space="preserve"> </w:t>
      </w:r>
      <w:r>
        <w:rPr>
          <w:w w:val="105"/>
        </w:rPr>
        <w:t>an</w:t>
      </w:r>
      <w:r>
        <w:rPr>
          <w:spacing w:val="-5"/>
          <w:w w:val="105"/>
        </w:rPr>
        <w:t xml:space="preserve"> </w:t>
      </w:r>
      <w:r>
        <w:rPr>
          <w:w w:val="105"/>
        </w:rPr>
        <w:t>automated</w:t>
      </w:r>
      <w:r>
        <w:rPr>
          <w:spacing w:val="-5"/>
          <w:w w:val="105"/>
        </w:rPr>
        <w:t xml:space="preserve"> </w:t>
      </w:r>
      <w:r>
        <w:rPr>
          <w:w w:val="105"/>
        </w:rPr>
        <w:t>structural</w:t>
      </w:r>
      <w:r>
        <w:rPr>
          <w:spacing w:val="-5"/>
          <w:w w:val="105"/>
        </w:rPr>
        <w:t xml:space="preserve"> </w:t>
      </w:r>
      <w:r>
        <w:rPr>
          <w:spacing w:val="-2"/>
          <w:w w:val="105"/>
        </w:rPr>
        <w:t>morpho-</w:t>
      </w:r>
    </w:p>
    <w:p w14:paraId="02AC6F06" w14:textId="77777777" w:rsidR="005F326E" w:rsidRDefault="00000000">
      <w:pPr>
        <w:pStyle w:val="BodyText"/>
        <w:spacing w:before="157"/>
        <w:ind w:left="173"/>
      </w:pPr>
      <w:proofErr w:type="gramStart"/>
      <w:r>
        <w:rPr>
          <w:rFonts w:ascii="Arial"/>
          <w:w w:val="105"/>
          <w:sz w:val="12"/>
        </w:rPr>
        <w:t>32</w:t>
      </w:r>
      <w:r>
        <w:rPr>
          <w:rFonts w:ascii="Arial"/>
          <w:spacing w:val="45"/>
          <w:w w:val="105"/>
          <w:sz w:val="12"/>
        </w:rPr>
        <w:t xml:space="preserve">  </w:t>
      </w:r>
      <w:r>
        <w:rPr>
          <w:w w:val="105"/>
        </w:rPr>
        <w:t>logical</w:t>
      </w:r>
      <w:proofErr w:type="gramEnd"/>
      <w:r>
        <w:rPr>
          <w:spacing w:val="-13"/>
          <w:w w:val="105"/>
        </w:rPr>
        <w:t xml:space="preserve"> </w:t>
      </w:r>
      <w:r>
        <w:rPr>
          <w:w w:val="105"/>
        </w:rPr>
        <w:t>pipeline</w:t>
      </w:r>
      <w:r>
        <w:rPr>
          <w:spacing w:val="-14"/>
          <w:w w:val="105"/>
        </w:rPr>
        <w:t xml:space="preserve"> </w:t>
      </w:r>
      <w:r>
        <w:rPr>
          <w:w w:val="105"/>
        </w:rPr>
        <w:t>for</w:t>
      </w:r>
      <w:r>
        <w:rPr>
          <w:spacing w:val="-13"/>
          <w:w w:val="105"/>
        </w:rPr>
        <w:t xml:space="preserve"> </w:t>
      </w:r>
      <w:r>
        <w:rPr>
          <w:w w:val="105"/>
        </w:rPr>
        <w:t>determining</w:t>
      </w:r>
      <w:r>
        <w:rPr>
          <w:spacing w:val="-14"/>
          <w:w w:val="105"/>
        </w:rPr>
        <w:t xml:space="preserve"> </w:t>
      </w:r>
      <w:r>
        <w:rPr>
          <w:w w:val="105"/>
        </w:rPr>
        <w:t>volumetric</w:t>
      </w:r>
      <w:r>
        <w:rPr>
          <w:spacing w:val="-13"/>
          <w:w w:val="105"/>
        </w:rPr>
        <w:t xml:space="preserve"> </w:t>
      </w:r>
      <w:r>
        <w:rPr>
          <w:w w:val="105"/>
        </w:rPr>
        <w:t>and</w:t>
      </w:r>
      <w:r>
        <w:rPr>
          <w:spacing w:val="-14"/>
          <w:w w:val="105"/>
        </w:rPr>
        <w:t xml:space="preserve"> </w:t>
      </w:r>
      <w:r>
        <w:rPr>
          <w:w w:val="105"/>
        </w:rPr>
        <w:t>cortical</w:t>
      </w:r>
      <w:r>
        <w:rPr>
          <w:spacing w:val="-13"/>
          <w:w w:val="105"/>
        </w:rPr>
        <w:t xml:space="preserve"> </w:t>
      </w:r>
      <w:r>
        <w:rPr>
          <w:w w:val="105"/>
        </w:rPr>
        <w:t>thickness</w:t>
      </w:r>
      <w:r>
        <w:rPr>
          <w:spacing w:val="-14"/>
          <w:w w:val="105"/>
        </w:rPr>
        <w:t xml:space="preserve"> </w:t>
      </w:r>
      <w:r>
        <w:rPr>
          <w:w w:val="105"/>
        </w:rPr>
        <w:t>measurements</w:t>
      </w:r>
      <w:r>
        <w:rPr>
          <w:spacing w:val="-13"/>
          <w:w w:val="105"/>
        </w:rPr>
        <w:t xml:space="preserve"> </w:t>
      </w:r>
      <w:r>
        <w:rPr>
          <w:w w:val="105"/>
        </w:rPr>
        <w:t>analogous</w:t>
      </w:r>
      <w:r>
        <w:rPr>
          <w:spacing w:val="-14"/>
          <w:w w:val="105"/>
        </w:rPr>
        <w:t xml:space="preserve"> </w:t>
      </w:r>
      <w:r>
        <w:rPr>
          <w:spacing w:val="-5"/>
          <w:w w:val="105"/>
        </w:rPr>
        <w:t>to</w:t>
      </w:r>
    </w:p>
    <w:p w14:paraId="2C2BF918" w14:textId="77777777" w:rsidR="005F326E" w:rsidRDefault="00000000">
      <w:pPr>
        <w:pStyle w:val="BodyText"/>
        <w:spacing w:before="157"/>
        <w:ind w:left="173"/>
      </w:pPr>
      <w:proofErr w:type="gramStart"/>
      <w:r>
        <w:rPr>
          <w:rFonts w:ascii="Arial"/>
          <w:w w:val="105"/>
          <w:sz w:val="12"/>
        </w:rPr>
        <w:t>33</w:t>
      </w:r>
      <w:r>
        <w:rPr>
          <w:rFonts w:ascii="Arial"/>
          <w:spacing w:val="52"/>
          <w:w w:val="105"/>
          <w:sz w:val="12"/>
        </w:rPr>
        <w:t xml:space="preserve">  </w:t>
      </w:r>
      <w:r>
        <w:rPr>
          <w:w w:val="105"/>
        </w:rPr>
        <w:t>the</w:t>
      </w:r>
      <w:proofErr w:type="gramEnd"/>
      <w:r>
        <w:rPr>
          <w:spacing w:val="14"/>
          <w:w w:val="105"/>
        </w:rPr>
        <w:t xml:space="preserve"> </w:t>
      </w:r>
      <w:r>
        <w:rPr>
          <w:w w:val="105"/>
        </w:rPr>
        <w:t>well-utilized</w:t>
      </w:r>
      <w:r>
        <w:rPr>
          <w:spacing w:val="12"/>
          <w:w w:val="105"/>
        </w:rPr>
        <w:t xml:space="preserve"> </w:t>
      </w:r>
      <w:proofErr w:type="spellStart"/>
      <w:r>
        <w:rPr>
          <w:w w:val="105"/>
        </w:rPr>
        <w:t>ANTsX</w:t>
      </w:r>
      <w:proofErr w:type="spellEnd"/>
      <w:r>
        <w:rPr>
          <w:spacing w:val="13"/>
          <w:w w:val="105"/>
        </w:rPr>
        <w:t xml:space="preserve"> </w:t>
      </w:r>
      <w:r>
        <w:rPr>
          <w:w w:val="105"/>
        </w:rPr>
        <w:t>pipeline</w:t>
      </w:r>
      <w:r>
        <w:rPr>
          <w:spacing w:val="12"/>
          <w:w w:val="105"/>
        </w:rPr>
        <w:t xml:space="preserve"> </w:t>
      </w:r>
      <w:r>
        <w:rPr>
          <w:w w:val="105"/>
        </w:rPr>
        <w:t>for</w:t>
      </w:r>
      <w:r>
        <w:rPr>
          <w:spacing w:val="12"/>
          <w:w w:val="105"/>
        </w:rPr>
        <w:t xml:space="preserve"> </w:t>
      </w:r>
      <w:r>
        <w:rPr>
          <w:w w:val="105"/>
        </w:rPr>
        <w:t>human</w:t>
      </w:r>
      <w:r>
        <w:rPr>
          <w:spacing w:val="13"/>
          <w:w w:val="105"/>
        </w:rPr>
        <w:t xml:space="preserve"> </w:t>
      </w:r>
      <w:r>
        <w:rPr>
          <w:w w:val="105"/>
        </w:rPr>
        <w:t>neuroanatomical</w:t>
      </w:r>
      <w:r>
        <w:rPr>
          <w:spacing w:val="13"/>
          <w:w w:val="105"/>
        </w:rPr>
        <w:t xml:space="preserve"> </w:t>
      </w:r>
      <w:r>
        <w:rPr>
          <w:w w:val="105"/>
        </w:rPr>
        <w:t>structural</w:t>
      </w:r>
      <w:r>
        <w:rPr>
          <w:spacing w:val="13"/>
          <w:w w:val="105"/>
        </w:rPr>
        <w:t xml:space="preserve"> </w:t>
      </w:r>
      <w:r>
        <w:rPr>
          <w:w w:val="105"/>
        </w:rPr>
        <w:t>morphology</w:t>
      </w:r>
      <w:r>
        <w:rPr>
          <w:spacing w:val="13"/>
          <w:w w:val="105"/>
        </w:rPr>
        <w:t xml:space="preserve"> </w:t>
      </w:r>
      <w:r>
        <w:rPr>
          <w:spacing w:val="-4"/>
          <w:w w:val="105"/>
        </w:rPr>
        <w:t>which</w:t>
      </w:r>
    </w:p>
    <w:p w14:paraId="2DFFE53D" w14:textId="77777777" w:rsidR="005F326E" w:rsidRDefault="00000000">
      <w:pPr>
        <w:pStyle w:val="BodyText"/>
        <w:spacing w:before="158"/>
        <w:ind w:left="173"/>
      </w:pPr>
      <w:proofErr w:type="gramStart"/>
      <w:r>
        <w:rPr>
          <w:rFonts w:ascii="Arial"/>
          <w:w w:val="105"/>
          <w:sz w:val="12"/>
        </w:rPr>
        <w:t>34</w:t>
      </w:r>
      <w:r>
        <w:rPr>
          <w:rFonts w:ascii="Arial"/>
          <w:spacing w:val="55"/>
          <w:w w:val="105"/>
          <w:sz w:val="12"/>
        </w:rPr>
        <w:t xml:space="preserve">  </w:t>
      </w:r>
      <w:r>
        <w:rPr>
          <w:w w:val="105"/>
        </w:rPr>
        <w:t>illustrates</w:t>
      </w:r>
      <w:proofErr w:type="gramEnd"/>
      <w:r>
        <w:rPr>
          <w:spacing w:val="8"/>
          <w:w w:val="105"/>
        </w:rPr>
        <w:t xml:space="preserve"> </w:t>
      </w:r>
      <w:r>
        <w:rPr>
          <w:w w:val="105"/>
        </w:rPr>
        <w:t>a</w:t>
      </w:r>
      <w:r>
        <w:rPr>
          <w:spacing w:val="7"/>
          <w:w w:val="105"/>
        </w:rPr>
        <w:t xml:space="preserve"> </w:t>
      </w:r>
      <w:r>
        <w:rPr>
          <w:w w:val="105"/>
        </w:rPr>
        <w:t>general</w:t>
      </w:r>
      <w:r>
        <w:rPr>
          <w:spacing w:val="7"/>
          <w:w w:val="105"/>
        </w:rPr>
        <w:t xml:space="preserve"> </w:t>
      </w:r>
      <w:r>
        <w:rPr>
          <w:w w:val="105"/>
        </w:rPr>
        <w:t>open-source</w:t>
      </w:r>
      <w:r>
        <w:rPr>
          <w:spacing w:val="8"/>
          <w:w w:val="105"/>
        </w:rPr>
        <w:t xml:space="preserve"> </w:t>
      </w:r>
      <w:r>
        <w:rPr>
          <w:w w:val="105"/>
        </w:rPr>
        <w:t>framework</w:t>
      </w:r>
      <w:r>
        <w:rPr>
          <w:spacing w:val="7"/>
          <w:w w:val="105"/>
        </w:rPr>
        <w:t xml:space="preserve"> </w:t>
      </w:r>
      <w:r>
        <w:rPr>
          <w:w w:val="105"/>
        </w:rPr>
        <w:t>for</w:t>
      </w:r>
      <w:r>
        <w:rPr>
          <w:spacing w:val="8"/>
          <w:w w:val="105"/>
        </w:rPr>
        <w:t xml:space="preserve"> </w:t>
      </w:r>
      <w:r>
        <w:rPr>
          <w:w w:val="105"/>
        </w:rPr>
        <w:t>tailored</w:t>
      </w:r>
      <w:r>
        <w:rPr>
          <w:spacing w:val="7"/>
          <w:w w:val="105"/>
        </w:rPr>
        <w:t xml:space="preserve"> </w:t>
      </w:r>
      <w:r>
        <w:rPr>
          <w:w w:val="105"/>
        </w:rPr>
        <w:t>brain</w:t>
      </w:r>
      <w:r>
        <w:rPr>
          <w:spacing w:val="7"/>
          <w:w w:val="105"/>
        </w:rPr>
        <w:t xml:space="preserve"> </w:t>
      </w:r>
      <w:r>
        <w:rPr>
          <w:spacing w:val="-2"/>
          <w:w w:val="105"/>
        </w:rPr>
        <w:t>parcellations.</w:t>
      </w:r>
    </w:p>
    <w:p w14:paraId="4D0A25A2" w14:textId="77777777" w:rsidR="005F326E" w:rsidRDefault="005F326E">
      <w:pPr>
        <w:sectPr w:rsidR="005F326E" w:rsidSect="008C17C3">
          <w:pgSz w:w="12240" w:h="15840"/>
          <w:pgMar w:top="1200" w:right="0" w:bottom="280" w:left="940" w:header="720" w:footer="720" w:gutter="0"/>
          <w:cols w:space="720"/>
        </w:sectPr>
      </w:pPr>
    </w:p>
    <w:p w14:paraId="195294D7" w14:textId="77777777" w:rsidR="005F326E" w:rsidRDefault="00000000">
      <w:pPr>
        <w:tabs>
          <w:tab w:val="left" w:pos="1080"/>
        </w:tabs>
        <w:spacing w:before="161"/>
        <w:ind w:left="173"/>
        <w:rPr>
          <w:b/>
          <w:sz w:val="34"/>
        </w:rPr>
      </w:pPr>
      <w:r>
        <w:rPr>
          <w:rFonts w:ascii="Arial"/>
          <w:w w:val="110"/>
          <w:sz w:val="12"/>
        </w:rPr>
        <w:lastRenderedPageBreak/>
        <w:t>35</w:t>
      </w:r>
      <w:r>
        <w:rPr>
          <w:rFonts w:ascii="Arial"/>
          <w:spacing w:val="141"/>
          <w:w w:val="110"/>
          <w:sz w:val="12"/>
        </w:rPr>
        <w:t xml:space="preserve"> </w:t>
      </w:r>
      <w:bookmarkStart w:id="3" w:name="Introduction"/>
      <w:bookmarkEnd w:id="3"/>
      <w:r>
        <w:rPr>
          <w:b/>
          <w:spacing w:val="-10"/>
          <w:w w:val="110"/>
          <w:sz w:val="34"/>
        </w:rPr>
        <w:t>1</w:t>
      </w:r>
      <w:r>
        <w:rPr>
          <w:b/>
          <w:sz w:val="34"/>
        </w:rPr>
        <w:tab/>
      </w:r>
      <w:r>
        <w:rPr>
          <w:b/>
          <w:spacing w:val="-2"/>
          <w:w w:val="110"/>
          <w:sz w:val="34"/>
        </w:rPr>
        <w:t>Introduction</w:t>
      </w:r>
    </w:p>
    <w:p w14:paraId="1024BF8B" w14:textId="77777777" w:rsidR="005F326E" w:rsidRDefault="005F326E">
      <w:pPr>
        <w:pStyle w:val="BodyText"/>
        <w:ind w:left="0"/>
        <w:rPr>
          <w:b/>
          <w:sz w:val="20"/>
        </w:rPr>
      </w:pPr>
    </w:p>
    <w:p w14:paraId="6CD4FD40" w14:textId="77777777" w:rsidR="005F326E" w:rsidRDefault="00000000">
      <w:pPr>
        <w:pStyle w:val="BodyText"/>
        <w:spacing w:before="262"/>
        <w:ind w:left="173"/>
      </w:pPr>
      <w:proofErr w:type="gramStart"/>
      <w:r>
        <w:rPr>
          <w:rFonts w:ascii="Arial"/>
          <w:w w:val="105"/>
          <w:sz w:val="12"/>
        </w:rPr>
        <w:t>36</w:t>
      </w:r>
      <w:r>
        <w:rPr>
          <w:rFonts w:ascii="Arial"/>
          <w:spacing w:val="51"/>
          <w:w w:val="105"/>
          <w:sz w:val="12"/>
        </w:rPr>
        <w:t xml:space="preserve">  </w:t>
      </w:r>
      <w:r>
        <w:rPr>
          <w:w w:val="105"/>
        </w:rPr>
        <w:t>Over</w:t>
      </w:r>
      <w:proofErr w:type="gramEnd"/>
      <w:r>
        <w:rPr>
          <w:spacing w:val="4"/>
          <w:w w:val="105"/>
        </w:rPr>
        <w:t xml:space="preserve"> </w:t>
      </w:r>
      <w:r>
        <w:rPr>
          <w:w w:val="105"/>
        </w:rPr>
        <w:t>the</w:t>
      </w:r>
      <w:r>
        <w:rPr>
          <w:spacing w:val="5"/>
          <w:w w:val="105"/>
        </w:rPr>
        <w:t xml:space="preserve"> </w:t>
      </w:r>
      <w:r>
        <w:rPr>
          <w:w w:val="105"/>
        </w:rPr>
        <w:t>past</w:t>
      </w:r>
      <w:r>
        <w:rPr>
          <w:spacing w:val="4"/>
          <w:w w:val="105"/>
        </w:rPr>
        <w:t xml:space="preserve"> </w:t>
      </w:r>
      <w:r>
        <w:rPr>
          <w:w w:val="105"/>
        </w:rPr>
        <w:t>two</w:t>
      </w:r>
      <w:r>
        <w:rPr>
          <w:spacing w:val="4"/>
          <w:w w:val="105"/>
        </w:rPr>
        <w:t xml:space="preserve"> </w:t>
      </w:r>
      <w:r>
        <w:rPr>
          <w:w w:val="105"/>
        </w:rPr>
        <w:t>decades</w:t>
      </w:r>
      <w:r>
        <w:rPr>
          <w:spacing w:val="4"/>
          <w:w w:val="105"/>
        </w:rPr>
        <w:t xml:space="preserve"> </w:t>
      </w:r>
      <w:r>
        <w:rPr>
          <w:w w:val="105"/>
        </w:rPr>
        <w:t>there</w:t>
      </w:r>
      <w:r>
        <w:rPr>
          <w:spacing w:val="4"/>
          <w:w w:val="105"/>
        </w:rPr>
        <w:t xml:space="preserve"> </w:t>
      </w:r>
      <w:r>
        <w:rPr>
          <w:w w:val="105"/>
        </w:rPr>
        <w:t>have</w:t>
      </w:r>
      <w:r>
        <w:rPr>
          <w:spacing w:val="5"/>
          <w:w w:val="105"/>
        </w:rPr>
        <w:t xml:space="preserve"> </w:t>
      </w:r>
      <w:r>
        <w:rPr>
          <w:w w:val="105"/>
        </w:rPr>
        <w:t>been</w:t>
      </w:r>
      <w:r>
        <w:rPr>
          <w:spacing w:val="4"/>
          <w:w w:val="105"/>
        </w:rPr>
        <w:t xml:space="preserve"> </w:t>
      </w:r>
      <w:r>
        <w:rPr>
          <w:w w:val="105"/>
        </w:rPr>
        <w:t>significant</w:t>
      </w:r>
      <w:r>
        <w:rPr>
          <w:spacing w:val="4"/>
          <w:w w:val="105"/>
        </w:rPr>
        <w:t xml:space="preserve"> </w:t>
      </w:r>
      <w:r>
        <w:rPr>
          <w:w w:val="105"/>
        </w:rPr>
        <w:t>advancements</w:t>
      </w:r>
      <w:r>
        <w:rPr>
          <w:spacing w:val="4"/>
          <w:w w:val="105"/>
        </w:rPr>
        <w:t xml:space="preserve"> </w:t>
      </w:r>
      <w:r>
        <w:rPr>
          <w:w w:val="105"/>
        </w:rPr>
        <w:t>in</w:t>
      </w:r>
      <w:r>
        <w:rPr>
          <w:spacing w:val="4"/>
          <w:w w:val="105"/>
        </w:rPr>
        <w:t xml:space="preserve"> </w:t>
      </w:r>
      <w:r>
        <w:rPr>
          <w:w w:val="105"/>
        </w:rPr>
        <w:t>mesoscopic</w:t>
      </w:r>
      <w:r>
        <w:rPr>
          <w:spacing w:val="5"/>
          <w:w w:val="105"/>
        </w:rPr>
        <w:t xml:space="preserve"> </w:t>
      </w:r>
      <w:r>
        <w:rPr>
          <w:spacing w:val="-2"/>
          <w:w w:val="105"/>
        </w:rPr>
        <w:t>analysis</w:t>
      </w:r>
    </w:p>
    <w:p w14:paraId="42048493" w14:textId="77777777" w:rsidR="005F326E" w:rsidRDefault="00000000">
      <w:pPr>
        <w:pStyle w:val="BodyText"/>
        <w:spacing w:before="143"/>
        <w:ind w:left="173"/>
        <w:rPr>
          <w:sz w:val="16"/>
        </w:rPr>
      </w:pPr>
      <w:proofErr w:type="gramStart"/>
      <w:r>
        <w:rPr>
          <w:rFonts w:ascii="Arial"/>
          <w:w w:val="105"/>
          <w:sz w:val="12"/>
        </w:rPr>
        <w:t>37</w:t>
      </w:r>
      <w:r>
        <w:rPr>
          <w:rFonts w:ascii="Arial"/>
          <w:spacing w:val="57"/>
          <w:w w:val="105"/>
          <w:sz w:val="12"/>
        </w:rPr>
        <w:t xml:space="preserve">  </w:t>
      </w:r>
      <w:r>
        <w:rPr>
          <w:w w:val="105"/>
        </w:rPr>
        <w:t>of</w:t>
      </w:r>
      <w:proofErr w:type="gramEnd"/>
      <w:r>
        <w:rPr>
          <w:spacing w:val="27"/>
          <w:w w:val="105"/>
        </w:rPr>
        <w:t xml:space="preserve"> </w:t>
      </w:r>
      <w:r>
        <w:rPr>
          <w:w w:val="105"/>
        </w:rPr>
        <w:t>the</w:t>
      </w:r>
      <w:r>
        <w:rPr>
          <w:spacing w:val="26"/>
          <w:w w:val="105"/>
        </w:rPr>
        <w:t xml:space="preserve"> </w:t>
      </w:r>
      <w:r>
        <w:rPr>
          <w:w w:val="105"/>
        </w:rPr>
        <w:t>mouse</w:t>
      </w:r>
      <w:r>
        <w:rPr>
          <w:spacing w:val="26"/>
          <w:w w:val="105"/>
        </w:rPr>
        <w:t xml:space="preserve"> </w:t>
      </w:r>
      <w:r>
        <w:rPr>
          <w:w w:val="105"/>
        </w:rPr>
        <w:t>brain.</w:t>
      </w:r>
      <w:r>
        <w:rPr>
          <w:spacing w:val="57"/>
          <w:w w:val="150"/>
        </w:rPr>
        <w:t xml:space="preserve"> </w:t>
      </w:r>
      <w:r>
        <w:rPr>
          <w:w w:val="105"/>
        </w:rPr>
        <w:t>It</w:t>
      </w:r>
      <w:r>
        <w:rPr>
          <w:spacing w:val="26"/>
          <w:w w:val="105"/>
        </w:rPr>
        <w:t xml:space="preserve"> </w:t>
      </w:r>
      <w:r>
        <w:rPr>
          <w:w w:val="105"/>
        </w:rPr>
        <w:t>is</w:t>
      </w:r>
      <w:r>
        <w:rPr>
          <w:spacing w:val="26"/>
          <w:w w:val="105"/>
        </w:rPr>
        <w:t xml:space="preserve"> </w:t>
      </w:r>
      <w:r>
        <w:rPr>
          <w:w w:val="105"/>
        </w:rPr>
        <w:t>currently</w:t>
      </w:r>
      <w:r>
        <w:rPr>
          <w:spacing w:val="26"/>
          <w:w w:val="105"/>
        </w:rPr>
        <w:t xml:space="preserve"> </w:t>
      </w:r>
      <w:r>
        <w:rPr>
          <w:w w:val="105"/>
        </w:rPr>
        <w:t>possible</w:t>
      </w:r>
      <w:r>
        <w:rPr>
          <w:spacing w:val="26"/>
          <w:w w:val="105"/>
        </w:rPr>
        <w:t xml:space="preserve"> </w:t>
      </w:r>
      <w:r>
        <w:rPr>
          <w:w w:val="105"/>
        </w:rPr>
        <w:t>to</w:t>
      </w:r>
      <w:r>
        <w:rPr>
          <w:spacing w:val="26"/>
          <w:w w:val="105"/>
        </w:rPr>
        <w:t xml:space="preserve"> </w:t>
      </w:r>
      <w:r>
        <w:rPr>
          <w:w w:val="105"/>
        </w:rPr>
        <w:t>track</w:t>
      </w:r>
      <w:r>
        <w:rPr>
          <w:spacing w:val="26"/>
          <w:w w:val="105"/>
        </w:rPr>
        <w:t xml:space="preserve"> </w:t>
      </w:r>
      <w:r>
        <w:rPr>
          <w:w w:val="105"/>
        </w:rPr>
        <w:t>single</w:t>
      </w:r>
      <w:r>
        <w:rPr>
          <w:spacing w:val="26"/>
          <w:w w:val="105"/>
        </w:rPr>
        <w:t xml:space="preserve"> </w:t>
      </w:r>
      <w:r>
        <w:rPr>
          <w:w w:val="105"/>
        </w:rPr>
        <w:t>cell</w:t>
      </w:r>
      <w:r>
        <w:rPr>
          <w:spacing w:val="26"/>
          <w:w w:val="105"/>
        </w:rPr>
        <w:t xml:space="preserve"> </w:t>
      </w:r>
      <w:r>
        <w:rPr>
          <w:w w:val="105"/>
        </w:rPr>
        <w:t>neurons</w:t>
      </w:r>
      <w:r>
        <w:rPr>
          <w:spacing w:val="26"/>
          <w:w w:val="105"/>
        </w:rPr>
        <w:t xml:space="preserve"> </w:t>
      </w:r>
      <w:r>
        <w:rPr>
          <w:w w:val="105"/>
        </w:rPr>
        <w:t>in</w:t>
      </w:r>
      <w:r>
        <w:rPr>
          <w:spacing w:val="26"/>
          <w:w w:val="105"/>
        </w:rPr>
        <w:t xml:space="preserve"> </w:t>
      </w:r>
      <w:r>
        <w:rPr>
          <w:w w:val="105"/>
        </w:rPr>
        <w:t>mouse</w:t>
      </w:r>
      <w:r>
        <w:rPr>
          <w:spacing w:val="26"/>
          <w:w w:val="105"/>
        </w:rPr>
        <w:t xml:space="preserve"> </w:t>
      </w:r>
      <w:r>
        <w:rPr>
          <w:spacing w:val="-2"/>
          <w:w w:val="105"/>
        </w:rPr>
        <w:t>brains,</w:t>
      </w:r>
      <w:proofErr w:type="gramStart"/>
      <w:r>
        <w:rPr>
          <w:spacing w:val="-2"/>
          <w:w w:val="105"/>
          <w:position w:val="9"/>
          <w:sz w:val="16"/>
        </w:rPr>
        <w:t>1</w:t>
      </w:r>
      <w:proofErr w:type="gramEnd"/>
    </w:p>
    <w:p w14:paraId="425ECCB3" w14:textId="77777777" w:rsidR="005F326E" w:rsidRDefault="00000000">
      <w:pPr>
        <w:pStyle w:val="BodyText"/>
        <w:spacing w:before="142"/>
        <w:ind w:left="173"/>
      </w:pPr>
      <w:proofErr w:type="gramStart"/>
      <w:r>
        <w:rPr>
          <w:rFonts w:ascii="Arial"/>
          <w:w w:val="105"/>
          <w:sz w:val="12"/>
        </w:rPr>
        <w:t>38</w:t>
      </w:r>
      <w:r>
        <w:rPr>
          <w:rFonts w:ascii="Arial"/>
          <w:spacing w:val="46"/>
          <w:w w:val="105"/>
          <w:sz w:val="12"/>
        </w:rPr>
        <w:t xml:space="preserve">  </w:t>
      </w:r>
      <w:r>
        <w:rPr>
          <w:w w:val="105"/>
        </w:rPr>
        <w:t>observe</w:t>
      </w:r>
      <w:proofErr w:type="gramEnd"/>
      <w:r>
        <w:rPr>
          <w:spacing w:val="4"/>
          <w:w w:val="105"/>
        </w:rPr>
        <w:t xml:space="preserve"> </w:t>
      </w:r>
      <w:r>
        <w:rPr>
          <w:w w:val="105"/>
        </w:rPr>
        <w:t>whole</w:t>
      </w:r>
      <w:r>
        <w:rPr>
          <w:spacing w:val="4"/>
          <w:w w:val="105"/>
        </w:rPr>
        <w:t xml:space="preserve"> </w:t>
      </w:r>
      <w:r>
        <w:rPr>
          <w:w w:val="105"/>
        </w:rPr>
        <w:t>brain</w:t>
      </w:r>
      <w:r>
        <w:rPr>
          <w:spacing w:val="3"/>
          <w:w w:val="105"/>
        </w:rPr>
        <w:t xml:space="preserve"> </w:t>
      </w:r>
      <w:r>
        <w:rPr>
          <w:w w:val="105"/>
        </w:rPr>
        <w:t>developmental</w:t>
      </w:r>
      <w:r>
        <w:rPr>
          <w:spacing w:val="4"/>
          <w:w w:val="105"/>
        </w:rPr>
        <w:t xml:space="preserve"> </w:t>
      </w:r>
      <w:r>
        <w:rPr>
          <w:w w:val="105"/>
        </w:rPr>
        <w:t>changes</w:t>
      </w:r>
      <w:r>
        <w:rPr>
          <w:spacing w:val="3"/>
          <w:w w:val="105"/>
        </w:rPr>
        <w:t xml:space="preserve"> </w:t>
      </w:r>
      <w:r>
        <w:rPr>
          <w:w w:val="105"/>
        </w:rPr>
        <w:t>on</w:t>
      </w:r>
      <w:r>
        <w:rPr>
          <w:spacing w:val="4"/>
          <w:w w:val="105"/>
        </w:rPr>
        <w:t xml:space="preserve"> </w:t>
      </w:r>
      <w:r>
        <w:rPr>
          <w:w w:val="105"/>
        </w:rPr>
        <w:t>a</w:t>
      </w:r>
      <w:r>
        <w:rPr>
          <w:spacing w:val="3"/>
          <w:w w:val="105"/>
        </w:rPr>
        <w:t xml:space="preserve"> </w:t>
      </w:r>
      <w:r>
        <w:rPr>
          <w:w w:val="105"/>
        </w:rPr>
        <w:t>cellular</w:t>
      </w:r>
      <w:r>
        <w:rPr>
          <w:spacing w:val="4"/>
          <w:w w:val="105"/>
        </w:rPr>
        <w:t xml:space="preserve"> </w:t>
      </w:r>
      <w:r>
        <w:rPr>
          <w:w w:val="105"/>
        </w:rPr>
        <w:t>level,</w:t>
      </w:r>
      <w:r>
        <w:rPr>
          <w:w w:val="105"/>
          <w:position w:val="9"/>
          <w:sz w:val="16"/>
        </w:rPr>
        <w:t>2</w:t>
      </w:r>
      <w:r>
        <w:rPr>
          <w:spacing w:val="33"/>
          <w:w w:val="105"/>
          <w:position w:val="9"/>
          <w:sz w:val="16"/>
        </w:rPr>
        <w:t xml:space="preserve"> </w:t>
      </w:r>
      <w:r>
        <w:rPr>
          <w:w w:val="105"/>
        </w:rPr>
        <w:t>associate</w:t>
      </w:r>
      <w:r>
        <w:rPr>
          <w:spacing w:val="3"/>
          <w:w w:val="105"/>
        </w:rPr>
        <w:t xml:space="preserve"> </w:t>
      </w:r>
      <w:r>
        <w:rPr>
          <w:w w:val="105"/>
        </w:rPr>
        <w:t>brain</w:t>
      </w:r>
      <w:r>
        <w:rPr>
          <w:spacing w:val="4"/>
          <w:w w:val="105"/>
        </w:rPr>
        <w:t xml:space="preserve"> </w:t>
      </w:r>
      <w:r>
        <w:rPr>
          <w:w w:val="105"/>
        </w:rPr>
        <w:t>regions</w:t>
      </w:r>
      <w:r>
        <w:rPr>
          <w:spacing w:val="3"/>
          <w:w w:val="105"/>
        </w:rPr>
        <w:t xml:space="preserve"> </w:t>
      </w:r>
      <w:r>
        <w:rPr>
          <w:spacing w:val="-5"/>
          <w:w w:val="105"/>
        </w:rPr>
        <w:t>and</w:t>
      </w:r>
    </w:p>
    <w:p w14:paraId="49DFCBF0" w14:textId="77777777" w:rsidR="005F326E" w:rsidRDefault="00000000">
      <w:pPr>
        <w:pStyle w:val="BodyText"/>
        <w:spacing w:before="142"/>
        <w:ind w:left="173"/>
      </w:pPr>
      <w:proofErr w:type="gramStart"/>
      <w:r>
        <w:rPr>
          <w:rFonts w:ascii="Arial"/>
          <w:w w:val="105"/>
          <w:sz w:val="12"/>
        </w:rPr>
        <w:t>39</w:t>
      </w:r>
      <w:r>
        <w:rPr>
          <w:rFonts w:ascii="Arial"/>
          <w:spacing w:val="55"/>
          <w:w w:val="105"/>
          <w:sz w:val="12"/>
        </w:rPr>
        <w:t xml:space="preserve">  </w:t>
      </w:r>
      <w:r>
        <w:rPr>
          <w:w w:val="105"/>
        </w:rPr>
        <w:t>tissues</w:t>
      </w:r>
      <w:proofErr w:type="gramEnd"/>
      <w:r>
        <w:rPr>
          <w:spacing w:val="10"/>
          <w:w w:val="105"/>
        </w:rPr>
        <w:t xml:space="preserve"> </w:t>
      </w:r>
      <w:r>
        <w:rPr>
          <w:w w:val="105"/>
        </w:rPr>
        <w:t>with</w:t>
      </w:r>
      <w:r>
        <w:rPr>
          <w:spacing w:val="10"/>
          <w:w w:val="105"/>
        </w:rPr>
        <w:t xml:space="preserve"> </w:t>
      </w:r>
      <w:r>
        <w:rPr>
          <w:w w:val="105"/>
        </w:rPr>
        <w:t>their</w:t>
      </w:r>
      <w:r>
        <w:rPr>
          <w:spacing w:val="10"/>
          <w:w w:val="105"/>
        </w:rPr>
        <w:t xml:space="preserve"> </w:t>
      </w:r>
      <w:r>
        <w:rPr>
          <w:w w:val="105"/>
        </w:rPr>
        <w:t>genetic</w:t>
      </w:r>
      <w:r>
        <w:rPr>
          <w:spacing w:val="10"/>
          <w:w w:val="105"/>
        </w:rPr>
        <w:t xml:space="preserve"> </w:t>
      </w:r>
      <w:r>
        <w:rPr>
          <w:w w:val="105"/>
        </w:rPr>
        <w:t>composition,</w:t>
      </w:r>
      <w:r>
        <w:rPr>
          <w:w w:val="105"/>
          <w:position w:val="9"/>
          <w:sz w:val="16"/>
        </w:rPr>
        <w:t>3</w:t>
      </w:r>
      <w:r>
        <w:rPr>
          <w:spacing w:val="40"/>
          <w:w w:val="105"/>
          <w:position w:val="9"/>
          <w:sz w:val="16"/>
        </w:rPr>
        <w:t xml:space="preserve"> </w:t>
      </w:r>
      <w:r>
        <w:rPr>
          <w:w w:val="105"/>
        </w:rPr>
        <w:t>and</w:t>
      </w:r>
      <w:r>
        <w:rPr>
          <w:spacing w:val="10"/>
          <w:w w:val="105"/>
        </w:rPr>
        <w:t xml:space="preserve"> </w:t>
      </w:r>
      <w:r>
        <w:rPr>
          <w:w w:val="105"/>
        </w:rPr>
        <w:t>locally</w:t>
      </w:r>
      <w:r>
        <w:rPr>
          <w:spacing w:val="10"/>
          <w:w w:val="105"/>
        </w:rPr>
        <w:t xml:space="preserve"> </w:t>
      </w:r>
      <w:r>
        <w:rPr>
          <w:w w:val="105"/>
        </w:rPr>
        <w:t>characterize</w:t>
      </w:r>
      <w:r>
        <w:rPr>
          <w:spacing w:val="10"/>
          <w:w w:val="105"/>
        </w:rPr>
        <w:t xml:space="preserve"> </w:t>
      </w:r>
      <w:r>
        <w:rPr>
          <w:w w:val="105"/>
        </w:rPr>
        <w:t>neural</w:t>
      </w:r>
      <w:r>
        <w:rPr>
          <w:spacing w:val="10"/>
          <w:w w:val="105"/>
        </w:rPr>
        <w:t xml:space="preserve"> </w:t>
      </w:r>
      <w:r>
        <w:rPr>
          <w:w w:val="105"/>
        </w:rPr>
        <w:t>connectivity.</w:t>
      </w:r>
      <w:r>
        <w:rPr>
          <w:w w:val="105"/>
          <w:position w:val="9"/>
          <w:sz w:val="16"/>
        </w:rPr>
        <w:t>4</w:t>
      </w:r>
      <w:r>
        <w:rPr>
          <w:spacing w:val="40"/>
          <w:w w:val="105"/>
          <w:position w:val="9"/>
          <w:sz w:val="16"/>
        </w:rPr>
        <w:t xml:space="preserve"> </w:t>
      </w:r>
      <w:r>
        <w:rPr>
          <w:spacing w:val="-4"/>
          <w:w w:val="105"/>
        </w:rPr>
        <w:t>Much</w:t>
      </w:r>
    </w:p>
    <w:p w14:paraId="299F9905" w14:textId="77777777" w:rsidR="005F326E" w:rsidRDefault="00000000">
      <w:pPr>
        <w:pStyle w:val="BodyText"/>
        <w:spacing w:before="157"/>
        <w:ind w:left="173"/>
      </w:pPr>
      <w:proofErr w:type="gramStart"/>
      <w:r>
        <w:rPr>
          <w:rFonts w:ascii="Arial"/>
          <w:w w:val="105"/>
          <w:sz w:val="12"/>
        </w:rPr>
        <w:t>40</w:t>
      </w:r>
      <w:r>
        <w:rPr>
          <w:rFonts w:ascii="Arial"/>
          <w:spacing w:val="51"/>
          <w:w w:val="105"/>
          <w:sz w:val="12"/>
        </w:rPr>
        <w:t xml:space="preserve">  </w:t>
      </w:r>
      <w:r>
        <w:rPr>
          <w:w w:val="105"/>
        </w:rPr>
        <w:t>of</w:t>
      </w:r>
      <w:proofErr w:type="gramEnd"/>
      <w:r>
        <w:rPr>
          <w:spacing w:val="-6"/>
          <w:w w:val="105"/>
        </w:rPr>
        <w:t xml:space="preserve"> </w:t>
      </w:r>
      <w:r>
        <w:rPr>
          <w:w w:val="105"/>
        </w:rPr>
        <w:t>this</w:t>
      </w:r>
      <w:r>
        <w:rPr>
          <w:spacing w:val="-8"/>
          <w:w w:val="105"/>
        </w:rPr>
        <w:t xml:space="preserve"> </w:t>
      </w:r>
      <w:r>
        <w:rPr>
          <w:w w:val="105"/>
        </w:rPr>
        <w:t>scientific</w:t>
      </w:r>
      <w:r>
        <w:rPr>
          <w:spacing w:val="-8"/>
          <w:w w:val="105"/>
        </w:rPr>
        <w:t xml:space="preserve"> </w:t>
      </w:r>
      <w:r>
        <w:rPr>
          <w:w w:val="105"/>
        </w:rPr>
        <w:t>achievement</w:t>
      </w:r>
      <w:r>
        <w:rPr>
          <w:spacing w:val="-8"/>
          <w:w w:val="105"/>
        </w:rPr>
        <w:t xml:space="preserve"> </w:t>
      </w:r>
      <w:r>
        <w:rPr>
          <w:w w:val="105"/>
        </w:rPr>
        <w:t>has</w:t>
      </w:r>
      <w:r>
        <w:rPr>
          <w:spacing w:val="-7"/>
          <w:w w:val="105"/>
        </w:rPr>
        <w:t xml:space="preserve"> </w:t>
      </w:r>
      <w:r>
        <w:rPr>
          <w:w w:val="105"/>
        </w:rPr>
        <w:t>been</w:t>
      </w:r>
      <w:r>
        <w:rPr>
          <w:spacing w:val="-8"/>
          <w:w w:val="105"/>
        </w:rPr>
        <w:t xml:space="preserve"> </w:t>
      </w:r>
      <w:r>
        <w:rPr>
          <w:w w:val="105"/>
        </w:rPr>
        <w:t>made</w:t>
      </w:r>
      <w:r>
        <w:rPr>
          <w:spacing w:val="-8"/>
          <w:w w:val="105"/>
        </w:rPr>
        <w:t xml:space="preserve"> </w:t>
      </w:r>
      <w:r>
        <w:rPr>
          <w:w w:val="105"/>
        </w:rPr>
        <w:t>possible</w:t>
      </w:r>
      <w:r>
        <w:rPr>
          <w:spacing w:val="-8"/>
          <w:w w:val="105"/>
        </w:rPr>
        <w:t xml:space="preserve"> </w:t>
      </w:r>
      <w:r>
        <w:rPr>
          <w:w w:val="105"/>
        </w:rPr>
        <w:t>due</w:t>
      </w:r>
      <w:r>
        <w:rPr>
          <w:spacing w:val="-8"/>
          <w:w w:val="105"/>
        </w:rPr>
        <w:t xml:space="preserve"> </w:t>
      </w:r>
      <w:r>
        <w:rPr>
          <w:w w:val="105"/>
        </w:rPr>
        <w:t>to</w:t>
      </w:r>
      <w:r>
        <w:rPr>
          <w:spacing w:val="-7"/>
          <w:w w:val="105"/>
        </w:rPr>
        <w:t xml:space="preserve"> </w:t>
      </w:r>
      <w:r>
        <w:rPr>
          <w:w w:val="105"/>
        </w:rPr>
        <w:t>breakthroughs</w:t>
      </w:r>
      <w:r>
        <w:rPr>
          <w:spacing w:val="-8"/>
          <w:w w:val="105"/>
        </w:rPr>
        <w:t xml:space="preserve"> </w:t>
      </w:r>
      <w:r>
        <w:rPr>
          <w:w w:val="105"/>
        </w:rPr>
        <w:t>in</w:t>
      </w:r>
      <w:r>
        <w:rPr>
          <w:spacing w:val="-8"/>
          <w:w w:val="105"/>
        </w:rPr>
        <w:t xml:space="preserve"> </w:t>
      </w:r>
      <w:r>
        <w:rPr>
          <w:w w:val="105"/>
        </w:rPr>
        <w:t>high</w:t>
      </w:r>
      <w:r>
        <w:rPr>
          <w:spacing w:val="-8"/>
          <w:w w:val="105"/>
        </w:rPr>
        <w:t xml:space="preserve"> </w:t>
      </w:r>
      <w:r>
        <w:rPr>
          <w:spacing w:val="-2"/>
          <w:w w:val="105"/>
        </w:rPr>
        <w:t>resolution</w:t>
      </w:r>
    </w:p>
    <w:p w14:paraId="6ABE1EB2" w14:textId="77777777" w:rsidR="005F326E" w:rsidRDefault="00000000">
      <w:pPr>
        <w:pStyle w:val="BodyText"/>
        <w:spacing w:before="158"/>
        <w:ind w:left="173"/>
      </w:pPr>
      <w:proofErr w:type="gramStart"/>
      <w:r>
        <w:rPr>
          <w:rFonts w:ascii="Arial"/>
          <w:w w:val="105"/>
          <w:sz w:val="12"/>
        </w:rPr>
        <w:t>41</w:t>
      </w:r>
      <w:r>
        <w:rPr>
          <w:rFonts w:ascii="Arial"/>
          <w:spacing w:val="51"/>
          <w:w w:val="105"/>
          <w:sz w:val="12"/>
        </w:rPr>
        <w:t xml:space="preserve">  </w:t>
      </w:r>
      <w:r>
        <w:rPr>
          <w:w w:val="105"/>
        </w:rPr>
        <w:t>imaging</w:t>
      </w:r>
      <w:proofErr w:type="gramEnd"/>
      <w:r>
        <w:rPr>
          <w:spacing w:val="4"/>
          <w:w w:val="105"/>
        </w:rPr>
        <w:t xml:space="preserve"> </w:t>
      </w:r>
      <w:r>
        <w:rPr>
          <w:w w:val="105"/>
        </w:rPr>
        <w:t>techniques</w:t>
      </w:r>
      <w:r>
        <w:rPr>
          <w:spacing w:val="4"/>
          <w:w w:val="105"/>
        </w:rPr>
        <w:t xml:space="preserve"> </w:t>
      </w:r>
      <w:r>
        <w:rPr>
          <w:w w:val="105"/>
        </w:rPr>
        <w:t>that</w:t>
      </w:r>
      <w:r>
        <w:rPr>
          <w:spacing w:val="3"/>
          <w:w w:val="105"/>
        </w:rPr>
        <w:t xml:space="preserve"> </w:t>
      </w:r>
      <w:r>
        <w:rPr>
          <w:w w:val="105"/>
        </w:rPr>
        <w:t>permit</w:t>
      </w:r>
      <w:r>
        <w:rPr>
          <w:spacing w:val="4"/>
          <w:w w:val="105"/>
        </w:rPr>
        <w:t xml:space="preserve"> </w:t>
      </w:r>
      <w:r>
        <w:rPr>
          <w:w w:val="105"/>
        </w:rPr>
        <w:t>submicron,</w:t>
      </w:r>
      <w:r>
        <w:rPr>
          <w:spacing w:val="4"/>
          <w:w w:val="105"/>
        </w:rPr>
        <w:t xml:space="preserve"> </w:t>
      </w:r>
      <w:r>
        <w:rPr>
          <w:w w:val="105"/>
        </w:rPr>
        <w:t>3-D</w:t>
      </w:r>
      <w:r>
        <w:rPr>
          <w:spacing w:val="4"/>
          <w:w w:val="105"/>
        </w:rPr>
        <w:t xml:space="preserve"> </w:t>
      </w:r>
      <w:r>
        <w:rPr>
          <w:w w:val="105"/>
        </w:rPr>
        <w:t>imaging</w:t>
      </w:r>
      <w:r>
        <w:rPr>
          <w:spacing w:val="5"/>
          <w:w w:val="105"/>
        </w:rPr>
        <w:t xml:space="preserve"> </w:t>
      </w:r>
      <w:r>
        <w:rPr>
          <w:w w:val="105"/>
        </w:rPr>
        <w:t>of</w:t>
      </w:r>
      <w:r>
        <w:rPr>
          <w:spacing w:val="4"/>
          <w:w w:val="105"/>
        </w:rPr>
        <w:t xml:space="preserve"> </w:t>
      </w:r>
      <w:r>
        <w:rPr>
          <w:w w:val="105"/>
        </w:rPr>
        <w:t>whole</w:t>
      </w:r>
      <w:r>
        <w:rPr>
          <w:spacing w:val="4"/>
          <w:w w:val="105"/>
        </w:rPr>
        <w:t xml:space="preserve"> </w:t>
      </w:r>
      <w:r>
        <w:rPr>
          <w:w w:val="105"/>
        </w:rPr>
        <w:t>mouse</w:t>
      </w:r>
      <w:r>
        <w:rPr>
          <w:spacing w:val="4"/>
          <w:w w:val="105"/>
        </w:rPr>
        <w:t xml:space="preserve"> </w:t>
      </w:r>
      <w:r>
        <w:rPr>
          <w:w w:val="105"/>
        </w:rPr>
        <w:t>brains.</w:t>
      </w:r>
      <w:r>
        <w:rPr>
          <w:spacing w:val="27"/>
          <w:w w:val="105"/>
        </w:rPr>
        <w:t xml:space="preserve"> </w:t>
      </w:r>
      <w:r>
        <w:rPr>
          <w:spacing w:val="-2"/>
          <w:w w:val="105"/>
        </w:rPr>
        <w:t>Associated</w:t>
      </w:r>
    </w:p>
    <w:p w14:paraId="1AAC7041" w14:textId="77777777" w:rsidR="005F326E" w:rsidRDefault="00000000">
      <w:pPr>
        <w:pStyle w:val="BodyText"/>
        <w:spacing w:before="142"/>
        <w:ind w:left="173"/>
      </w:pPr>
      <w:proofErr w:type="gramStart"/>
      <w:r>
        <w:rPr>
          <w:rFonts w:ascii="Arial"/>
          <w:w w:val="105"/>
          <w:sz w:val="12"/>
        </w:rPr>
        <w:t>42</w:t>
      </w:r>
      <w:r>
        <w:rPr>
          <w:rFonts w:ascii="Arial"/>
          <w:spacing w:val="47"/>
          <w:w w:val="105"/>
          <w:sz w:val="12"/>
        </w:rPr>
        <w:t xml:space="preserve">  </w:t>
      </w:r>
      <w:r>
        <w:rPr>
          <w:w w:val="105"/>
        </w:rPr>
        <w:t>research</w:t>
      </w:r>
      <w:proofErr w:type="gramEnd"/>
      <w:r>
        <w:rPr>
          <w:spacing w:val="8"/>
          <w:w w:val="105"/>
        </w:rPr>
        <w:t xml:space="preserve"> </w:t>
      </w:r>
      <w:r>
        <w:rPr>
          <w:w w:val="105"/>
        </w:rPr>
        <w:t>techniques</w:t>
      </w:r>
      <w:r>
        <w:rPr>
          <w:spacing w:val="6"/>
          <w:w w:val="105"/>
        </w:rPr>
        <w:t xml:space="preserve"> </w:t>
      </w:r>
      <w:r>
        <w:rPr>
          <w:w w:val="105"/>
        </w:rPr>
        <w:t>such</w:t>
      </w:r>
      <w:r>
        <w:rPr>
          <w:spacing w:val="6"/>
          <w:w w:val="105"/>
        </w:rPr>
        <w:t xml:space="preserve"> </w:t>
      </w:r>
      <w:r>
        <w:rPr>
          <w:w w:val="105"/>
        </w:rPr>
        <w:t>as</w:t>
      </w:r>
      <w:r>
        <w:rPr>
          <w:spacing w:val="7"/>
          <w:w w:val="105"/>
        </w:rPr>
        <w:t xml:space="preserve"> </w:t>
      </w:r>
      <w:r>
        <w:rPr>
          <w:w w:val="105"/>
        </w:rPr>
        <w:t>micro-optical</w:t>
      </w:r>
      <w:r>
        <w:rPr>
          <w:spacing w:val="6"/>
          <w:w w:val="105"/>
        </w:rPr>
        <w:t xml:space="preserve"> </w:t>
      </w:r>
      <w:r>
        <w:rPr>
          <w:w w:val="105"/>
        </w:rPr>
        <w:t>sectioning</w:t>
      </w:r>
      <w:r>
        <w:rPr>
          <w:spacing w:val="6"/>
          <w:w w:val="105"/>
        </w:rPr>
        <w:t xml:space="preserve"> </w:t>
      </w:r>
      <w:r>
        <w:rPr>
          <w:w w:val="105"/>
        </w:rPr>
        <w:t>tomography,</w:t>
      </w:r>
      <w:r>
        <w:rPr>
          <w:w w:val="105"/>
          <w:position w:val="9"/>
          <w:sz w:val="16"/>
        </w:rPr>
        <w:t>6</w:t>
      </w:r>
      <w:r>
        <w:rPr>
          <w:spacing w:val="36"/>
          <w:w w:val="105"/>
          <w:position w:val="9"/>
          <w:sz w:val="16"/>
        </w:rPr>
        <w:t xml:space="preserve"> </w:t>
      </w:r>
      <w:r>
        <w:rPr>
          <w:w w:val="105"/>
        </w:rPr>
        <w:t>tissue</w:t>
      </w:r>
      <w:r>
        <w:rPr>
          <w:spacing w:val="6"/>
          <w:w w:val="105"/>
        </w:rPr>
        <w:t xml:space="preserve"> </w:t>
      </w:r>
      <w:r>
        <w:rPr>
          <w:w w:val="105"/>
        </w:rPr>
        <w:t>clearing,</w:t>
      </w:r>
      <w:r>
        <w:rPr>
          <w:w w:val="105"/>
          <w:position w:val="9"/>
          <w:sz w:val="16"/>
        </w:rPr>
        <w:t>1,7</w:t>
      </w:r>
      <w:r>
        <w:rPr>
          <w:spacing w:val="36"/>
          <w:w w:val="105"/>
          <w:position w:val="9"/>
          <w:sz w:val="16"/>
        </w:rPr>
        <w:t xml:space="preserve"> </w:t>
      </w:r>
      <w:r>
        <w:rPr>
          <w:spacing w:val="-2"/>
          <w:w w:val="105"/>
        </w:rPr>
        <w:t>spatial</w:t>
      </w:r>
    </w:p>
    <w:p w14:paraId="645B1C11" w14:textId="77777777" w:rsidR="005F326E" w:rsidRDefault="00000000">
      <w:pPr>
        <w:pStyle w:val="BodyText"/>
        <w:spacing w:before="142"/>
        <w:ind w:left="173"/>
      </w:pPr>
      <w:proofErr w:type="gramStart"/>
      <w:r>
        <w:rPr>
          <w:rFonts w:ascii="Arial"/>
          <w:w w:val="105"/>
          <w:sz w:val="12"/>
        </w:rPr>
        <w:t>43</w:t>
      </w:r>
      <w:r>
        <w:rPr>
          <w:rFonts w:ascii="Arial"/>
          <w:spacing w:val="50"/>
          <w:w w:val="105"/>
          <w:sz w:val="12"/>
        </w:rPr>
        <w:t xml:space="preserve">  </w:t>
      </w:r>
      <w:r>
        <w:rPr>
          <w:w w:val="105"/>
        </w:rPr>
        <w:t>transcriptomics</w:t>
      </w:r>
      <w:proofErr w:type="gramEnd"/>
      <w:r>
        <w:rPr>
          <w:w w:val="105"/>
          <w:position w:val="9"/>
          <w:sz w:val="16"/>
        </w:rPr>
        <w:t>9</w:t>
      </w:r>
      <w:r>
        <w:rPr>
          <w:spacing w:val="54"/>
          <w:w w:val="105"/>
          <w:position w:val="9"/>
          <w:sz w:val="16"/>
        </w:rPr>
        <w:t xml:space="preserve"> </w:t>
      </w:r>
      <w:r>
        <w:rPr>
          <w:w w:val="105"/>
        </w:rPr>
        <w:t>are</w:t>
      </w:r>
      <w:r>
        <w:rPr>
          <w:spacing w:val="23"/>
          <w:w w:val="105"/>
        </w:rPr>
        <w:t xml:space="preserve"> </w:t>
      </w:r>
      <w:r>
        <w:rPr>
          <w:w w:val="105"/>
        </w:rPr>
        <w:t>all</w:t>
      </w:r>
      <w:r>
        <w:rPr>
          <w:spacing w:val="23"/>
          <w:w w:val="105"/>
        </w:rPr>
        <w:t xml:space="preserve"> </w:t>
      </w:r>
      <w:r>
        <w:rPr>
          <w:w w:val="105"/>
        </w:rPr>
        <w:t>well-utilized</w:t>
      </w:r>
      <w:r>
        <w:rPr>
          <w:spacing w:val="24"/>
          <w:w w:val="105"/>
        </w:rPr>
        <w:t xml:space="preserve"> </w:t>
      </w:r>
      <w:r>
        <w:rPr>
          <w:w w:val="105"/>
        </w:rPr>
        <w:t>in</w:t>
      </w:r>
      <w:r>
        <w:rPr>
          <w:spacing w:val="23"/>
          <w:w w:val="105"/>
        </w:rPr>
        <w:t xml:space="preserve"> </w:t>
      </w:r>
      <w:r>
        <w:rPr>
          <w:w w:val="105"/>
        </w:rPr>
        <w:t>the</w:t>
      </w:r>
      <w:r>
        <w:rPr>
          <w:spacing w:val="23"/>
          <w:w w:val="105"/>
        </w:rPr>
        <w:t xml:space="preserve"> </w:t>
      </w:r>
      <w:r>
        <w:rPr>
          <w:w w:val="105"/>
        </w:rPr>
        <w:t>course</w:t>
      </w:r>
      <w:r>
        <w:rPr>
          <w:spacing w:val="24"/>
          <w:w w:val="105"/>
        </w:rPr>
        <w:t xml:space="preserve"> </w:t>
      </w:r>
      <w:r>
        <w:rPr>
          <w:w w:val="105"/>
        </w:rPr>
        <w:t>of</w:t>
      </w:r>
      <w:r>
        <w:rPr>
          <w:spacing w:val="23"/>
          <w:w w:val="105"/>
        </w:rPr>
        <w:t xml:space="preserve"> </w:t>
      </w:r>
      <w:r>
        <w:rPr>
          <w:w w:val="105"/>
        </w:rPr>
        <w:t>scientific</w:t>
      </w:r>
      <w:r>
        <w:rPr>
          <w:spacing w:val="23"/>
          <w:w w:val="105"/>
        </w:rPr>
        <w:t xml:space="preserve"> </w:t>
      </w:r>
      <w:r>
        <w:rPr>
          <w:w w:val="105"/>
        </w:rPr>
        <w:t>investigations</w:t>
      </w:r>
      <w:r>
        <w:rPr>
          <w:spacing w:val="24"/>
          <w:w w:val="105"/>
        </w:rPr>
        <w:t xml:space="preserve"> </w:t>
      </w:r>
      <w:r>
        <w:rPr>
          <w:w w:val="105"/>
        </w:rPr>
        <w:t>of</w:t>
      </w:r>
      <w:r>
        <w:rPr>
          <w:spacing w:val="23"/>
          <w:w w:val="105"/>
        </w:rPr>
        <w:t xml:space="preserve"> </w:t>
      </w:r>
      <w:r>
        <w:rPr>
          <w:spacing w:val="-2"/>
          <w:w w:val="105"/>
        </w:rPr>
        <w:t>mesoscale</w:t>
      </w:r>
    </w:p>
    <w:p w14:paraId="1650A9B2" w14:textId="77777777" w:rsidR="005F326E" w:rsidRDefault="00000000">
      <w:pPr>
        <w:pStyle w:val="BodyText"/>
        <w:spacing w:before="157"/>
        <w:ind w:left="173"/>
      </w:pPr>
      <w:proofErr w:type="gramStart"/>
      <w:r>
        <w:rPr>
          <w:rFonts w:ascii="Arial"/>
          <w:w w:val="105"/>
          <w:sz w:val="12"/>
        </w:rPr>
        <w:t>44</w:t>
      </w:r>
      <w:r>
        <w:rPr>
          <w:rFonts w:ascii="Arial"/>
          <w:spacing w:val="59"/>
          <w:w w:val="105"/>
          <w:sz w:val="12"/>
        </w:rPr>
        <w:t xml:space="preserve">  </w:t>
      </w:r>
      <w:r>
        <w:rPr>
          <w:w w:val="105"/>
        </w:rPr>
        <w:t>relationships</w:t>
      </w:r>
      <w:proofErr w:type="gramEnd"/>
      <w:r>
        <w:rPr>
          <w:spacing w:val="11"/>
          <w:w w:val="105"/>
        </w:rPr>
        <w:t xml:space="preserve"> </w:t>
      </w:r>
      <w:r>
        <w:rPr>
          <w:w w:val="105"/>
        </w:rPr>
        <w:t>in</w:t>
      </w:r>
      <w:r>
        <w:rPr>
          <w:spacing w:val="11"/>
          <w:w w:val="105"/>
        </w:rPr>
        <w:t xml:space="preserve"> </w:t>
      </w:r>
      <w:r>
        <w:rPr>
          <w:w w:val="105"/>
        </w:rPr>
        <w:t>the</w:t>
      </w:r>
      <w:r>
        <w:rPr>
          <w:spacing w:val="11"/>
          <w:w w:val="105"/>
        </w:rPr>
        <w:t xml:space="preserve"> </w:t>
      </w:r>
      <w:r>
        <w:rPr>
          <w:w w:val="105"/>
        </w:rPr>
        <w:t>mouse</w:t>
      </w:r>
      <w:r>
        <w:rPr>
          <w:spacing w:val="11"/>
          <w:w w:val="105"/>
        </w:rPr>
        <w:t xml:space="preserve"> </w:t>
      </w:r>
      <w:r>
        <w:rPr>
          <w:spacing w:val="-2"/>
          <w:w w:val="105"/>
        </w:rPr>
        <w:t>brain.</w:t>
      </w:r>
    </w:p>
    <w:p w14:paraId="2F8ACC42" w14:textId="77777777" w:rsidR="005F326E" w:rsidRDefault="00000000">
      <w:pPr>
        <w:pStyle w:val="BodyText"/>
        <w:spacing w:before="277"/>
        <w:ind w:left="173"/>
      </w:pPr>
      <w:proofErr w:type="gramStart"/>
      <w:r>
        <w:rPr>
          <w:rFonts w:ascii="Arial"/>
          <w:w w:val="105"/>
          <w:sz w:val="12"/>
        </w:rPr>
        <w:t>45</w:t>
      </w:r>
      <w:r>
        <w:rPr>
          <w:rFonts w:ascii="Arial"/>
          <w:spacing w:val="65"/>
          <w:w w:val="105"/>
          <w:sz w:val="12"/>
        </w:rPr>
        <w:t xml:space="preserve">  </w:t>
      </w:r>
      <w:r>
        <w:rPr>
          <w:w w:val="105"/>
        </w:rPr>
        <w:t>An</w:t>
      </w:r>
      <w:proofErr w:type="gramEnd"/>
      <w:r>
        <w:rPr>
          <w:spacing w:val="33"/>
          <w:w w:val="105"/>
        </w:rPr>
        <w:t xml:space="preserve"> </w:t>
      </w:r>
      <w:r>
        <w:rPr>
          <w:w w:val="105"/>
        </w:rPr>
        <w:t>important</w:t>
      </w:r>
      <w:r>
        <w:rPr>
          <w:spacing w:val="32"/>
          <w:w w:val="105"/>
        </w:rPr>
        <w:t xml:space="preserve"> </w:t>
      </w:r>
      <w:r>
        <w:rPr>
          <w:w w:val="105"/>
        </w:rPr>
        <w:t>component</w:t>
      </w:r>
      <w:r>
        <w:rPr>
          <w:spacing w:val="32"/>
          <w:w w:val="105"/>
        </w:rPr>
        <w:t xml:space="preserve"> </w:t>
      </w:r>
      <w:r>
        <w:rPr>
          <w:w w:val="105"/>
        </w:rPr>
        <w:t>of</w:t>
      </w:r>
      <w:r>
        <w:rPr>
          <w:spacing w:val="32"/>
          <w:w w:val="105"/>
        </w:rPr>
        <w:t xml:space="preserve"> </w:t>
      </w:r>
      <w:r>
        <w:rPr>
          <w:w w:val="105"/>
        </w:rPr>
        <w:t>this</w:t>
      </w:r>
      <w:r>
        <w:rPr>
          <w:spacing w:val="32"/>
          <w:w w:val="105"/>
        </w:rPr>
        <w:t xml:space="preserve"> </w:t>
      </w:r>
      <w:r>
        <w:rPr>
          <w:w w:val="105"/>
        </w:rPr>
        <w:t>research</w:t>
      </w:r>
      <w:r>
        <w:rPr>
          <w:spacing w:val="33"/>
          <w:w w:val="105"/>
        </w:rPr>
        <w:t xml:space="preserve"> </w:t>
      </w:r>
      <w:r>
        <w:rPr>
          <w:w w:val="105"/>
        </w:rPr>
        <w:t>is</w:t>
      </w:r>
      <w:r>
        <w:rPr>
          <w:spacing w:val="32"/>
          <w:w w:val="105"/>
        </w:rPr>
        <w:t xml:space="preserve"> </w:t>
      </w:r>
      <w:r>
        <w:rPr>
          <w:w w:val="105"/>
        </w:rPr>
        <w:t>the</w:t>
      </w:r>
      <w:r>
        <w:rPr>
          <w:spacing w:val="32"/>
          <w:w w:val="105"/>
        </w:rPr>
        <w:t xml:space="preserve"> </w:t>
      </w:r>
      <w:r>
        <w:rPr>
          <w:w w:val="105"/>
        </w:rPr>
        <w:t>ability</w:t>
      </w:r>
      <w:r>
        <w:rPr>
          <w:spacing w:val="32"/>
          <w:w w:val="105"/>
        </w:rPr>
        <w:t xml:space="preserve"> </w:t>
      </w:r>
      <w:r>
        <w:rPr>
          <w:w w:val="105"/>
        </w:rPr>
        <w:t>to</w:t>
      </w:r>
      <w:r>
        <w:rPr>
          <w:spacing w:val="32"/>
          <w:w w:val="105"/>
        </w:rPr>
        <w:t xml:space="preserve"> </w:t>
      </w:r>
      <w:r>
        <w:rPr>
          <w:w w:val="105"/>
        </w:rPr>
        <w:t>map</w:t>
      </w:r>
      <w:r>
        <w:rPr>
          <w:spacing w:val="33"/>
          <w:w w:val="105"/>
        </w:rPr>
        <w:t xml:space="preserve"> </w:t>
      </w:r>
      <w:r>
        <w:rPr>
          <w:w w:val="105"/>
        </w:rPr>
        <w:t>the</w:t>
      </w:r>
      <w:r>
        <w:rPr>
          <w:spacing w:val="32"/>
          <w:w w:val="105"/>
        </w:rPr>
        <w:t xml:space="preserve"> </w:t>
      </w:r>
      <w:r>
        <w:rPr>
          <w:w w:val="105"/>
        </w:rPr>
        <w:t>various</w:t>
      </w:r>
      <w:r>
        <w:rPr>
          <w:spacing w:val="32"/>
          <w:w w:val="105"/>
        </w:rPr>
        <w:t xml:space="preserve"> </w:t>
      </w:r>
      <w:r>
        <w:rPr>
          <w:w w:val="105"/>
        </w:rPr>
        <w:t>image</w:t>
      </w:r>
      <w:r>
        <w:rPr>
          <w:spacing w:val="32"/>
          <w:w w:val="105"/>
        </w:rPr>
        <w:t xml:space="preserve"> </w:t>
      </w:r>
      <w:r>
        <w:rPr>
          <w:w w:val="105"/>
        </w:rPr>
        <w:t>data</w:t>
      </w:r>
      <w:r>
        <w:rPr>
          <w:spacing w:val="32"/>
          <w:w w:val="105"/>
        </w:rPr>
        <w:t xml:space="preserve"> </w:t>
      </w:r>
      <w:r>
        <w:rPr>
          <w:spacing w:val="-5"/>
          <w:w w:val="105"/>
        </w:rPr>
        <w:t>to</w:t>
      </w:r>
    </w:p>
    <w:p w14:paraId="7ACADB76" w14:textId="77777777" w:rsidR="005F326E" w:rsidRDefault="00000000">
      <w:pPr>
        <w:pStyle w:val="BodyText"/>
        <w:spacing w:before="142"/>
        <w:ind w:left="173"/>
      </w:pPr>
      <w:proofErr w:type="gramStart"/>
      <w:r>
        <w:rPr>
          <w:rFonts w:ascii="Arial"/>
          <w:w w:val="105"/>
          <w:sz w:val="12"/>
        </w:rPr>
        <w:t>46</w:t>
      </w:r>
      <w:r>
        <w:rPr>
          <w:rFonts w:ascii="Arial"/>
          <w:spacing w:val="57"/>
          <w:w w:val="105"/>
          <w:sz w:val="12"/>
        </w:rPr>
        <w:t xml:space="preserve">  </w:t>
      </w:r>
      <w:r>
        <w:rPr>
          <w:w w:val="105"/>
        </w:rPr>
        <w:t>anatomical</w:t>
      </w:r>
      <w:proofErr w:type="gramEnd"/>
      <w:r>
        <w:rPr>
          <w:spacing w:val="36"/>
          <w:w w:val="105"/>
        </w:rPr>
        <w:t xml:space="preserve"> </w:t>
      </w:r>
      <w:r>
        <w:rPr>
          <w:w w:val="105"/>
        </w:rPr>
        <w:t>reference</w:t>
      </w:r>
      <w:r>
        <w:rPr>
          <w:spacing w:val="36"/>
          <w:w w:val="105"/>
        </w:rPr>
        <w:t xml:space="preserve"> </w:t>
      </w:r>
      <w:r>
        <w:rPr>
          <w:w w:val="105"/>
        </w:rPr>
        <w:t>frames</w:t>
      </w:r>
      <w:r>
        <w:rPr>
          <w:w w:val="105"/>
          <w:position w:val="9"/>
          <w:sz w:val="16"/>
        </w:rPr>
        <w:t>11</w:t>
      </w:r>
      <w:r>
        <w:rPr>
          <w:spacing w:val="67"/>
          <w:w w:val="105"/>
          <w:position w:val="9"/>
          <w:sz w:val="16"/>
        </w:rPr>
        <w:t xml:space="preserve"> </w:t>
      </w:r>
      <w:r>
        <w:rPr>
          <w:w w:val="105"/>
        </w:rPr>
        <w:t>for</w:t>
      </w:r>
      <w:r>
        <w:rPr>
          <w:spacing w:val="36"/>
          <w:w w:val="105"/>
        </w:rPr>
        <w:t xml:space="preserve"> </w:t>
      </w:r>
      <w:r>
        <w:rPr>
          <w:w w:val="105"/>
        </w:rPr>
        <w:t>inferring</w:t>
      </w:r>
      <w:r>
        <w:rPr>
          <w:spacing w:val="36"/>
          <w:w w:val="105"/>
        </w:rPr>
        <w:t xml:space="preserve"> </w:t>
      </w:r>
      <w:r>
        <w:rPr>
          <w:w w:val="105"/>
        </w:rPr>
        <w:t>spatial</w:t>
      </w:r>
      <w:r>
        <w:rPr>
          <w:spacing w:val="36"/>
          <w:w w:val="105"/>
        </w:rPr>
        <w:t xml:space="preserve"> </w:t>
      </w:r>
      <w:r>
        <w:rPr>
          <w:w w:val="105"/>
        </w:rPr>
        <w:t>relationships</w:t>
      </w:r>
      <w:r>
        <w:rPr>
          <w:spacing w:val="37"/>
          <w:w w:val="105"/>
        </w:rPr>
        <w:t xml:space="preserve"> </w:t>
      </w:r>
      <w:r>
        <w:rPr>
          <w:w w:val="105"/>
        </w:rPr>
        <w:t>between</w:t>
      </w:r>
      <w:r>
        <w:rPr>
          <w:spacing w:val="36"/>
          <w:w w:val="105"/>
        </w:rPr>
        <w:t xml:space="preserve"> </w:t>
      </w:r>
      <w:r>
        <w:rPr>
          <w:w w:val="105"/>
        </w:rPr>
        <w:t>structures,</w:t>
      </w:r>
      <w:r>
        <w:rPr>
          <w:spacing w:val="43"/>
          <w:w w:val="105"/>
        </w:rPr>
        <w:t xml:space="preserve"> </w:t>
      </w:r>
      <w:r>
        <w:rPr>
          <w:spacing w:val="-2"/>
          <w:w w:val="105"/>
        </w:rPr>
        <w:t>cells,</w:t>
      </w:r>
    </w:p>
    <w:p w14:paraId="535235C0" w14:textId="77777777" w:rsidR="005F326E" w:rsidRDefault="00000000">
      <w:pPr>
        <w:pStyle w:val="BodyText"/>
        <w:spacing w:before="158"/>
        <w:ind w:left="173"/>
      </w:pPr>
      <w:proofErr w:type="gramStart"/>
      <w:r>
        <w:rPr>
          <w:rFonts w:ascii="Arial"/>
          <w:w w:val="105"/>
          <w:sz w:val="12"/>
        </w:rPr>
        <w:t>47</w:t>
      </w:r>
      <w:r>
        <w:rPr>
          <w:rFonts w:ascii="Arial"/>
          <w:spacing w:val="61"/>
          <w:w w:val="105"/>
          <w:sz w:val="12"/>
        </w:rPr>
        <w:t xml:space="preserve">  </w:t>
      </w:r>
      <w:r>
        <w:rPr>
          <w:w w:val="105"/>
        </w:rPr>
        <w:t>and</w:t>
      </w:r>
      <w:proofErr w:type="gramEnd"/>
      <w:r>
        <w:rPr>
          <w:spacing w:val="2"/>
          <w:w w:val="105"/>
        </w:rPr>
        <w:t xml:space="preserve"> </w:t>
      </w:r>
      <w:r>
        <w:rPr>
          <w:w w:val="105"/>
        </w:rPr>
        <w:t>genetics.</w:t>
      </w:r>
      <w:r>
        <w:rPr>
          <w:spacing w:val="35"/>
          <w:w w:val="105"/>
        </w:rPr>
        <w:t xml:space="preserve"> </w:t>
      </w:r>
      <w:r>
        <w:rPr>
          <w:w w:val="105"/>
        </w:rPr>
        <w:t>This</w:t>
      </w:r>
      <w:r>
        <w:rPr>
          <w:spacing w:val="1"/>
          <w:w w:val="105"/>
        </w:rPr>
        <w:t xml:space="preserve"> </w:t>
      </w:r>
      <w:r>
        <w:rPr>
          <w:w w:val="105"/>
        </w:rPr>
        <w:t>has</w:t>
      </w:r>
      <w:r>
        <w:rPr>
          <w:spacing w:val="1"/>
          <w:w w:val="105"/>
        </w:rPr>
        <w:t xml:space="preserve"> </w:t>
      </w:r>
      <w:r>
        <w:rPr>
          <w:w w:val="105"/>
        </w:rPr>
        <w:t>motivated</w:t>
      </w:r>
      <w:r>
        <w:rPr>
          <w:spacing w:val="2"/>
          <w:w w:val="105"/>
        </w:rPr>
        <w:t xml:space="preserve"> </w:t>
      </w:r>
      <w:r>
        <w:rPr>
          <w:w w:val="105"/>
        </w:rPr>
        <w:t>the</w:t>
      </w:r>
      <w:r>
        <w:rPr>
          <w:spacing w:val="1"/>
          <w:w w:val="105"/>
        </w:rPr>
        <w:t xml:space="preserve"> </w:t>
      </w:r>
      <w:r>
        <w:rPr>
          <w:w w:val="105"/>
        </w:rPr>
        <w:t>development</w:t>
      </w:r>
      <w:r>
        <w:rPr>
          <w:spacing w:val="1"/>
          <w:w w:val="105"/>
        </w:rPr>
        <w:t xml:space="preserve"> </w:t>
      </w:r>
      <w:r>
        <w:rPr>
          <w:w w:val="105"/>
        </w:rPr>
        <w:t>of</w:t>
      </w:r>
      <w:r>
        <w:rPr>
          <w:spacing w:val="2"/>
          <w:w w:val="105"/>
        </w:rPr>
        <w:t xml:space="preserve"> </w:t>
      </w:r>
      <w:r>
        <w:rPr>
          <w:w w:val="105"/>
        </w:rPr>
        <w:t>detailed</w:t>
      </w:r>
      <w:r>
        <w:rPr>
          <w:spacing w:val="1"/>
          <w:w w:val="105"/>
        </w:rPr>
        <w:t xml:space="preserve"> </w:t>
      </w:r>
      <w:r>
        <w:rPr>
          <w:w w:val="105"/>
        </w:rPr>
        <w:t>structural</w:t>
      </w:r>
      <w:r>
        <w:rPr>
          <w:spacing w:val="1"/>
          <w:w w:val="105"/>
        </w:rPr>
        <w:t xml:space="preserve"> </w:t>
      </w:r>
      <w:r>
        <w:rPr>
          <w:w w:val="105"/>
        </w:rPr>
        <w:t>image</w:t>
      </w:r>
      <w:r>
        <w:rPr>
          <w:spacing w:val="2"/>
          <w:w w:val="105"/>
        </w:rPr>
        <w:t xml:space="preserve"> </w:t>
      </w:r>
      <w:r>
        <w:rPr>
          <w:w w:val="105"/>
        </w:rPr>
        <w:t>atlases</w:t>
      </w:r>
      <w:r>
        <w:rPr>
          <w:spacing w:val="1"/>
          <w:w w:val="105"/>
        </w:rPr>
        <w:t xml:space="preserve"> </w:t>
      </w:r>
      <w:r>
        <w:rPr>
          <w:w w:val="105"/>
        </w:rPr>
        <w:t>of</w:t>
      </w:r>
      <w:r>
        <w:rPr>
          <w:spacing w:val="1"/>
          <w:w w:val="105"/>
        </w:rPr>
        <w:t xml:space="preserve"> </w:t>
      </w:r>
      <w:r>
        <w:rPr>
          <w:spacing w:val="-5"/>
          <w:w w:val="105"/>
        </w:rPr>
        <w:t>the</w:t>
      </w:r>
    </w:p>
    <w:p w14:paraId="13E4F892" w14:textId="453E195E" w:rsidR="005F326E" w:rsidRDefault="00000000">
      <w:pPr>
        <w:pStyle w:val="BodyText"/>
        <w:spacing w:before="157"/>
        <w:ind w:left="173"/>
      </w:pPr>
      <w:proofErr w:type="gramStart"/>
      <w:r>
        <w:rPr>
          <w:rFonts w:ascii="Arial"/>
          <w:w w:val="105"/>
          <w:sz w:val="12"/>
        </w:rPr>
        <w:t>48</w:t>
      </w:r>
      <w:r>
        <w:rPr>
          <w:rFonts w:ascii="Arial"/>
          <w:spacing w:val="60"/>
          <w:w w:val="105"/>
          <w:sz w:val="12"/>
        </w:rPr>
        <w:t xml:space="preserve">  </w:t>
      </w:r>
      <w:r>
        <w:rPr>
          <w:w w:val="105"/>
        </w:rPr>
        <w:t>mouse</w:t>
      </w:r>
      <w:proofErr w:type="gramEnd"/>
      <w:r>
        <w:rPr>
          <w:spacing w:val="18"/>
          <w:w w:val="105"/>
        </w:rPr>
        <w:t xml:space="preserve"> </w:t>
      </w:r>
      <w:r>
        <w:rPr>
          <w:w w:val="105"/>
        </w:rPr>
        <w:t>brain.</w:t>
      </w:r>
      <w:r>
        <w:rPr>
          <w:spacing w:val="52"/>
          <w:w w:val="105"/>
        </w:rPr>
        <w:t xml:space="preserve"> </w:t>
      </w:r>
      <w:r>
        <w:rPr>
          <w:w w:val="105"/>
        </w:rPr>
        <w:t>Notable</w:t>
      </w:r>
      <w:r>
        <w:rPr>
          <w:spacing w:val="17"/>
          <w:w w:val="105"/>
        </w:rPr>
        <w:t xml:space="preserve"> </w:t>
      </w:r>
      <w:r>
        <w:rPr>
          <w:w w:val="105"/>
        </w:rPr>
        <w:t>examples</w:t>
      </w:r>
      <w:r>
        <w:rPr>
          <w:spacing w:val="17"/>
          <w:w w:val="105"/>
        </w:rPr>
        <w:t xml:space="preserve"> </w:t>
      </w:r>
      <w:r>
        <w:rPr>
          <w:w w:val="105"/>
        </w:rPr>
        <w:t>include</w:t>
      </w:r>
      <w:r>
        <w:rPr>
          <w:spacing w:val="17"/>
          <w:w w:val="105"/>
        </w:rPr>
        <w:t xml:space="preserve"> </w:t>
      </w:r>
      <w:r>
        <w:rPr>
          <w:w w:val="105"/>
        </w:rPr>
        <w:t>the</w:t>
      </w:r>
      <w:r>
        <w:rPr>
          <w:spacing w:val="17"/>
          <w:w w:val="105"/>
        </w:rPr>
        <w:t xml:space="preserve"> </w:t>
      </w:r>
      <w:r>
        <w:rPr>
          <w:w w:val="105"/>
        </w:rPr>
        <w:t>Allen</w:t>
      </w:r>
      <w:r>
        <w:rPr>
          <w:spacing w:val="17"/>
          <w:w w:val="105"/>
        </w:rPr>
        <w:t xml:space="preserve"> </w:t>
      </w:r>
      <w:r>
        <w:rPr>
          <w:w w:val="105"/>
        </w:rPr>
        <w:t>Brain</w:t>
      </w:r>
      <w:r>
        <w:rPr>
          <w:spacing w:val="17"/>
          <w:w w:val="105"/>
        </w:rPr>
        <w:t xml:space="preserve"> </w:t>
      </w:r>
      <w:r>
        <w:rPr>
          <w:w w:val="105"/>
        </w:rPr>
        <w:t>Atlas</w:t>
      </w:r>
      <w:r>
        <w:rPr>
          <w:spacing w:val="17"/>
          <w:w w:val="105"/>
        </w:rPr>
        <w:t xml:space="preserve"> </w:t>
      </w:r>
      <w:r>
        <w:rPr>
          <w:w w:val="105"/>
        </w:rPr>
        <w:t>and</w:t>
      </w:r>
      <w:r>
        <w:rPr>
          <w:spacing w:val="18"/>
          <w:w w:val="105"/>
        </w:rPr>
        <w:t xml:space="preserve"> </w:t>
      </w:r>
      <w:ins w:id="4" w:author="Gee, James C" w:date="2024-04-10T17:58:00Z">
        <w:r w:rsidR="00A45280">
          <w:rPr>
            <w:spacing w:val="18"/>
            <w:w w:val="105"/>
          </w:rPr>
          <w:t xml:space="preserve">Common </w:t>
        </w:r>
      </w:ins>
      <w:r>
        <w:rPr>
          <w:w w:val="105"/>
        </w:rPr>
        <w:t>Coordinate</w:t>
      </w:r>
      <w:r>
        <w:rPr>
          <w:spacing w:val="17"/>
          <w:w w:val="105"/>
        </w:rPr>
        <w:t xml:space="preserve"> </w:t>
      </w:r>
      <w:r>
        <w:rPr>
          <w:spacing w:val="-2"/>
          <w:w w:val="105"/>
        </w:rPr>
        <w:t>Frameworks</w:t>
      </w:r>
    </w:p>
    <w:p w14:paraId="5220A924" w14:textId="77777777" w:rsidR="005F326E" w:rsidRDefault="00000000">
      <w:pPr>
        <w:pStyle w:val="BodyText"/>
        <w:spacing w:before="142"/>
        <w:ind w:left="173"/>
      </w:pPr>
      <w:proofErr w:type="gramStart"/>
      <w:r>
        <w:rPr>
          <w:rFonts w:ascii="Arial"/>
          <w:w w:val="105"/>
          <w:sz w:val="12"/>
        </w:rPr>
        <w:t>49</w:t>
      </w:r>
      <w:r>
        <w:rPr>
          <w:rFonts w:ascii="Arial"/>
          <w:spacing w:val="47"/>
          <w:w w:val="105"/>
          <w:sz w:val="12"/>
        </w:rPr>
        <w:t xml:space="preserve">  </w:t>
      </w:r>
      <w:r>
        <w:rPr>
          <w:w w:val="105"/>
        </w:rPr>
        <w:t>(</w:t>
      </w:r>
      <w:proofErr w:type="gramEnd"/>
      <w:r>
        <w:rPr>
          <w:w w:val="105"/>
        </w:rPr>
        <w:t>AllenCCFv3),</w:t>
      </w:r>
      <w:r>
        <w:rPr>
          <w:w w:val="105"/>
          <w:position w:val="9"/>
          <w:sz w:val="16"/>
        </w:rPr>
        <w:t>13</w:t>
      </w:r>
      <w:r>
        <w:rPr>
          <w:spacing w:val="25"/>
          <w:w w:val="105"/>
          <w:position w:val="9"/>
          <w:sz w:val="16"/>
        </w:rPr>
        <w:t xml:space="preserve"> </w:t>
      </w:r>
      <w:r>
        <w:rPr>
          <w:w w:val="105"/>
        </w:rPr>
        <w:t>the</w:t>
      </w:r>
      <w:r>
        <w:rPr>
          <w:spacing w:val="-6"/>
          <w:w w:val="105"/>
        </w:rPr>
        <w:t xml:space="preserve"> </w:t>
      </w:r>
      <w:proofErr w:type="spellStart"/>
      <w:r>
        <w:rPr>
          <w:w w:val="105"/>
        </w:rPr>
        <w:t>Waxholm</w:t>
      </w:r>
      <w:proofErr w:type="spellEnd"/>
      <w:r>
        <w:rPr>
          <w:spacing w:val="-5"/>
          <w:w w:val="105"/>
        </w:rPr>
        <w:t xml:space="preserve"> </w:t>
      </w:r>
      <w:r>
        <w:rPr>
          <w:w w:val="105"/>
        </w:rPr>
        <w:t>Space,</w:t>
      </w:r>
      <w:r>
        <w:rPr>
          <w:w w:val="105"/>
          <w:position w:val="9"/>
          <w:sz w:val="16"/>
        </w:rPr>
        <w:t>14</w:t>
      </w:r>
      <w:r>
        <w:rPr>
          <w:spacing w:val="23"/>
          <w:w w:val="105"/>
          <w:position w:val="9"/>
          <w:sz w:val="16"/>
        </w:rPr>
        <w:t xml:space="preserve"> </w:t>
      </w:r>
      <w:r>
        <w:rPr>
          <w:w w:val="105"/>
        </w:rPr>
        <w:t>and</w:t>
      </w:r>
      <w:r>
        <w:rPr>
          <w:spacing w:val="-5"/>
          <w:w w:val="105"/>
        </w:rPr>
        <w:t xml:space="preserve"> </w:t>
      </w:r>
      <w:r>
        <w:rPr>
          <w:w w:val="105"/>
        </w:rPr>
        <w:t>more</w:t>
      </w:r>
      <w:r>
        <w:rPr>
          <w:spacing w:val="-6"/>
          <w:w w:val="105"/>
        </w:rPr>
        <w:t xml:space="preserve"> </w:t>
      </w:r>
      <w:r>
        <w:rPr>
          <w:w w:val="105"/>
        </w:rPr>
        <w:t>recently,</w:t>
      </w:r>
      <w:r>
        <w:rPr>
          <w:spacing w:val="-3"/>
          <w:w w:val="105"/>
        </w:rPr>
        <w:t xml:space="preserve"> </w:t>
      </w:r>
      <w:r>
        <w:rPr>
          <w:w w:val="105"/>
        </w:rPr>
        <w:t>the</w:t>
      </w:r>
      <w:r>
        <w:rPr>
          <w:spacing w:val="-6"/>
          <w:w w:val="105"/>
        </w:rPr>
        <w:t xml:space="preserve"> </w:t>
      </w:r>
      <w:r>
        <w:rPr>
          <w:w w:val="105"/>
        </w:rPr>
        <w:t>Developmental</w:t>
      </w:r>
      <w:r>
        <w:rPr>
          <w:spacing w:val="-5"/>
          <w:w w:val="105"/>
        </w:rPr>
        <w:t xml:space="preserve"> </w:t>
      </w:r>
      <w:r>
        <w:rPr>
          <w:w w:val="105"/>
        </w:rPr>
        <w:t>Common</w:t>
      </w:r>
      <w:r>
        <w:rPr>
          <w:spacing w:val="-6"/>
          <w:w w:val="105"/>
        </w:rPr>
        <w:t xml:space="preserve"> </w:t>
      </w:r>
      <w:r>
        <w:rPr>
          <w:spacing w:val="-5"/>
          <w:w w:val="105"/>
        </w:rPr>
        <w:t>Co-</w:t>
      </w:r>
    </w:p>
    <w:p w14:paraId="4A05BB72" w14:textId="77777777" w:rsidR="005F326E" w:rsidRDefault="00000000">
      <w:pPr>
        <w:pStyle w:val="BodyText"/>
        <w:spacing w:before="142"/>
        <w:ind w:left="173"/>
      </w:pPr>
      <w:proofErr w:type="gramStart"/>
      <w:r>
        <w:rPr>
          <w:rFonts w:ascii="Arial"/>
          <w:w w:val="105"/>
          <w:sz w:val="12"/>
        </w:rPr>
        <w:t>50</w:t>
      </w:r>
      <w:r>
        <w:rPr>
          <w:rFonts w:ascii="Arial"/>
          <w:spacing w:val="52"/>
          <w:w w:val="105"/>
          <w:sz w:val="12"/>
        </w:rPr>
        <w:t xml:space="preserve">  </w:t>
      </w:r>
      <w:r>
        <w:rPr>
          <w:w w:val="105"/>
        </w:rPr>
        <w:t>ordinate</w:t>
      </w:r>
      <w:proofErr w:type="gramEnd"/>
      <w:r>
        <w:rPr>
          <w:spacing w:val="2"/>
          <w:w w:val="105"/>
        </w:rPr>
        <w:t xml:space="preserve"> </w:t>
      </w:r>
      <w:r>
        <w:rPr>
          <w:w w:val="105"/>
        </w:rPr>
        <w:t>Framework</w:t>
      </w:r>
      <w:r>
        <w:rPr>
          <w:spacing w:val="1"/>
          <w:w w:val="105"/>
        </w:rPr>
        <w:t xml:space="preserve"> </w:t>
      </w:r>
      <w:r>
        <w:rPr>
          <w:w w:val="105"/>
        </w:rPr>
        <w:t>(</w:t>
      </w:r>
      <w:proofErr w:type="spellStart"/>
      <w:r>
        <w:rPr>
          <w:w w:val="105"/>
        </w:rPr>
        <w:t>DevCCF</w:t>
      </w:r>
      <w:proofErr w:type="spellEnd"/>
      <w:r>
        <w:rPr>
          <w:w w:val="105"/>
        </w:rPr>
        <w:t>).</w:t>
      </w:r>
      <w:r>
        <w:rPr>
          <w:w w:val="105"/>
          <w:position w:val="9"/>
          <w:sz w:val="16"/>
        </w:rPr>
        <w:t>15</w:t>
      </w:r>
      <w:r>
        <w:rPr>
          <w:spacing w:val="31"/>
          <w:w w:val="105"/>
          <w:position w:val="9"/>
          <w:sz w:val="16"/>
        </w:rPr>
        <w:t xml:space="preserve"> </w:t>
      </w:r>
      <w:r>
        <w:rPr>
          <w:w w:val="105"/>
        </w:rPr>
        <w:t>Despite</w:t>
      </w:r>
      <w:r>
        <w:rPr>
          <w:spacing w:val="2"/>
          <w:w w:val="105"/>
        </w:rPr>
        <w:t xml:space="preserve"> </w:t>
      </w:r>
      <w:r>
        <w:rPr>
          <w:w w:val="105"/>
        </w:rPr>
        <w:t>the</w:t>
      </w:r>
      <w:r>
        <w:rPr>
          <w:spacing w:val="1"/>
          <w:w w:val="105"/>
        </w:rPr>
        <w:t xml:space="preserve"> </w:t>
      </w:r>
      <w:r>
        <w:rPr>
          <w:w w:val="105"/>
        </w:rPr>
        <w:t>significance</w:t>
      </w:r>
      <w:r>
        <w:rPr>
          <w:spacing w:val="1"/>
          <w:w w:val="105"/>
        </w:rPr>
        <w:t xml:space="preserve"> </w:t>
      </w:r>
      <w:r>
        <w:rPr>
          <w:w w:val="105"/>
        </w:rPr>
        <w:t>of</w:t>
      </w:r>
      <w:r>
        <w:rPr>
          <w:spacing w:val="2"/>
          <w:w w:val="105"/>
        </w:rPr>
        <w:t xml:space="preserve"> </w:t>
      </w:r>
      <w:r>
        <w:rPr>
          <w:w w:val="105"/>
        </w:rPr>
        <w:t>these</w:t>
      </w:r>
      <w:r>
        <w:rPr>
          <w:spacing w:val="1"/>
          <w:w w:val="105"/>
        </w:rPr>
        <w:t xml:space="preserve"> </w:t>
      </w:r>
      <w:r>
        <w:rPr>
          <w:w w:val="105"/>
        </w:rPr>
        <w:t>contributions,</w:t>
      </w:r>
      <w:r>
        <w:rPr>
          <w:spacing w:val="2"/>
          <w:w w:val="105"/>
        </w:rPr>
        <w:t xml:space="preserve"> </w:t>
      </w:r>
      <w:r>
        <w:rPr>
          <w:spacing w:val="-2"/>
          <w:w w:val="105"/>
        </w:rPr>
        <w:t>challenges</w:t>
      </w:r>
    </w:p>
    <w:p w14:paraId="58F4D76F" w14:textId="77777777" w:rsidR="005F326E" w:rsidRDefault="00000000">
      <w:pPr>
        <w:pStyle w:val="BodyText"/>
        <w:spacing w:before="158"/>
        <w:ind w:left="173"/>
      </w:pPr>
      <w:proofErr w:type="gramStart"/>
      <w:r>
        <w:rPr>
          <w:rFonts w:ascii="Arial"/>
          <w:w w:val="105"/>
          <w:sz w:val="12"/>
        </w:rPr>
        <w:t>51</w:t>
      </w:r>
      <w:r>
        <w:rPr>
          <w:rFonts w:ascii="Arial"/>
          <w:spacing w:val="60"/>
          <w:w w:val="105"/>
          <w:sz w:val="12"/>
        </w:rPr>
        <w:t xml:space="preserve">  </w:t>
      </w:r>
      <w:r>
        <w:rPr>
          <w:w w:val="105"/>
        </w:rPr>
        <w:t>still</w:t>
      </w:r>
      <w:proofErr w:type="gramEnd"/>
      <w:r>
        <w:rPr>
          <w:spacing w:val="44"/>
          <w:w w:val="105"/>
        </w:rPr>
        <w:t xml:space="preserve"> </w:t>
      </w:r>
      <w:r>
        <w:rPr>
          <w:w w:val="105"/>
        </w:rPr>
        <w:t>exist</w:t>
      </w:r>
      <w:r>
        <w:rPr>
          <w:spacing w:val="43"/>
          <w:w w:val="105"/>
        </w:rPr>
        <w:t xml:space="preserve"> </w:t>
      </w:r>
      <w:r>
        <w:rPr>
          <w:w w:val="105"/>
        </w:rPr>
        <w:t>in</w:t>
      </w:r>
      <w:r>
        <w:rPr>
          <w:spacing w:val="44"/>
          <w:w w:val="105"/>
        </w:rPr>
        <w:t xml:space="preserve"> </w:t>
      </w:r>
      <w:r>
        <w:rPr>
          <w:w w:val="105"/>
        </w:rPr>
        <w:t>large</w:t>
      </w:r>
      <w:r>
        <w:rPr>
          <w:spacing w:val="44"/>
          <w:w w:val="105"/>
        </w:rPr>
        <w:t xml:space="preserve"> </w:t>
      </w:r>
      <w:r>
        <w:rPr>
          <w:w w:val="105"/>
        </w:rPr>
        <w:t>part</w:t>
      </w:r>
      <w:r>
        <w:rPr>
          <w:spacing w:val="43"/>
          <w:w w:val="105"/>
        </w:rPr>
        <w:t xml:space="preserve"> </w:t>
      </w:r>
      <w:r>
        <w:rPr>
          <w:w w:val="105"/>
        </w:rPr>
        <w:t>due</w:t>
      </w:r>
      <w:r>
        <w:rPr>
          <w:spacing w:val="44"/>
          <w:w w:val="105"/>
        </w:rPr>
        <w:t xml:space="preserve"> </w:t>
      </w:r>
      <w:r>
        <w:rPr>
          <w:w w:val="105"/>
        </w:rPr>
        <w:t>to</w:t>
      </w:r>
      <w:r>
        <w:rPr>
          <w:spacing w:val="44"/>
          <w:w w:val="105"/>
        </w:rPr>
        <w:t xml:space="preserve"> </w:t>
      </w:r>
      <w:r>
        <w:rPr>
          <w:w w:val="105"/>
        </w:rPr>
        <w:t>the</w:t>
      </w:r>
      <w:r>
        <w:rPr>
          <w:spacing w:val="44"/>
          <w:w w:val="105"/>
        </w:rPr>
        <w:t xml:space="preserve"> </w:t>
      </w:r>
      <w:r>
        <w:rPr>
          <w:w w:val="105"/>
        </w:rPr>
        <w:t>wide</w:t>
      </w:r>
      <w:r>
        <w:rPr>
          <w:spacing w:val="44"/>
          <w:w w:val="105"/>
        </w:rPr>
        <w:t xml:space="preserve"> </w:t>
      </w:r>
      <w:r>
        <w:rPr>
          <w:w w:val="105"/>
        </w:rPr>
        <w:t>heterogeneity</w:t>
      </w:r>
      <w:r>
        <w:rPr>
          <w:spacing w:val="44"/>
          <w:w w:val="105"/>
        </w:rPr>
        <w:t xml:space="preserve"> </w:t>
      </w:r>
      <w:r>
        <w:rPr>
          <w:w w:val="105"/>
        </w:rPr>
        <w:t>in</w:t>
      </w:r>
      <w:r>
        <w:rPr>
          <w:spacing w:val="43"/>
          <w:w w:val="105"/>
        </w:rPr>
        <w:t xml:space="preserve"> </w:t>
      </w:r>
      <w:r>
        <w:rPr>
          <w:w w:val="105"/>
        </w:rPr>
        <w:t>associated</w:t>
      </w:r>
      <w:r>
        <w:rPr>
          <w:spacing w:val="43"/>
          <w:w w:val="105"/>
        </w:rPr>
        <w:t xml:space="preserve"> </w:t>
      </w:r>
      <w:r>
        <w:rPr>
          <w:w w:val="105"/>
        </w:rPr>
        <w:t>study-specific</w:t>
      </w:r>
      <w:r>
        <w:rPr>
          <w:spacing w:val="44"/>
          <w:w w:val="105"/>
        </w:rPr>
        <w:t xml:space="preserve"> </w:t>
      </w:r>
      <w:r>
        <w:rPr>
          <w:spacing w:val="-4"/>
          <w:w w:val="105"/>
        </w:rPr>
        <w:t>image</w:t>
      </w:r>
    </w:p>
    <w:p w14:paraId="43F9A10E" w14:textId="77777777" w:rsidR="005F326E" w:rsidRDefault="00000000">
      <w:pPr>
        <w:pStyle w:val="BodyText"/>
        <w:spacing w:before="157"/>
        <w:ind w:left="173"/>
      </w:pPr>
      <w:proofErr w:type="gramStart"/>
      <w:r>
        <w:rPr>
          <w:rFonts w:ascii="Arial"/>
          <w:w w:val="105"/>
          <w:sz w:val="12"/>
        </w:rPr>
        <w:t>52</w:t>
      </w:r>
      <w:r>
        <w:rPr>
          <w:rFonts w:ascii="Arial"/>
          <w:spacing w:val="64"/>
          <w:w w:val="105"/>
          <w:sz w:val="12"/>
        </w:rPr>
        <w:t xml:space="preserve">  </w:t>
      </w:r>
      <w:r>
        <w:rPr>
          <w:w w:val="105"/>
        </w:rPr>
        <w:t>data</w:t>
      </w:r>
      <w:proofErr w:type="gramEnd"/>
      <w:r>
        <w:rPr>
          <w:w w:val="105"/>
        </w:rPr>
        <w:t>.</w:t>
      </w:r>
      <w:r>
        <w:rPr>
          <w:spacing w:val="58"/>
          <w:w w:val="105"/>
        </w:rPr>
        <w:t xml:space="preserve"> </w:t>
      </w:r>
      <w:r>
        <w:rPr>
          <w:w w:val="105"/>
        </w:rPr>
        <w:t>For</w:t>
      </w:r>
      <w:r>
        <w:rPr>
          <w:spacing w:val="21"/>
          <w:w w:val="105"/>
        </w:rPr>
        <w:t xml:space="preserve"> </w:t>
      </w:r>
      <w:r>
        <w:rPr>
          <w:w w:val="105"/>
        </w:rPr>
        <w:t>example,</w:t>
      </w:r>
      <w:r>
        <w:rPr>
          <w:spacing w:val="22"/>
          <w:w w:val="105"/>
        </w:rPr>
        <w:t xml:space="preserve"> </w:t>
      </w:r>
      <w:r>
        <w:rPr>
          <w:w w:val="105"/>
        </w:rPr>
        <w:t>variance</w:t>
      </w:r>
      <w:r>
        <w:rPr>
          <w:spacing w:val="20"/>
          <w:w w:val="105"/>
        </w:rPr>
        <w:t xml:space="preserve"> </w:t>
      </w:r>
      <w:r>
        <w:rPr>
          <w:w w:val="105"/>
        </w:rPr>
        <w:t>in</w:t>
      </w:r>
      <w:r>
        <w:rPr>
          <w:spacing w:val="20"/>
          <w:w w:val="105"/>
        </w:rPr>
        <w:t xml:space="preserve"> </w:t>
      </w:r>
      <w:r>
        <w:rPr>
          <w:w w:val="105"/>
        </w:rPr>
        <w:t>the</w:t>
      </w:r>
      <w:r>
        <w:rPr>
          <w:spacing w:val="20"/>
          <w:w w:val="105"/>
        </w:rPr>
        <w:t xml:space="preserve"> </w:t>
      </w:r>
      <w:r>
        <w:rPr>
          <w:w w:val="105"/>
        </w:rPr>
        <w:t>acquisition</w:t>
      </w:r>
      <w:r>
        <w:rPr>
          <w:spacing w:val="20"/>
          <w:w w:val="105"/>
        </w:rPr>
        <w:t xml:space="preserve"> </w:t>
      </w:r>
      <w:r>
        <w:rPr>
          <w:w w:val="105"/>
        </w:rPr>
        <w:t>methods</w:t>
      </w:r>
      <w:r>
        <w:rPr>
          <w:spacing w:val="21"/>
          <w:w w:val="105"/>
        </w:rPr>
        <w:t xml:space="preserve"> </w:t>
      </w:r>
      <w:r>
        <w:rPr>
          <w:w w:val="105"/>
        </w:rPr>
        <w:t>can</w:t>
      </w:r>
      <w:r>
        <w:rPr>
          <w:spacing w:val="20"/>
          <w:w w:val="105"/>
        </w:rPr>
        <w:t xml:space="preserve"> </w:t>
      </w:r>
      <w:r>
        <w:rPr>
          <w:w w:val="105"/>
        </w:rPr>
        <w:t>introduce</w:t>
      </w:r>
      <w:r>
        <w:rPr>
          <w:spacing w:val="20"/>
          <w:w w:val="105"/>
        </w:rPr>
        <w:t xml:space="preserve"> </w:t>
      </w:r>
      <w:r>
        <w:rPr>
          <w:w w:val="105"/>
        </w:rPr>
        <w:t>artifacts</w:t>
      </w:r>
      <w:r>
        <w:rPr>
          <w:spacing w:val="20"/>
          <w:w w:val="105"/>
        </w:rPr>
        <w:t xml:space="preserve"> </w:t>
      </w:r>
      <w:r>
        <w:rPr>
          <w:w w:val="105"/>
        </w:rPr>
        <w:t>such</w:t>
      </w:r>
      <w:r>
        <w:rPr>
          <w:spacing w:val="20"/>
          <w:w w:val="105"/>
        </w:rPr>
        <w:t xml:space="preserve"> </w:t>
      </w:r>
      <w:r>
        <w:rPr>
          <w:w w:val="105"/>
        </w:rPr>
        <w:t>as</w:t>
      </w:r>
      <w:r>
        <w:rPr>
          <w:spacing w:val="20"/>
          <w:w w:val="105"/>
        </w:rPr>
        <w:t xml:space="preserve"> </w:t>
      </w:r>
      <w:r>
        <w:rPr>
          <w:spacing w:val="-4"/>
          <w:w w:val="105"/>
        </w:rPr>
        <w:t>tis-</w:t>
      </w:r>
    </w:p>
    <w:p w14:paraId="5AA466DB" w14:textId="77777777" w:rsidR="005F326E" w:rsidRDefault="00000000">
      <w:pPr>
        <w:pStyle w:val="BodyText"/>
        <w:spacing w:before="157"/>
        <w:ind w:left="173"/>
      </w:pPr>
      <w:proofErr w:type="gramStart"/>
      <w:r>
        <w:rPr>
          <w:rFonts w:ascii="Arial"/>
          <w:w w:val="105"/>
          <w:sz w:val="12"/>
        </w:rPr>
        <w:t>53</w:t>
      </w:r>
      <w:r>
        <w:rPr>
          <w:rFonts w:ascii="Arial"/>
          <w:spacing w:val="52"/>
          <w:w w:val="105"/>
          <w:sz w:val="12"/>
        </w:rPr>
        <w:t xml:space="preserve">  </w:t>
      </w:r>
      <w:r>
        <w:rPr>
          <w:w w:val="105"/>
        </w:rPr>
        <w:t>sue</w:t>
      </w:r>
      <w:proofErr w:type="gramEnd"/>
      <w:r>
        <w:rPr>
          <w:spacing w:val="11"/>
          <w:w w:val="105"/>
        </w:rPr>
        <w:t xml:space="preserve"> </w:t>
      </w:r>
      <w:r>
        <w:rPr>
          <w:w w:val="105"/>
        </w:rPr>
        <w:t>distortion,</w:t>
      </w:r>
      <w:r>
        <w:rPr>
          <w:spacing w:val="11"/>
          <w:w w:val="105"/>
        </w:rPr>
        <w:t xml:space="preserve"> </w:t>
      </w:r>
      <w:r>
        <w:rPr>
          <w:w w:val="105"/>
        </w:rPr>
        <w:t>holes,</w:t>
      </w:r>
      <w:r>
        <w:rPr>
          <w:spacing w:val="11"/>
          <w:w w:val="105"/>
        </w:rPr>
        <w:t xml:space="preserve"> </w:t>
      </w:r>
      <w:r>
        <w:rPr>
          <w:w w:val="105"/>
        </w:rPr>
        <w:t>bubbles,</w:t>
      </w:r>
      <w:r>
        <w:rPr>
          <w:spacing w:val="11"/>
          <w:w w:val="105"/>
        </w:rPr>
        <w:t xml:space="preserve"> </w:t>
      </w:r>
      <w:r>
        <w:rPr>
          <w:w w:val="105"/>
        </w:rPr>
        <w:t>folding,</w:t>
      </w:r>
      <w:r>
        <w:rPr>
          <w:spacing w:val="12"/>
          <w:w w:val="105"/>
        </w:rPr>
        <w:t xml:space="preserve"> </w:t>
      </w:r>
      <w:r>
        <w:rPr>
          <w:w w:val="105"/>
        </w:rPr>
        <w:t>tears,</w:t>
      </w:r>
      <w:r>
        <w:rPr>
          <w:spacing w:val="11"/>
          <w:w w:val="105"/>
        </w:rPr>
        <w:t xml:space="preserve"> </w:t>
      </w:r>
      <w:r>
        <w:rPr>
          <w:w w:val="105"/>
        </w:rPr>
        <w:t>and</w:t>
      </w:r>
      <w:r>
        <w:rPr>
          <w:spacing w:val="10"/>
          <w:w w:val="105"/>
        </w:rPr>
        <w:t xml:space="preserve"> </w:t>
      </w:r>
      <w:r>
        <w:rPr>
          <w:w w:val="105"/>
        </w:rPr>
        <w:t>missing</w:t>
      </w:r>
      <w:r>
        <w:rPr>
          <w:spacing w:val="10"/>
          <w:w w:val="105"/>
        </w:rPr>
        <w:t xml:space="preserve"> </w:t>
      </w:r>
      <w:r>
        <w:rPr>
          <w:w w:val="105"/>
        </w:rPr>
        <w:t>slices.</w:t>
      </w:r>
      <w:r>
        <w:rPr>
          <w:spacing w:val="43"/>
          <w:w w:val="105"/>
        </w:rPr>
        <w:t xml:space="preserve"> </w:t>
      </w:r>
      <w:r>
        <w:rPr>
          <w:w w:val="105"/>
        </w:rPr>
        <w:t>These</w:t>
      </w:r>
      <w:r>
        <w:rPr>
          <w:spacing w:val="10"/>
          <w:w w:val="105"/>
        </w:rPr>
        <w:t xml:space="preserve"> </w:t>
      </w:r>
      <w:r>
        <w:rPr>
          <w:w w:val="105"/>
        </w:rPr>
        <w:t>complicate</w:t>
      </w:r>
      <w:r>
        <w:rPr>
          <w:spacing w:val="11"/>
          <w:w w:val="105"/>
        </w:rPr>
        <w:t xml:space="preserve"> </w:t>
      </w:r>
      <w:r>
        <w:rPr>
          <w:spacing w:val="-2"/>
          <w:w w:val="105"/>
        </w:rPr>
        <w:t>assumed</w:t>
      </w:r>
    </w:p>
    <w:p w14:paraId="700AD86A" w14:textId="77777777" w:rsidR="005F326E" w:rsidRDefault="00000000">
      <w:pPr>
        <w:pStyle w:val="BodyText"/>
        <w:spacing w:before="158"/>
        <w:ind w:left="173"/>
      </w:pPr>
      <w:proofErr w:type="gramStart"/>
      <w:r>
        <w:rPr>
          <w:rFonts w:ascii="Arial"/>
          <w:w w:val="105"/>
          <w:sz w:val="12"/>
        </w:rPr>
        <w:t>54</w:t>
      </w:r>
      <w:r>
        <w:rPr>
          <w:rFonts w:ascii="Arial"/>
          <w:spacing w:val="50"/>
          <w:w w:val="105"/>
          <w:sz w:val="12"/>
        </w:rPr>
        <w:t xml:space="preserve">  </w:t>
      </w:r>
      <w:r>
        <w:rPr>
          <w:w w:val="105"/>
        </w:rPr>
        <w:t>correspondence</w:t>
      </w:r>
      <w:proofErr w:type="gramEnd"/>
      <w:r>
        <w:rPr>
          <w:spacing w:val="4"/>
          <w:w w:val="105"/>
        </w:rPr>
        <w:t xml:space="preserve"> </w:t>
      </w:r>
      <w:r>
        <w:rPr>
          <w:w w:val="105"/>
        </w:rPr>
        <w:t>for</w:t>
      </w:r>
      <w:r>
        <w:rPr>
          <w:spacing w:val="4"/>
          <w:w w:val="105"/>
        </w:rPr>
        <w:t xml:space="preserve"> </w:t>
      </w:r>
      <w:r>
        <w:rPr>
          <w:w w:val="105"/>
        </w:rPr>
        <w:t>conventional</w:t>
      </w:r>
      <w:r>
        <w:rPr>
          <w:spacing w:val="3"/>
          <w:w w:val="105"/>
        </w:rPr>
        <w:t xml:space="preserve"> </w:t>
      </w:r>
      <w:r>
        <w:rPr>
          <w:w w:val="105"/>
        </w:rPr>
        <w:t>spatial</w:t>
      </w:r>
      <w:r>
        <w:rPr>
          <w:spacing w:val="4"/>
          <w:w w:val="105"/>
        </w:rPr>
        <w:t xml:space="preserve"> </w:t>
      </w:r>
      <w:r>
        <w:rPr>
          <w:w w:val="105"/>
        </w:rPr>
        <w:t>mapping</w:t>
      </w:r>
      <w:r>
        <w:rPr>
          <w:spacing w:val="4"/>
          <w:w w:val="105"/>
        </w:rPr>
        <w:t xml:space="preserve"> </w:t>
      </w:r>
      <w:r>
        <w:rPr>
          <w:spacing w:val="-2"/>
          <w:w w:val="105"/>
        </w:rPr>
        <w:t>approaches.</w:t>
      </w:r>
    </w:p>
    <w:p w14:paraId="6B1D5A2F" w14:textId="77777777" w:rsidR="005F326E" w:rsidRDefault="005F326E">
      <w:pPr>
        <w:pStyle w:val="BodyText"/>
        <w:ind w:left="0"/>
        <w:rPr>
          <w:sz w:val="20"/>
        </w:rPr>
      </w:pPr>
    </w:p>
    <w:p w14:paraId="6019AAB1" w14:textId="77777777" w:rsidR="005F326E" w:rsidRDefault="005F326E">
      <w:pPr>
        <w:pStyle w:val="BodyText"/>
        <w:spacing w:before="8"/>
        <w:ind w:left="0"/>
      </w:pPr>
    </w:p>
    <w:p w14:paraId="53B63E9D" w14:textId="77777777" w:rsidR="005F326E" w:rsidRDefault="00000000">
      <w:pPr>
        <w:pStyle w:val="Heading1"/>
        <w:tabs>
          <w:tab w:val="left" w:pos="1235"/>
        </w:tabs>
        <w:ind w:left="173"/>
      </w:pPr>
      <w:r>
        <w:rPr>
          <w:rFonts w:ascii="Arial"/>
          <w:b w:val="0"/>
          <w:w w:val="115"/>
          <w:sz w:val="12"/>
        </w:rPr>
        <w:t>55</w:t>
      </w:r>
      <w:r>
        <w:rPr>
          <w:rFonts w:ascii="Arial"/>
          <w:b w:val="0"/>
          <w:spacing w:val="133"/>
          <w:w w:val="115"/>
          <w:sz w:val="12"/>
        </w:rPr>
        <w:t xml:space="preserve"> </w:t>
      </w:r>
      <w:bookmarkStart w:id="5" w:name="Mouse-specific_brain_mapping_software"/>
      <w:bookmarkEnd w:id="5"/>
      <w:r>
        <w:rPr>
          <w:spacing w:val="-5"/>
          <w:w w:val="115"/>
        </w:rPr>
        <w:t>1.1</w:t>
      </w:r>
      <w:r>
        <w:tab/>
      </w:r>
      <w:r>
        <w:rPr>
          <w:w w:val="115"/>
        </w:rPr>
        <w:t>Mouse-specific</w:t>
      </w:r>
      <w:r>
        <w:rPr>
          <w:spacing w:val="16"/>
          <w:w w:val="115"/>
        </w:rPr>
        <w:t xml:space="preserve"> </w:t>
      </w:r>
      <w:r>
        <w:rPr>
          <w:w w:val="115"/>
        </w:rPr>
        <w:t>brain</w:t>
      </w:r>
      <w:r>
        <w:rPr>
          <w:spacing w:val="17"/>
          <w:w w:val="115"/>
        </w:rPr>
        <w:t xml:space="preserve"> </w:t>
      </w:r>
      <w:r>
        <w:rPr>
          <w:w w:val="115"/>
        </w:rPr>
        <w:t>mapping</w:t>
      </w:r>
      <w:r>
        <w:rPr>
          <w:spacing w:val="17"/>
          <w:w w:val="115"/>
        </w:rPr>
        <w:t xml:space="preserve"> </w:t>
      </w:r>
      <w:r>
        <w:rPr>
          <w:spacing w:val="-2"/>
          <w:w w:val="115"/>
        </w:rPr>
        <w:t>software</w:t>
      </w:r>
    </w:p>
    <w:p w14:paraId="118CDF9C" w14:textId="77777777" w:rsidR="005F326E" w:rsidRDefault="005F326E">
      <w:pPr>
        <w:pStyle w:val="BodyText"/>
        <w:spacing w:before="1"/>
        <w:ind w:left="0"/>
        <w:rPr>
          <w:b/>
        </w:rPr>
      </w:pPr>
    </w:p>
    <w:p w14:paraId="646B1D97" w14:textId="77777777" w:rsidR="005F326E" w:rsidRDefault="00000000">
      <w:pPr>
        <w:pStyle w:val="BodyText"/>
        <w:spacing w:before="145"/>
        <w:ind w:left="173"/>
      </w:pPr>
      <w:proofErr w:type="gramStart"/>
      <w:r>
        <w:rPr>
          <w:rFonts w:ascii="Arial"/>
          <w:sz w:val="12"/>
        </w:rPr>
        <w:t>56</w:t>
      </w:r>
      <w:r>
        <w:rPr>
          <w:rFonts w:ascii="Arial"/>
          <w:spacing w:val="75"/>
          <w:sz w:val="12"/>
        </w:rPr>
        <w:t xml:space="preserve">  </w:t>
      </w:r>
      <w:r>
        <w:t>To</w:t>
      </w:r>
      <w:proofErr w:type="gramEnd"/>
      <w:r>
        <w:rPr>
          <w:spacing w:val="45"/>
        </w:rPr>
        <w:t xml:space="preserve"> </w:t>
      </w:r>
      <w:r>
        <w:t>address</w:t>
      </w:r>
      <w:r>
        <w:rPr>
          <w:spacing w:val="46"/>
        </w:rPr>
        <w:t xml:space="preserve"> </w:t>
      </w:r>
      <w:r>
        <w:t>such</w:t>
      </w:r>
      <w:r>
        <w:rPr>
          <w:spacing w:val="44"/>
        </w:rPr>
        <w:t xml:space="preserve"> </w:t>
      </w:r>
      <w:r>
        <w:t>challenges,</w:t>
      </w:r>
      <w:r>
        <w:rPr>
          <w:spacing w:val="50"/>
        </w:rPr>
        <w:t xml:space="preserve"> </w:t>
      </w:r>
      <w:r>
        <w:t>several</w:t>
      </w:r>
      <w:r>
        <w:rPr>
          <w:spacing w:val="44"/>
        </w:rPr>
        <w:t xml:space="preserve"> </w:t>
      </w:r>
      <w:r>
        <w:t>software</w:t>
      </w:r>
      <w:r>
        <w:rPr>
          <w:spacing w:val="45"/>
        </w:rPr>
        <w:t xml:space="preserve"> </w:t>
      </w:r>
      <w:r>
        <w:t>packages</w:t>
      </w:r>
      <w:r>
        <w:rPr>
          <w:spacing w:val="44"/>
        </w:rPr>
        <w:t xml:space="preserve"> </w:t>
      </w:r>
      <w:r>
        <w:t>have</w:t>
      </w:r>
      <w:r>
        <w:rPr>
          <w:spacing w:val="44"/>
        </w:rPr>
        <w:t xml:space="preserve"> </w:t>
      </w:r>
      <w:r>
        <w:t>been</w:t>
      </w:r>
      <w:r>
        <w:rPr>
          <w:spacing w:val="45"/>
        </w:rPr>
        <w:t xml:space="preserve"> </w:t>
      </w:r>
      <w:r>
        <w:t>developed</w:t>
      </w:r>
      <w:r>
        <w:rPr>
          <w:spacing w:val="44"/>
        </w:rPr>
        <w:t xml:space="preserve"> </w:t>
      </w:r>
      <w:r>
        <w:t>over</w:t>
      </w:r>
      <w:r>
        <w:rPr>
          <w:spacing w:val="46"/>
        </w:rPr>
        <w:t xml:space="preserve"> </w:t>
      </w:r>
      <w:r>
        <w:t>the</w:t>
      </w:r>
      <w:r>
        <w:rPr>
          <w:spacing w:val="44"/>
        </w:rPr>
        <w:t xml:space="preserve"> </w:t>
      </w:r>
      <w:r>
        <w:rPr>
          <w:spacing w:val="-2"/>
        </w:rPr>
        <w:t>years</w:t>
      </w:r>
    </w:p>
    <w:p w14:paraId="7C5B135A" w14:textId="77777777" w:rsidR="005F326E" w:rsidRDefault="00000000">
      <w:pPr>
        <w:pStyle w:val="BodyText"/>
        <w:tabs>
          <w:tab w:val="left" w:pos="9553"/>
        </w:tabs>
        <w:spacing w:before="158"/>
        <w:ind w:left="173"/>
      </w:pPr>
      <w:proofErr w:type="gramStart"/>
      <w:r>
        <w:rPr>
          <w:rFonts w:ascii="Arial"/>
          <w:w w:val="105"/>
          <w:sz w:val="12"/>
        </w:rPr>
        <w:t>57</w:t>
      </w:r>
      <w:r>
        <w:rPr>
          <w:rFonts w:ascii="Arial"/>
          <w:spacing w:val="50"/>
          <w:w w:val="105"/>
          <w:sz w:val="12"/>
        </w:rPr>
        <w:t xml:space="preserve">  </w:t>
      </w:r>
      <w:r>
        <w:rPr>
          <w:w w:val="105"/>
        </w:rPr>
        <w:t>comprising</w:t>
      </w:r>
      <w:proofErr w:type="gramEnd"/>
      <w:r>
        <w:rPr>
          <w:spacing w:val="53"/>
          <w:w w:val="105"/>
        </w:rPr>
        <w:t xml:space="preserve"> </w:t>
      </w:r>
      <w:r>
        <w:rPr>
          <w:w w:val="105"/>
        </w:rPr>
        <w:t>solutions</w:t>
      </w:r>
      <w:r>
        <w:rPr>
          <w:spacing w:val="54"/>
          <w:w w:val="105"/>
        </w:rPr>
        <w:t xml:space="preserve"> </w:t>
      </w:r>
      <w:r>
        <w:rPr>
          <w:w w:val="105"/>
        </w:rPr>
        <w:t>of</w:t>
      </w:r>
      <w:r>
        <w:rPr>
          <w:spacing w:val="52"/>
          <w:w w:val="105"/>
        </w:rPr>
        <w:t xml:space="preserve"> </w:t>
      </w:r>
      <w:r>
        <w:rPr>
          <w:w w:val="105"/>
        </w:rPr>
        <w:t>varying</w:t>
      </w:r>
      <w:r>
        <w:rPr>
          <w:spacing w:val="53"/>
          <w:w w:val="105"/>
        </w:rPr>
        <w:t xml:space="preserve"> </w:t>
      </w:r>
      <w:r>
        <w:rPr>
          <w:w w:val="105"/>
        </w:rPr>
        <w:t>comprehensibility,</w:t>
      </w:r>
      <w:r>
        <w:rPr>
          <w:spacing w:val="65"/>
          <w:w w:val="105"/>
        </w:rPr>
        <w:t xml:space="preserve"> </w:t>
      </w:r>
      <w:r>
        <w:rPr>
          <w:w w:val="105"/>
        </w:rPr>
        <w:t>sophistication,</w:t>
      </w:r>
      <w:r>
        <w:rPr>
          <w:spacing w:val="66"/>
          <w:w w:val="105"/>
        </w:rPr>
        <w:t xml:space="preserve"> </w:t>
      </w:r>
      <w:r>
        <w:rPr>
          <w:w w:val="105"/>
        </w:rPr>
        <w:t>and</w:t>
      </w:r>
      <w:r>
        <w:rPr>
          <w:spacing w:val="52"/>
          <w:w w:val="105"/>
        </w:rPr>
        <w:t xml:space="preserve"> </w:t>
      </w:r>
      <w:r>
        <w:rPr>
          <w:spacing w:val="-2"/>
          <w:w w:val="105"/>
        </w:rPr>
        <w:t>availability.</w:t>
      </w:r>
      <w:r>
        <w:tab/>
      </w:r>
      <w:r>
        <w:rPr>
          <w:spacing w:val="-5"/>
          <w:w w:val="105"/>
        </w:rPr>
        <w:t>An</w:t>
      </w:r>
    </w:p>
    <w:p w14:paraId="4D025A4E" w14:textId="77777777" w:rsidR="005F326E" w:rsidRDefault="00000000">
      <w:pPr>
        <w:pStyle w:val="BodyText"/>
        <w:spacing w:before="157"/>
        <w:ind w:left="173"/>
      </w:pPr>
      <w:proofErr w:type="gramStart"/>
      <w:r>
        <w:rPr>
          <w:rFonts w:ascii="Arial"/>
          <w:w w:val="105"/>
          <w:sz w:val="12"/>
        </w:rPr>
        <w:t>58</w:t>
      </w:r>
      <w:r>
        <w:rPr>
          <w:rFonts w:ascii="Arial"/>
          <w:spacing w:val="64"/>
          <w:w w:val="105"/>
          <w:sz w:val="12"/>
        </w:rPr>
        <w:t xml:space="preserve">  </w:t>
      </w:r>
      <w:r>
        <w:rPr>
          <w:w w:val="105"/>
        </w:rPr>
        <w:t>early</w:t>
      </w:r>
      <w:proofErr w:type="gramEnd"/>
      <w:r>
        <w:rPr>
          <w:spacing w:val="62"/>
          <w:w w:val="150"/>
        </w:rPr>
        <w:t xml:space="preserve"> </w:t>
      </w:r>
      <w:r>
        <w:rPr>
          <w:w w:val="105"/>
        </w:rPr>
        <w:t>contribution</w:t>
      </w:r>
      <w:r>
        <w:rPr>
          <w:spacing w:val="61"/>
          <w:w w:val="150"/>
        </w:rPr>
        <w:t xml:space="preserve"> </w:t>
      </w:r>
      <w:r>
        <w:rPr>
          <w:w w:val="105"/>
        </w:rPr>
        <w:t>to</w:t>
      </w:r>
      <w:r>
        <w:rPr>
          <w:spacing w:val="61"/>
          <w:w w:val="150"/>
        </w:rPr>
        <w:t xml:space="preserve"> </w:t>
      </w:r>
      <w:r>
        <w:rPr>
          <w:w w:val="105"/>
        </w:rPr>
        <w:t>the</w:t>
      </w:r>
      <w:r>
        <w:rPr>
          <w:spacing w:val="61"/>
          <w:w w:val="150"/>
        </w:rPr>
        <w:t xml:space="preserve"> </w:t>
      </w:r>
      <w:r>
        <w:rPr>
          <w:w w:val="105"/>
        </w:rPr>
        <w:t>community</w:t>
      </w:r>
      <w:r>
        <w:rPr>
          <w:spacing w:val="61"/>
          <w:w w:val="150"/>
        </w:rPr>
        <w:t xml:space="preserve"> </w:t>
      </w:r>
      <w:r>
        <w:rPr>
          <w:w w:val="105"/>
        </w:rPr>
        <w:t>was</w:t>
      </w:r>
      <w:r>
        <w:rPr>
          <w:spacing w:val="61"/>
          <w:w w:val="150"/>
        </w:rPr>
        <w:t xml:space="preserve"> </w:t>
      </w:r>
      <w:r>
        <w:rPr>
          <w:w w:val="105"/>
        </w:rPr>
        <w:t>the</w:t>
      </w:r>
      <w:r>
        <w:rPr>
          <w:spacing w:val="61"/>
          <w:w w:val="150"/>
        </w:rPr>
        <w:t xml:space="preserve"> </w:t>
      </w:r>
      <w:r>
        <w:rPr>
          <w:w w:val="105"/>
        </w:rPr>
        <w:t>Rapid</w:t>
      </w:r>
      <w:r>
        <w:rPr>
          <w:spacing w:val="60"/>
          <w:w w:val="150"/>
        </w:rPr>
        <w:t xml:space="preserve"> </w:t>
      </w:r>
      <w:r>
        <w:rPr>
          <w:w w:val="105"/>
        </w:rPr>
        <w:t>Automatic</w:t>
      </w:r>
      <w:r>
        <w:rPr>
          <w:spacing w:val="61"/>
          <w:w w:val="150"/>
        </w:rPr>
        <w:t xml:space="preserve"> </w:t>
      </w:r>
      <w:r>
        <w:rPr>
          <w:w w:val="105"/>
        </w:rPr>
        <w:t>Tissue</w:t>
      </w:r>
      <w:r>
        <w:rPr>
          <w:spacing w:val="61"/>
          <w:w w:val="150"/>
        </w:rPr>
        <w:t xml:space="preserve"> </w:t>
      </w:r>
      <w:r>
        <w:rPr>
          <w:spacing w:val="-2"/>
          <w:w w:val="105"/>
        </w:rPr>
        <w:t>Segmentation</w:t>
      </w:r>
    </w:p>
    <w:p w14:paraId="6E4F50DA" w14:textId="77777777" w:rsidR="005F326E" w:rsidRDefault="00000000">
      <w:pPr>
        <w:pStyle w:val="BodyText"/>
        <w:spacing w:before="142"/>
        <w:ind w:left="173"/>
      </w:pPr>
      <w:proofErr w:type="gramStart"/>
      <w:r>
        <w:rPr>
          <w:rFonts w:ascii="Arial"/>
          <w:w w:val="105"/>
          <w:sz w:val="12"/>
        </w:rPr>
        <w:t>59</w:t>
      </w:r>
      <w:r>
        <w:rPr>
          <w:rFonts w:ascii="Arial"/>
          <w:spacing w:val="50"/>
          <w:w w:val="105"/>
          <w:sz w:val="12"/>
        </w:rPr>
        <w:t xml:space="preserve">  </w:t>
      </w:r>
      <w:r>
        <w:rPr>
          <w:w w:val="105"/>
        </w:rPr>
        <w:t>(</w:t>
      </w:r>
      <w:proofErr w:type="gramEnd"/>
      <w:r>
        <w:rPr>
          <w:w w:val="105"/>
        </w:rPr>
        <w:t>RATS)</w:t>
      </w:r>
      <w:r>
        <w:rPr>
          <w:spacing w:val="16"/>
          <w:w w:val="105"/>
        </w:rPr>
        <w:t xml:space="preserve"> </w:t>
      </w:r>
      <w:r>
        <w:rPr>
          <w:w w:val="105"/>
        </w:rPr>
        <w:t>package</w:t>
      </w:r>
      <w:r>
        <w:rPr>
          <w:w w:val="105"/>
          <w:position w:val="9"/>
          <w:sz w:val="16"/>
        </w:rPr>
        <w:t>16</w:t>
      </w:r>
      <w:r>
        <w:rPr>
          <w:spacing w:val="46"/>
          <w:w w:val="105"/>
          <w:position w:val="9"/>
          <w:sz w:val="16"/>
        </w:rPr>
        <w:t xml:space="preserve"> </w:t>
      </w:r>
      <w:r>
        <w:rPr>
          <w:w w:val="105"/>
        </w:rPr>
        <w:t>for</w:t>
      </w:r>
      <w:r>
        <w:rPr>
          <w:spacing w:val="17"/>
          <w:w w:val="105"/>
        </w:rPr>
        <w:t xml:space="preserve"> </w:t>
      </w:r>
      <w:r>
        <w:rPr>
          <w:w w:val="105"/>
        </w:rPr>
        <w:t>brain</w:t>
      </w:r>
      <w:r>
        <w:rPr>
          <w:spacing w:val="16"/>
          <w:w w:val="105"/>
        </w:rPr>
        <w:t xml:space="preserve"> </w:t>
      </w:r>
      <w:r>
        <w:rPr>
          <w:w w:val="105"/>
        </w:rPr>
        <w:t>extraction.</w:t>
      </w:r>
      <w:r>
        <w:rPr>
          <w:spacing w:val="64"/>
          <w:w w:val="105"/>
        </w:rPr>
        <w:t xml:space="preserve"> </w:t>
      </w:r>
      <w:r>
        <w:rPr>
          <w:w w:val="105"/>
        </w:rPr>
        <w:t>More</w:t>
      </w:r>
      <w:r>
        <w:rPr>
          <w:spacing w:val="17"/>
          <w:w w:val="105"/>
        </w:rPr>
        <w:t xml:space="preserve"> </w:t>
      </w:r>
      <w:r>
        <w:rPr>
          <w:w w:val="105"/>
        </w:rPr>
        <w:t>recently,</w:t>
      </w:r>
      <w:r>
        <w:rPr>
          <w:spacing w:val="20"/>
          <w:w w:val="105"/>
        </w:rPr>
        <w:t xml:space="preserve"> </w:t>
      </w:r>
      <w:r>
        <w:rPr>
          <w:w w:val="105"/>
        </w:rPr>
        <w:t>several</w:t>
      </w:r>
      <w:r>
        <w:rPr>
          <w:spacing w:val="16"/>
          <w:w w:val="105"/>
        </w:rPr>
        <w:t xml:space="preserve"> </w:t>
      </w:r>
      <w:r>
        <w:rPr>
          <w:w w:val="105"/>
        </w:rPr>
        <w:t>publicly</w:t>
      </w:r>
      <w:r>
        <w:rPr>
          <w:spacing w:val="16"/>
          <w:w w:val="105"/>
        </w:rPr>
        <w:t xml:space="preserve"> </w:t>
      </w:r>
      <w:r>
        <w:rPr>
          <w:w w:val="105"/>
        </w:rPr>
        <w:t>available</w:t>
      </w:r>
      <w:r>
        <w:rPr>
          <w:spacing w:val="17"/>
          <w:w w:val="105"/>
        </w:rPr>
        <w:t xml:space="preserve"> </w:t>
      </w:r>
      <w:r>
        <w:rPr>
          <w:spacing w:val="-2"/>
          <w:w w:val="105"/>
        </w:rPr>
        <w:t>packages</w:t>
      </w:r>
    </w:p>
    <w:p w14:paraId="73DDB853" w14:textId="77777777" w:rsidR="005F326E" w:rsidRDefault="00000000">
      <w:pPr>
        <w:pStyle w:val="BodyText"/>
        <w:spacing w:before="158"/>
        <w:ind w:left="173"/>
      </w:pPr>
      <w:proofErr w:type="gramStart"/>
      <w:r>
        <w:rPr>
          <w:rFonts w:ascii="Arial"/>
          <w:sz w:val="12"/>
        </w:rPr>
        <w:t>60</w:t>
      </w:r>
      <w:r>
        <w:rPr>
          <w:rFonts w:ascii="Arial"/>
          <w:spacing w:val="68"/>
          <w:w w:val="150"/>
          <w:sz w:val="12"/>
        </w:rPr>
        <w:t xml:space="preserve">  </w:t>
      </w:r>
      <w:r>
        <w:t>comprise</w:t>
      </w:r>
      <w:proofErr w:type="gramEnd"/>
      <w:r>
        <w:rPr>
          <w:spacing w:val="41"/>
        </w:rPr>
        <w:t xml:space="preserve"> </w:t>
      </w:r>
      <w:r>
        <w:t>well-established</w:t>
      </w:r>
      <w:r>
        <w:rPr>
          <w:spacing w:val="40"/>
        </w:rPr>
        <w:t xml:space="preserve"> </w:t>
      </w:r>
      <w:r>
        <w:t>package</w:t>
      </w:r>
      <w:r>
        <w:rPr>
          <w:spacing w:val="41"/>
        </w:rPr>
        <w:t xml:space="preserve"> </w:t>
      </w:r>
      <w:r>
        <w:t>dependencies</w:t>
      </w:r>
      <w:r>
        <w:rPr>
          <w:spacing w:val="40"/>
        </w:rPr>
        <w:t xml:space="preserve"> </w:t>
      </w:r>
      <w:r>
        <w:t>originally</w:t>
      </w:r>
      <w:r>
        <w:rPr>
          <w:spacing w:val="41"/>
        </w:rPr>
        <w:t xml:space="preserve"> </w:t>
      </w:r>
      <w:r>
        <w:t>developed</w:t>
      </w:r>
      <w:r>
        <w:rPr>
          <w:spacing w:val="40"/>
        </w:rPr>
        <w:t xml:space="preserve"> </w:t>
      </w:r>
      <w:r>
        <w:t>on</w:t>
      </w:r>
      <w:r>
        <w:rPr>
          <w:spacing w:val="41"/>
        </w:rPr>
        <w:t xml:space="preserve"> </w:t>
      </w:r>
      <w:r>
        <w:t>human</w:t>
      </w:r>
      <w:r>
        <w:rPr>
          <w:spacing w:val="40"/>
        </w:rPr>
        <w:t xml:space="preserve"> </w:t>
      </w:r>
      <w:r>
        <w:t>brain</w:t>
      </w:r>
      <w:r>
        <w:rPr>
          <w:spacing w:val="40"/>
        </w:rPr>
        <w:t xml:space="preserve"> </w:t>
      </w:r>
      <w:r>
        <w:rPr>
          <w:spacing w:val="-2"/>
        </w:rPr>
        <w:t>data.</w:t>
      </w:r>
    </w:p>
    <w:p w14:paraId="1BF52F08" w14:textId="77777777" w:rsidR="005F326E" w:rsidRDefault="00000000">
      <w:pPr>
        <w:pStyle w:val="BodyText"/>
        <w:spacing w:before="142"/>
        <w:ind w:left="173"/>
      </w:pPr>
      <w:proofErr w:type="gramStart"/>
      <w:r>
        <w:rPr>
          <w:rFonts w:ascii="Arial"/>
          <w:w w:val="105"/>
          <w:sz w:val="12"/>
        </w:rPr>
        <w:t>61</w:t>
      </w:r>
      <w:r>
        <w:rPr>
          <w:rFonts w:ascii="Arial"/>
          <w:spacing w:val="56"/>
          <w:w w:val="105"/>
          <w:sz w:val="12"/>
        </w:rPr>
        <w:t xml:space="preserve">  </w:t>
      </w:r>
      <w:proofErr w:type="spellStart"/>
      <w:r>
        <w:rPr>
          <w:w w:val="105"/>
        </w:rPr>
        <w:t>SPMMouse</w:t>
      </w:r>
      <w:proofErr w:type="spellEnd"/>
      <w:proofErr w:type="gramEnd"/>
      <w:r>
        <w:rPr>
          <w:w w:val="105"/>
        </w:rPr>
        <w:t>,</w:t>
      </w:r>
      <w:r>
        <w:rPr>
          <w:w w:val="105"/>
          <w:position w:val="9"/>
          <w:sz w:val="16"/>
        </w:rPr>
        <w:t>17</w:t>
      </w:r>
      <w:r>
        <w:rPr>
          <w:spacing w:val="65"/>
          <w:w w:val="150"/>
          <w:position w:val="9"/>
          <w:sz w:val="16"/>
        </w:rPr>
        <w:t xml:space="preserve"> </w:t>
      </w:r>
      <w:r>
        <w:rPr>
          <w:w w:val="105"/>
        </w:rPr>
        <w:t>for</w:t>
      </w:r>
      <w:r>
        <w:rPr>
          <w:spacing w:val="52"/>
          <w:w w:val="105"/>
        </w:rPr>
        <w:t xml:space="preserve"> </w:t>
      </w:r>
      <w:r>
        <w:rPr>
          <w:w w:val="105"/>
        </w:rPr>
        <w:t>example,</w:t>
      </w:r>
      <w:r>
        <w:rPr>
          <w:spacing w:val="64"/>
          <w:w w:val="105"/>
        </w:rPr>
        <w:t xml:space="preserve"> </w:t>
      </w:r>
      <w:r>
        <w:rPr>
          <w:w w:val="105"/>
        </w:rPr>
        <w:t>is</w:t>
      </w:r>
      <w:r>
        <w:rPr>
          <w:spacing w:val="52"/>
          <w:w w:val="105"/>
        </w:rPr>
        <w:t xml:space="preserve"> </w:t>
      </w:r>
      <w:r>
        <w:rPr>
          <w:w w:val="105"/>
        </w:rPr>
        <w:t>based</w:t>
      </w:r>
      <w:r>
        <w:rPr>
          <w:spacing w:val="53"/>
          <w:w w:val="105"/>
        </w:rPr>
        <w:t xml:space="preserve"> </w:t>
      </w:r>
      <w:r>
        <w:rPr>
          <w:w w:val="105"/>
        </w:rPr>
        <w:t>on</w:t>
      </w:r>
      <w:r>
        <w:rPr>
          <w:spacing w:val="52"/>
          <w:w w:val="105"/>
        </w:rPr>
        <w:t xml:space="preserve"> </w:t>
      </w:r>
      <w:r>
        <w:rPr>
          <w:w w:val="105"/>
        </w:rPr>
        <w:t>the</w:t>
      </w:r>
      <w:r>
        <w:rPr>
          <w:spacing w:val="52"/>
          <w:w w:val="105"/>
        </w:rPr>
        <w:t xml:space="preserve"> </w:t>
      </w:r>
      <w:r>
        <w:rPr>
          <w:w w:val="105"/>
        </w:rPr>
        <w:t>well-known</w:t>
      </w:r>
      <w:r>
        <w:rPr>
          <w:spacing w:val="53"/>
          <w:w w:val="105"/>
        </w:rPr>
        <w:t xml:space="preserve"> </w:t>
      </w:r>
      <w:r>
        <w:rPr>
          <w:w w:val="105"/>
        </w:rPr>
        <w:t>Statistical</w:t>
      </w:r>
      <w:r>
        <w:rPr>
          <w:spacing w:val="52"/>
          <w:w w:val="105"/>
        </w:rPr>
        <w:t xml:space="preserve"> </w:t>
      </w:r>
      <w:r>
        <w:rPr>
          <w:w w:val="105"/>
        </w:rPr>
        <w:t>Parametric</w:t>
      </w:r>
      <w:r>
        <w:rPr>
          <w:spacing w:val="52"/>
          <w:w w:val="105"/>
        </w:rPr>
        <w:t xml:space="preserve"> </w:t>
      </w:r>
      <w:r>
        <w:rPr>
          <w:spacing w:val="-2"/>
          <w:w w:val="105"/>
        </w:rPr>
        <w:t>Mapping</w:t>
      </w:r>
    </w:p>
    <w:p w14:paraId="281A0885" w14:textId="77777777" w:rsidR="005F326E" w:rsidRDefault="005F326E">
      <w:pPr>
        <w:sectPr w:rsidR="005F326E" w:rsidSect="008C17C3">
          <w:pgSz w:w="12240" w:h="15840"/>
          <w:pgMar w:top="1200" w:right="0" w:bottom="280" w:left="940" w:header="720" w:footer="720" w:gutter="0"/>
          <w:cols w:space="720"/>
        </w:sectPr>
      </w:pPr>
    </w:p>
    <w:p w14:paraId="09C59C27" w14:textId="77777777" w:rsidR="005F326E" w:rsidRDefault="00000000">
      <w:pPr>
        <w:pStyle w:val="BodyText"/>
        <w:spacing w:before="119"/>
        <w:ind w:left="173"/>
      </w:pPr>
      <w:proofErr w:type="gramStart"/>
      <w:r>
        <w:rPr>
          <w:rFonts w:ascii="Arial"/>
          <w:w w:val="105"/>
          <w:sz w:val="12"/>
        </w:rPr>
        <w:lastRenderedPageBreak/>
        <w:t>62</w:t>
      </w:r>
      <w:r>
        <w:rPr>
          <w:rFonts w:ascii="Arial"/>
          <w:spacing w:val="70"/>
          <w:w w:val="105"/>
          <w:sz w:val="12"/>
        </w:rPr>
        <w:t xml:space="preserve">  </w:t>
      </w:r>
      <w:r>
        <w:rPr>
          <w:w w:val="105"/>
        </w:rPr>
        <w:t>(</w:t>
      </w:r>
      <w:proofErr w:type="gramEnd"/>
      <w:r>
        <w:rPr>
          <w:w w:val="105"/>
        </w:rPr>
        <w:t>SPM)</w:t>
      </w:r>
      <w:r>
        <w:rPr>
          <w:spacing w:val="56"/>
          <w:w w:val="105"/>
        </w:rPr>
        <w:t xml:space="preserve"> </w:t>
      </w:r>
      <w:proofErr w:type="spellStart"/>
      <w:r>
        <w:rPr>
          <w:w w:val="105"/>
        </w:rPr>
        <w:t>Matlab</w:t>
      </w:r>
      <w:proofErr w:type="spellEnd"/>
      <w:r>
        <w:rPr>
          <w:w w:val="105"/>
        </w:rPr>
        <w:t>-based</w:t>
      </w:r>
      <w:r>
        <w:rPr>
          <w:spacing w:val="55"/>
          <w:w w:val="105"/>
        </w:rPr>
        <w:t xml:space="preserve"> </w:t>
      </w:r>
      <w:r>
        <w:rPr>
          <w:w w:val="105"/>
        </w:rPr>
        <w:t>toolset.</w:t>
      </w:r>
      <w:r>
        <w:rPr>
          <w:w w:val="105"/>
          <w:position w:val="9"/>
          <w:sz w:val="16"/>
        </w:rPr>
        <w:t>18</w:t>
      </w:r>
      <w:r>
        <w:rPr>
          <w:spacing w:val="69"/>
          <w:w w:val="150"/>
          <w:position w:val="9"/>
          <w:sz w:val="16"/>
        </w:rPr>
        <w:t xml:space="preserve"> </w:t>
      </w:r>
      <w:r>
        <w:rPr>
          <w:w w:val="105"/>
        </w:rPr>
        <w:t>The</w:t>
      </w:r>
      <w:r>
        <w:rPr>
          <w:spacing w:val="56"/>
          <w:w w:val="105"/>
        </w:rPr>
        <w:t xml:space="preserve"> </w:t>
      </w:r>
      <w:r>
        <w:rPr>
          <w:w w:val="105"/>
        </w:rPr>
        <w:t>automated</w:t>
      </w:r>
      <w:r>
        <w:rPr>
          <w:spacing w:val="55"/>
          <w:w w:val="105"/>
        </w:rPr>
        <w:t xml:space="preserve"> </w:t>
      </w:r>
      <w:r>
        <w:rPr>
          <w:w w:val="105"/>
        </w:rPr>
        <w:t>mouse</w:t>
      </w:r>
      <w:r>
        <w:rPr>
          <w:spacing w:val="55"/>
          <w:w w:val="105"/>
        </w:rPr>
        <w:t xml:space="preserve"> </w:t>
      </w:r>
      <w:r>
        <w:rPr>
          <w:w w:val="105"/>
        </w:rPr>
        <w:t>atlas</w:t>
      </w:r>
      <w:r>
        <w:rPr>
          <w:spacing w:val="56"/>
          <w:w w:val="105"/>
        </w:rPr>
        <w:t xml:space="preserve"> </w:t>
      </w:r>
      <w:r>
        <w:rPr>
          <w:w w:val="105"/>
        </w:rPr>
        <w:t>propagation</w:t>
      </w:r>
      <w:r>
        <w:rPr>
          <w:spacing w:val="55"/>
          <w:w w:val="105"/>
        </w:rPr>
        <w:t xml:space="preserve"> </w:t>
      </w:r>
      <w:r>
        <w:rPr>
          <w:w w:val="105"/>
        </w:rPr>
        <w:t>(</w:t>
      </w:r>
      <w:proofErr w:type="spellStart"/>
      <w:r>
        <w:rPr>
          <w:w w:val="105"/>
        </w:rPr>
        <w:t>aMAP</w:t>
      </w:r>
      <w:proofErr w:type="spellEnd"/>
      <w:r>
        <w:rPr>
          <w:w w:val="105"/>
        </w:rPr>
        <w:t>)</w:t>
      </w:r>
      <w:r>
        <w:rPr>
          <w:spacing w:val="55"/>
          <w:w w:val="105"/>
        </w:rPr>
        <w:t xml:space="preserve"> </w:t>
      </w:r>
      <w:r>
        <w:rPr>
          <w:w w:val="105"/>
        </w:rPr>
        <w:t>tool</w:t>
      </w:r>
      <w:r>
        <w:rPr>
          <w:spacing w:val="56"/>
          <w:w w:val="105"/>
        </w:rPr>
        <w:t xml:space="preserve"> </w:t>
      </w:r>
      <w:r>
        <w:rPr>
          <w:spacing w:val="-5"/>
          <w:w w:val="105"/>
        </w:rPr>
        <w:t>is</w:t>
      </w:r>
    </w:p>
    <w:p w14:paraId="7D0442BB" w14:textId="77777777" w:rsidR="005F326E" w:rsidRDefault="00000000">
      <w:pPr>
        <w:pStyle w:val="BodyText"/>
        <w:spacing w:before="143"/>
        <w:ind w:left="173"/>
      </w:pPr>
      <w:proofErr w:type="gramStart"/>
      <w:r>
        <w:rPr>
          <w:rFonts w:ascii="Arial"/>
          <w:w w:val="105"/>
          <w:sz w:val="12"/>
        </w:rPr>
        <w:t>63</w:t>
      </w:r>
      <w:r>
        <w:rPr>
          <w:rFonts w:ascii="Arial"/>
          <w:spacing w:val="56"/>
          <w:w w:val="105"/>
          <w:sz w:val="12"/>
        </w:rPr>
        <w:t xml:space="preserve">  </w:t>
      </w:r>
      <w:r>
        <w:rPr>
          <w:w w:val="105"/>
        </w:rPr>
        <w:t>largely</w:t>
      </w:r>
      <w:proofErr w:type="gramEnd"/>
      <w:r>
        <w:rPr>
          <w:spacing w:val="36"/>
          <w:w w:val="105"/>
        </w:rPr>
        <w:t xml:space="preserve"> </w:t>
      </w:r>
      <w:r>
        <w:rPr>
          <w:w w:val="105"/>
        </w:rPr>
        <w:t>a</w:t>
      </w:r>
      <w:r>
        <w:rPr>
          <w:spacing w:val="37"/>
          <w:w w:val="105"/>
        </w:rPr>
        <w:t xml:space="preserve"> </w:t>
      </w:r>
      <w:r>
        <w:rPr>
          <w:w w:val="105"/>
        </w:rPr>
        <w:t>front-end</w:t>
      </w:r>
      <w:r>
        <w:rPr>
          <w:spacing w:val="36"/>
          <w:w w:val="105"/>
        </w:rPr>
        <w:t xml:space="preserve"> </w:t>
      </w:r>
      <w:r>
        <w:rPr>
          <w:w w:val="105"/>
        </w:rPr>
        <w:t>for</w:t>
      </w:r>
      <w:r>
        <w:rPr>
          <w:spacing w:val="36"/>
          <w:w w:val="105"/>
        </w:rPr>
        <w:t xml:space="preserve"> </w:t>
      </w:r>
      <w:r>
        <w:rPr>
          <w:w w:val="105"/>
        </w:rPr>
        <w:t>the</w:t>
      </w:r>
      <w:r>
        <w:rPr>
          <w:spacing w:val="37"/>
          <w:w w:val="105"/>
        </w:rPr>
        <w:t xml:space="preserve"> </w:t>
      </w:r>
      <w:proofErr w:type="spellStart"/>
      <w:r>
        <w:rPr>
          <w:w w:val="105"/>
        </w:rPr>
        <w:t>NiftyReg</w:t>
      </w:r>
      <w:proofErr w:type="spellEnd"/>
      <w:r>
        <w:rPr>
          <w:spacing w:val="36"/>
          <w:w w:val="105"/>
        </w:rPr>
        <w:t xml:space="preserve"> </w:t>
      </w:r>
      <w:r>
        <w:rPr>
          <w:w w:val="105"/>
        </w:rPr>
        <w:t>image</w:t>
      </w:r>
      <w:r>
        <w:rPr>
          <w:spacing w:val="37"/>
          <w:w w:val="105"/>
        </w:rPr>
        <w:t xml:space="preserve"> </w:t>
      </w:r>
      <w:r>
        <w:rPr>
          <w:w w:val="105"/>
        </w:rPr>
        <w:t>registration</w:t>
      </w:r>
      <w:r>
        <w:rPr>
          <w:spacing w:val="36"/>
          <w:w w:val="105"/>
        </w:rPr>
        <w:t xml:space="preserve"> </w:t>
      </w:r>
      <w:r>
        <w:rPr>
          <w:w w:val="105"/>
        </w:rPr>
        <w:t>package</w:t>
      </w:r>
      <w:r>
        <w:rPr>
          <w:w w:val="105"/>
          <w:position w:val="9"/>
          <w:sz w:val="16"/>
        </w:rPr>
        <w:t>19</w:t>
      </w:r>
      <w:r>
        <w:rPr>
          <w:spacing w:val="66"/>
          <w:w w:val="105"/>
          <w:position w:val="9"/>
          <w:sz w:val="16"/>
        </w:rPr>
        <w:t xml:space="preserve"> </w:t>
      </w:r>
      <w:r>
        <w:rPr>
          <w:w w:val="105"/>
        </w:rPr>
        <w:t>applied</w:t>
      </w:r>
      <w:r>
        <w:rPr>
          <w:spacing w:val="37"/>
          <w:w w:val="105"/>
        </w:rPr>
        <w:t xml:space="preserve"> </w:t>
      </w:r>
      <w:r>
        <w:rPr>
          <w:w w:val="105"/>
        </w:rPr>
        <w:t>to</w:t>
      </w:r>
      <w:r>
        <w:rPr>
          <w:spacing w:val="36"/>
          <w:w w:val="105"/>
        </w:rPr>
        <w:t xml:space="preserve"> </w:t>
      </w:r>
      <w:r>
        <w:rPr>
          <w:w w:val="105"/>
        </w:rPr>
        <w:t>mouse</w:t>
      </w:r>
      <w:r>
        <w:rPr>
          <w:spacing w:val="37"/>
          <w:w w:val="105"/>
        </w:rPr>
        <w:t xml:space="preserve"> </w:t>
      </w:r>
      <w:r>
        <w:rPr>
          <w:spacing w:val="-4"/>
          <w:w w:val="105"/>
        </w:rPr>
        <w:t>data</w:t>
      </w:r>
    </w:p>
    <w:p w14:paraId="2780F37A" w14:textId="77777777" w:rsidR="005F326E" w:rsidRDefault="00000000">
      <w:pPr>
        <w:pStyle w:val="BodyText"/>
        <w:spacing w:before="142"/>
        <w:ind w:left="173"/>
      </w:pPr>
      <w:proofErr w:type="gramStart"/>
      <w:r>
        <w:rPr>
          <w:rFonts w:ascii="Arial"/>
          <w:w w:val="105"/>
          <w:sz w:val="12"/>
        </w:rPr>
        <w:t>64</w:t>
      </w:r>
      <w:r>
        <w:rPr>
          <w:rFonts w:ascii="Arial"/>
          <w:spacing w:val="54"/>
          <w:w w:val="105"/>
          <w:sz w:val="12"/>
        </w:rPr>
        <w:t xml:space="preserve">  </w:t>
      </w:r>
      <w:r>
        <w:rPr>
          <w:w w:val="105"/>
        </w:rPr>
        <w:t>which</w:t>
      </w:r>
      <w:proofErr w:type="gramEnd"/>
      <w:r>
        <w:rPr>
          <w:spacing w:val="5"/>
          <w:w w:val="105"/>
        </w:rPr>
        <w:t xml:space="preserve"> </w:t>
      </w:r>
      <w:r>
        <w:rPr>
          <w:w w:val="105"/>
        </w:rPr>
        <w:t>is</w:t>
      </w:r>
      <w:r>
        <w:rPr>
          <w:spacing w:val="4"/>
          <w:w w:val="105"/>
        </w:rPr>
        <w:t xml:space="preserve"> </w:t>
      </w:r>
      <w:r>
        <w:rPr>
          <w:w w:val="105"/>
        </w:rPr>
        <w:t>currently</w:t>
      </w:r>
      <w:r>
        <w:rPr>
          <w:spacing w:val="5"/>
          <w:w w:val="105"/>
        </w:rPr>
        <w:t xml:space="preserve"> </w:t>
      </w:r>
      <w:r>
        <w:rPr>
          <w:w w:val="105"/>
        </w:rPr>
        <w:t>available</w:t>
      </w:r>
      <w:r>
        <w:rPr>
          <w:spacing w:val="4"/>
          <w:w w:val="105"/>
        </w:rPr>
        <w:t xml:space="preserve"> </w:t>
      </w:r>
      <w:r>
        <w:rPr>
          <w:w w:val="105"/>
        </w:rPr>
        <w:t>as</w:t>
      </w:r>
      <w:r>
        <w:rPr>
          <w:spacing w:val="5"/>
          <w:w w:val="105"/>
        </w:rPr>
        <w:t xml:space="preserve"> </w:t>
      </w:r>
      <w:r>
        <w:rPr>
          <w:w w:val="105"/>
        </w:rPr>
        <w:t>a</w:t>
      </w:r>
      <w:r>
        <w:rPr>
          <w:spacing w:val="5"/>
          <w:w w:val="105"/>
        </w:rPr>
        <w:t xml:space="preserve"> </w:t>
      </w:r>
      <w:r>
        <w:rPr>
          <w:w w:val="105"/>
        </w:rPr>
        <w:t>Python</w:t>
      </w:r>
      <w:r>
        <w:rPr>
          <w:spacing w:val="4"/>
          <w:w w:val="105"/>
        </w:rPr>
        <w:t xml:space="preserve"> </w:t>
      </w:r>
      <w:r>
        <w:rPr>
          <w:w w:val="105"/>
        </w:rPr>
        <w:t>module.</w:t>
      </w:r>
      <w:r>
        <w:rPr>
          <w:w w:val="105"/>
          <w:position w:val="9"/>
          <w:sz w:val="16"/>
        </w:rPr>
        <w:t>20</w:t>
      </w:r>
      <w:r>
        <w:rPr>
          <w:spacing w:val="35"/>
          <w:w w:val="105"/>
          <w:position w:val="9"/>
          <w:sz w:val="16"/>
        </w:rPr>
        <w:t xml:space="preserve"> </w:t>
      </w:r>
      <w:proofErr w:type="spellStart"/>
      <w:r>
        <w:rPr>
          <w:w w:val="105"/>
        </w:rPr>
        <w:t>NiftyReg</w:t>
      </w:r>
      <w:proofErr w:type="spellEnd"/>
      <w:r>
        <w:rPr>
          <w:spacing w:val="4"/>
          <w:w w:val="105"/>
        </w:rPr>
        <w:t xml:space="preserve"> </w:t>
      </w:r>
      <w:r>
        <w:rPr>
          <w:w w:val="105"/>
        </w:rPr>
        <w:t>is</w:t>
      </w:r>
      <w:r>
        <w:rPr>
          <w:spacing w:val="5"/>
          <w:w w:val="105"/>
        </w:rPr>
        <w:t xml:space="preserve"> </w:t>
      </w:r>
      <w:r>
        <w:rPr>
          <w:w w:val="105"/>
        </w:rPr>
        <w:t>also</w:t>
      </w:r>
      <w:r>
        <w:rPr>
          <w:spacing w:val="4"/>
          <w:w w:val="105"/>
        </w:rPr>
        <w:t xml:space="preserve"> </w:t>
      </w:r>
      <w:r>
        <w:rPr>
          <w:w w:val="105"/>
        </w:rPr>
        <w:t>used</w:t>
      </w:r>
      <w:r>
        <w:rPr>
          <w:spacing w:val="5"/>
          <w:w w:val="105"/>
        </w:rPr>
        <w:t xml:space="preserve"> </w:t>
      </w:r>
      <w:r>
        <w:rPr>
          <w:w w:val="105"/>
        </w:rPr>
        <w:t>by</w:t>
      </w:r>
      <w:r>
        <w:rPr>
          <w:spacing w:val="5"/>
          <w:w w:val="105"/>
        </w:rPr>
        <w:t xml:space="preserve"> </w:t>
      </w:r>
      <w:r>
        <w:rPr>
          <w:w w:val="105"/>
        </w:rPr>
        <w:t>the</w:t>
      </w:r>
      <w:r>
        <w:rPr>
          <w:spacing w:val="4"/>
          <w:w w:val="105"/>
        </w:rPr>
        <w:t xml:space="preserve"> </w:t>
      </w:r>
      <w:r>
        <w:rPr>
          <w:w w:val="105"/>
        </w:rPr>
        <w:t>Atlas-</w:t>
      </w:r>
      <w:r>
        <w:rPr>
          <w:spacing w:val="-2"/>
          <w:w w:val="105"/>
        </w:rPr>
        <w:t>based</w:t>
      </w:r>
    </w:p>
    <w:p w14:paraId="1909463F" w14:textId="77777777" w:rsidR="005F326E" w:rsidRDefault="00000000">
      <w:pPr>
        <w:pStyle w:val="BodyText"/>
        <w:spacing w:before="142"/>
        <w:ind w:left="173"/>
      </w:pPr>
      <w:proofErr w:type="gramStart"/>
      <w:r>
        <w:rPr>
          <w:rFonts w:ascii="Arial"/>
          <w:w w:val="105"/>
          <w:sz w:val="12"/>
        </w:rPr>
        <w:t>65</w:t>
      </w:r>
      <w:r>
        <w:rPr>
          <w:rFonts w:ascii="Arial"/>
          <w:spacing w:val="57"/>
          <w:w w:val="105"/>
          <w:sz w:val="12"/>
        </w:rPr>
        <w:t xml:space="preserve">  </w:t>
      </w:r>
      <w:r>
        <w:rPr>
          <w:w w:val="105"/>
        </w:rPr>
        <w:t>Imaging</w:t>
      </w:r>
      <w:proofErr w:type="gramEnd"/>
      <w:r>
        <w:rPr>
          <w:spacing w:val="38"/>
          <w:w w:val="105"/>
        </w:rPr>
        <w:t xml:space="preserve"> </w:t>
      </w:r>
      <w:r>
        <w:rPr>
          <w:w w:val="105"/>
        </w:rPr>
        <w:t>Data</w:t>
      </w:r>
      <w:r>
        <w:rPr>
          <w:spacing w:val="38"/>
          <w:w w:val="105"/>
        </w:rPr>
        <w:t xml:space="preserve"> </w:t>
      </w:r>
      <w:r>
        <w:rPr>
          <w:w w:val="105"/>
        </w:rPr>
        <w:t>Analysis</w:t>
      </w:r>
      <w:r>
        <w:rPr>
          <w:spacing w:val="38"/>
          <w:w w:val="105"/>
        </w:rPr>
        <w:t xml:space="preserve"> </w:t>
      </w:r>
      <w:r>
        <w:rPr>
          <w:w w:val="105"/>
        </w:rPr>
        <w:t>(AIDA)</w:t>
      </w:r>
      <w:r>
        <w:rPr>
          <w:spacing w:val="38"/>
          <w:w w:val="105"/>
        </w:rPr>
        <w:t xml:space="preserve"> </w:t>
      </w:r>
      <w:r>
        <w:rPr>
          <w:w w:val="105"/>
        </w:rPr>
        <w:t>MRI</w:t>
      </w:r>
      <w:r>
        <w:rPr>
          <w:spacing w:val="38"/>
          <w:w w:val="105"/>
        </w:rPr>
        <w:t xml:space="preserve"> </w:t>
      </w:r>
      <w:r>
        <w:rPr>
          <w:w w:val="105"/>
        </w:rPr>
        <w:t>pipeline</w:t>
      </w:r>
      <w:r>
        <w:rPr>
          <w:w w:val="105"/>
          <w:position w:val="9"/>
          <w:sz w:val="16"/>
        </w:rPr>
        <w:t>21</w:t>
      </w:r>
      <w:r>
        <w:rPr>
          <w:spacing w:val="68"/>
          <w:w w:val="105"/>
          <w:position w:val="9"/>
          <w:sz w:val="16"/>
        </w:rPr>
        <w:t xml:space="preserve"> </w:t>
      </w:r>
      <w:r>
        <w:rPr>
          <w:w w:val="105"/>
        </w:rPr>
        <w:t>as</w:t>
      </w:r>
      <w:r>
        <w:rPr>
          <w:spacing w:val="37"/>
          <w:w w:val="105"/>
        </w:rPr>
        <w:t xml:space="preserve"> </w:t>
      </w:r>
      <w:r>
        <w:rPr>
          <w:w w:val="105"/>
        </w:rPr>
        <w:t>well</w:t>
      </w:r>
      <w:r>
        <w:rPr>
          <w:spacing w:val="38"/>
          <w:w w:val="105"/>
        </w:rPr>
        <w:t xml:space="preserve"> </w:t>
      </w:r>
      <w:r>
        <w:rPr>
          <w:w w:val="105"/>
        </w:rPr>
        <w:t>as</w:t>
      </w:r>
      <w:r>
        <w:rPr>
          <w:spacing w:val="38"/>
          <w:w w:val="105"/>
        </w:rPr>
        <w:t xml:space="preserve"> </w:t>
      </w:r>
      <w:r>
        <w:rPr>
          <w:w w:val="105"/>
        </w:rPr>
        <w:t>the</w:t>
      </w:r>
      <w:r>
        <w:rPr>
          <w:spacing w:val="38"/>
          <w:w w:val="105"/>
        </w:rPr>
        <w:t xml:space="preserve"> </w:t>
      </w:r>
      <w:r>
        <w:rPr>
          <w:w w:val="105"/>
        </w:rPr>
        <w:t>Multi</w:t>
      </w:r>
      <w:r>
        <w:rPr>
          <w:spacing w:val="38"/>
          <w:w w:val="105"/>
        </w:rPr>
        <w:t xml:space="preserve"> </w:t>
      </w:r>
      <w:r>
        <w:rPr>
          <w:w w:val="105"/>
        </w:rPr>
        <w:t>Atlas</w:t>
      </w:r>
      <w:r>
        <w:rPr>
          <w:spacing w:val="37"/>
          <w:w w:val="105"/>
        </w:rPr>
        <w:t xml:space="preserve"> </w:t>
      </w:r>
      <w:r>
        <w:rPr>
          <w:spacing w:val="-2"/>
          <w:w w:val="105"/>
        </w:rPr>
        <w:t>Segmentation</w:t>
      </w:r>
    </w:p>
    <w:p w14:paraId="13D897D6" w14:textId="77777777" w:rsidR="005F326E" w:rsidRDefault="00000000">
      <w:pPr>
        <w:pStyle w:val="BodyText"/>
        <w:spacing w:before="157"/>
        <w:ind w:left="173"/>
      </w:pPr>
      <w:proofErr w:type="gramStart"/>
      <w:r>
        <w:rPr>
          <w:rFonts w:ascii="Arial"/>
          <w:w w:val="105"/>
          <w:sz w:val="12"/>
        </w:rPr>
        <w:t>66</w:t>
      </w:r>
      <w:r>
        <w:rPr>
          <w:rFonts w:ascii="Arial"/>
          <w:spacing w:val="50"/>
          <w:w w:val="105"/>
          <w:sz w:val="12"/>
        </w:rPr>
        <w:t xml:space="preserve">  </w:t>
      </w:r>
      <w:r>
        <w:rPr>
          <w:w w:val="105"/>
        </w:rPr>
        <w:t>and</w:t>
      </w:r>
      <w:proofErr w:type="gramEnd"/>
      <w:r>
        <w:rPr>
          <w:spacing w:val="5"/>
          <w:w w:val="105"/>
        </w:rPr>
        <w:t xml:space="preserve"> </w:t>
      </w:r>
      <w:r>
        <w:rPr>
          <w:w w:val="105"/>
        </w:rPr>
        <w:t>Morphometric</w:t>
      </w:r>
      <w:r>
        <w:rPr>
          <w:spacing w:val="5"/>
          <w:w w:val="105"/>
        </w:rPr>
        <w:t xml:space="preserve"> </w:t>
      </w:r>
      <w:r>
        <w:rPr>
          <w:w w:val="105"/>
        </w:rPr>
        <w:t>Analysis</w:t>
      </w:r>
      <w:r>
        <w:rPr>
          <w:spacing w:val="4"/>
          <w:w w:val="105"/>
        </w:rPr>
        <w:t xml:space="preserve"> </w:t>
      </w:r>
      <w:r>
        <w:rPr>
          <w:w w:val="105"/>
        </w:rPr>
        <w:t>Toolkit</w:t>
      </w:r>
      <w:r>
        <w:rPr>
          <w:spacing w:val="4"/>
          <w:w w:val="105"/>
        </w:rPr>
        <w:t xml:space="preserve"> </w:t>
      </w:r>
      <w:r>
        <w:rPr>
          <w:w w:val="105"/>
        </w:rPr>
        <w:t>(MASMAT).</w:t>
      </w:r>
      <w:r>
        <w:rPr>
          <w:spacing w:val="5"/>
          <w:w w:val="105"/>
        </w:rPr>
        <w:t xml:space="preserve"> </w:t>
      </w:r>
      <w:r>
        <w:rPr>
          <w:w w:val="105"/>
        </w:rPr>
        <w:t>Whereas</w:t>
      </w:r>
      <w:r>
        <w:rPr>
          <w:spacing w:val="4"/>
          <w:w w:val="105"/>
        </w:rPr>
        <w:t xml:space="preserve"> </w:t>
      </w:r>
      <w:r>
        <w:rPr>
          <w:w w:val="105"/>
        </w:rPr>
        <w:t>the</w:t>
      </w:r>
      <w:r>
        <w:rPr>
          <w:spacing w:val="4"/>
          <w:w w:val="105"/>
        </w:rPr>
        <w:t xml:space="preserve"> </w:t>
      </w:r>
      <w:r>
        <w:rPr>
          <w:w w:val="105"/>
        </w:rPr>
        <w:t>former</w:t>
      </w:r>
      <w:r>
        <w:rPr>
          <w:spacing w:val="5"/>
          <w:w w:val="105"/>
        </w:rPr>
        <w:t xml:space="preserve"> </w:t>
      </w:r>
      <w:r>
        <w:rPr>
          <w:w w:val="105"/>
        </w:rPr>
        <w:t>also</w:t>
      </w:r>
      <w:r>
        <w:rPr>
          <w:spacing w:val="4"/>
          <w:w w:val="105"/>
        </w:rPr>
        <w:t xml:space="preserve"> </w:t>
      </w:r>
      <w:r>
        <w:rPr>
          <w:w w:val="105"/>
        </w:rPr>
        <w:t>incorporates</w:t>
      </w:r>
      <w:r>
        <w:rPr>
          <w:spacing w:val="5"/>
          <w:w w:val="105"/>
        </w:rPr>
        <w:t xml:space="preserve"> </w:t>
      </w:r>
      <w:r>
        <w:rPr>
          <w:spacing w:val="-5"/>
          <w:w w:val="105"/>
        </w:rPr>
        <w:t>the</w:t>
      </w:r>
    </w:p>
    <w:p w14:paraId="7745A203" w14:textId="77777777" w:rsidR="005F326E" w:rsidRDefault="00000000">
      <w:pPr>
        <w:pStyle w:val="BodyText"/>
        <w:spacing w:before="142"/>
        <w:ind w:left="173"/>
      </w:pPr>
      <w:proofErr w:type="gramStart"/>
      <w:r>
        <w:rPr>
          <w:rFonts w:ascii="Arial"/>
          <w:w w:val="105"/>
          <w:sz w:val="12"/>
        </w:rPr>
        <w:t>67</w:t>
      </w:r>
      <w:r>
        <w:rPr>
          <w:rFonts w:ascii="Arial"/>
          <w:spacing w:val="59"/>
          <w:w w:val="105"/>
          <w:sz w:val="12"/>
        </w:rPr>
        <w:t xml:space="preserve">  </w:t>
      </w:r>
      <w:r>
        <w:rPr>
          <w:w w:val="105"/>
        </w:rPr>
        <w:t>FMRIB</w:t>
      </w:r>
      <w:proofErr w:type="gramEnd"/>
      <w:r>
        <w:rPr>
          <w:spacing w:val="10"/>
          <w:w w:val="105"/>
        </w:rPr>
        <w:t xml:space="preserve"> </w:t>
      </w:r>
      <w:r>
        <w:rPr>
          <w:w w:val="105"/>
        </w:rPr>
        <w:t>Software</w:t>
      </w:r>
      <w:r>
        <w:rPr>
          <w:spacing w:val="11"/>
          <w:w w:val="105"/>
        </w:rPr>
        <w:t xml:space="preserve"> </w:t>
      </w:r>
      <w:r>
        <w:rPr>
          <w:w w:val="105"/>
        </w:rPr>
        <w:t>Library</w:t>
      </w:r>
      <w:r>
        <w:rPr>
          <w:spacing w:val="10"/>
          <w:w w:val="105"/>
        </w:rPr>
        <w:t xml:space="preserve"> </w:t>
      </w:r>
      <w:r>
        <w:rPr>
          <w:w w:val="105"/>
        </w:rPr>
        <w:t>(FSL)</w:t>
      </w:r>
      <w:r>
        <w:rPr>
          <w:w w:val="105"/>
          <w:position w:val="9"/>
          <w:sz w:val="16"/>
        </w:rPr>
        <w:t>22</w:t>
      </w:r>
      <w:r>
        <w:rPr>
          <w:spacing w:val="41"/>
          <w:w w:val="105"/>
          <w:position w:val="9"/>
          <w:sz w:val="16"/>
        </w:rPr>
        <w:t xml:space="preserve"> </w:t>
      </w:r>
      <w:r>
        <w:rPr>
          <w:w w:val="105"/>
        </w:rPr>
        <w:t>for</w:t>
      </w:r>
      <w:r>
        <w:rPr>
          <w:spacing w:val="10"/>
          <w:w w:val="105"/>
        </w:rPr>
        <w:t xml:space="preserve"> </w:t>
      </w:r>
      <w:r>
        <w:rPr>
          <w:w w:val="105"/>
        </w:rPr>
        <w:t>brain</w:t>
      </w:r>
      <w:r>
        <w:rPr>
          <w:spacing w:val="10"/>
          <w:w w:val="105"/>
        </w:rPr>
        <w:t xml:space="preserve"> </w:t>
      </w:r>
      <w:r>
        <w:rPr>
          <w:w w:val="105"/>
        </w:rPr>
        <w:t>extraction</w:t>
      </w:r>
      <w:r>
        <w:rPr>
          <w:spacing w:val="11"/>
          <w:w w:val="105"/>
        </w:rPr>
        <w:t xml:space="preserve"> </w:t>
      </w:r>
      <w:r>
        <w:rPr>
          <w:w w:val="105"/>
        </w:rPr>
        <w:t>and</w:t>
      </w:r>
      <w:r>
        <w:rPr>
          <w:spacing w:val="10"/>
          <w:w w:val="105"/>
        </w:rPr>
        <w:t xml:space="preserve"> </w:t>
      </w:r>
      <w:proofErr w:type="spellStart"/>
      <w:r>
        <w:rPr>
          <w:w w:val="105"/>
        </w:rPr>
        <w:t>DSIStudio</w:t>
      </w:r>
      <w:proofErr w:type="spellEnd"/>
      <w:r>
        <w:rPr>
          <w:w w:val="105"/>
          <w:position w:val="9"/>
          <w:sz w:val="16"/>
        </w:rPr>
        <w:t>23</w:t>
      </w:r>
      <w:r>
        <w:rPr>
          <w:spacing w:val="41"/>
          <w:w w:val="105"/>
          <w:position w:val="9"/>
          <w:sz w:val="16"/>
        </w:rPr>
        <w:t xml:space="preserve"> </w:t>
      </w:r>
      <w:r>
        <w:rPr>
          <w:w w:val="105"/>
        </w:rPr>
        <w:t>for</w:t>
      </w:r>
      <w:r>
        <w:rPr>
          <w:spacing w:val="10"/>
          <w:w w:val="105"/>
        </w:rPr>
        <w:t xml:space="preserve"> </w:t>
      </w:r>
      <w:r>
        <w:rPr>
          <w:w w:val="105"/>
        </w:rPr>
        <w:t>DTI</w:t>
      </w:r>
      <w:r>
        <w:rPr>
          <w:spacing w:val="10"/>
          <w:w w:val="105"/>
        </w:rPr>
        <w:t xml:space="preserve"> </w:t>
      </w:r>
      <w:r>
        <w:rPr>
          <w:spacing w:val="-2"/>
          <w:w w:val="105"/>
        </w:rPr>
        <w:t>processing,</w:t>
      </w:r>
    </w:p>
    <w:p w14:paraId="456552E9" w14:textId="77777777" w:rsidR="005F326E" w:rsidRDefault="00000000">
      <w:pPr>
        <w:pStyle w:val="BodyText"/>
        <w:spacing w:before="142"/>
        <w:ind w:left="173"/>
      </w:pPr>
      <w:proofErr w:type="gramStart"/>
      <w:r>
        <w:rPr>
          <w:rFonts w:ascii="Arial"/>
          <w:w w:val="105"/>
          <w:sz w:val="12"/>
        </w:rPr>
        <w:t>68</w:t>
      </w:r>
      <w:r>
        <w:rPr>
          <w:rFonts w:ascii="Arial"/>
          <w:spacing w:val="60"/>
          <w:w w:val="105"/>
          <w:sz w:val="12"/>
        </w:rPr>
        <w:t xml:space="preserve">  </w:t>
      </w:r>
      <w:r>
        <w:rPr>
          <w:w w:val="105"/>
        </w:rPr>
        <w:t>the</w:t>
      </w:r>
      <w:proofErr w:type="gramEnd"/>
      <w:r>
        <w:rPr>
          <w:spacing w:val="67"/>
          <w:w w:val="105"/>
        </w:rPr>
        <w:t xml:space="preserve"> </w:t>
      </w:r>
      <w:r>
        <w:rPr>
          <w:w w:val="105"/>
        </w:rPr>
        <w:t>latter</w:t>
      </w:r>
      <w:r>
        <w:rPr>
          <w:spacing w:val="67"/>
          <w:w w:val="105"/>
        </w:rPr>
        <w:t xml:space="preserve"> </w:t>
      </w:r>
      <w:r>
        <w:rPr>
          <w:w w:val="105"/>
        </w:rPr>
        <w:t>uses</w:t>
      </w:r>
      <w:r>
        <w:rPr>
          <w:spacing w:val="68"/>
          <w:w w:val="105"/>
        </w:rPr>
        <w:t xml:space="preserve"> </w:t>
      </w:r>
      <w:proofErr w:type="spellStart"/>
      <w:r>
        <w:rPr>
          <w:w w:val="105"/>
        </w:rPr>
        <w:t>NiftySeg</w:t>
      </w:r>
      <w:proofErr w:type="spellEnd"/>
      <w:r>
        <w:rPr>
          <w:spacing w:val="67"/>
          <w:w w:val="105"/>
        </w:rPr>
        <w:t xml:space="preserve"> </w:t>
      </w:r>
      <w:r>
        <w:rPr>
          <w:w w:val="105"/>
        </w:rPr>
        <w:t>and</w:t>
      </w:r>
      <w:r>
        <w:rPr>
          <w:spacing w:val="68"/>
          <w:w w:val="105"/>
        </w:rPr>
        <w:t xml:space="preserve"> </w:t>
      </w:r>
      <w:r>
        <w:rPr>
          <w:w w:val="105"/>
        </w:rPr>
        <w:t>multi-consensus</w:t>
      </w:r>
      <w:r>
        <w:rPr>
          <w:spacing w:val="67"/>
          <w:w w:val="105"/>
        </w:rPr>
        <w:t xml:space="preserve"> </w:t>
      </w:r>
      <w:r>
        <w:rPr>
          <w:w w:val="105"/>
        </w:rPr>
        <w:t>labeling</w:t>
      </w:r>
      <w:r>
        <w:rPr>
          <w:spacing w:val="67"/>
          <w:w w:val="105"/>
        </w:rPr>
        <w:t xml:space="preserve"> </w:t>
      </w:r>
      <w:r>
        <w:rPr>
          <w:w w:val="105"/>
        </w:rPr>
        <w:t>tools</w:t>
      </w:r>
      <w:r>
        <w:rPr>
          <w:w w:val="105"/>
          <w:position w:val="9"/>
          <w:sz w:val="16"/>
        </w:rPr>
        <w:t>24</w:t>
      </w:r>
      <w:r>
        <w:rPr>
          <w:spacing w:val="28"/>
          <w:w w:val="105"/>
          <w:position w:val="9"/>
          <w:sz w:val="16"/>
        </w:rPr>
        <w:t xml:space="preserve">  </w:t>
      </w:r>
      <w:r>
        <w:rPr>
          <w:w w:val="105"/>
        </w:rPr>
        <w:t>for</w:t>
      </w:r>
      <w:r>
        <w:rPr>
          <w:spacing w:val="68"/>
          <w:w w:val="105"/>
        </w:rPr>
        <w:t xml:space="preserve"> </w:t>
      </w:r>
      <w:r>
        <w:rPr>
          <w:w w:val="105"/>
        </w:rPr>
        <w:t>brain</w:t>
      </w:r>
      <w:r>
        <w:rPr>
          <w:spacing w:val="68"/>
          <w:w w:val="105"/>
        </w:rPr>
        <w:t xml:space="preserve"> </w:t>
      </w:r>
      <w:r>
        <w:rPr>
          <w:w w:val="105"/>
        </w:rPr>
        <w:t>extraction</w:t>
      </w:r>
      <w:r>
        <w:rPr>
          <w:spacing w:val="69"/>
          <w:w w:val="105"/>
        </w:rPr>
        <w:t xml:space="preserve"> </w:t>
      </w:r>
      <w:r>
        <w:rPr>
          <w:spacing w:val="-5"/>
          <w:w w:val="105"/>
        </w:rPr>
        <w:t>and</w:t>
      </w:r>
    </w:p>
    <w:p w14:paraId="5B2A9E38" w14:textId="77777777" w:rsidR="005F326E" w:rsidRDefault="00000000">
      <w:pPr>
        <w:pStyle w:val="BodyText"/>
        <w:tabs>
          <w:tab w:val="left" w:pos="2044"/>
        </w:tabs>
        <w:spacing w:before="142"/>
        <w:ind w:left="173"/>
      </w:pPr>
      <w:proofErr w:type="gramStart"/>
      <w:r>
        <w:rPr>
          <w:rFonts w:ascii="Arial"/>
          <w:w w:val="105"/>
          <w:sz w:val="12"/>
        </w:rPr>
        <w:t>69</w:t>
      </w:r>
      <w:r>
        <w:rPr>
          <w:rFonts w:ascii="Arial"/>
          <w:spacing w:val="57"/>
          <w:w w:val="105"/>
          <w:sz w:val="12"/>
        </w:rPr>
        <w:t xml:space="preserve">  </w:t>
      </w:r>
      <w:r>
        <w:rPr>
          <w:spacing w:val="-2"/>
          <w:w w:val="105"/>
        </w:rPr>
        <w:t>parcellation</w:t>
      </w:r>
      <w:proofErr w:type="gramEnd"/>
      <w:r>
        <w:rPr>
          <w:spacing w:val="-2"/>
          <w:w w:val="105"/>
        </w:rPr>
        <w:t>.</w:t>
      </w:r>
      <w:r>
        <w:tab/>
      </w:r>
      <w:r>
        <w:rPr>
          <w:w w:val="105"/>
        </w:rPr>
        <w:t>In</w:t>
      </w:r>
      <w:r>
        <w:rPr>
          <w:spacing w:val="60"/>
          <w:w w:val="105"/>
        </w:rPr>
        <w:t xml:space="preserve"> </w:t>
      </w:r>
      <w:r>
        <w:rPr>
          <w:w w:val="105"/>
        </w:rPr>
        <w:t>addition,</w:t>
      </w:r>
      <w:r>
        <w:rPr>
          <w:spacing w:val="74"/>
          <w:w w:val="105"/>
        </w:rPr>
        <w:t xml:space="preserve"> </w:t>
      </w:r>
      <w:r>
        <w:rPr>
          <w:w w:val="105"/>
        </w:rPr>
        <w:t>MASMAT</w:t>
      </w:r>
      <w:r>
        <w:rPr>
          <w:spacing w:val="61"/>
          <w:w w:val="105"/>
        </w:rPr>
        <w:t xml:space="preserve"> </w:t>
      </w:r>
      <w:r>
        <w:rPr>
          <w:w w:val="105"/>
        </w:rPr>
        <w:t>incorporates</w:t>
      </w:r>
      <w:r>
        <w:rPr>
          <w:spacing w:val="61"/>
          <w:w w:val="105"/>
        </w:rPr>
        <w:t xml:space="preserve"> </w:t>
      </w:r>
      <w:r>
        <w:rPr>
          <w:w w:val="105"/>
        </w:rPr>
        <w:t>N4</w:t>
      </w:r>
      <w:r>
        <w:rPr>
          <w:spacing w:val="60"/>
          <w:w w:val="105"/>
        </w:rPr>
        <w:t xml:space="preserve"> </w:t>
      </w:r>
      <w:r>
        <w:rPr>
          <w:w w:val="105"/>
        </w:rPr>
        <w:t>bias</w:t>
      </w:r>
      <w:r>
        <w:rPr>
          <w:spacing w:val="61"/>
          <w:w w:val="105"/>
        </w:rPr>
        <w:t xml:space="preserve"> </w:t>
      </w:r>
      <w:r>
        <w:rPr>
          <w:w w:val="105"/>
        </w:rPr>
        <w:t>field</w:t>
      </w:r>
      <w:r>
        <w:rPr>
          <w:spacing w:val="61"/>
          <w:w w:val="105"/>
        </w:rPr>
        <w:t xml:space="preserve"> </w:t>
      </w:r>
      <w:r>
        <w:rPr>
          <w:w w:val="105"/>
        </w:rPr>
        <w:t>correction</w:t>
      </w:r>
      <w:r>
        <w:rPr>
          <w:w w:val="105"/>
          <w:position w:val="9"/>
          <w:sz w:val="16"/>
        </w:rPr>
        <w:t>25</w:t>
      </w:r>
      <w:r>
        <w:rPr>
          <w:spacing w:val="73"/>
          <w:w w:val="150"/>
          <w:position w:val="9"/>
          <w:sz w:val="16"/>
        </w:rPr>
        <w:t xml:space="preserve"> </w:t>
      </w:r>
      <w:r>
        <w:rPr>
          <w:w w:val="105"/>
        </w:rPr>
        <w:t>from</w:t>
      </w:r>
      <w:r>
        <w:rPr>
          <w:spacing w:val="60"/>
          <w:w w:val="105"/>
        </w:rPr>
        <w:t xml:space="preserve"> </w:t>
      </w:r>
      <w:r>
        <w:rPr>
          <w:spacing w:val="-5"/>
          <w:w w:val="105"/>
        </w:rPr>
        <w:t>the</w:t>
      </w:r>
    </w:p>
    <w:p w14:paraId="0D04A190" w14:textId="77777777" w:rsidR="005F326E" w:rsidRDefault="00000000">
      <w:pPr>
        <w:pStyle w:val="BodyText"/>
        <w:spacing w:before="142"/>
        <w:ind w:left="173"/>
      </w:pPr>
      <w:proofErr w:type="gramStart"/>
      <w:r>
        <w:rPr>
          <w:rFonts w:ascii="Arial"/>
          <w:w w:val="105"/>
          <w:sz w:val="12"/>
        </w:rPr>
        <w:t>70</w:t>
      </w:r>
      <w:r>
        <w:rPr>
          <w:rFonts w:ascii="Arial"/>
          <w:spacing w:val="51"/>
          <w:w w:val="105"/>
          <w:sz w:val="12"/>
        </w:rPr>
        <w:t xml:space="preserve">  </w:t>
      </w:r>
      <w:r>
        <w:rPr>
          <w:w w:val="105"/>
        </w:rPr>
        <w:t>Advanced</w:t>
      </w:r>
      <w:proofErr w:type="gramEnd"/>
      <w:r>
        <w:rPr>
          <w:spacing w:val="53"/>
          <w:w w:val="105"/>
        </w:rPr>
        <w:t xml:space="preserve"> </w:t>
      </w:r>
      <w:r>
        <w:rPr>
          <w:w w:val="105"/>
        </w:rPr>
        <w:t>Normalization</w:t>
      </w:r>
      <w:r>
        <w:rPr>
          <w:spacing w:val="52"/>
          <w:w w:val="105"/>
        </w:rPr>
        <w:t xml:space="preserve"> </w:t>
      </w:r>
      <w:r>
        <w:rPr>
          <w:w w:val="105"/>
        </w:rPr>
        <w:t>Tools</w:t>
      </w:r>
      <w:r>
        <w:rPr>
          <w:spacing w:val="53"/>
          <w:w w:val="105"/>
        </w:rPr>
        <w:t xml:space="preserve"> </w:t>
      </w:r>
      <w:r>
        <w:rPr>
          <w:w w:val="105"/>
        </w:rPr>
        <w:t>Ecosystem</w:t>
      </w:r>
      <w:r>
        <w:rPr>
          <w:spacing w:val="53"/>
          <w:w w:val="105"/>
        </w:rPr>
        <w:t xml:space="preserve"> </w:t>
      </w:r>
      <w:r>
        <w:rPr>
          <w:w w:val="105"/>
        </w:rPr>
        <w:t>(</w:t>
      </w:r>
      <w:proofErr w:type="spellStart"/>
      <w:r>
        <w:rPr>
          <w:w w:val="105"/>
        </w:rPr>
        <w:t>ANTsX</w:t>
      </w:r>
      <w:proofErr w:type="spellEnd"/>
      <w:r>
        <w:rPr>
          <w:w w:val="105"/>
        </w:rPr>
        <w:t>)</w:t>
      </w:r>
      <w:r>
        <w:rPr>
          <w:w w:val="105"/>
          <w:position w:val="9"/>
          <w:sz w:val="16"/>
        </w:rPr>
        <w:t>26</w:t>
      </w:r>
      <w:r>
        <w:rPr>
          <w:spacing w:val="64"/>
          <w:w w:val="150"/>
          <w:position w:val="9"/>
          <w:sz w:val="16"/>
        </w:rPr>
        <w:t xml:space="preserve"> </w:t>
      </w:r>
      <w:r>
        <w:rPr>
          <w:w w:val="105"/>
        </w:rPr>
        <w:t>as</w:t>
      </w:r>
      <w:r>
        <w:rPr>
          <w:spacing w:val="52"/>
          <w:w w:val="105"/>
        </w:rPr>
        <w:t xml:space="preserve"> </w:t>
      </w:r>
      <w:r>
        <w:rPr>
          <w:w w:val="105"/>
        </w:rPr>
        <w:t>do</w:t>
      </w:r>
      <w:r>
        <w:rPr>
          <w:spacing w:val="53"/>
          <w:w w:val="105"/>
        </w:rPr>
        <w:t xml:space="preserve"> </w:t>
      </w:r>
      <w:r>
        <w:rPr>
          <w:w w:val="105"/>
        </w:rPr>
        <w:t>the</w:t>
      </w:r>
      <w:r>
        <w:rPr>
          <w:spacing w:val="53"/>
          <w:w w:val="105"/>
        </w:rPr>
        <w:t xml:space="preserve"> </w:t>
      </w:r>
      <w:r>
        <w:rPr>
          <w:w w:val="105"/>
        </w:rPr>
        <w:t>packages</w:t>
      </w:r>
      <w:r>
        <w:rPr>
          <w:spacing w:val="52"/>
          <w:w w:val="105"/>
        </w:rPr>
        <w:t xml:space="preserve"> </w:t>
      </w:r>
      <w:r>
        <w:rPr>
          <w:w w:val="105"/>
        </w:rPr>
        <w:t>Multi-</w:t>
      </w:r>
      <w:r>
        <w:rPr>
          <w:spacing w:val="-4"/>
          <w:w w:val="105"/>
        </w:rPr>
        <w:t>modal</w:t>
      </w:r>
    </w:p>
    <w:p w14:paraId="05B6D547" w14:textId="77777777" w:rsidR="005F326E" w:rsidRDefault="00000000">
      <w:pPr>
        <w:pStyle w:val="BodyText"/>
        <w:spacing w:before="143"/>
        <w:ind w:left="173"/>
      </w:pPr>
      <w:proofErr w:type="gramStart"/>
      <w:r>
        <w:rPr>
          <w:rFonts w:ascii="Arial"/>
          <w:w w:val="105"/>
          <w:sz w:val="12"/>
        </w:rPr>
        <w:t>71</w:t>
      </w:r>
      <w:r>
        <w:rPr>
          <w:rFonts w:ascii="Arial"/>
          <w:spacing w:val="58"/>
          <w:w w:val="105"/>
          <w:sz w:val="12"/>
        </w:rPr>
        <w:t xml:space="preserve">  </w:t>
      </w:r>
      <w:r>
        <w:rPr>
          <w:w w:val="105"/>
        </w:rPr>
        <w:t>Image</w:t>
      </w:r>
      <w:proofErr w:type="gramEnd"/>
      <w:r>
        <w:rPr>
          <w:spacing w:val="38"/>
          <w:w w:val="105"/>
        </w:rPr>
        <w:t xml:space="preserve"> </w:t>
      </w:r>
      <w:r>
        <w:rPr>
          <w:w w:val="105"/>
        </w:rPr>
        <w:t>Registration</w:t>
      </w:r>
      <w:r>
        <w:rPr>
          <w:spacing w:val="37"/>
          <w:w w:val="105"/>
        </w:rPr>
        <w:t xml:space="preserve"> </w:t>
      </w:r>
      <w:r>
        <w:rPr>
          <w:w w:val="105"/>
        </w:rPr>
        <w:t>And</w:t>
      </w:r>
      <w:r>
        <w:rPr>
          <w:spacing w:val="38"/>
          <w:w w:val="105"/>
        </w:rPr>
        <w:t xml:space="preserve"> </w:t>
      </w:r>
      <w:r>
        <w:rPr>
          <w:w w:val="105"/>
        </w:rPr>
        <w:t>Connectivity</w:t>
      </w:r>
      <w:r>
        <w:rPr>
          <w:spacing w:val="38"/>
          <w:w w:val="105"/>
        </w:rPr>
        <w:t xml:space="preserve"> </w:t>
      </w:r>
      <w:proofErr w:type="spellStart"/>
      <w:r>
        <w:rPr>
          <w:w w:val="105"/>
        </w:rPr>
        <w:t>anaLysis</w:t>
      </w:r>
      <w:proofErr w:type="spellEnd"/>
      <w:r>
        <w:rPr>
          <w:spacing w:val="37"/>
          <w:w w:val="105"/>
        </w:rPr>
        <w:t xml:space="preserve"> </w:t>
      </w:r>
      <w:r>
        <w:rPr>
          <w:w w:val="105"/>
        </w:rPr>
        <w:t>(MIRACL),</w:t>
      </w:r>
      <w:r>
        <w:rPr>
          <w:w w:val="105"/>
          <w:position w:val="9"/>
          <w:sz w:val="16"/>
        </w:rPr>
        <w:t>27</w:t>
      </w:r>
      <w:r>
        <w:rPr>
          <w:spacing w:val="68"/>
          <w:w w:val="105"/>
          <w:position w:val="9"/>
          <w:sz w:val="16"/>
        </w:rPr>
        <w:t xml:space="preserve"> </w:t>
      </w:r>
      <w:proofErr w:type="spellStart"/>
      <w:r>
        <w:rPr>
          <w:w w:val="105"/>
        </w:rPr>
        <w:t>Sammba</w:t>
      </w:r>
      <w:proofErr w:type="spellEnd"/>
      <w:r>
        <w:rPr>
          <w:w w:val="105"/>
        </w:rPr>
        <w:t>-MRI,</w:t>
      </w:r>
      <w:r>
        <w:rPr>
          <w:w w:val="105"/>
          <w:position w:val="9"/>
          <w:sz w:val="16"/>
        </w:rPr>
        <w:t>28</w:t>
      </w:r>
      <w:r>
        <w:rPr>
          <w:spacing w:val="68"/>
          <w:w w:val="105"/>
          <w:position w:val="9"/>
          <w:sz w:val="16"/>
        </w:rPr>
        <w:t xml:space="preserve"> </w:t>
      </w:r>
      <w:r>
        <w:rPr>
          <w:w w:val="105"/>
        </w:rPr>
        <w:t>and</w:t>
      </w:r>
      <w:r>
        <w:rPr>
          <w:spacing w:val="38"/>
          <w:w w:val="105"/>
        </w:rPr>
        <w:t xml:space="preserve"> </w:t>
      </w:r>
      <w:r>
        <w:rPr>
          <w:spacing w:val="-4"/>
          <w:w w:val="105"/>
        </w:rPr>
        <w:t>Small</w:t>
      </w:r>
    </w:p>
    <w:p w14:paraId="5220AE9A" w14:textId="77777777" w:rsidR="005F326E" w:rsidRDefault="00000000">
      <w:pPr>
        <w:pStyle w:val="BodyText"/>
        <w:spacing w:before="142"/>
        <w:ind w:left="173"/>
      </w:pPr>
      <w:proofErr w:type="gramStart"/>
      <w:r>
        <w:rPr>
          <w:rFonts w:ascii="Arial"/>
          <w:w w:val="105"/>
          <w:sz w:val="12"/>
        </w:rPr>
        <w:t>72</w:t>
      </w:r>
      <w:r>
        <w:rPr>
          <w:rFonts w:ascii="Arial"/>
          <w:spacing w:val="48"/>
          <w:w w:val="105"/>
          <w:sz w:val="12"/>
        </w:rPr>
        <w:t xml:space="preserve">  </w:t>
      </w:r>
      <w:r>
        <w:rPr>
          <w:w w:val="105"/>
        </w:rPr>
        <w:t>Animal</w:t>
      </w:r>
      <w:proofErr w:type="gramEnd"/>
      <w:r>
        <w:rPr>
          <w:spacing w:val="48"/>
          <w:w w:val="105"/>
        </w:rPr>
        <w:t xml:space="preserve"> </w:t>
      </w:r>
      <w:r>
        <w:rPr>
          <w:w w:val="105"/>
        </w:rPr>
        <w:t>Magnetic</w:t>
      </w:r>
      <w:r>
        <w:rPr>
          <w:spacing w:val="47"/>
          <w:w w:val="105"/>
        </w:rPr>
        <w:t xml:space="preserve"> </w:t>
      </w:r>
      <w:r>
        <w:rPr>
          <w:w w:val="105"/>
        </w:rPr>
        <w:t>Resonance</w:t>
      </w:r>
      <w:r>
        <w:rPr>
          <w:spacing w:val="48"/>
          <w:w w:val="105"/>
        </w:rPr>
        <w:t xml:space="preserve"> </w:t>
      </w:r>
      <w:r>
        <w:rPr>
          <w:w w:val="105"/>
        </w:rPr>
        <w:t>Imaging</w:t>
      </w:r>
      <w:r>
        <w:rPr>
          <w:spacing w:val="47"/>
          <w:w w:val="105"/>
        </w:rPr>
        <w:t xml:space="preserve"> </w:t>
      </w:r>
      <w:r>
        <w:rPr>
          <w:w w:val="105"/>
        </w:rPr>
        <w:t>(SAMRI).</w:t>
      </w:r>
      <w:r>
        <w:rPr>
          <w:w w:val="105"/>
          <w:position w:val="9"/>
          <w:sz w:val="16"/>
        </w:rPr>
        <w:t>29</w:t>
      </w:r>
      <w:r>
        <w:rPr>
          <w:spacing w:val="77"/>
          <w:w w:val="105"/>
          <w:position w:val="9"/>
          <w:sz w:val="16"/>
        </w:rPr>
        <w:t xml:space="preserve"> </w:t>
      </w:r>
      <w:r>
        <w:rPr>
          <w:w w:val="105"/>
        </w:rPr>
        <w:t>However,</w:t>
      </w:r>
      <w:r>
        <w:rPr>
          <w:spacing w:val="58"/>
          <w:w w:val="105"/>
        </w:rPr>
        <w:t xml:space="preserve"> </w:t>
      </w:r>
      <w:r>
        <w:rPr>
          <w:w w:val="105"/>
        </w:rPr>
        <w:t>whereas</w:t>
      </w:r>
      <w:r>
        <w:rPr>
          <w:spacing w:val="47"/>
          <w:w w:val="105"/>
        </w:rPr>
        <w:t xml:space="preserve"> </w:t>
      </w:r>
      <w:proofErr w:type="spellStart"/>
      <w:r>
        <w:rPr>
          <w:w w:val="105"/>
        </w:rPr>
        <w:t>Saamba</w:t>
      </w:r>
      <w:proofErr w:type="spellEnd"/>
      <w:r>
        <w:rPr>
          <w:w w:val="105"/>
        </w:rPr>
        <w:t>-MRI</w:t>
      </w:r>
      <w:r>
        <w:rPr>
          <w:spacing w:val="48"/>
          <w:w w:val="105"/>
        </w:rPr>
        <w:t xml:space="preserve"> </w:t>
      </w:r>
      <w:r>
        <w:rPr>
          <w:spacing w:val="-4"/>
          <w:w w:val="105"/>
        </w:rPr>
        <w:t>uses</w:t>
      </w:r>
    </w:p>
    <w:p w14:paraId="4AD7316C" w14:textId="77777777" w:rsidR="005F326E" w:rsidRDefault="00000000">
      <w:pPr>
        <w:pStyle w:val="BodyText"/>
        <w:spacing w:before="142"/>
        <w:ind w:left="173"/>
      </w:pPr>
      <w:proofErr w:type="gramStart"/>
      <w:r>
        <w:rPr>
          <w:rFonts w:ascii="Arial"/>
          <w:w w:val="105"/>
          <w:sz w:val="12"/>
        </w:rPr>
        <w:t>73</w:t>
      </w:r>
      <w:r>
        <w:rPr>
          <w:rFonts w:ascii="Arial"/>
          <w:spacing w:val="54"/>
          <w:w w:val="105"/>
          <w:sz w:val="12"/>
        </w:rPr>
        <w:t xml:space="preserve">  </w:t>
      </w:r>
      <w:r>
        <w:rPr>
          <w:w w:val="105"/>
        </w:rPr>
        <w:t>AFNI</w:t>
      </w:r>
      <w:proofErr w:type="gramEnd"/>
      <w:r>
        <w:rPr>
          <w:w w:val="105"/>
          <w:position w:val="9"/>
          <w:sz w:val="16"/>
        </w:rPr>
        <w:t>30</w:t>
      </w:r>
      <w:r>
        <w:rPr>
          <w:spacing w:val="74"/>
          <w:w w:val="105"/>
          <w:position w:val="9"/>
          <w:sz w:val="16"/>
        </w:rPr>
        <w:t xml:space="preserve"> </w:t>
      </w:r>
      <w:r>
        <w:rPr>
          <w:w w:val="105"/>
        </w:rPr>
        <w:t>for</w:t>
      </w:r>
      <w:r>
        <w:rPr>
          <w:spacing w:val="43"/>
          <w:w w:val="105"/>
        </w:rPr>
        <w:t xml:space="preserve"> </w:t>
      </w:r>
      <w:r>
        <w:rPr>
          <w:w w:val="105"/>
        </w:rPr>
        <w:t>image</w:t>
      </w:r>
      <w:r>
        <w:rPr>
          <w:spacing w:val="43"/>
          <w:w w:val="105"/>
        </w:rPr>
        <w:t xml:space="preserve"> </w:t>
      </w:r>
      <w:r>
        <w:rPr>
          <w:w w:val="105"/>
        </w:rPr>
        <w:t>registration;</w:t>
      </w:r>
      <w:r>
        <w:rPr>
          <w:spacing w:val="60"/>
          <w:w w:val="105"/>
        </w:rPr>
        <w:t xml:space="preserve"> </w:t>
      </w:r>
      <w:r>
        <w:rPr>
          <w:w w:val="105"/>
        </w:rPr>
        <w:t>MIRACL,</w:t>
      </w:r>
      <w:r>
        <w:rPr>
          <w:spacing w:val="43"/>
          <w:w w:val="105"/>
        </w:rPr>
        <w:t xml:space="preserve"> </w:t>
      </w:r>
      <w:r>
        <w:rPr>
          <w:w w:val="105"/>
        </w:rPr>
        <w:t>SAMRI,</w:t>
      </w:r>
      <w:r>
        <w:rPr>
          <w:spacing w:val="42"/>
          <w:w w:val="105"/>
        </w:rPr>
        <w:t xml:space="preserve"> </w:t>
      </w:r>
      <w:r>
        <w:rPr>
          <w:w w:val="105"/>
        </w:rPr>
        <w:t>SAMBA,</w:t>
      </w:r>
      <w:r>
        <w:rPr>
          <w:w w:val="105"/>
          <w:position w:val="9"/>
          <w:sz w:val="16"/>
        </w:rPr>
        <w:t>31</w:t>
      </w:r>
      <w:r>
        <w:rPr>
          <w:spacing w:val="73"/>
          <w:w w:val="105"/>
          <w:position w:val="9"/>
          <w:sz w:val="16"/>
        </w:rPr>
        <w:t xml:space="preserve"> </w:t>
      </w:r>
      <w:r>
        <w:rPr>
          <w:w w:val="105"/>
        </w:rPr>
        <w:t>and</w:t>
      </w:r>
      <w:r>
        <w:rPr>
          <w:spacing w:val="43"/>
          <w:w w:val="105"/>
        </w:rPr>
        <w:t xml:space="preserve"> </w:t>
      </w:r>
      <w:proofErr w:type="spellStart"/>
      <w:r>
        <w:rPr>
          <w:w w:val="105"/>
        </w:rPr>
        <w:t>BrainsMapi</w:t>
      </w:r>
      <w:proofErr w:type="spellEnd"/>
      <w:r>
        <w:rPr>
          <w:w w:val="105"/>
          <w:position w:val="9"/>
          <w:sz w:val="16"/>
        </w:rPr>
        <w:t>32</w:t>
      </w:r>
      <w:r>
        <w:rPr>
          <w:spacing w:val="73"/>
          <w:w w:val="105"/>
          <w:position w:val="9"/>
          <w:sz w:val="16"/>
        </w:rPr>
        <w:t xml:space="preserve"> </w:t>
      </w:r>
      <w:r>
        <w:rPr>
          <w:w w:val="105"/>
        </w:rPr>
        <w:t>all</w:t>
      </w:r>
      <w:r>
        <w:rPr>
          <w:spacing w:val="43"/>
          <w:w w:val="105"/>
        </w:rPr>
        <w:t xml:space="preserve"> </w:t>
      </w:r>
      <w:r>
        <w:rPr>
          <w:spacing w:val="-5"/>
          <w:w w:val="105"/>
        </w:rPr>
        <w:t>use</w:t>
      </w:r>
    </w:p>
    <w:p w14:paraId="3C8FD028" w14:textId="77777777" w:rsidR="005F326E" w:rsidRDefault="00000000">
      <w:pPr>
        <w:pStyle w:val="BodyText"/>
        <w:spacing w:before="157"/>
        <w:ind w:left="173"/>
      </w:pPr>
      <w:proofErr w:type="gramStart"/>
      <w:r>
        <w:rPr>
          <w:rFonts w:ascii="Arial"/>
          <w:w w:val="105"/>
          <w:sz w:val="12"/>
        </w:rPr>
        <w:t>74</w:t>
      </w:r>
      <w:r>
        <w:rPr>
          <w:rFonts w:ascii="Arial"/>
          <w:spacing w:val="57"/>
          <w:w w:val="105"/>
          <w:sz w:val="12"/>
        </w:rPr>
        <w:t xml:space="preserve">  </w:t>
      </w:r>
      <w:proofErr w:type="spellStart"/>
      <w:r>
        <w:rPr>
          <w:w w:val="105"/>
        </w:rPr>
        <w:t>ANTsX</w:t>
      </w:r>
      <w:proofErr w:type="spellEnd"/>
      <w:proofErr w:type="gramEnd"/>
      <w:r>
        <w:rPr>
          <w:spacing w:val="20"/>
          <w:w w:val="105"/>
        </w:rPr>
        <w:t xml:space="preserve"> </w:t>
      </w:r>
      <w:r>
        <w:rPr>
          <w:w w:val="105"/>
        </w:rPr>
        <w:t>registration</w:t>
      </w:r>
      <w:r>
        <w:rPr>
          <w:spacing w:val="20"/>
          <w:w w:val="105"/>
        </w:rPr>
        <w:t xml:space="preserve"> </w:t>
      </w:r>
      <w:r>
        <w:rPr>
          <w:w w:val="105"/>
        </w:rPr>
        <w:t>tools.</w:t>
      </w:r>
      <w:r>
        <w:rPr>
          <w:spacing w:val="65"/>
          <w:w w:val="105"/>
        </w:rPr>
        <w:t xml:space="preserve"> </w:t>
      </w:r>
      <w:r>
        <w:rPr>
          <w:w w:val="105"/>
        </w:rPr>
        <w:t>Other</w:t>
      </w:r>
      <w:r>
        <w:rPr>
          <w:spacing w:val="20"/>
          <w:w w:val="105"/>
        </w:rPr>
        <w:t xml:space="preserve"> </w:t>
      </w:r>
      <w:r>
        <w:rPr>
          <w:w w:val="105"/>
        </w:rPr>
        <w:t>packages</w:t>
      </w:r>
      <w:r>
        <w:rPr>
          <w:spacing w:val="20"/>
          <w:w w:val="105"/>
        </w:rPr>
        <w:t xml:space="preserve"> </w:t>
      </w:r>
      <w:r>
        <w:rPr>
          <w:w w:val="105"/>
        </w:rPr>
        <w:t>use</w:t>
      </w:r>
      <w:r>
        <w:rPr>
          <w:spacing w:val="19"/>
          <w:w w:val="105"/>
        </w:rPr>
        <w:t xml:space="preserve"> </w:t>
      </w:r>
      <w:r>
        <w:rPr>
          <w:w w:val="105"/>
        </w:rPr>
        <w:t>landmark-based</w:t>
      </w:r>
      <w:r>
        <w:rPr>
          <w:spacing w:val="20"/>
          <w:w w:val="105"/>
        </w:rPr>
        <w:t xml:space="preserve"> </w:t>
      </w:r>
      <w:r>
        <w:rPr>
          <w:w w:val="105"/>
        </w:rPr>
        <w:t>approaches</w:t>
      </w:r>
      <w:r>
        <w:rPr>
          <w:spacing w:val="20"/>
          <w:w w:val="105"/>
        </w:rPr>
        <w:t xml:space="preserve"> </w:t>
      </w:r>
      <w:r>
        <w:rPr>
          <w:w w:val="105"/>
        </w:rPr>
        <w:t>to</w:t>
      </w:r>
      <w:r>
        <w:rPr>
          <w:spacing w:val="20"/>
          <w:w w:val="105"/>
        </w:rPr>
        <w:t xml:space="preserve"> </w:t>
      </w:r>
      <w:r>
        <w:rPr>
          <w:w w:val="105"/>
        </w:rPr>
        <w:t>image</w:t>
      </w:r>
      <w:r>
        <w:rPr>
          <w:spacing w:val="20"/>
          <w:w w:val="105"/>
        </w:rPr>
        <w:t xml:space="preserve"> </w:t>
      </w:r>
      <w:proofErr w:type="spellStart"/>
      <w:r>
        <w:rPr>
          <w:spacing w:val="-2"/>
          <w:w w:val="105"/>
        </w:rPr>
        <w:t>regis</w:t>
      </w:r>
      <w:proofErr w:type="spellEnd"/>
      <w:r>
        <w:rPr>
          <w:spacing w:val="-2"/>
          <w:w w:val="105"/>
        </w:rPr>
        <w:t>-</w:t>
      </w:r>
    </w:p>
    <w:p w14:paraId="743152CA" w14:textId="77777777" w:rsidR="005F326E" w:rsidRDefault="00000000">
      <w:pPr>
        <w:pStyle w:val="BodyText"/>
        <w:spacing w:before="142"/>
        <w:ind w:left="173"/>
      </w:pPr>
      <w:proofErr w:type="gramStart"/>
      <w:r>
        <w:rPr>
          <w:rFonts w:ascii="Arial" w:hAnsi="Arial"/>
          <w:w w:val="105"/>
          <w:sz w:val="12"/>
        </w:rPr>
        <w:t>75</w:t>
      </w:r>
      <w:r>
        <w:rPr>
          <w:rFonts w:ascii="Arial" w:hAnsi="Arial"/>
          <w:spacing w:val="56"/>
          <w:w w:val="105"/>
          <w:sz w:val="12"/>
        </w:rPr>
        <w:t xml:space="preserve">  </w:t>
      </w:r>
      <w:proofErr w:type="spellStart"/>
      <w:r>
        <w:rPr>
          <w:w w:val="105"/>
        </w:rPr>
        <w:t>tration</w:t>
      </w:r>
      <w:proofErr w:type="spellEnd"/>
      <w:proofErr w:type="gramEnd"/>
      <w:r>
        <w:rPr>
          <w:spacing w:val="-1"/>
          <w:w w:val="105"/>
        </w:rPr>
        <w:t xml:space="preserve"> </w:t>
      </w:r>
      <w:r>
        <w:rPr>
          <w:w w:val="105"/>
        </w:rPr>
        <w:t>including</w:t>
      </w:r>
      <w:r>
        <w:rPr>
          <w:spacing w:val="-1"/>
          <w:w w:val="105"/>
        </w:rPr>
        <w:t xml:space="preserve"> </w:t>
      </w:r>
      <w:r>
        <w:rPr>
          <w:w w:val="105"/>
        </w:rPr>
        <w:t>SMART—</w:t>
      </w:r>
      <w:r>
        <w:rPr>
          <w:w w:val="105"/>
          <w:position w:val="9"/>
          <w:sz w:val="16"/>
        </w:rPr>
        <w:t>33</w:t>
      </w:r>
      <w:r>
        <w:rPr>
          <w:w w:val="105"/>
        </w:rPr>
        <w:t>an</w:t>
      </w:r>
      <w:r>
        <w:rPr>
          <w:spacing w:val="-1"/>
          <w:w w:val="105"/>
        </w:rPr>
        <w:t xml:space="preserve"> </w:t>
      </w:r>
      <w:r>
        <w:rPr>
          <w:w w:val="105"/>
        </w:rPr>
        <w:t>R</w:t>
      </w:r>
      <w:r>
        <w:rPr>
          <w:spacing w:val="-1"/>
          <w:w w:val="105"/>
        </w:rPr>
        <w:t xml:space="preserve"> </w:t>
      </w:r>
      <w:r>
        <w:rPr>
          <w:w w:val="105"/>
        </w:rPr>
        <w:t>package</w:t>
      </w:r>
      <w:r>
        <w:rPr>
          <w:spacing w:val="-2"/>
          <w:w w:val="105"/>
        </w:rPr>
        <w:t xml:space="preserve"> </w:t>
      </w:r>
      <w:r>
        <w:rPr>
          <w:w w:val="105"/>
        </w:rPr>
        <w:t>for</w:t>
      </w:r>
      <w:r>
        <w:rPr>
          <w:spacing w:val="-1"/>
          <w:w w:val="105"/>
        </w:rPr>
        <w:t xml:space="preserve"> </w:t>
      </w:r>
      <w:r>
        <w:rPr>
          <w:w w:val="105"/>
        </w:rPr>
        <w:t>semi-automated</w:t>
      </w:r>
      <w:r>
        <w:rPr>
          <w:spacing w:val="-1"/>
          <w:w w:val="105"/>
        </w:rPr>
        <w:t xml:space="preserve"> </w:t>
      </w:r>
      <w:r>
        <w:rPr>
          <w:w w:val="105"/>
        </w:rPr>
        <w:t>landmark-based</w:t>
      </w:r>
      <w:r>
        <w:rPr>
          <w:spacing w:val="-1"/>
          <w:w w:val="105"/>
        </w:rPr>
        <w:t xml:space="preserve"> </w:t>
      </w:r>
      <w:r>
        <w:rPr>
          <w:spacing w:val="-2"/>
          <w:w w:val="105"/>
        </w:rPr>
        <w:t>registration</w:t>
      </w:r>
    </w:p>
    <w:p w14:paraId="2341FB6E" w14:textId="77777777" w:rsidR="005F326E" w:rsidRDefault="00000000">
      <w:pPr>
        <w:pStyle w:val="BodyText"/>
        <w:spacing w:before="142"/>
        <w:ind w:left="173"/>
      </w:pPr>
      <w:proofErr w:type="gramStart"/>
      <w:r>
        <w:rPr>
          <w:rFonts w:ascii="Arial"/>
          <w:w w:val="105"/>
          <w:sz w:val="12"/>
        </w:rPr>
        <w:t>76</w:t>
      </w:r>
      <w:r>
        <w:rPr>
          <w:rFonts w:ascii="Arial"/>
          <w:spacing w:val="56"/>
          <w:w w:val="105"/>
          <w:sz w:val="12"/>
        </w:rPr>
        <w:t xml:space="preserve">  </w:t>
      </w:r>
      <w:r>
        <w:rPr>
          <w:w w:val="105"/>
        </w:rPr>
        <w:t>and</w:t>
      </w:r>
      <w:proofErr w:type="gramEnd"/>
      <w:r>
        <w:rPr>
          <w:spacing w:val="50"/>
          <w:w w:val="105"/>
        </w:rPr>
        <w:t xml:space="preserve"> </w:t>
      </w:r>
      <w:r>
        <w:rPr>
          <w:w w:val="105"/>
        </w:rPr>
        <w:t>segmentation</w:t>
      </w:r>
      <w:r>
        <w:rPr>
          <w:spacing w:val="48"/>
          <w:w w:val="105"/>
        </w:rPr>
        <w:t xml:space="preserve"> </w:t>
      </w:r>
      <w:r>
        <w:rPr>
          <w:w w:val="105"/>
        </w:rPr>
        <w:t>of</w:t>
      </w:r>
      <w:r>
        <w:rPr>
          <w:spacing w:val="49"/>
          <w:w w:val="105"/>
        </w:rPr>
        <w:t xml:space="preserve"> </w:t>
      </w:r>
      <w:r>
        <w:rPr>
          <w:w w:val="105"/>
        </w:rPr>
        <w:t>mouse</w:t>
      </w:r>
      <w:r>
        <w:rPr>
          <w:spacing w:val="49"/>
          <w:w w:val="105"/>
        </w:rPr>
        <w:t xml:space="preserve"> </w:t>
      </w:r>
      <w:r>
        <w:rPr>
          <w:w w:val="105"/>
        </w:rPr>
        <w:t>brain</w:t>
      </w:r>
      <w:r>
        <w:rPr>
          <w:spacing w:val="48"/>
          <w:w w:val="105"/>
        </w:rPr>
        <w:t xml:space="preserve"> </w:t>
      </w:r>
      <w:r>
        <w:rPr>
          <w:w w:val="105"/>
        </w:rPr>
        <w:t>based</w:t>
      </w:r>
      <w:r>
        <w:rPr>
          <w:spacing w:val="48"/>
          <w:w w:val="105"/>
        </w:rPr>
        <w:t xml:space="preserve"> </w:t>
      </w:r>
      <w:r>
        <w:rPr>
          <w:w w:val="105"/>
        </w:rPr>
        <w:t>on</w:t>
      </w:r>
      <w:r>
        <w:rPr>
          <w:spacing w:val="49"/>
          <w:w w:val="105"/>
        </w:rPr>
        <w:t xml:space="preserve"> </w:t>
      </w:r>
      <w:proofErr w:type="spellStart"/>
      <w:r>
        <w:rPr>
          <w:w w:val="105"/>
        </w:rPr>
        <w:t>WholeBrain</w:t>
      </w:r>
      <w:proofErr w:type="spellEnd"/>
      <w:r>
        <w:rPr>
          <w:w w:val="105"/>
        </w:rPr>
        <w:t>.</w:t>
      </w:r>
      <w:r>
        <w:rPr>
          <w:w w:val="105"/>
          <w:position w:val="9"/>
          <w:sz w:val="16"/>
        </w:rPr>
        <w:t>34</w:t>
      </w:r>
      <w:r>
        <w:rPr>
          <w:spacing w:val="79"/>
          <w:w w:val="105"/>
          <w:position w:val="9"/>
          <w:sz w:val="16"/>
        </w:rPr>
        <w:t xml:space="preserve"> </w:t>
      </w:r>
      <w:proofErr w:type="spellStart"/>
      <w:r>
        <w:rPr>
          <w:w w:val="105"/>
        </w:rPr>
        <w:t>FriendlyClearMap</w:t>
      </w:r>
      <w:proofErr w:type="spellEnd"/>
      <w:r>
        <w:rPr>
          <w:w w:val="105"/>
          <w:position w:val="9"/>
          <w:sz w:val="16"/>
        </w:rPr>
        <w:t>35</w:t>
      </w:r>
      <w:r>
        <w:rPr>
          <w:spacing w:val="79"/>
          <w:w w:val="105"/>
          <w:position w:val="9"/>
          <w:sz w:val="16"/>
        </w:rPr>
        <w:t xml:space="preserve"> </w:t>
      </w:r>
      <w:r>
        <w:rPr>
          <w:w w:val="105"/>
        </w:rPr>
        <w:t>uses</w:t>
      </w:r>
      <w:r>
        <w:rPr>
          <w:spacing w:val="50"/>
          <w:w w:val="105"/>
        </w:rPr>
        <w:t xml:space="preserve"> </w:t>
      </w:r>
      <w:r>
        <w:rPr>
          <w:spacing w:val="-5"/>
          <w:w w:val="105"/>
        </w:rPr>
        <w:t>the</w:t>
      </w:r>
    </w:p>
    <w:p w14:paraId="355781F4" w14:textId="77777777" w:rsidR="005F326E" w:rsidRDefault="00000000">
      <w:pPr>
        <w:pStyle w:val="BodyText"/>
        <w:spacing w:before="142"/>
        <w:ind w:left="173"/>
      </w:pPr>
      <w:proofErr w:type="gramStart"/>
      <w:r>
        <w:rPr>
          <w:rFonts w:ascii="Arial"/>
          <w:w w:val="105"/>
          <w:sz w:val="12"/>
        </w:rPr>
        <w:t>77</w:t>
      </w:r>
      <w:r>
        <w:rPr>
          <w:rFonts w:ascii="Arial"/>
          <w:spacing w:val="60"/>
          <w:w w:val="105"/>
          <w:sz w:val="12"/>
        </w:rPr>
        <w:t xml:space="preserve">  </w:t>
      </w:r>
      <w:r>
        <w:rPr>
          <w:w w:val="105"/>
        </w:rPr>
        <w:t>landmark</w:t>
      </w:r>
      <w:proofErr w:type="gramEnd"/>
      <w:r>
        <w:rPr>
          <w:w w:val="105"/>
        </w:rPr>
        <w:t>-based</w:t>
      </w:r>
      <w:r>
        <w:rPr>
          <w:spacing w:val="58"/>
          <w:w w:val="105"/>
        </w:rPr>
        <w:t xml:space="preserve"> </w:t>
      </w:r>
      <w:r>
        <w:rPr>
          <w:w w:val="105"/>
        </w:rPr>
        <w:t>registration</w:t>
      </w:r>
      <w:r>
        <w:rPr>
          <w:spacing w:val="57"/>
          <w:w w:val="105"/>
        </w:rPr>
        <w:t xml:space="preserve"> </w:t>
      </w:r>
      <w:r>
        <w:rPr>
          <w:w w:val="105"/>
        </w:rPr>
        <w:t>functionality</w:t>
      </w:r>
      <w:r>
        <w:rPr>
          <w:spacing w:val="57"/>
          <w:w w:val="105"/>
        </w:rPr>
        <w:t xml:space="preserve"> </w:t>
      </w:r>
      <w:r>
        <w:rPr>
          <w:w w:val="105"/>
        </w:rPr>
        <w:t>of</w:t>
      </w:r>
      <w:r>
        <w:rPr>
          <w:spacing w:val="57"/>
          <w:w w:val="105"/>
        </w:rPr>
        <w:t xml:space="preserve"> </w:t>
      </w:r>
      <w:proofErr w:type="spellStart"/>
      <w:r>
        <w:rPr>
          <w:w w:val="105"/>
        </w:rPr>
        <w:t>Elastix</w:t>
      </w:r>
      <w:proofErr w:type="spellEnd"/>
      <w:r>
        <w:rPr>
          <w:w w:val="105"/>
        </w:rPr>
        <w:t>.</w:t>
      </w:r>
      <w:r>
        <w:rPr>
          <w:w w:val="105"/>
          <w:position w:val="9"/>
          <w:sz w:val="16"/>
        </w:rPr>
        <w:t>36</w:t>
      </w:r>
      <w:r>
        <w:rPr>
          <w:spacing w:val="69"/>
          <w:w w:val="150"/>
          <w:position w:val="9"/>
          <w:sz w:val="16"/>
        </w:rPr>
        <w:t xml:space="preserve"> </w:t>
      </w:r>
      <w:r>
        <w:rPr>
          <w:w w:val="105"/>
        </w:rPr>
        <w:t>Finally,</w:t>
      </w:r>
      <w:r>
        <w:rPr>
          <w:spacing w:val="68"/>
          <w:w w:val="105"/>
        </w:rPr>
        <w:t xml:space="preserve"> </w:t>
      </w:r>
      <w:r>
        <w:rPr>
          <w:w w:val="105"/>
        </w:rPr>
        <w:t>the</w:t>
      </w:r>
      <w:r>
        <w:rPr>
          <w:spacing w:val="57"/>
          <w:w w:val="105"/>
        </w:rPr>
        <w:t xml:space="preserve"> </w:t>
      </w:r>
      <w:r>
        <w:rPr>
          <w:w w:val="105"/>
        </w:rPr>
        <w:t>widespread</w:t>
      </w:r>
      <w:r>
        <w:rPr>
          <w:spacing w:val="57"/>
          <w:w w:val="105"/>
        </w:rPr>
        <w:t xml:space="preserve"> </w:t>
      </w:r>
      <w:r>
        <w:rPr>
          <w:spacing w:val="-2"/>
          <w:w w:val="105"/>
        </w:rPr>
        <w:t>adoption</w:t>
      </w:r>
    </w:p>
    <w:p w14:paraId="7921430E" w14:textId="77777777" w:rsidR="005F326E" w:rsidRDefault="00000000">
      <w:pPr>
        <w:pStyle w:val="BodyText"/>
        <w:spacing w:before="158"/>
        <w:ind w:left="173"/>
      </w:pPr>
      <w:proofErr w:type="gramStart"/>
      <w:r>
        <w:rPr>
          <w:rFonts w:ascii="Arial"/>
          <w:w w:val="105"/>
          <w:sz w:val="12"/>
        </w:rPr>
        <w:t>78</w:t>
      </w:r>
      <w:r>
        <w:rPr>
          <w:rFonts w:ascii="Arial"/>
          <w:spacing w:val="54"/>
          <w:w w:val="105"/>
          <w:sz w:val="12"/>
        </w:rPr>
        <w:t xml:space="preserve">  </w:t>
      </w:r>
      <w:r>
        <w:rPr>
          <w:w w:val="105"/>
        </w:rPr>
        <w:t>of</w:t>
      </w:r>
      <w:proofErr w:type="gramEnd"/>
      <w:r>
        <w:rPr>
          <w:spacing w:val="68"/>
          <w:w w:val="105"/>
        </w:rPr>
        <w:t xml:space="preserve"> </w:t>
      </w:r>
      <w:r>
        <w:rPr>
          <w:w w:val="105"/>
        </w:rPr>
        <w:t>deep</w:t>
      </w:r>
      <w:r>
        <w:rPr>
          <w:spacing w:val="68"/>
          <w:w w:val="105"/>
        </w:rPr>
        <w:t xml:space="preserve"> </w:t>
      </w:r>
      <w:r>
        <w:rPr>
          <w:w w:val="105"/>
        </w:rPr>
        <w:t>learning</w:t>
      </w:r>
      <w:r>
        <w:rPr>
          <w:spacing w:val="68"/>
          <w:w w:val="105"/>
        </w:rPr>
        <w:t xml:space="preserve"> </w:t>
      </w:r>
      <w:r>
        <w:rPr>
          <w:w w:val="105"/>
        </w:rPr>
        <w:t>techniques</w:t>
      </w:r>
      <w:r>
        <w:rPr>
          <w:spacing w:val="68"/>
          <w:w w:val="105"/>
        </w:rPr>
        <w:t xml:space="preserve"> </w:t>
      </w:r>
      <w:r>
        <w:rPr>
          <w:w w:val="105"/>
        </w:rPr>
        <w:t>has</w:t>
      </w:r>
      <w:r>
        <w:rPr>
          <w:spacing w:val="67"/>
          <w:w w:val="105"/>
        </w:rPr>
        <w:t xml:space="preserve"> </w:t>
      </w:r>
      <w:r>
        <w:rPr>
          <w:w w:val="105"/>
        </w:rPr>
        <w:t>also</w:t>
      </w:r>
      <w:r>
        <w:rPr>
          <w:spacing w:val="68"/>
          <w:w w:val="105"/>
        </w:rPr>
        <w:t xml:space="preserve"> </w:t>
      </w:r>
      <w:r>
        <w:rPr>
          <w:w w:val="105"/>
        </w:rPr>
        <w:t>influenced</w:t>
      </w:r>
      <w:r>
        <w:rPr>
          <w:spacing w:val="68"/>
          <w:w w:val="105"/>
        </w:rPr>
        <w:t xml:space="preserve"> </w:t>
      </w:r>
      <w:r>
        <w:rPr>
          <w:w w:val="105"/>
        </w:rPr>
        <w:t>development</w:t>
      </w:r>
      <w:r>
        <w:rPr>
          <w:spacing w:val="68"/>
          <w:w w:val="105"/>
        </w:rPr>
        <w:t xml:space="preserve"> </w:t>
      </w:r>
      <w:r>
        <w:rPr>
          <w:w w:val="105"/>
        </w:rPr>
        <w:t>in</w:t>
      </w:r>
      <w:r>
        <w:rPr>
          <w:spacing w:val="67"/>
          <w:w w:val="105"/>
        </w:rPr>
        <w:t xml:space="preserve"> </w:t>
      </w:r>
      <w:r>
        <w:rPr>
          <w:w w:val="105"/>
        </w:rPr>
        <w:t>mouse</w:t>
      </w:r>
      <w:r>
        <w:rPr>
          <w:spacing w:val="68"/>
          <w:w w:val="105"/>
        </w:rPr>
        <w:t xml:space="preserve"> </w:t>
      </w:r>
      <w:r>
        <w:rPr>
          <w:w w:val="105"/>
        </w:rPr>
        <w:t>brain</w:t>
      </w:r>
      <w:r>
        <w:rPr>
          <w:spacing w:val="68"/>
          <w:w w:val="105"/>
        </w:rPr>
        <w:t xml:space="preserve"> </w:t>
      </w:r>
      <w:r>
        <w:rPr>
          <w:spacing w:val="-2"/>
          <w:w w:val="105"/>
        </w:rPr>
        <w:t>imaging</w:t>
      </w:r>
    </w:p>
    <w:p w14:paraId="0C1672FD" w14:textId="77777777" w:rsidR="005F326E" w:rsidRDefault="00000000">
      <w:pPr>
        <w:pStyle w:val="BodyText"/>
        <w:spacing w:before="157"/>
        <w:ind w:left="173"/>
      </w:pPr>
      <w:proofErr w:type="gramStart"/>
      <w:r>
        <w:rPr>
          <w:rFonts w:ascii="Arial"/>
          <w:sz w:val="12"/>
        </w:rPr>
        <w:t>79</w:t>
      </w:r>
      <w:r>
        <w:rPr>
          <w:rFonts w:ascii="Arial"/>
          <w:spacing w:val="65"/>
          <w:w w:val="150"/>
          <w:sz w:val="12"/>
        </w:rPr>
        <w:t xml:space="preserve">  </w:t>
      </w:r>
      <w:r>
        <w:t>methodologies</w:t>
      </w:r>
      <w:proofErr w:type="gramEnd"/>
      <w:r>
        <w:t>.</w:t>
      </w:r>
      <w:r>
        <w:rPr>
          <w:spacing w:val="48"/>
        </w:rPr>
        <w:t xml:space="preserve">  </w:t>
      </w:r>
      <w:r>
        <w:t>For</w:t>
      </w:r>
      <w:r>
        <w:rPr>
          <w:spacing w:val="62"/>
        </w:rPr>
        <w:t xml:space="preserve"> </w:t>
      </w:r>
      <w:r>
        <w:t>example,</w:t>
      </w:r>
      <w:r>
        <w:rPr>
          <w:spacing w:val="70"/>
        </w:rPr>
        <w:t xml:space="preserve"> </w:t>
      </w:r>
      <w:r>
        <w:t>if</w:t>
      </w:r>
      <w:r>
        <w:rPr>
          <w:spacing w:val="62"/>
        </w:rPr>
        <w:t xml:space="preserve"> </w:t>
      </w:r>
      <w:r>
        <w:t>tissue</w:t>
      </w:r>
      <w:r>
        <w:rPr>
          <w:spacing w:val="63"/>
        </w:rPr>
        <w:t xml:space="preserve"> </w:t>
      </w:r>
      <w:r>
        <w:t>deformations</w:t>
      </w:r>
      <w:r>
        <w:rPr>
          <w:spacing w:val="63"/>
        </w:rPr>
        <w:t xml:space="preserve"> </w:t>
      </w:r>
      <w:r>
        <w:t>are</w:t>
      </w:r>
      <w:r>
        <w:rPr>
          <w:spacing w:val="63"/>
        </w:rPr>
        <w:t xml:space="preserve"> </w:t>
      </w:r>
      <w:r>
        <w:t>not</w:t>
      </w:r>
      <w:r>
        <w:rPr>
          <w:spacing w:val="61"/>
        </w:rPr>
        <w:t xml:space="preserve"> </w:t>
      </w:r>
      <w:r>
        <w:t>considered</w:t>
      </w:r>
      <w:r>
        <w:rPr>
          <w:spacing w:val="62"/>
        </w:rPr>
        <w:t xml:space="preserve"> </w:t>
      </w:r>
      <w:r>
        <w:t>problematic</w:t>
      </w:r>
      <w:r>
        <w:rPr>
          <w:spacing w:val="63"/>
        </w:rPr>
        <w:t xml:space="preserve"> </w:t>
      </w:r>
      <w:r>
        <w:t>for</w:t>
      </w:r>
      <w:r>
        <w:rPr>
          <w:spacing w:val="61"/>
        </w:rPr>
        <w:t xml:space="preserve"> </w:t>
      </w:r>
      <w:r>
        <w:rPr>
          <w:spacing w:val="-10"/>
        </w:rPr>
        <w:t>a</w:t>
      </w:r>
    </w:p>
    <w:p w14:paraId="544613F9" w14:textId="77777777" w:rsidR="005F326E" w:rsidRDefault="00000000">
      <w:pPr>
        <w:pStyle w:val="BodyText"/>
        <w:spacing w:before="142"/>
        <w:ind w:left="173"/>
      </w:pPr>
      <w:proofErr w:type="gramStart"/>
      <w:r>
        <w:rPr>
          <w:rFonts w:ascii="Arial"/>
          <w:w w:val="105"/>
          <w:sz w:val="12"/>
        </w:rPr>
        <w:t>80</w:t>
      </w:r>
      <w:r>
        <w:rPr>
          <w:rFonts w:ascii="Arial"/>
          <w:spacing w:val="60"/>
          <w:w w:val="105"/>
          <w:sz w:val="12"/>
        </w:rPr>
        <w:t xml:space="preserve">  </w:t>
      </w:r>
      <w:r>
        <w:rPr>
          <w:w w:val="105"/>
        </w:rPr>
        <w:t>particular</w:t>
      </w:r>
      <w:proofErr w:type="gramEnd"/>
      <w:r>
        <w:rPr>
          <w:spacing w:val="19"/>
          <w:w w:val="105"/>
        </w:rPr>
        <w:t xml:space="preserve"> </w:t>
      </w:r>
      <w:r>
        <w:rPr>
          <w:w w:val="105"/>
        </w:rPr>
        <w:t>dataset,</w:t>
      </w:r>
      <w:r>
        <w:rPr>
          <w:spacing w:val="21"/>
          <w:w w:val="105"/>
        </w:rPr>
        <w:t xml:space="preserve"> </w:t>
      </w:r>
      <w:proofErr w:type="spellStart"/>
      <w:r>
        <w:rPr>
          <w:w w:val="105"/>
        </w:rPr>
        <w:t>DeepSlice</w:t>
      </w:r>
      <w:proofErr w:type="spellEnd"/>
      <w:r>
        <w:rPr>
          <w:spacing w:val="19"/>
          <w:w w:val="105"/>
        </w:rPr>
        <w:t xml:space="preserve"> </w:t>
      </w:r>
      <w:r>
        <w:rPr>
          <w:w w:val="105"/>
        </w:rPr>
        <w:t>can</w:t>
      </w:r>
      <w:r>
        <w:rPr>
          <w:spacing w:val="19"/>
          <w:w w:val="105"/>
        </w:rPr>
        <w:t xml:space="preserve"> </w:t>
      </w:r>
      <w:r>
        <w:rPr>
          <w:w w:val="105"/>
        </w:rPr>
        <w:t>be</w:t>
      </w:r>
      <w:r>
        <w:rPr>
          <w:spacing w:val="19"/>
          <w:w w:val="105"/>
        </w:rPr>
        <w:t xml:space="preserve"> </w:t>
      </w:r>
      <w:r>
        <w:rPr>
          <w:w w:val="105"/>
        </w:rPr>
        <w:t>used</w:t>
      </w:r>
      <w:r>
        <w:rPr>
          <w:spacing w:val="19"/>
          <w:w w:val="105"/>
        </w:rPr>
        <w:t xml:space="preserve"> </w:t>
      </w:r>
      <w:r>
        <w:rPr>
          <w:w w:val="105"/>
        </w:rPr>
        <w:t>to</w:t>
      </w:r>
      <w:r>
        <w:rPr>
          <w:spacing w:val="19"/>
          <w:w w:val="105"/>
        </w:rPr>
        <w:t xml:space="preserve"> </w:t>
      </w:r>
      <w:r>
        <w:rPr>
          <w:w w:val="105"/>
        </w:rPr>
        <w:t>determine</w:t>
      </w:r>
      <w:r>
        <w:rPr>
          <w:spacing w:val="19"/>
          <w:w w:val="105"/>
        </w:rPr>
        <w:t xml:space="preserve"> </w:t>
      </w:r>
      <w:r>
        <w:rPr>
          <w:w w:val="105"/>
        </w:rPr>
        <w:t>affine</w:t>
      </w:r>
      <w:r>
        <w:rPr>
          <w:spacing w:val="18"/>
          <w:w w:val="105"/>
        </w:rPr>
        <w:t xml:space="preserve"> </w:t>
      </w:r>
      <w:r>
        <w:rPr>
          <w:w w:val="105"/>
        </w:rPr>
        <w:t>mappings</w:t>
      </w:r>
      <w:r>
        <w:rPr>
          <w:w w:val="105"/>
          <w:position w:val="9"/>
          <w:sz w:val="16"/>
        </w:rPr>
        <w:t>37</w:t>
      </w:r>
      <w:r>
        <w:rPr>
          <w:spacing w:val="50"/>
          <w:w w:val="105"/>
          <w:position w:val="9"/>
          <w:sz w:val="16"/>
        </w:rPr>
        <w:t xml:space="preserve"> </w:t>
      </w:r>
      <w:r>
        <w:rPr>
          <w:w w:val="105"/>
        </w:rPr>
        <w:t>with</w:t>
      </w:r>
      <w:r>
        <w:rPr>
          <w:spacing w:val="19"/>
          <w:w w:val="105"/>
        </w:rPr>
        <w:t xml:space="preserve"> </w:t>
      </w:r>
      <w:r>
        <w:rPr>
          <w:w w:val="105"/>
        </w:rPr>
        <w:t>the</w:t>
      </w:r>
      <w:r>
        <w:rPr>
          <w:spacing w:val="19"/>
          <w:w w:val="105"/>
        </w:rPr>
        <w:t xml:space="preserve"> </w:t>
      </w:r>
      <w:r>
        <w:rPr>
          <w:spacing w:val="-2"/>
          <w:w w:val="105"/>
        </w:rPr>
        <w:t>optimal</w:t>
      </w:r>
    </w:p>
    <w:p w14:paraId="1F791CEA" w14:textId="77777777" w:rsidR="005F326E" w:rsidRDefault="00000000">
      <w:pPr>
        <w:pStyle w:val="BodyText"/>
        <w:spacing w:before="158"/>
        <w:ind w:left="173"/>
      </w:pPr>
      <w:proofErr w:type="gramStart"/>
      <w:r>
        <w:rPr>
          <w:rFonts w:ascii="Arial"/>
          <w:w w:val="105"/>
          <w:sz w:val="12"/>
        </w:rPr>
        <w:t>81</w:t>
      </w:r>
      <w:r>
        <w:rPr>
          <w:rFonts w:ascii="Arial"/>
          <w:spacing w:val="50"/>
          <w:w w:val="105"/>
          <w:sz w:val="12"/>
        </w:rPr>
        <w:t xml:space="preserve">  </w:t>
      </w:r>
      <w:r>
        <w:rPr>
          <w:w w:val="105"/>
        </w:rPr>
        <w:t>computational</w:t>
      </w:r>
      <w:proofErr w:type="gramEnd"/>
      <w:r>
        <w:rPr>
          <w:spacing w:val="5"/>
          <w:w w:val="105"/>
        </w:rPr>
        <w:t xml:space="preserve"> </w:t>
      </w:r>
      <w:r>
        <w:rPr>
          <w:w w:val="105"/>
        </w:rPr>
        <w:t>efficiency</w:t>
      </w:r>
      <w:r>
        <w:rPr>
          <w:spacing w:val="3"/>
          <w:w w:val="105"/>
        </w:rPr>
        <w:t xml:space="preserve"> </w:t>
      </w:r>
      <w:r>
        <w:rPr>
          <w:w w:val="105"/>
        </w:rPr>
        <w:t>associated</w:t>
      </w:r>
      <w:r>
        <w:rPr>
          <w:spacing w:val="4"/>
          <w:w w:val="105"/>
        </w:rPr>
        <w:t xml:space="preserve"> </w:t>
      </w:r>
      <w:r>
        <w:rPr>
          <w:w w:val="105"/>
        </w:rPr>
        <w:t>with</w:t>
      </w:r>
      <w:r>
        <w:rPr>
          <w:spacing w:val="4"/>
          <w:w w:val="105"/>
        </w:rPr>
        <w:t xml:space="preserve"> </w:t>
      </w:r>
      <w:r>
        <w:rPr>
          <w:w w:val="105"/>
        </w:rPr>
        <w:t>neural</w:t>
      </w:r>
      <w:r>
        <w:rPr>
          <w:spacing w:val="4"/>
          <w:w w:val="105"/>
        </w:rPr>
        <w:t xml:space="preserve"> </w:t>
      </w:r>
      <w:r>
        <w:rPr>
          <w:spacing w:val="-2"/>
          <w:w w:val="105"/>
        </w:rPr>
        <w:t>networks.</w:t>
      </w:r>
    </w:p>
    <w:p w14:paraId="0456EE3D" w14:textId="77777777" w:rsidR="005F326E" w:rsidRDefault="005F326E">
      <w:pPr>
        <w:pStyle w:val="BodyText"/>
        <w:ind w:left="0"/>
        <w:rPr>
          <w:sz w:val="20"/>
        </w:rPr>
      </w:pPr>
    </w:p>
    <w:p w14:paraId="15FE5A9A" w14:textId="77777777" w:rsidR="005F326E" w:rsidRDefault="005F326E">
      <w:pPr>
        <w:pStyle w:val="BodyText"/>
        <w:spacing w:before="7"/>
        <w:ind w:left="0"/>
      </w:pPr>
    </w:p>
    <w:p w14:paraId="59E68183" w14:textId="77777777" w:rsidR="005F326E" w:rsidRDefault="00000000">
      <w:pPr>
        <w:pStyle w:val="Heading1"/>
        <w:tabs>
          <w:tab w:val="left" w:pos="1235"/>
        </w:tabs>
        <w:ind w:left="173"/>
      </w:pPr>
      <w:r>
        <w:rPr>
          <w:rFonts w:ascii="Arial"/>
          <w:b w:val="0"/>
          <w:w w:val="115"/>
          <w:sz w:val="12"/>
        </w:rPr>
        <w:t>82</w:t>
      </w:r>
      <w:r>
        <w:rPr>
          <w:rFonts w:ascii="Arial"/>
          <w:b w:val="0"/>
          <w:spacing w:val="133"/>
          <w:w w:val="115"/>
          <w:sz w:val="12"/>
        </w:rPr>
        <w:t xml:space="preserve"> </w:t>
      </w:r>
      <w:bookmarkStart w:id="6" w:name="The_ANTsX_Ecosystem_for_mouse_brain_mapp"/>
      <w:bookmarkEnd w:id="6"/>
      <w:r>
        <w:rPr>
          <w:spacing w:val="-5"/>
          <w:w w:val="115"/>
        </w:rPr>
        <w:t>1.2</w:t>
      </w:r>
      <w:r>
        <w:tab/>
      </w:r>
      <w:r>
        <w:rPr>
          <w:w w:val="115"/>
        </w:rPr>
        <w:t>The</w:t>
      </w:r>
      <w:r>
        <w:rPr>
          <w:spacing w:val="30"/>
          <w:w w:val="115"/>
        </w:rPr>
        <w:t xml:space="preserve"> </w:t>
      </w:r>
      <w:proofErr w:type="spellStart"/>
      <w:r>
        <w:rPr>
          <w:w w:val="115"/>
        </w:rPr>
        <w:t>ANTsX</w:t>
      </w:r>
      <w:proofErr w:type="spellEnd"/>
      <w:r>
        <w:rPr>
          <w:spacing w:val="31"/>
          <w:w w:val="115"/>
        </w:rPr>
        <w:t xml:space="preserve"> </w:t>
      </w:r>
      <w:r>
        <w:rPr>
          <w:w w:val="115"/>
        </w:rPr>
        <w:t>Ecosystem</w:t>
      </w:r>
      <w:r>
        <w:rPr>
          <w:spacing w:val="30"/>
          <w:w w:val="115"/>
        </w:rPr>
        <w:t xml:space="preserve"> </w:t>
      </w:r>
      <w:r>
        <w:rPr>
          <w:w w:val="115"/>
        </w:rPr>
        <w:t>for</w:t>
      </w:r>
      <w:r>
        <w:rPr>
          <w:spacing w:val="31"/>
          <w:w w:val="115"/>
        </w:rPr>
        <w:t xml:space="preserve"> </w:t>
      </w:r>
      <w:r>
        <w:rPr>
          <w:w w:val="115"/>
        </w:rPr>
        <w:t>mouse</w:t>
      </w:r>
      <w:r>
        <w:rPr>
          <w:spacing w:val="30"/>
          <w:w w:val="115"/>
        </w:rPr>
        <w:t xml:space="preserve"> </w:t>
      </w:r>
      <w:r>
        <w:rPr>
          <w:w w:val="115"/>
        </w:rPr>
        <w:t>brain</w:t>
      </w:r>
      <w:r>
        <w:rPr>
          <w:spacing w:val="31"/>
          <w:w w:val="115"/>
        </w:rPr>
        <w:t xml:space="preserve"> </w:t>
      </w:r>
      <w:r>
        <w:rPr>
          <w:spacing w:val="-2"/>
          <w:w w:val="115"/>
        </w:rPr>
        <w:t>mapping</w:t>
      </w:r>
    </w:p>
    <w:p w14:paraId="7B0367F0" w14:textId="77777777" w:rsidR="005F326E" w:rsidRDefault="005F326E">
      <w:pPr>
        <w:pStyle w:val="BodyText"/>
        <w:spacing w:before="2"/>
        <w:ind w:left="0"/>
        <w:rPr>
          <w:b/>
        </w:rPr>
      </w:pPr>
    </w:p>
    <w:p w14:paraId="4CB74ADD" w14:textId="77777777" w:rsidR="005F326E" w:rsidRDefault="00000000">
      <w:pPr>
        <w:pStyle w:val="BodyText"/>
        <w:spacing w:before="145"/>
        <w:ind w:left="173"/>
      </w:pPr>
      <w:proofErr w:type="gramStart"/>
      <w:r>
        <w:rPr>
          <w:rFonts w:ascii="Arial"/>
          <w:sz w:val="12"/>
        </w:rPr>
        <w:t>83</w:t>
      </w:r>
      <w:r>
        <w:rPr>
          <w:rFonts w:ascii="Arial"/>
          <w:spacing w:val="67"/>
          <w:w w:val="150"/>
          <w:sz w:val="12"/>
        </w:rPr>
        <w:t xml:space="preserve">  </w:t>
      </w:r>
      <w:r>
        <w:t>As</w:t>
      </w:r>
      <w:proofErr w:type="gramEnd"/>
      <w:r>
        <w:rPr>
          <w:spacing w:val="3"/>
        </w:rPr>
        <w:t xml:space="preserve"> </w:t>
      </w:r>
      <w:r>
        <w:t>noted</w:t>
      </w:r>
      <w:r>
        <w:rPr>
          <w:spacing w:val="3"/>
        </w:rPr>
        <w:t xml:space="preserve"> </w:t>
      </w:r>
      <w:r>
        <w:t>previously,</w:t>
      </w:r>
      <w:r>
        <w:rPr>
          <w:spacing w:val="9"/>
        </w:rPr>
        <w:t xml:space="preserve"> </w:t>
      </w:r>
      <w:r>
        <w:t>many</w:t>
      </w:r>
      <w:r>
        <w:rPr>
          <w:spacing w:val="3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existing</w:t>
      </w:r>
      <w:r>
        <w:rPr>
          <w:spacing w:val="3"/>
        </w:rPr>
        <w:t xml:space="preserve"> </w:t>
      </w:r>
      <w:r>
        <w:t>packages</w:t>
      </w:r>
      <w:r>
        <w:rPr>
          <w:spacing w:val="3"/>
        </w:rPr>
        <w:t xml:space="preserve"> </w:t>
      </w:r>
      <w:r>
        <w:t>designed</w:t>
      </w:r>
      <w:r>
        <w:rPr>
          <w:spacing w:val="3"/>
        </w:rPr>
        <w:t xml:space="preserve"> </w:t>
      </w:r>
      <w:r>
        <w:t>for</w:t>
      </w:r>
      <w:r>
        <w:rPr>
          <w:spacing w:val="3"/>
        </w:rPr>
        <w:t xml:space="preserve"> </w:t>
      </w:r>
      <w:r>
        <w:t>processing</w:t>
      </w:r>
      <w:r>
        <w:rPr>
          <w:spacing w:val="3"/>
        </w:rPr>
        <w:t xml:space="preserve"> </w:t>
      </w:r>
      <w:r>
        <w:t>mouse</w:t>
      </w:r>
      <w:r>
        <w:rPr>
          <w:spacing w:val="2"/>
        </w:rPr>
        <w:t xml:space="preserve"> </w:t>
      </w:r>
      <w:r>
        <w:t>brain</w:t>
      </w:r>
      <w:r>
        <w:rPr>
          <w:spacing w:val="3"/>
        </w:rPr>
        <w:t xml:space="preserve"> </w:t>
      </w:r>
      <w:r>
        <w:rPr>
          <w:spacing w:val="-2"/>
        </w:rPr>
        <w:t>image</w:t>
      </w:r>
    </w:p>
    <w:p w14:paraId="2EBFD0AF" w14:textId="77777777" w:rsidR="005F326E" w:rsidRDefault="00000000">
      <w:pPr>
        <w:pStyle w:val="BodyText"/>
        <w:spacing w:before="158"/>
        <w:ind w:left="173"/>
      </w:pPr>
      <w:proofErr w:type="gramStart"/>
      <w:r>
        <w:rPr>
          <w:rFonts w:ascii="Arial"/>
          <w:w w:val="105"/>
          <w:sz w:val="12"/>
        </w:rPr>
        <w:t>84</w:t>
      </w:r>
      <w:r>
        <w:rPr>
          <w:rFonts w:ascii="Arial"/>
          <w:spacing w:val="49"/>
          <w:w w:val="105"/>
          <w:sz w:val="12"/>
        </w:rPr>
        <w:t xml:space="preserve">  </w:t>
      </w:r>
      <w:r>
        <w:rPr>
          <w:w w:val="105"/>
        </w:rPr>
        <w:t>data</w:t>
      </w:r>
      <w:proofErr w:type="gramEnd"/>
      <w:r>
        <w:rPr>
          <w:spacing w:val="12"/>
          <w:w w:val="105"/>
        </w:rPr>
        <w:t xml:space="preserve"> </w:t>
      </w:r>
      <w:r>
        <w:rPr>
          <w:w w:val="105"/>
        </w:rPr>
        <w:t>use</w:t>
      </w:r>
      <w:r>
        <w:rPr>
          <w:spacing w:val="13"/>
          <w:w w:val="105"/>
        </w:rPr>
        <w:t xml:space="preserve"> </w:t>
      </w:r>
      <w:proofErr w:type="spellStart"/>
      <w:r>
        <w:rPr>
          <w:w w:val="105"/>
        </w:rPr>
        <w:t>ANTsX</w:t>
      </w:r>
      <w:proofErr w:type="spellEnd"/>
      <w:r>
        <w:rPr>
          <w:spacing w:val="12"/>
          <w:w w:val="105"/>
        </w:rPr>
        <w:t xml:space="preserve"> </w:t>
      </w:r>
      <w:r>
        <w:rPr>
          <w:w w:val="105"/>
        </w:rPr>
        <w:t>tools</w:t>
      </w:r>
      <w:r>
        <w:rPr>
          <w:spacing w:val="13"/>
          <w:w w:val="105"/>
        </w:rPr>
        <w:t xml:space="preserve"> </w:t>
      </w:r>
      <w:r>
        <w:rPr>
          <w:w w:val="105"/>
        </w:rPr>
        <w:t>for</w:t>
      </w:r>
      <w:r>
        <w:rPr>
          <w:spacing w:val="12"/>
          <w:w w:val="105"/>
        </w:rPr>
        <w:t xml:space="preserve"> </w:t>
      </w:r>
      <w:r>
        <w:rPr>
          <w:w w:val="105"/>
        </w:rPr>
        <w:t>core</w:t>
      </w:r>
      <w:r>
        <w:rPr>
          <w:spacing w:val="13"/>
          <w:w w:val="105"/>
        </w:rPr>
        <w:t xml:space="preserve"> </w:t>
      </w:r>
      <w:r>
        <w:rPr>
          <w:w w:val="105"/>
        </w:rPr>
        <w:t>processing</w:t>
      </w:r>
      <w:r>
        <w:rPr>
          <w:spacing w:val="12"/>
          <w:w w:val="105"/>
        </w:rPr>
        <w:t xml:space="preserve"> </w:t>
      </w:r>
      <w:r>
        <w:rPr>
          <w:w w:val="105"/>
        </w:rPr>
        <w:t>steps</w:t>
      </w:r>
      <w:r>
        <w:rPr>
          <w:spacing w:val="13"/>
          <w:w w:val="105"/>
        </w:rPr>
        <w:t xml:space="preserve"> </w:t>
      </w:r>
      <w:r>
        <w:rPr>
          <w:w w:val="105"/>
        </w:rPr>
        <w:t>in</w:t>
      </w:r>
      <w:r>
        <w:rPr>
          <w:spacing w:val="13"/>
          <w:w w:val="105"/>
        </w:rPr>
        <w:t xml:space="preserve"> </w:t>
      </w:r>
      <w:r>
        <w:rPr>
          <w:w w:val="105"/>
        </w:rPr>
        <w:t>various</w:t>
      </w:r>
      <w:r>
        <w:rPr>
          <w:spacing w:val="12"/>
          <w:w w:val="105"/>
        </w:rPr>
        <w:t xml:space="preserve"> </w:t>
      </w:r>
      <w:r>
        <w:rPr>
          <w:w w:val="105"/>
        </w:rPr>
        <w:t>workflows,</w:t>
      </w:r>
      <w:r>
        <w:rPr>
          <w:spacing w:val="15"/>
          <w:w w:val="105"/>
        </w:rPr>
        <w:t xml:space="preserve"> </w:t>
      </w:r>
      <w:r>
        <w:rPr>
          <w:w w:val="105"/>
        </w:rPr>
        <w:t>particularly</w:t>
      </w:r>
      <w:r>
        <w:rPr>
          <w:spacing w:val="13"/>
          <w:w w:val="105"/>
        </w:rPr>
        <w:t xml:space="preserve"> </w:t>
      </w:r>
      <w:r>
        <w:rPr>
          <w:w w:val="105"/>
        </w:rPr>
        <w:t>its</w:t>
      </w:r>
      <w:r>
        <w:rPr>
          <w:spacing w:val="12"/>
          <w:w w:val="105"/>
        </w:rPr>
        <w:t xml:space="preserve"> </w:t>
      </w:r>
      <w:r>
        <w:rPr>
          <w:spacing w:val="-4"/>
          <w:w w:val="105"/>
        </w:rPr>
        <w:t>pair-</w:t>
      </w:r>
    </w:p>
    <w:p w14:paraId="0FB59F98" w14:textId="77777777" w:rsidR="005F326E" w:rsidRDefault="00000000">
      <w:pPr>
        <w:pStyle w:val="BodyText"/>
        <w:spacing w:before="157"/>
        <w:ind w:left="173"/>
      </w:pPr>
      <w:proofErr w:type="gramStart"/>
      <w:r>
        <w:rPr>
          <w:rFonts w:ascii="Arial"/>
          <w:w w:val="105"/>
          <w:sz w:val="12"/>
        </w:rPr>
        <w:t>85</w:t>
      </w:r>
      <w:r>
        <w:rPr>
          <w:rFonts w:ascii="Arial"/>
          <w:spacing w:val="55"/>
          <w:w w:val="105"/>
          <w:sz w:val="12"/>
        </w:rPr>
        <w:t xml:space="preserve">  </w:t>
      </w:r>
      <w:r>
        <w:rPr>
          <w:w w:val="105"/>
        </w:rPr>
        <w:t>wise</w:t>
      </w:r>
      <w:proofErr w:type="gramEnd"/>
      <w:r>
        <w:rPr>
          <w:w w:val="105"/>
        </w:rPr>
        <w:t>,</w:t>
      </w:r>
      <w:r>
        <w:rPr>
          <w:spacing w:val="26"/>
          <w:w w:val="105"/>
        </w:rPr>
        <w:t xml:space="preserve"> </w:t>
      </w:r>
      <w:r>
        <w:rPr>
          <w:w w:val="105"/>
        </w:rPr>
        <w:t>intensity-based</w:t>
      </w:r>
      <w:r>
        <w:rPr>
          <w:spacing w:val="23"/>
          <w:w w:val="105"/>
        </w:rPr>
        <w:t xml:space="preserve"> </w:t>
      </w:r>
      <w:r>
        <w:rPr>
          <w:w w:val="105"/>
        </w:rPr>
        <w:t>image</w:t>
      </w:r>
      <w:r>
        <w:rPr>
          <w:spacing w:val="23"/>
          <w:w w:val="105"/>
        </w:rPr>
        <w:t xml:space="preserve"> </w:t>
      </w:r>
      <w:r>
        <w:rPr>
          <w:w w:val="105"/>
        </w:rPr>
        <w:t>registration</w:t>
      </w:r>
      <w:r>
        <w:rPr>
          <w:spacing w:val="22"/>
          <w:w w:val="105"/>
        </w:rPr>
        <w:t xml:space="preserve"> </w:t>
      </w:r>
      <w:r>
        <w:rPr>
          <w:w w:val="105"/>
        </w:rPr>
        <w:t>capabilities</w:t>
      </w:r>
      <w:r>
        <w:rPr>
          <w:spacing w:val="23"/>
          <w:w w:val="105"/>
        </w:rPr>
        <w:t xml:space="preserve"> </w:t>
      </w:r>
      <w:r>
        <w:rPr>
          <w:w w:val="105"/>
        </w:rPr>
        <w:t>and</w:t>
      </w:r>
      <w:r>
        <w:rPr>
          <w:spacing w:val="21"/>
          <w:w w:val="105"/>
        </w:rPr>
        <w:t xml:space="preserve"> </w:t>
      </w:r>
      <w:r>
        <w:rPr>
          <w:w w:val="105"/>
        </w:rPr>
        <w:t>bias</w:t>
      </w:r>
      <w:r>
        <w:rPr>
          <w:spacing w:val="23"/>
          <w:w w:val="105"/>
        </w:rPr>
        <w:t xml:space="preserve"> </w:t>
      </w:r>
      <w:r>
        <w:rPr>
          <w:w w:val="105"/>
        </w:rPr>
        <w:t>field</w:t>
      </w:r>
      <w:r>
        <w:rPr>
          <w:spacing w:val="23"/>
          <w:w w:val="105"/>
        </w:rPr>
        <w:t xml:space="preserve"> </w:t>
      </w:r>
      <w:r>
        <w:rPr>
          <w:w w:val="105"/>
        </w:rPr>
        <w:t>correction.</w:t>
      </w:r>
      <w:r>
        <w:rPr>
          <w:spacing w:val="75"/>
          <w:w w:val="105"/>
        </w:rPr>
        <w:t xml:space="preserve"> </w:t>
      </w:r>
      <w:r>
        <w:rPr>
          <w:spacing w:val="-2"/>
          <w:w w:val="105"/>
        </w:rPr>
        <w:t>Historically,</w:t>
      </w:r>
    </w:p>
    <w:p w14:paraId="45B851C6" w14:textId="77777777" w:rsidR="005F326E" w:rsidRDefault="00000000">
      <w:pPr>
        <w:pStyle w:val="BodyText"/>
        <w:spacing w:before="142"/>
        <w:ind w:left="173"/>
        <w:rPr>
          <w:sz w:val="16"/>
        </w:rPr>
      </w:pPr>
      <w:proofErr w:type="gramStart"/>
      <w:r>
        <w:rPr>
          <w:rFonts w:ascii="Arial" w:hAnsi="Arial"/>
          <w:w w:val="105"/>
          <w:sz w:val="12"/>
        </w:rPr>
        <w:t>86</w:t>
      </w:r>
      <w:r>
        <w:rPr>
          <w:rFonts w:ascii="Arial" w:hAnsi="Arial"/>
          <w:spacing w:val="50"/>
          <w:w w:val="105"/>
          <w:sz w:val="12"/>
        </w:rPr>
        <w:t xml:space="preserve">  </w:t>
      </w:r>
      <w:proofErr w:type="spellStart"/>
      <w:r>
        <w:rPr>
          <w:w w:val="105"/>
        </w:rPr>
        <w:t>ANTsX</w:t>
      </w:r>
      <w:proofErr w:type="spellEnd"/>
      <w:proofErr w:type="gramEnd"/>
      <w:r>
        <w:rPr>
          <w:spacing w:val="4"/>
          <w:w w:val="105"/>
        </w:rPr>
        <w:t xml:space="preserve"> </w:t>
      </w:r>
      <w:r>
        <w:rPr>
          <w:w w:val="105"/>
        </w:rPr>
        <w:t>development</w:t>
      </w:r>
      <w:r>
        <w:rPr>
          <w:spacing w:val="4"/>
          <w:w w:val="105"/>
        </w:rPr>
        <w:t xml:space="preserve"> </w:t>
      </w:r>
      <w:r>
        <w:rPr>
          <w:w w:val="105"/>
        </w:rPr>
        <w:t>is</w:t>
      </w:r>
      <w:r>
        <w:rPr>
          <w:spacing w:val="5"/>
          <w:w w:val="105"/>
        </w:rPr>
        <w:t xml:space="preserve"> </w:t>
      </w:r>
      <w:r>
        <w:rPr>
          <w:w w:val="105"/>
        </w:rPr>
        <w:t>originally</w:t>
      </w:r>
      <w:r>
        <w:rPr>
          <w:spacing w:val="4"/>
          <w:w w:val="105"/>
        </w:rPr>
        <w:t xml:space="preserve"> </w:t>
      </w:r>
      <w:r>
        <w:rPr>
          <w:w w:val="105"/>
        </w:rPr>
        <w:t>based</w:t>
      </w:r>
      <w:r>
        <w:rPr>
          <w:spacing w:val="4"/>
          <w:w w:val="105"/>
        </w:rPr>
        <w:t xml:space="preserve"> </w:t>
      </w:r>
      <w:r>
        <w:rPr>
          <w:w w:val="105"/>
        </w:rPr>
        <w:t>on</w:t>
      </w:r>
      <w:r>
        <w:rPr>
          <w:spacing w:val="4"/>
          <w:w w:val="105"/>
        </w:rPr>
        <w:t xml:space="preserve"> </w:t>
      </w:r>
      <w:r>
        <w:rPr>
          <w:w w:val="105"/>
        </w:rPr>
        <w:t>fundamental</w:t>
      </w:r>
      <w:r>
        <w:rPr>
          <w:spacing w:val="4"/>
          <w:w w:val="105"/>
        </w:rPr>
        <w:t xml:space="preserve"> </w:t>
      </w:r>
      <w:r>
        <w:rPr>
          <w:w w:val="105"/>
        </w:rPr>
        <w:t>approaches</w:t>
      </w:r>
      <w:r>
        <w:rPr>
          <w:spacing w:val="4"/>
          <w:w w:val="105"/>
        </w:rPr>
        <w:t xml:space="preserve"> </w:t>
      </w:r>
      <w:r>
        <w:rPr>
          <w:w w:val="105"/>
        </w:rPr>
        <w:t>to</w:t>
      </w:r>
      <w:r>
        <w:rPr>
          <w:spacing w:val="4"/>
          <w:w w:val="105"/>
        </w:rPr>
        <w:t xml:space="preserve"> </w:t>
      </w:r>
      <w:r>
        <w:rPr>
          <w:w w:val="105"/>
        </w:rPr>
        <w:t>image</w:t>
      </w:r>
      <w:r>
        <w:rPr>
          <w:spacing w:val="4"/>
          <w:w w:val="105"/>
        </w:rPr>
        <w:t xml:space="preserve"> </w:t>
      </w:r>
      <w:r>
        <w:rPr>
          <w:spacing w:val="-2"/>
          <w:w w:val="105"/>
        </w:rPr>
        <w:t>mapping,</w:t>
      </w:r>
      <w:r>
        <w:rPr>
          <w:spacing w:val="-2"/>
          <w:w w:val="105"/>
          <w:position w:val="9"/>
          <w:sz w:val="16"/>
        </w:rPr>
        <w:t>38–40</w:t>
      </w:r>
    </w:p>
    <w:p w14:paraId="4B2604AD" w14:textId="77777777" w:rsidR="005F326E" w:rsidRDefault="00000000">
      <w:pPr>
        <w:pStyle w:val="BodyText"/>
        <w:spacing w:before="157"/>
        <w:ind w:left="173"/>
      </w:pPr>
      <w:proofErr w:type="gramStart"/>
      <w:r>
        <w:rPr>
          <w:rFonts w:ascii="Arial"/>
          <w:w w:val="105"/>
          <w:sz w:val="12"/>
        </w:rPr>
        <w:t>87</w:t>
      </w:r>
      <w:r>
        <w:rPr>
          <w:rFonts w:ascii="Arial"/>
          <w:spacing w:val="62"/>
          <w:w w:val="105"/>
          <w:sz w:val="12"/>
        </w:rPr>
        <w:t xml:space="preserve">  </w:t>
      </w:r>
      <w:r>
        <w:rPr>
          <w:w w:val="105"/>
        </w:rPr>
        <w:t>particularly</w:t>
      </w:r>
      <w:proofErr w:type="gramEnd"/>
      <w:r>
        <w:rPr>
          <w:spacing w:val="4"/>
          <w:w w:val="105"/>
        </w:rPr>
        <w:t xml:space="preserve"> </w:t>
      </w:r>
      <w:r>
        <w:rPr>
          <w:w w:val="105"/>
        </w:rPr>
        <w:t>in</w:t>
      </w:r>
      <w:r>
        <w:rPr>
          <w:spacing w:val="4"/>
          <w:w w:val="105"/>
        </w:rPr>
        <w:t xml:space="preserve"> </w:t>
      </w:r>
      <w:r>
        <w:rPr>
          <w:w w:val="105"/>
        </w:rPr>
        <w:t>the</w:t>
      </w:r>
      <w:r>
        <w:rPr>
          <w:spacing w:val="4"/>
          <w:w w:val="105"/>
        </w:rPr>
        <w:t xml:space="preserve"> </w:t>
      </w:r>
      <w:r>
        <w:rPr>
          <w:w w:val="105"/>
        </w:rPr>
        <w:t>human</w:t>
      </w:r>
      <w:r>
        <w:rPr>
          <w:spacing w:val="5"/>
          <w:w w:val="105"/>
        </w:rPr>
        <w:t xml:space="preserve"> </w:t>
      </w:r>
      <w:r>
        <w:rPr>
          <w:w w:val="105"/>
        </w:rPr>
        <w:t>brain,</w:t>
      </w:r>
      <w:r>
        <w:rPr>
          <w:spacing w:val="5"/>
          <w:w w:val="105"/>
        </w:rPr>
        <w:t xml:space="preserve"> </w:t>
      </w:r>
      <w:r>
        <w:rPr>
          <w:w w:val="105"/>
        </w:rPr>
        <w:t>which</w:t>
      </w:r>
      <w:r>
        <w:rPr>
          <w:spacing w:val="4"/>
          <w:w w:val="105"/>
        </w:rPr>
        <w:t xml:space="preserve"> </w:t>
      </w:r>
      <w:r>
        <w:rPr>
          <w:w w:val="105"/>
        </w:rPr>
        <w:t>has</w:t>
      </w:r>
      <w:r>
        <w:rPr>
          <w:spacing w:val="5"/>
          <w:w w:val="105"/>
        </w:rPr>
        <w:t xml:space="preserve"> </w:t>
      </w:r>
      <w:r>
        <w:rPr>
          <w:w w:val="105"/>
        </w:rPr>
        <w:t>resulted</w:t>
      </w:r>
      <w:r>
        <w:rPr>
          <w:spacing w:val="5"/>
          <w:w w:val="105"/>
        </w:rPr>
        <w:t xml:space="preserve"> </w:t>
      </w:r>
      <w:r>
        <w:rPr>
          <w:w w:val="105"/>
        </w:rPr>
        <w:t>in</w:t>
      </w:r>
      <w:r>
        <w:rPr>
          <w:spacing w:val="4"/>
          <w:w w:val="105"/>
        </w:rPr>
        <w:t xml:space="preserve"> </w:t>
      </w:r>
      <w:r>
        <w:rPr>
          <w:w w:val="105"/>
        </w:rPr>
        <w:t>core</w:t>
      </w:r>
      <w:r>
        <w:rPr>
          <w:spacing w:val="4"/>
          <w:w w:val="105"/>
        </w:rPr>
        <w:t xml:space="preserve"> </w:t>
      </w:r>
      <w:r>
        <w:rPr>
          <w:w w:val="105"/>
        </w:rPr>
        <w:t>contributions</w:t>
      </w:r>
      <w:r>
        <w:rPr>
          <w:spacing w:val="3"/>
          <w:w w:val="105"/>
        </w:rPr>
        <w:t xml:space="preserve"> </w:t>
      </w:r>
      <w:r>
        <w:rPr>
          <w:w w:val="105"/>
        </w:rPr>
        <w:t>to</w:t>
      </w:r>
      <w:r>
        <w:rPr>
          <w:spacing w:val="4"/>
          <w:w w:val="105"/>
        </w:rPr>
        <w:t xml:space="preserve"> </w:t>
      </w:r>
      <w:r>
        <w:rPr>
          <w:w w:val="105"/>
        </w:rPr>
        <w:t>the</w:t>
      </w:r>
      <w:r>
        <w:rPr>
          <w:spacing w:val="4"/>
          <w:w w:val="105"/>
        </w:rPr>
        <w:t xml:space="preserve"> </w:t>
      </w:r>
      <w:r>
        <w:rPr>
          <w:w w:val="105"/>
        </w:rPr>
        <w:t>field</w:t>
      </w:r>
      <w:r>
        <w:rPr>
          <w:spacing w:val="5"/>
          <w:w w:val="105"/>
        </w:rPr>
        <w:t xml:space="preserve"> </w:t>
      </w:r>
      <w:r>
        <w:rPr>
          <w:w w:val="105"/>
        </w:rPr>
        <w:t>such</w:t>
      </w:r>
      <w:r>
        <w:rPr>
          <w:spacing w:val="5"/>
          <w:w w:val="105"/>
        </w:rPr>
        <w:t xml:space="preserve"> </w:t>
      </w:r>
      <w:r>
        <w:rPr>
          <w:spacing w:val="-5"/>
          <w:w w:val="105"/>
        </w:rPr>
        <w:t>as</w:t>
      </w:r>
    </w:p>
    <w:p w14:paraId="0C8E4255" w14:textId="77777777" w:rsidR="005F326E" w:rsidRDefault="00000000">
      <w:pPr>
        <w:pStyle w:val="BodyText"/>
        <w:spacing w:before="143"/>
        <w:ind w:left="173"/>
      </w:pPr>
      <w:proofErr w:type="gramStart"/>
      <w:r>
        <w:rPr>
          <w:rFonts w:ascii="Arial"/>
          <w:w w:val="105"/>
          <w:sz w:val="12"/>
        </w:rPr>
        <w:t>88</w:t>
      </w:r>
      <w:r>
        <w:rPr>
          <w:rFonts w:ascii="Arial"/>
          <w:spacing w:val="46"/>
          <w:w w:val="105"/>
          <w:sz w:val="12"/>
        </w:rPr>
        <w:t xml:space="preserve">  </w:t>
      </w:r>
      <w:r>
        <w:rPr>
          <w:w w:val="105"/>
        </w:rPr>
        <w:t>the</w:t>
      </w:r>
      <w:proofErr w:type="gramEnd"/>
      <w:r>
        <w:rPr>
          <w:spacing w:val="-4"/>
          <w:w w:val="105"/>
        </w:rPr>
        <w:t xml:space="preserve"> </w:t>
      </w:r>
      <w:r>
        <w:rPr>
          <w:w w:val="105"/>
        </w:rPr>
        <w:t>well-known</w:t>
      </w:r>
      <w:r>
        <w:rPr>
          <w:spacing w:val="-4"/>
          <w:w w:val="105"/>
        </w:rPr>
        <w:t xml:space="preserve"> </w:t>
      </w:r>
      <w:r>
        <w:rPr>
          <w:w w:val="105"/>
        </w:rPr>
        <w:t>Symmetric</w:t>
      </w:r>
      <w:r>
        <w:rPr>
          <w:spacing w:val="-4"/>
          <w:w w:val="105"/>
        </w:rPr>
        <w:t xml:space="preserve"> </w:t>
      </w:r>
      <w:r>
        <w:rPr>
          <w:w w:val="105"/>
        </w:rPr>
        <w:t>Normalization</w:t>
      </w:r>
      <w:r>
        <w:rPr>
          <w:spacing w:val="-4"/>
          <w:w w:val="105"/>
        </w:rPr>
        <w:t xml:space="preserve"> </w:t>
      </w:r>
      <w:r>
        <w:rPr>
          <w:w w:val="105"/>
        </w:rPr>
        <w:t>(</w:t>
      </w:r>
      <w:proofErr w:type="spellStart"/>
      <w:r>
        <w:rPr>
          <w:w w:val="105"/>
        </w:rPr>
        <w:t>SyN</w:t>
      </w:r>
      <w:proofErr w:type="spellEnd"/>
      <w:r>
        <w:rPr>
          <w:w w:val="105"/>
        </w:rPr>
        <w:t>)</w:t>
      </w:r>
      <w:r>
        <w:rPr>
          <w:spacing w:val="-4"/>
          <w:w w:val="105"/>
        </w:rPr>
        <w:t xml:space="preserve"> </w:t>
      </w:r>
      <w:r>
        <w:rPr>
          <w:w w:val="105"/>
        </w:rPr>
        <w:t>algorithm.</w:t>
      </w:r>
      <w:r>
        <w:rPr>
          <w:w w:val="105"/>
          <w:position w:val="9"/>
          <w:sz w:val="16"/>
        </w:rPr>
        <w:t>41</w:t>
      </w:r>
      <w:r>
        <w:rPr>
          <w:spacing w:val="25"/>
          <w:w w:val="105"/>
          <w:position w:val="9"/>
          <w:sz w:val="16"/>
        </w:rPr>
        <w:t xml:space="preserve"> </w:t>
      </w:r>
      <w:r>
        <w:rPr>
          <w:w w:val="105"/>
        </w:rPr>
        <w:t>Since</w:t>
      </w:r>
      <w:r>
        <w:rPr>
          <w:spacing w:val="-4"/>
          <w:w w:val="105"/>
        </w:rPr>
        <w:t xml:space="preserve"> </w:t>
      </w:r>
      <w:r>
        <w:rPr>
          <w:w w:val="105"/>
        </w:rPr>
        <w:t>its</w:t>
      </w:r>
      <w:r>
        <w:rPr>
          <w:spacing w:val="-4"/>
          <w:w w:val="105"/>
        </w:rPr>
        <w:t xml:space="preserve"> </w:t>
      </w:r>
      <w:r>
        <w:rPr>
          <w:w w:val="105"/>
        </w:rPr>
        <w:t>development,</w:t>
      </w:r>
      <w:r>
        <w:rPr>
          <w:spacing w:val="-3"/>
          <w:w w:val="105"/>
        </w:rPr>
        <w:t xml:space="preserve"> </w:t>
      </w:r>
      <w:r>
        <w:rPr>
          <w:spacing w:val="-2"/>
          <w:w w:val="105"/>
        </w:rPr>
        <w:t>various</w:t>
      </w:r>
    </w:p>
    <w:p w14:paraId="4893766B" w14:textId="77777777" w:rsidR="005F326E" w:rsidRDefault="00000000">
      <w:pPr>
        <w:pStyle w:val="BodyText"/>
        <w:spacing w:before="157"/>
        <w:ind w:left="173"/>
      </w:pPr>
      <w:proofErr w:type="gramStart"/>
      <w:r>
        <w:rPr>
          <w:rFonts w:ascii="Arial"/>
          <w:w w:val="105"/>
          <w:sz w:val="12"/>
        </w:rPr>
        <w:t>89</w:t>
      </w:r>
      <w:r>
        <w:rPr>
          <w:rFonts w:ascii="Arial"/>
          <w:spacing w:val="59"/>
          <w:w w:val="105"/>
          <w:sz w:val="12"/>
        </w:rPr>
        <w:t xml:space="preserve">  </w:t>
      </w:r>
      <w:r>
        <w:rPr>
          <w:w w:val="105"/>
        </w:rPr>
        <w:t>independent</w:t>
      </w:r>
      <w:proofErr w:type="gramEnd"/>
      <w:r>
        <w:rPr>
          <w:spacing w:val="32"/>
          <w:w w:val="105"/>
        </w:rPr>
        <w:t xml:space="preserve"> </w:t>
      </w:r>
      <w:r>
        <w:rPr>
          <w:w w:val="105"/>
        </w:rPr>
        <w:t>platforms</w:t>
      </w:r>
      <w:r>
        <w:rPr>
          <w:spacing w:val="33"/>
          <w:w w:val="105"/>
        </w:rPr>
        <w:t xml:space="preserve"> </w:t>
      </w:r>
      <w:r>
        <w:rPr>
          <w:w w:val="105"/>
        </w:rPr>
        <w:t>have</w:t>
      </w:r>
      <w:r>
        <w:rPr>
          <w:spacing w:val="33"/>
          <w:w w:val="105"/>
        </w:rPr>
        <w:t xml:space="preserve"> </w:t>
      </w:r>
      <w:r>
        <w:rPr>
          <w:w w:val="105"/>
        </w:rPr>
        <w:t>been</w:t>
      </w:r>
      <w:r>
        <w:rPr>
          <w:spacing w:val="33"/>
          <w:w w:val="105"/>
        </w:rPr>
        <w:t xml:space="preserve"> </w:t>
      </w:r>
      <w:r>
        <w:rPr>
          <w:w w:val="105"/>
        </w:rPr>
        <w:t>used</w:t>
      </w:r>
      <w:r>
        <w:rPr>
          <w:spacing w:val="33"/>
          <w:w w:val="105"/>
        </w:rPr>
        <w:t xml:space="preserve"> </w:t>
      </w:r>
      <w:r>
        <w:rPr>
          <w:w w:val="105"/>
        </w:rPr>
        <w:t>to</w:t>
      </w:r>
      <w:r>
        <w:rPr>
          <w:spacing w:val="32"/>
          <w:w w:val="105"/>
        </w:rPr>
        <w:t xml:space="preserve"> </w:t>
      </w:r>
      <w:r>
        <w:rPr>
          <w:w w:val="105"/>
        </w:rPr>
        <w:t>evaluate</w:t>
      </w:r>
      <w:r>
        <w:rPr>
          <w:spacing w:val="33"/>
          <w:w w:val="105"/>
        </w:rPr>
        <w:t xml:space="preserve"> </w:t>
      </w:r>
      <w:proofErr w:type="spellStart"/>
      <w:r>
        <w:rPr>
          <w:w w:val="105"/>
        </w:rPr>
        <w:t>ANTsX</w:t>
      </w:r>
      <w:proofErr w:type="spellEnd"/>
      <w:r>
        <w:rPr>
          <w:spacing w:val="33"/>
          <w:w w:val="105"/>
        </w:rPr>
        <w:t xml:space="preserve"> </w:t>
      </w:r>
      <w:r>
        <w:rPr>
          <w:w w:val="105"/>
        </w:rPr>
        <w:t>image</w:t>
      </w:r>
      <w:r>
        <w:rPr>
          <w:spacing w:val="33"/>
          <w:w w:val="105"/>
        </w:rPr>
        <w:t xml:space="preserve"> </w:t>
      </w:r>
      <w:r>
        <w:rPr>
          <w:w w:val="105"/>
        </w:rPr>
        <w:t>registration</w:t>
      </w:r>
      <w:r>
        <w:rPr>
          <w:spacing w:val="33"/>
          <w:w w:val="105"/>
        </w:rPr>
        <w:t xml:space="preserve"> </w:t>
      </w:r>
      <w:r>
        <w:rPr>
          <w:spacing w:val="-2"/>
          <w:w w:val="105"/>
        </w:rPr>
        <w:t>capabilities</w:t>
      </w:r>
    </w:p>
    <w:p w14:paraId="5C32C1E8" w14:textId="77777777" w:rsidR="005F326E" w:rsidRDefault="005F326E">
      <w:pPr>
        <w:sectPr w:rsidR="005F326E" w:rsidSect="008C17C3">
          <w:pgSz w:w="12240" w:h="15840"/>
          <w:pgMar w:top="1320" w:right="0" w:bottom="280" w:left="940" w:header="720" w:footer="720" w:gutter="0"/>
          <w:cols w:space="720"/>
        </w:sectPr>
      </w:pPr>
    </w:p>
    <w:p w14:paraId="2245D5B9" w14:textId="77777777" w:rsidR="005F326E" w:rsidRDefault="005F326E">
      <w:pPr>
        <w:pStyle w:val="BodyText"/>
        <w:ind w:left="0"/>
        <w:rPr>
          <w:sz w:val="20"/>
        </w:rPr>
      </w:pPr>
    </w:p>
    <w:p w14:paraId="6C24D805" w14:textId="77777777" w:rsidR="005F326E" w:rsidRDefault="005F326E">
      <w:pPr>
        <w:pStyle w:val="BodyText"/>
        <w:ind w:left="0"/>
        <w:rPr>
          <w:sz w:val="20"/>
        </w:rPr>
      </w:pPr>
    </w:p>
    <w:p w14:paraId="5C803266" w14:textId="77777777" w:rsidR="005F326E" w:rsidRDefault="005F326E">
      <w:pPr>
        <w:pStyle w:val="BodyText"/>
        <w:ind w:left="0"/>
        <w:rPr>
          <w:sz w:val="20"/>
        </w:rPr>
      </w:pPr>
    </w:p>
    <w:p w14:paraId="3D1A5330" w14:textId="77777777" w:rsidR="005F326E" w:rsidRDefault="005F326E">
      <w:pPr>
        <w:pStyle w:val="BodyText"/>
        <w:ind w:left="0"/>
        <w:rPr>
          <w:sz w:val="20"/>
        </w:rPr>
      </w:pPr>
    </w:p>
    <w:p w14:paraId="35F63400" w14:textId="77777777" w:rsidR="005F326E" w:rsidRDefault="005F326E">
      <w:pPr>
        <w:pStyle w:val="BodyText"/>
        <w:spacing w:before="2"/>
        <w:ind w:left="0"/>
        <w:rPr>
          <w:sz w:val="18"/>
        </w:rPr>
      </w:pPr>
    </w:p>
    <w:p w14:paraId="4135BC7E" w14:textId="77777777" w:rsidR="005F326E" w:rsidRDefault="00000000">
      <w:pPr>
        <w:pStyle w:val="BodyText"/>
        <w:spacing w:before="146"/>
        <w:ind w:left="2997"/>
      </w:pPr>
      <w:bookmarkStart w:id="7" w:name="_bookmark0"/>
      <w:bookmarkEnd w:id="7"/>
      <w:r>
        <w:rPr>
          <w:w w:val="105"/>
        </w:rPr>
        <w:t>Table</w:t>
      </w:r>
      <w:r>
        <w:rPr>
          <w:spacing w:val="-5"/>
          <w:w w:val="105"/>
        </w:rPr>
        <w:t xml:space="preserve"> </w:t>
      </w:r>
      <w:r>
        <w:rPr>
          <w:w w:val="105"/>
        </w:rPr>
        <w:t>1:</w:t>
      </w:r>
      <w:r>
        <w:rPr>
          <w:spacing w:val="14"/>
          <w:w w:val="105"/>
        </w:rPr>
        <w:t xml:space="preserve"> </w:t>
      </w:r>
      <w:r>
        <w:rPr>
          <w:w w:val="105"/>
        </w:rPr>
        <w:t>Sampling</w:t>
      </w:r>
      <w:r>
        <w:rPr>
          <w:spacing w:val="-5"/>
          <w:w w:val="105"/>
        </w:rPr>
        <w:t xml:space="preserve"> </w:t>
      </w:r>
      <w:r>
        <w:rPr>
          <w:w w:val="105"/>
        </w:rPr>
        <w:t>of</w:t>
      </w:r>
      <w:r>
        <w:rPr>
          <w:spacing w:val="-5"/>
          <w:w w:val="105"/>
        </w:rPr>
        <w:t xml:space="preserve"> </w:t>
      </w:r>
      <w:proofErr w:type="spellStart"/>
      <w:r>
        <w:rPr>
          <w:w w:val="105"/>
        </w:rPr>
        <w:t>ANTsX</w:t>
      </w:r>
      <w:proofErr w:type="spellEnd"/>
      <w:r>
        <w:rPr>
          <w:spacing w:val="-5"/>
          <w:w w:val="105"/>
        </w:rPr>
        <w:t xml:space="preserve"> </w:t>
      </w:r>
      <w:r>
        <w:rPr>
          <w:spacing w:val="-2"/>
          <w:w w:val="105"/>
        </w:rPr>
        <w:t>functionality</w:t>
      </w:r>
    </w:p>
    <w:p w14:paraId="458CF51B" w14:textId="77777777" w:rsidR="005F326E" w:rsidRDefault="00000000">
      <w:pPr>
        <w:pStyle w:val="BodyText"/>
        <w:ind w:left="0"/>
        <w:rPr>
          <w:sz w:val="19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87840" behindDoc="1" locked="0" layoutInCell="1" allowOverlap="1" wp14:anchorId="32D3A9C4" wp14:editId="7D24A0D0">
                <wp:simplePos x="0" y="0"/>
                <wp:positionH relativeFrom="page">
                  <wp:posOffset>1039914</wp:posOffset>
                </wp:positionH>
                <wp:positionV relativeFrom="paragraph">
                  <wp:posOffset>154456</wp:posOffset>
                </wp:positionV>
                <wp:extent cx="5646420" cy="1270"/>
                <wp:effectExtent l="0" t="0" r="0" b="0"/>
                <wp:wrapTopAndBottom/>
                <wp:docPr id="1" name="Graphic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64642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646420">
                              <a:moveTo>
                                <a:pt x="0" y="0"/>
                              </a:moveTo>
                              <a:lnTo>
                                <a:pt x="5646407" y="0"/>
                              </a:lnTo>
                            </a:path>
                          </a:pathLst>
                        </a:custGeom>
                        <a:ln w="11887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ve="http://schemas.openxmlformats.org/markup-compatibility/2006" xmlns:a="http://schemas.openxmlformats.org/drawingml/2006/main" xmlns:pic="http://schemas.openxmlformats.org/drawingml/2006/picture">
            <w:pict>
              <v:shape style="position:absolute;margin-left:81.883003pt;margin-top:12.161957pt;width:444.6pt;height:.1pt;mso-position-horizontal-relative:page;mso-position-vertical-relative:paragraph;z-index:-15728640;mso-wrap-distance-left:0;mso-wrap-distance-right:0" id="docshape1" coordorigin="1638,243" coordsize="8892,0" path="m1638,243l10530,243e" filled="false" stroked="true" strokeweight=".936pt" strokecolor="#000000">
                <v:path arrowok="t"/>
                <v:stroke dashstyle="solid"/>
                <w10:wrap type="topAndBottom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588352" behindDoc="1" locked="0" layoutInCell="1" allowOverlap="1" wp14:anchorId="013A38E3" wp14:editId="31A5108B">
                <wp:simplePos x="0" y="0"/>
                <wp:positionH relativeFrom="page">
                  <wp:posOffset>1039914</wp:posOffset>
                </wp:positionH>
                <wp:positionV relativeFrom="paragraph">
                  <wp:posOffset>202894</wp:posOffset>
                </wp:positionV>
                <wp:extent cx="5646420" cy="172085"/>
                <wp:effectExtent l="0" t="0" r="0" b="0"/>
                <wp:wrapTopAndBottom/>
                <wp:docPr id="2" name="Text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646420" cy="172085"/>
                        </a:xfrm>
                        <a:prstGeom prst="rect">
                          <a:avLst/>
                        </a:prstGeom>
                        <a:solidFill>
                          <a:srgbClr val="DFDFDF"/>
                        </a:solidFill>
                      </wps:spPr>
                      <wps:txbx>
                        <w:txbxContent>
                          <w:p w14:paraId="6EE71F54" w14:textId="77777777" w:rsidR="005F326E" w:rsidRDefault="00000000">
                            <w:pPr>
                              <w:spacing w:line="237" w:lineRule="exact"/>
                              <w:ind w:left="3124" w:right="3053"/>
                              <w:jc w:val="center"/>
                              <w:rPr>
                                <w:i/>
                                <w:color w:val="000000"/>
                              </w:rPr>
                            </w:pPr>
                            <w:proofErr w:type="spellStart"/>
                            <w:r>
                              <w:rPr>
                                <w:i/>
                                <w:color w:val="000000"/>
                                <w:w w:val="105"/>
                              </w:rPr>
                              <w:t>ANTsPy</w:t>
                            </w:r>
                            <w:proofErr w:type="spellEnd"/>
                            <w:r>
                              <w:rPr>
                                <w:i/>
                                <w:color w:val="000000"/>
                                <w:w w:val="105"/>
                              </w:rPr>
                              <w:t>:</w:t>
                            </w:r>
                            <w:r>
                              <w:rPr>
                                <w:i/>
                                <w:color w:val="000000"/>
                                <w:spacing w:val="72"/>
                                <w:w w:val="105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000000"/>
                                <w:spacing w:val="-2"/>
                                <w:w w:val="105"/>
                              </w:rPr>
                              <w:t>Preprocessing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 xmlns:ve="http://schemas.openxmlformats.org/markup-compatibility/2006" xmlns:a="http://schemas.openxmlformats.org/drawingml/2006/main" xmlns:pic="http://schemas.openxmlformats.org/drawingml/2006/picture">
            <w:pict>
              <v:shapetype id="_x0000_t202" o:spt="202" coordsize="21600,21600" path="m,l,21600r21600,l21600,xe">
                <v:stroke joinstyle="miter"/>
                <v:path gradientshapeok="t" o:connecttype="rect"/>
              </v:shapetype>
              <v:shape style="position:absolute;margin-left:81.883003pt;margin-top:15.975957pt;width:444.6pt;height:13.55pt;mso-position-horizontal-relative:page;mso-position-vertical-relative:paragraph;z-index:-15728128;mso-wrap-distance-left:0;mso-wrap-distance-right:0" type="#_x0000_t202" id="docshape2" filled="true" fillcolor="#dfdfdf" stroked="false">
                <v:textbox inset="0,0,0,0">
                  <w:txbxContent>
                    <w:p>
                      <w:pPr>
                        <w:spacing w:line="237" w:lineRule="exact" w:before="0"/>
                        <w:ind w:left="3124" w:right="3053" w:firstLine="0"/>
                        <w:jc w:val="center"/>
                        <w:rPr>
                          <w:i/>
                          <w:color w:val="000000"/>
                          <w:sz w:val="22"/>
                        </w:rPr>
                      </w:pPr>
                      <w:r>
                        <w:rPr>
                          <w:i/>
                          <w:color w:val="000000"/>
                          <w:w w:val="105"/>
                          <w:sz w:val="22"/>
                        </w:rPr>
                        <w:t>ANTsPy:</w:t>
                      </w:r>
                      <w:r>
                        <w:rPr>
                          <w:i/>
                          <w:color w:val="000000"/>
                          <w:spacing w:val="72"/>
                          <w:w w:val="105"/>
                          <w:sz w:val="22"/>
                        </w:rPr>
                        <w:t> </w:t>
                      </w:r>
                      <w:r>
                        <w:rPr>
                          <w:i/>
                          <w:color w:val="000000"/>
                          <w:spacing w:val="-2"/>
                          <w:w w:val="105"/>
                          <w:sz w:val="22"/>
                        </w:rPr>
                        <w:t>Preprocessing</w:t>
                      </w:r>
                    </w:p>
                  </w:txbxContent>
                </v:textbox>
                <v:fill type="solid"/>
                <w10:wrap type="topAndBottom"/>
              </v:shape>
            </w:pict>
          </mc:Fallback>
        </mc:AlternateContent>
      </w:r>
    </w:p>
    <w:p w14:paraId="4BA3E3A6" w14:textId="77777777" w:rsidR="005F326E" w:rsidRDefault="005F326E">
      <w:pPr>
        <w:pStyle w:val="BodyText"/>
        <w:spacing w:before="8"/>
        <w:ind w:left="0"/>
        <w:rPr>
          <w:sz w:val="3"/>
        </w:rPr>
      </w:pPr>
    </w:p>
    <w:p w14:paraId="69614526" w14:textId="77777777" w:rsidR="005F326E" w:rsidRDefault="005F326E">
      <w:pPr>
        <w:pStyle w:val="BodyText"/>
        <w:spacing w:before="5"/>
        <w:ind w:left="0"/>
        <w:rPr>
          <w:sz w:val="4"/>
        </w:rPr>
      </w:pPr>
    </w:p>
    <w:p w14:paraId="53A6A795" w14:textId="77777777" w:rsidR="005F326E" w:rsidRDefault="00000000">
      <w:pPr>
        <w:pStyle w:val="BodyText"/>
        <w:spacing w:line="20" w:lineRule="exact"/>
        <w:ind w:left="814"/>
        <w:rPr>
          <w:sz w:val="2"/>
        </w:rPr>
      </w:pPr>
      <w:r>
        <w:rPr>
          <w:noProof/>
          <w:sz w:val="2"/>
        </w:rPr>
        <mc:AlternateContent>
          <mc:Choice Requires="wps">
            <w:drawing>
              <wp:inline distT="0" distB="0" distL="0" distR="0" wp14:anchorId="24786131" wp14:editId="393558B9">
                <wp:extent cx="5497830" cy="12700"/>
                <wp:effectExtent l="9525" t="0" r="0" b="6350"/>
                <wp:docPr id="3" name="Group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497830" cy="12700"/>
                          <a:chOff x="0" y="0"/>
                          <a:chExt cx="5497830" cy="12700"/>
                        </a:xfrm>
                      </wpg:grpSpPr>
                      <wps:wsp>
                        <wps:cNvPr id="4" name="Graphic 4"/>
                        <wps:cNvSpPr/>
                        <wps:spPr>
                          <a:xfrm>
                            <a:off x="0" y="6324"/>
                            <a:ext cx="549783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97830">
                                <a:moveTo>
                                  <a:pt x="0" y="0"/>
                                </a:moveTo>
                                <a:lnTo>
                                  <a:pt x="5497741" y="0"/>
                                </a:lnTo>
                              </a:path>
                            </a:pathLst>
                          </a:custGeom>
                          <a:ln w="1264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ve="http://schemas.openxmlformats.org/markup-compatibility/2006" xmlns:a="http://schemas.openxmlformats.org/drawingml/2006/main" xmlns:pic="http://schemas.openxmlformats.org/drawingml/2006/picture">
            <w:pict>
              <v:group style="width:432.9pt;height:1pt;mso-position-horizontal-relative:char;mso-position-vertical-relative:line" id="docshapegroup3" coordorigin="0,0" coordsize="8658,20">
                <v:line style="position:absolute" from="0,10" to="8658,10" stroked="true" strokeweight=".996pt" strokecolor="#000000">
                  <v:stroke dashstyle="solid"/>
                </v:line>
              </v:group>
            </w:pict>
          </mc:Fallback>
        </mc:AlternateContent>
      </w:r>
    </w:p>
    <w:p w14:paraId="3B77E4BB" w14:textId="77777777" w:rsidR="005F326E" w:rsidRDefault="00000000">
      <w:pPr>
        <w:tabs>
          <w:tab w:val="left" w:pos="4088"/>
        </w:tabs>
        <w:spacing w:before="41" w:line="271" w:lineRule="exact"/>
        <w:ind w:left="817"/>
        <w:rPr>
          <w:rFonts w:ascii="Courier New"/>
        </w:rPr>
      </w:pPr>
      <w:r>
        <w:t>bias</w:t>
      </w:r>
      <w:r>
        <w:rPr>
          <w:spacing w:val="23"/>
        </w:rPr>
        <w:t xml:space="preserve"> </w:t>
      </w:r>
      <w:r>
        <w:t>field</w:t>
      </w:r>
      <w:r>
        <w:rPr>
          <w:spacing w:val="24"/>
        </w:rPr>
        <w:t xml:space="preserve"> </w:t>
      </w:r>
      <w:r>
        <w:rPr>
          <w:spacing w:val="-2"/>
        </w:rPr>
        <w:t>correction</w:t>
      </w:r>
      <w:r>
        <w:tab/>
      </w:r>
      <w:r>
        <w:rPr>
          <w:rFonts w:ascii="Courier New"/>
          <w:spacing w:val="-2"/>
          <w:w w:val="90"/>
        </w:rPr>
        <w:t>n4_bias_field_correction(...)</w:t>
      </w:r>
    </w:p>
    <w:p w14:paraId="018EBF77" w14:textId="77777777" w:rsidR="005F326E" w:rsidRDefault="00000000">
      <w:pPr>
        <w:tabs>
          <w:tab w:val="left" w:pos="4088"/>
        </w:tabs>
        <w:spacing w:line="271" w:lineRule="exact"/>
        <w:ind w:left="817"/>
        <w:rPr>
          <w:rFonts w:ascii="Courier New"/>
        </w:rPr>
      </w:pPr>
      <w:r>
        <w:t>image</w:t>
      </w:r>
      <w:r>
        <w:rPr>
          <w:spacing w:val="33"/>
        </w:rPr>
        <w:t xml:space="preserve"> </w:t>
      </w:r>
      <w:r>
        <w:rPr>
          <w:spacing w:val="-2"/>
        </w:rPr>
        <w:t>denoising</w:t>
      </w:r>
      <w:r>
        <w:tab/>
      </w:r>
      <w:proofErr w:type="spellStart"/>
      <w:r>
        <w:rPr>
          <w:rFonts w:ascii="Courier New"/>
          <w:spacing w:val="-8"/>
        </w:rPr>
        <w:t>denoise_image</w:t>
      </w:r>
      <w:proofErr w:type="spellEnd"/>
      <w:r>
        <w:rPr>
          <w:rFonts w:ascii="Courier New"/>
          <w:spacing w:val="-8"/>
        </w:rPr>
        <w:t>(...)</w:t>
      </w:r>
    </w:p>
    <w:p w14:paraId="5C53F06D" w14:textId="77777777" w:rsidR="005F326E" w:rsidRDefault="00000000">
      <w:pPr>
        <w:pStyle w:val="BodyText"/>
        <w:spacing w:before="8"/>
        <w:ind w:left="0"/>
        <w:rPr>
          <w:rFonts w:ascii="Courier New"/>
          <w:sz w:val="3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89376" behindDoc="1" locked="0" layoutInCell="1" allowOverlap="1" wp14:anchorId="4E999114" wp14:editId="745F82A8">
                <wp:simplePos x="0" y="0"/>
                <wp:positionH relativeFrom="page">
                  <wp:posOffset>1114234</wp:posOffset>
                </wp:positionH>
                <wp:positionV relativeFrom="paragraph">
                  <wp:posOffset>42359</wp:posOffset>
                </wp:positionV>
                <wp:extent cx="5497830" cy="1270"/>
                <wp:effectExtent l="0" t="0" r="0" b="0"/>
                <wp:wrapTopAndBottom/>
                <wp:docPr id="5" name="Graphic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49783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497830">
                              <a:moveTo>
                                <a:pt x="0" y="0"/>
                              </a:moveTo>
                              <a:lnTo>
                                <a:pt x="5497741" y="0"/>
                              </a:lnTo>
                            </a:path>
                          </a:pathLst>
                        </a:custGeom>
                        <a:ln w="1264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ve="http://schemas.openxmlformats.org/markup-compatibility/2006" xmlns:a="http://schemas.openxmlformats.org/drawingml/2006/main" xmlns:pic="http://schemas.openxmlformats.org/drawingml/2006/picture">
            <w:pict>
              <v:shape style="position:absolute;margin-left:87.735001pt;margin-top:3.33543pt;width:432.9pt;height:.1pt;mso-position-horizontal-relative:page;mso-position-vertical-relative:paragraph;z-index:-15727104;mso-wrap-distance-left:0;mso-wrap-distance-right:0" id="docshape4" coordorigin="1755,67" coordsize="8658,0" path="m1755,67l10413,67e" filled="false" stroked="true" strokeweight=".996pt" strokecolor="#000000">
                <v:path arrowok="t"/>
                <v:stroke dashstyle="solid"/>
                <w10:wrap type="topAndBottom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589888" behindDoc="1" locked="0" layoutInCell="1" allowOverlap="1" wp14:anchorId="0F24516F" wp14:editId="7F54C019">
                <wp:simplePos x="0" y="0"/>
                <wp:positionH relativeFrom="page">
                  <wp:posOffset>1039914</wp:posOffset>
                </wp:positionH>
                <wp:positionV relativeFrom="paragraph">
                  <wp:posOffset>91178</wp:posOffset>
                </wp:positionV>
                <wp:extent cx="5646420" cy="172085"/>
                <wp:effectExtent l="0" t="0" r="0" b="0"/>
                <wp:wrapTopAndBottom/>
                <wp:docPr id="6" name="Textbox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646420" cy="172085"/>
                        </a:xfrm>
                        <a:prstGeom prst="rect">
                          <a:avLst/>
                        </a:prstGeom>
                        <a:solidFill>
                          <a:srgbClr val="DFDFDF"/>
                        </a:solidFill>
                      </wps:spPr>
                      <wps:txbx>
                        <w:txbxContent>
                          <w:p w14:paraId="16CFF10F" w14:textId="77777777" w:rsidR="005F326E" w:rsidRDefault="00000000">
                            <w:pPr>
                              <w:spacing w:line="237" w:lineRule="exact"/>
                              <w:ind w:left="3125" w:right="3053"/>
                              <w:jc w:val="center"/>
                              <w:rPr>
                                <w:i/>
                                <w:color w:val="000000"/>
                              </w:rPr>
                            </w:pPr>
                            <w:proofErr w:type="spellStart"/>
                            <w:r>
                              <w:rPr>
                                <w:i/>
                                <w:color w:val="000000"/>
                                <w:w w:val="110"/>
                              </w:rPr>
                              <w:t>ANTsPy</w:t>
                            </w:r>
                            <w:proofErr w:type="spellEnd"/>
                            <w:r>
                              <w:rPr>
                                <w:i/>
                                <w:color w:val="000000"/>
                                <w:w w:val="110"/>
                              </w:rPr>
                              <w:t>:</w:t>
                            </w:r>
                            <w:r>
                              <w:rPr>
                                <w:i/>
                                <w:color w:val="000000"/>
                                <w:spacing w:val="30"/>
                                <w:w w:val="110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000000"/>
                                <w:spacing w:val="-2"/>
                                <w:w w:val="110"/>
                              </w:rPr>
                              <w:t>Registration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 xmlns:ve="http://schemas.openxmlformats.org/markup-compatibility/2006" xmlns:a="http://schemas.openxmlformats.org/drawingml/2006/main" xmlns:pic="http://schemas.openxmlformats.org/drawingml/2006/picture">
            <w:pict>
              <v:shape style="position:absolute;margin-left:81.883003pt;margin-top:7.17943pt;width:444.6pt;height:13.55pt;mso-position-horizontal-relative:page;mso-position-vertical-relative:paragraph;z-index:-15726592;mso-wrap-distance-left:0;mso-wrap-distance-right:0" type="#_x0000_t202" id="docshape5" filled="true" fillcolor="#dfdfdf" stroked="false">
                <v:textbox inset="0,0,0,0">
                  <w:txbxContent>
                    <w:p>
                      <w:pPr>
                        <w:spacing w:line="237" w:lineRule="exact" w:before="0"/>
                        <w:ind w:left="3125" w:right="3053" w:firstLine="0"/>
                        <w:jc w:val="center"/>
                        <w:rPr>
                          <w:i/>
                          <w:color w:val="000000"/>
                          <w:sz w:val="22"/>
                        </w:rPr>
                      </w:pPr>
                      <w:r>
                        <w:rPr>
                          <w:i/>
                          <w:color w:val="000000"/>
                          <w:w w:val="110"/>
                          <w:sz w:val="22"/>
                        </w:rPr>
                        <w:t>ANTsPy:</w:t>
                      </w:r>
                      <w:r>
                        <w:rPr>
                          <w:i/>
                          <w:color w:val="000000"/>
                          <w:spacing w:val="30"/>
                          <w:w w:val="110"/>
                          <w:sz w:val="22"/>
                        </w:rPr>
                        <w:t> </w:t>
                      </w:r>
                      <w:r>
                        <w:rPr>
                          <w:i/>
                          <w:color w:val="000000"/>
                          <w:spacing w:val="-2"/>
                          <w:w w:val="110"/>
                          <w:sz w:val="22"/>
                        </w:rPr>
                        <w:t>Registration</w:t>
                      </w:r>
                    </w:p>
                  </w:txbxContent>
                </v:textbox>
                <v:fill type="solid"/>
                <w10:wrap type="topAndBottom"/>
              </v:shape>
            </w:pict>
          </mc:Fallback>
        </mc:AlternateContent>
      </w:r>
    </w:p>
    <w:p w14:paraId="1B3B6848" w14:textId="77777777" w:rsidR="005F326E" w:rsidRDefault="005F326E">
      <w:pPr>
        <w:pStyle w:val="BodyText"/>
        <w:spacing w:before="8"/>
        <w:ind w:left="0"/>
        <w:rPr>
          <w:rFonts w:ascii="Courier New"/>
          <w:sz w:val="3"/>
        </w:rPr>
      </w:pPr>
    </w:p>
    <w:p w14:paraId="511C5990" w14:textId="77777777" w:rsidR="005F326E" w:rsidRDefault="005F326E">
      <w:pPr>
        <w:pStyle w:val="BodyText"/>
        <w:spacing w:before="5"/>
        <w:ind w:left="0"/>
        <w:rPr>
          <w:rFonts w:ascii="Courier New"/>
          <w:sz w:val="4"/>
        </w:rPr>
      </w:pPr>
    </w:p>
    <w:p w14:paraId="47A4C71F" w14:textId="77777777" w:rsidR="005F326E" w:rsidRDefault="00000000">
      <w:pPr>
        <w:pStyle w:val="BodyText"/>
        <w:spacing w:line="20" w:lineRule="exact"/>
        <w:ind w:left="814"/>
        <w:rPr>
          <w:rFonts w:ascii="Courier New"/>
          <w:sz w:val="2"/>
        </w:rPr>
      </w:pPr>
      <w:r>
        <w:rPr>
          <w:rFonts w:ascii="Courier New"/>
          <w:noProof/>
          <w:sz w:val="2"/>
        </w:rPr>
        <mc:AlternateContent>
          <mc:Choice Requires="wps">
            <w:drawing>
              <wp:inline distT="0" distB="0" distL="0" distR="0" wp14:anchorId="715A88CC" wp14:editId="393EF4C5">
                <wp:extent cx="5497830" cy="12700"/>
                <wp:effectExtent l="9525" t="0" r="0" b="6350"/>
                <wp:docPr id="7" name="Group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497830" cy="12700"/>
                          <a:chOff x="0" y="0"/>
                          <a:chExt cx="5497830" cy="12700"/>
                        </a:xfrm>
                      </wpg:grpSpPr>
                      <wps:wsp>
                        <wps:cNvPr id="8" name="Graphic 8"/>
                        <wps:cNvSpPr/>
                        <wps:spPr>
                          <a:xfrm>
                            <a:off x="0" y="6324"/>
                            <a:ext cx="549783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97830">
                                <a:moveTo>
                                  <a:pt x="0" y="0"/>
                                </a:moveTo>
                                <a:lnTo>
                                  <a:pt x="5497741" y="0"/>
                                </a:lnTo>
                              </a:path>
                            </a:pathLst>
                          </a:custGeom>
                          <a:ln w="1264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ve="http://schemas.openxmlformats.org/markup-compatibility/2006" xmlns:a="http://schemas.openxmlformats.org/drawingml/2006/main" xmlns:pic="http://schemas.openxmlformats.org/drawingml/2006/picture">
            <w:pict>
              <v:group style="width:432.9pt;height:1pt;mso-position-horizontal-relative:char;mso-position-vertical-relative:line" id="docshapegroup6" coordorigin="0,0" coordsize="8658,20">
                <v:line style="position:absolute" from="0,10" to="8658,10" stroked="true" strokeweight=".996pt" strokecolor="#000000">
                  <v:stroke dashstyle="solid"/>
                </v:line>
              </v:group>
            </w:pict>
          </mc:Fallback>
        </mc:AlternateContent>
      </w:r>
    </w:p>
    <w:p w14:paraId="1777D9FD" w14:textId="77777777" w:rsidR="005F326E" w:rsidRDefault="00000000">
      <w:pPr>
        <w:tabs>
          <w:tab w:val="left" w:pos="4088"/>
        </w:tabs>
        <w:spacing w:before="42" w:line="271" w:lineRule="exact"/>
        <w:ind w:left="817"/>
        <w:rPr>
          <w:rFonts w:ascii="Courier New"/>
        </w:rPr>
      </w:pPr>
      <w:r>
        <w:t>image</w:t>
      </w:r>
      <w:r>
        <w:rPr>
          <w:spacing w:val="33"/>
        </w:rPr>
        <w:t xml:space="preserve"> </w:t>
      </w:r>
      <w:r>
        <w:rPr>
          <w:spacing w:val="-2"/>
        </w:rPr>
        <w:t>registration</w:t>
      </w:r>
      <w:r>
        <w:tab/>
      </w:r>
      <w:r>
        <w:rPr>
          <w:rFonts w:ascii="Courier New"/>
          <w:spacing w:val="-8"/>
        </w:rPr>
        <w:t>registration(...)</w:t>
      </w:r>
    </w:p>
    <w:p w14:paraId="6BF27DB3" w14:textId="77777777" w:rsidR="005F326E" w:rsidRDefault="00000000">
      <w:pPr>
        <w:tabs>
          <w:tab w:val="left" w:pos="4088"/>
        </w:tabs>
        <w:spacing w:line="271" w:lineRule="exact"/>
        <w:ind w:left="817"/>
        <w:rPr>
          <w:rFonts w:ascii="Courier New"/>
        </w:rPr>
      </w:pPr>
      <w:r>
        <w:t>image</w:t>
      </w:r>
      <w:r>
        <w:rPr>
          <w:spacing w:val="33"/>
        </w:rPr>
        <w:t xml:space="preserve"> </w:t>
      </w:r>
      <w:r>
        <w:rPr>
          <w:spacing w:val="-2"/>
          <w:w w:val="95"/>
        </w:rPr>
        <w:t>transformation</w:t>
      </w:r>
      <w:r>
        <w:tab/>
      </w:r>
      <w:proofErr w:type="spellStart"/>
      <w:proofErr w:type="gramStart"/>
      <w:r>
        <w:rPr>
          <w:rFonts w:ascii="Courier New"/>
          <w:spacing w:val="-2"/>
          <w:w w:val="90"/>
        </w:rPr>
        <w:t>apply</w:t>
      </w:r>
      <w:proofErr w:type="gramEnd"/>
      <w:r>
        <w:rPr>
          <w:rFonts w:ascii="Courier New"/>
          <w:spacing w:val="-2"/>
          <w:w w:val="90"/>
        </w:rPr>
        <w:t>_transforms</w:t>
      </w:r>
      <w:proofErr w:type="spellEnd"/>
      <w:r>
        <w:rPr>
          <w:rFonts w:ascii="Courier New"/>
          <w:spacing w:val="-2"/>
          <w:w w:val="90"/>
        </w:rPr>
        <w:t>(...)</w:t>
      </w:r>
    </w:p>
    <w:p w14:paraId="50CD1E1C" w14:textId="77777777" w:rsidR="005F326E" w:rsidRDefault="00000000">
      <w:pPr>
        <w:tabs>
          <w:tab w:val="left" w:pos="4088"/>
        </w:tabs>
        <w:spacing w:line="271" w:lineRule="exact"/>
        <w:ind w:left="817"/>
        <w:rPr>
          <w:rFonts w:ascii="Courier New"/>
        </w:rPr>
      </w:pPr>
      <w:r>
        <w:rPr>
          <w:spacing w:val="2"/>
        </w:rPr>
        <w:t>template</w:t>
      </w:r>
      <w:r>
        <w:rPr>
          <w:spacing w:val="76"/>
        </w:rPr>
        <w:t xml:space="preserve"> </w:t>
      </w:r>
      <w:r>
        <w:rPr>
          <w:spacing w:val="-2"/>
          <w:w w:val="95"/>
        </w:rPr>
        <w:t>generation</w:t>
      </w:r>
      <w:r>
        <w:tab/>
      </w:r>
      <w:proofErr w:type="spellStart"/>
      <w:r>
        <w:rPr>
          <w:rFonts w:ascii="Courier New"/>
          <w:spacing w:val="-2"/>
          <w:w w:val="90"/>
        </w:rPr>
        <w:t>build_template</w:t>
      </w:r>
      <w:proofErr w:type="spellEnd"/>
      <w:r>
        <w:rPr>
          <w:rFonts w:ascii="Courier New"/>
          <w:spacing w:val="-2"/>
          <w:w w:val="90"/>
        </w:rPr>
        <w:t>(...)</w:t>
      </w:r>
    </w:p>
    <w:p w14:paraId="6808E92B" w14:textId="77777777" w:rsidR="005F326E" w:rsidRDefault="00000000">
      <w:pPr>
        <w:tabs>
          <w:tab w:val="left" w:pos="4088"/>
        </w:tabs>
        <w:spacing w:line="271" w:lineRule="exact"/>
        <w:ind w:left="817"/>
        <w:rPr>
          <w:rFonts w:ascii="Courier New"/>
        </w:rPr>
      </w:pPr>
      <w:r>
        <w:t>landmark</w:t>
      </w:r>
      <w:r>
        <w:rPr>
          <w:spacing w:val="76"/>
        </w:rPr>
        <w:t xml:space="preserve"> </w:t>
      </w:r>
      <w:r>
        <w:rPr>
          <w:spacing w:val="-2"/>
        </w:rPr>
        <w:t>registration</w:t>
      </w:r>
      <w:r>
        <w:tab/>
      </w:r>
      <w:proofErr w:type="spellStart"/>
      <w:r>
        <w:rPr>
          <w:rFonts w:ascii="Courier New"/>
          <w:spacing w:val="-2"/>
          <w:w w:val="90"/>
        </w:rPr>
        <w:t>fit_transform_to_paired_points</w:t>
      </w:r>
      <w:proofErr w:type="spellEnd"/>
      <w:r>
        <w:rPr>
          <w:rFonts w:ascii="Courier New"/>
          <w:spacing w:val="-2"/>
          <w:w w:val="90"/>
        </w:rPr>
        <w:t>(...)</w:t>
      </w:r>
    </w:p>
    <w:p w14:paraId="38E5FE06" w14:textId="77777777" w:rsidR="005F326E" w:rsidRDefault="00000000">
      <w:pPr>
        <w:tabs>
          <w:tab w:val="left" w:pos="4088"/>
        </w:tabs>
        <w:spacing w:line="271" w:lineRule="exact"/>
        <w:ind w:left="817"/>
        <w:rPr>
          <w:rFonts w:ascii="Courier New"/>
        </w:rPr>
      </w:pPr>
      <w:r>
        <w:t>time-varying</w:t>
      </w:r>
      <w:r>
        <w:rPr>
          <w:spacing w:val="71"/>
        </w:rPr>
        <w:t xml:space="preserve"> </w:t>
      </w:r>
      <w:r>
        <w:t>landmark</w:t>
      </w:r>
      <w:r>
        <w:rPr>
          <w:spacing w:val="72"/>
        </w:rPr>
        <w:t xml:space="preserve"> </w:t>
      </w:r>
      <w:r>
        <w:rPr>
          <w:spacing w:val="-4"/>
        </w:rPr>
        <w:t>reg.</w:t>
      </w:r>
      <w:r>
        <w:tab/>
      </w:r>
      <w:proofErr w:type="spellStart"/>
      <w:r>
        <w:rPr>
          <w:rFonts w:ascii="Courier New"/>
          <w:spacing w:val="-2"/>
          <w:w w:val="90"/>
        </w:rPr>
        <w:t>fit_time_varying_transform_to_point_sets</w:t>
      </w:r>
      <w:proofErr w:type="spellEnd"/>
      <w:r>
        <w:rPr>
          <w:rFonts w:ascii="Courier New"/>
          <w:spacing w:val="-2"/>
          <w:w w:val="90"/>
        </w:rPr>
        <w:t>(...)</w:t>
      </w:r>
    </w:p>
    <w:p w14:paraId="6A4EF921" w14:textId="77777777" w:rsidR="005F326E" w:rsidRDefault="00000000">
      <w:pPr>
        <w:tabs>
          <w:tab w:val="left" w:pos="4088"/>
        </w:tabs>
        <w:spacing w:line="271" w:lineRule="exact"/>
        <w:ind w:left="817"/>
        <w:rPr>
          <w:rFonts w:ascii="Courier New"/>
        </w:rPr>
      </w:pPr>
      <w:r>
        <w:t>integrate</w:t>
      </w:r>
      <w:r>
        <w:rPr>
          <w:spacing w:val="60"/>
        </w:rPr>
        <w:t xml:space="preserve"> </w:t>
      </w:r>
      <w:r>
        <w:t>velocity</w:t>
      </w:r>
      <w:r>
        <w:rPr>
          <w:spacing w:val="61"/>
        </w:rPr>
        <w:t xml:space="preserve"> </w:t>
      </w:r>
      <w:r>
        <w:rPr>
          <w:spacing w:val="-2"/>
        </w:rPr>
        <w:t>field</w:t>
      </w:r>
      <w:r>
        <w:tab/>
      </w:r>
      <w:proofErr w:type="spellStart"/>
      <w:r>
        <w:rPr>
          <w:rFonts w:ascii="Courier New"/>
          <w:spacing w:val="-2"/>
          <w:w w:val="90"/>
        </w:rPr>
        <w:t>integrate_velocity_field</w:t>
      </w:r>
      <w:proofErr w:type="spellEnd"/>
      <w:r>
        <w:rPr>
          <w:rFonts w:ascii="Courier New"/>
          <w:spacing w:val="-2"/>
          <w:w w:val="90"/>
        </w:rPr>
        <w:t>(...)</w:t>
      </w:r>
    </w:p>
    <w:p w14:paraId="72B855BB" w14:textId="77777777" w:rsidR="005F326E" w:rsidRDefault="00000000">
      <w:pPr>
        <w:tabs>
          <w:tab w:val="left" w:pos="4088"/>
        </w:tabs>
        <w:spacing w:line="271" w:lineRule="exact"/>
        <w:ind w:left="817"/>
        <w:rPr>
          <w:rFonts w:ascii="Courier New"/>
        </w:rPr>
      </w:pPr>
      <w:r>
        <w:t>invert</w:t>
      </w:r>
      <w:r>
        <w:rPr>
          <w:spacing w:val="58"/>
        </w:rPr>
        <w:t xml:space="preserve"> </w:t>
      </w:r>
      <w:r>
        <w:t>displacement</w:t>
      </w:r>
      <w:r>
        <w:rPr>
          <w:spacing w:val="58"/>
        </w:rPr>
        <w:t xml:space="preserve"> </w:t>
      </w:r>
      <w:r>
        <w:rPr>
          <w:spacing w:val="-2"/>
        </w:rPr>
        <w:t>field</w:t>
      </w:r>
      <w:r>
        <w:tab/>
      </w:r>
      <w:proofErr w:type="spellStart"/>
      <w:r>
        <w:rPr>
          <w:rFonts w:ascii="Courier New"/>
          <w:spacing w:val="-2"/>
          <w:w w:val="90"/>
        </w:rPr>
        <w:t>invert_displacement_field</w:t>
      </w:r>
      <w:proofErr w:type="spellEnd"/>
      <w:r>
        <w:rPr>
          <w:rFonts w:ascii="Courier New"/>
          <w:spacing w:val="-2"/>
          <w:w w:val="90"/>
        </w:rPr>
        <w:t>(...)</w:t>
      </w:r>
    </w:p>
    <w:p w14:paraId="24BDD29C" w14:textId="77777777" w:rsidR="005F326E" w:rsidRDefault="00000000">
      <w:pPr>
        <w:pStyle w:val="BodyText"/>
        <w:spacing w:before="8"/>
        <w:ind w:left="0"/>
        <w:rPr>
          <w:rFonts w:ascii="Courier New"/>
          <w:sz w:val="3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90912" behindDoc="1" locked="0" layoutInCell="1" allowOverlap="1" wp14:anchorId="3F40EA61" wp14:editId="386C69A6">
                <wp:simplePos x="0" y="0"/>
                <wp:positionH relativeFrom="page">
                  <wp:posOffset>1114234</wp:posOffset>
                </wp:positionH>
                <wp:positionV relativeFrom="paragraph">
                  <wp:posOffset>42146</wp:posOffset>
                </wp:positionV>
                <wp:extent cx="5497830" cy="1270"/>
                <wp:effectExtent l="0" t="0" r="0" b="0"/>
                <wp:wrapTopAndBottom/>
                <wp:docPr id="9" name="Graphic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49783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497830">
                              <a:moveTo>
                                <a:pt x="0" y="0"/>
                              </a:moveTo>
                              <a:lnTo>
                                <a:pt x="5497741" y="0"/>
                              </a:lnTo>
                            </a:path>
                          </a:pathLst>
                        </a:custGeom>
                        <a:ln w="1264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ve="http://schemas.openxmlformats.org/markup-compatibility/2006" xmlns:a="http://schemas.openxmlformats.org/drawingml/2006/main" xmlns:pic="http://schemas.openxmlformats.org/drawingml/2006/picture">
            <w:pict>
              <v:shape style="position:absolute;margin-left:87.735001pt;margin-top:3.318608pt;width:432.9pt;height:.1pt;mso-position-horizontal-relative:page;mso-position-vertical-relative:paragraph;z-index:-15725568;mso-wrap-distance-left:0;mso-wrap-distance-right:0" id="docshape7" coordorigin="1755,66" coordsize="8658,0" path="m1755,66l10413,66e" filled="false" stroked="true" strokeweight=".996pt" strokecolor="#000000">
                <v:path arrowok="t"/>
                <v:stroke dashstyle="solid"/>
                <w10:wrap type="topAndBottom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591424" behindDoc="1" locked="0" layoutInCell="1" allowOverlap="1" wp14:anchorId="321DDA0D" wp14:editId="3E42E8E8">
                <wp:simplePos x="0" y="0"/>
                <wp:positionH relativeFrom="page">
                  <wp:posOffset>1039914</wp:posOffset>
                </wp:positionH>
                <wp:positionV relativeFrom="paragraph">
                  <wp:posOffset>90965</wp:posOffset>
                </wp:positionV>
                <wp:extent cx="5646420" cy="172085"/>
                <wp:effectExtent l="0" t="0" r="0" b="0"/>
                <wp:wrapTopAndBottom/>
                <wp:docPr id="10" name="Textbox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646420" cy="172085"/>
                        </a:xfrm>
                        <a:prstGeom prst="rect">
                          <a:avLst/>
                        </a:prstGeom>
                        <a:solidFill>
                          <a:srgbClr val="DFDFDF"/>
                        </a:solidFill>
                      </wps:spPr>
                      <wps:txbx>
                        <w:txbxContent>
                          <w:p w14:paraId="65315377" w14:textId="77777777" w:rsidR="005F326E" w:rsidRDefault="00000000">
                            <w:pPr>
                              <w:spacing w:line="237" w:lineRule="exact"/>
                              <w:ind w:left="3125" w:right="3053"/>
                              <w:jc w:val="center"/>
                              <w:rPr>
                                <w:i/>
                                <w:color w:val="000000"/>
                              </w:rPr>
                            </w:pPr>
                            <w:proofErr w:type="spellStart"/>
                            <w:r>
                              <w:rPr>
                                <w:i/>
                                <w:color w:val="000000"/>
                                <w:w w:val="110"/>
                              </w:rPr>
                              <w:t>ANTsPy</w:t>
                            </w:r>
                            <w:proofErr w:type="spellEnd"/>
                            <w:r>
                              <w:rPr>
                                <w:i/>
                                <w:color w:val="000000"/>
                                <w:w w:val="110"/>
                              </w:rPr>
                              <w:t>:</w:t>
                            </w:r>
                            <w:r>
                              <w:rPr>
                                <w:i/>
                                <w:color w:val="000000"/>
                                <w:spacing w:val="33"/>
                                <w:w w:val="110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000000"/>
                                <w:spacing w:val="-2"/>
                                <w:w w:val="110"/>
                              </w:rPr>
                              <w:t>Segmentation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 xmlns:ve="http://schemas.openxmlformats.org/markup-compatibility/2006" xmlns:a="http://schemas.openxmlformats.org/drawingml/2006/main" xmlns:pic="http://schemas.openxmlformats.org/drawingml/2006/picture">
            <w:pict>
              <v:shape style="position:absolute;margin-left:81.883003pt;margin-top:7.162608pt;width:444.6pt;height:13.55pt;mso-position-horizontal-relative:page;mso-position-vertical-relative:paragraph;z-index:-15725056;mso-wrap-distance-left:0;mso-wrap-distance-right:0" type="#_x0000_t202" id="docshape8" filled="true" fillcolor="#dfdfdf" stroked="false">
                <v:textbox inset="0,0,0,0">
                  <w:txbxContent>
                    <w:p>
                      <w:pPr>
                        <w:spacing w:line="237" w:lineRule="exact" w:before="0"/>
                        <w:ind w:left="3125" w:right="3053" w:firstLine="0"/>
                        <w:jc w:val="center"/>
                        <w:rPr>
                          <w:i/>
                          <w:color w:val="000000"/>
                          <w:sz w:val="22"/>
                        </w:rPr>
                      </w:pPr>
                      <w:r>
                        <w:rPr>
                          <w:i/>
                          <w:color w:val="000000"/>
                          <w:w w:val="110"/>
                          <w:sz w:val="22"/>
                        </w:rPr>
                        <w:t>ANTsPy:</w:t>
                      </w:r>
                      <w:r>
                        <w:rPr>
                          <w:i/>
                          <w:color w:val="000000"/>
                          <w:spacing w:val="33"/>
                          <w:w w:val="110"/>
                          <w:sz w:val="22"/>
                        </w:rPr>
                        <w:t> </w:t>
                      </w:r>
                      <w:r>
                        <w:rPr>
                          <w:i/>
                          <w:color w:val="000000"/>
                          <w:spacing w:val="-2"/>
                          <w:w w:val="110"/>
                          <w:sz w:val="22"/>
                        </w:rPr>
                        <w:t>Segmentation</w:t>
                      </w:r>
                    </w:p>
                  </w:txbxContent>
                </v:textbox>
                <v:fill type="solid"/>
                <w10:wrap type="topAndBottom"/>
              </v:shape>
            </w:pict>
          </mc:Fallback>
        </mc:AlternateContent>
      </w:r>
    </w:p>
    <w:p w14:paraId="21455EE6" w14:textId="77777777" w:rsidR="005F326E" w:rsidRDefault="005F326E">
      <w:pPr>
        <w:pStyle w:val="BodyText"/>
        <w:spacing w:before="8"/>
        <w:ind w:left="0"/>
        <w:rPr>
          <w:rFonts w:ascii="Courier New"/>
          <w:sz w:val="3"/>
        </w:rPr>
      </w:pPr>
    </w:p>
    <w:p w14:paraId="7D56682E" w14:textId="77777777" w:rsidR="005F326E" w:rsidRDefault="005F326E">
      <w:pPr>
        <w:pStyle w:val="BodyText"/>
        <w:spacing w:before="5"/>
        <w:ind w:left="0"/>
        <w:rPr>
          <w:rFonts w:ascii="Courier New"/>
          <w:sz w:val="4"/>
        </w:rPr>
      </w:pPr>
    </w:p>
    <w:p w14:paraId="76E7A99D" w14:textId="77777777" w:rsidR="005F326E" w:rsidRDefault="00000000">
      <w:pPr>
        <w:pStyle w:val="BodyText"/>
        <w:spacing w:line="20" w:lineRule="exact"/>
        <w:ind w:left="814"/>
        <w:rPr>
          <w:rFonts w:ascii="Courier New"/>
          <w:sz w:val="2"/>
        </w:rPr>
      </w:pPr>
      <w:r>
        <w:rPr>
          <w:rFonts w:ascii="Courier New"/>
          <w:noProof/>
          <w:sz w:val="2"/>
        </w:rPr>
        <mc:AlternateContent>
          <mc:Choice Requires="wps">
            <w:drawing>
              <wp:inline distT="0" distB="0" distL="0" distR="0" wp14:anchorId="27EDF15C" wp14:editId="6E513188">
                <wp:extent cx="5497830" cy="12700"/>
                <wp:effectExtent l="9525" t="0" r="0" b="6350"/>
                <wp:docPr id="11" name="Group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497830" cy="12700"/>
                          <a:chOff x="0" y="0"/>
                          <a:chExt cx="5497830" cy="12700"/>
                        </a:xfrm>
                      </wpg:grpSpPr>
                      <wps:wsp>
                        <wps:cNvPr id="12" name="Graphic 12"/>
                        <wps:cNvSpPr/>
                        <wps:spPr>
                          <a:xfrm>
                            <a:off x="0" y="6324"/>
                            <a:ext cx="549783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97830">
                                <a:moveTo>
                                  <a:pt x="0" y="0"/>
                                </a:moveTo>
                                <a:lnTo>
                                  <a:pt x="5497741" y="0"/>
                                </a:lnTo>
                              </a:path>
                            </a:pathLst>
                          </a:custGeom>
                          <a:ln w="1264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ve="http://schemas.openxmlformats.org/markup-compatibility/2006" xmlns:a="http://schemas.openxmlformats.org/drawingml/2006/main" xmlns:pic="http://schemas.openxmlformats.org/drawingml/2006/picture">
            <w:pict>
              <v:group style="width:432.9pt;height:1pt;mso-position-horizontal-relative:char;mso-position-vertical-relative:line" id="docshapegroup9" coordorigin="0,0" coordsize="8658,20">
                <v:line style="position:absolute" from="0,10" to="8658,10" stroked="true" strokeweight=".996pt" strokecolor="#000000">
                  <v:stroke dashstyle="solid"/>
                </v:line>
              </v:group>
            </w:pict>
          </mc:Fallback>
        </mc:AlternateContent>
      </w:r>
    </w:p>
    <w:p w14:paraId="3062E472" w14:textId="77777777" w:rsidR="005F326E" w:rsidRDefault="00000000">
      <w:pPr>
        <w:tabs>
          <w:tab w:val="left" w:pos="4088"/>
        </w:tabs>
        <w:spacing w:before="42" w:line="271" w:lineRule="exact"/>
        <w:ind w:left="817"/>
        <w:rPr>
          <w:rFonts w:ascii="Courier New"/>
        </w:rPr>
      </w:pPr>
      <w:r>
        <w:t>MRF-based</w:t>
      </w:r>
      <w:r>
        <w:rPr>
          <w:spacing w:val="71"/>
        </w:rPr>
        <w:t xml:space="preserve"> </w:t>
      </w:r>
      <w:r>
        <w:rPr>
          <w:spacing w:val="-2"/>
        </w:rPr>
        <w:t>segmentation</w:t>
      </w:r>
      <w:r>
        <w:tab/>
      </w:r>
      <w:proofErr w:type="spellStart"/>
      <w:r>
        <w:rPr>
          <w:rFonts w:ascii="Courier New"/>
          <w:spacing w:val="-2"/>
        </w:rPr>
        <w:t>atropos</w:t>
      </w:r>
      <w:proofErr w:type="spellEnd"/>
      <w:r>
        <w:rPr>
          <w:rFonts w:ascii="Courier New"/>
          <w:spacing w:val="-2"/>
        </w:rPr>
        <w:t>(...)</w:t>
      </w:r>
    </w:p>
    <w:p w14:paraId="5CE2BF5B" w14:textId="77777777" w:rsidR="005F326E" w:rsidRDefault="00000000">
      <w:pPr>
        <w:tabs>
          <w:tab w:val="left" w:pos="4088"/>
        </w:tabs>
        <w:spacing w:line="271" w:lineRule="exact"/>
        <w:ind w:left="817"/>
        <w:rPr>
          <w:rFonts w:ascii="Courier New"/>
        </w:rPr>
      </w:pPr>
      <w:r>
        <w:t>Joint</w:t>
      </w:r>
      <w:r>
        <w:rPr>
          <w:spacing w:val="51"/>
        </w:rPr>
        <w:t xml:space="preserve"> </w:t>
      </w:r>
      <w:r>
        <w:t>label</w:t>
      </w:r>
      <w:r>
        <w:rPr>
          <w:spacing w:val="51"/>
        </w:rPr>
        <w:t xml:space="preserve"> </w:t>
      </w:r>
      <w:r>
        <w:rPr>
          <w:spacing w:val="-2"/>
        </w:rPr>
        <w:t>fusion</w:t>
      </w:r>
      <w:r>
        <w:tab/>
      </w:r>
      <w:proofErr w:type="spellStart"/>
      <w:r>
        <w:rPr>
          <w:rFonts w:ascii="Courier New"/>
          <w:spacing w:val="-2"/>
          <w:w w:val="90"/>
        </w:rPr>
        <w:t>joint_label_fusion</w:t>
      </w:r>
      <w:proofErr w:type="spellEnd"/>
      <w:r>
        <w:rPr>
          <w:rFonts w:ascii="Courier New"/>
          <w:spacing w:val="-2"/>
          <w:w w:val="90"/>
        </w:rPr>
        <w:t>(...)</w:t>
      </w:r>
    </w:p>
    <w:p w14:paraId="01D3ED04" w14:textId="77777777" w:rsidR="005F326E" w:rsidRDefault="00000000">
      <w:pPr>
        <w:tabs>
          <w:tab w:val="left" w:pos="4088"/>
        </w:tabs>
        <w:spacing w:line="271" w:lineRule="exact"/>
        <w:ind w:left="817"/>
        <w:rPr>
          <w:rFonts w:ascii="Courier New"/>
        </w:rPr>
      </w:pPr>
      <w:proofErr w:type="spellStart"/>
      <w:r>
        <w:t>diffeormorphic</w:t>
      </w:r>
      <w:proofErr w:type="spellEnd"/>
      <w:r>
        <w:rPr>
          <w:spacing w:val="56"/>
        </w:rPr>
        <w:t xml:space="preserve"> </w:t>
      </w:r>
      <w:r>
        <w:rPr>
          <w:spacing w:val="-2"/>
        </w:rPr>
        <w:t>thickness</w:t>
      </w:r>
      <w:r>
        <w:tab/>
      </w:r>
      <w:proofErr w:type="spellStart"/>
      <w:r>
        <w:rPr>
          <w:rFonts w:ascii="Courier New"/>
          <w:spacing w:val="-2"/>
          <w:w w:val="90"/>
        </w:rPr>
        <w:t>kelly_kapowski</w:t>
      </w:r>
      <w:proofErr w:type="spellEnd"/>
      <w:r>
        <w:rPr>
          <w:rFonts w:ascii="Courier New"/>
          <w:spacing w:val="-2"/>
          <w:w w:val="90"/>
        </w:rPr>
        <w:t>(...)</w:t>
      </w:r>
    </w:p>
    <w:p w14:paraId="3A385598" w14:textId="77777777" w:rsidR="005F326E" w:rsidRDefault="00000000">
      <w:pPr>
        <w:pStyle w:val="BodyText"/>
        <w:spacing w:before="8"/>
        <w:ind w:left="0"/>
        <w:rPr>
          <w:rFonts w:ascii="Courier New"/>
          <w:sz w:val="3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92448" behindDoc="1" locked="0" layoutInCell="1" allowOverlap="1" wp14:anchorId="3BE629D0" wp14:editId="07DEF0B3">
                <wp:simplePos x="0" y="0"/>
                <wp:positionH relativeFrom="page">
                  <wp:posOffset>1114234</wp:posOffset>
                </wp:positionH>
                <wp:positionV relativeFrom="paragraph">
                  <wp:posOffset>42146</wp:posOffset>
                </wp:positionV>
                <wp:extent cx="5497830" cy="1270"/>
                <wp:effectExtent l="0" t="0" r="0" b="0"/>
                <wp:wrapTopAndBottom/>
                <wp:docPr id="13" name="Graphic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49783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497830">
                              <a:moveTo>
                                <a:pt x="0" y="0"/>
                              </a:moveTo>
                              <a:lnTo>
                                <a:pt x="5497741" y="0"/>
                              </a:lnTo>
                            </a:path>
                          </a:pathLst>
                        </a:custGeom>
                        <a:ln w="1264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ve="http://schemas.openxmlformats.org/markup-compatibility/2006" xmlns:a="http://schemas.openxmlformats.org/drawingml/2006/main" xmlns:pic="http://schemas.openxmlformats.org/drawingml/2006/picture">
            <w:pict>
              <v:shape style="position:absolute;margin-left:87.735001pt;margin-top:3.318622pt;width:432.9pt;height:.1pt;mso-position-horizontal-relative:page;mso-position-vertical-relative:paragraph;z-index:-15724032;mso-wrap-distance-left:0;mso-wrap-distance-right:0" id="docshape10" coordorigin="1755,66" coordsize="8658,0" path="m1755,66l10413,66e" filled="false" stroked="true" strokeweight=".996pt" strokecolor="#000000">
                <v:path arrowok="t"/>
                <v:stroke dashstyle="solid"/>
                <w10:wrap type="topAndBottom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592960" behindDoc="1" locked="0" layoutInCell="1" allowOverlap="1" wp14:anchorId="0EC4B83B" wp14:editId="2BDC6190">
                <wp:simplePos x="0" y="0"/>
                <wp:positionH relativeFrom="page">
                  <wp:posOffset>1039914</wp:posOffset>
                </wp:positionH>
                <wp:positionV relativeFrom="paragraph">
                  <wp:posOffset>90965</wp:posOffset>
                </wp:positionV>
                <wp:extent cx="5646420" cy="172085"/>
                <wp:effectExtent l="0" t="0" r="0" b="0"/>
                <wp:wrapTopAndBottom/>
                <wp:docPr id="14" name="Textbox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646420" cy="172085"/>
                        </a:xfrm>
                        <a:prstGeom prst="rect">
                          <a:avLst/>
                        </a:prstGeom>
                        <a:solidFill>
                          <a:srgbClr val="DFDFDF"/>
                        </a:solidFill>
                      </wps:spPr>
                      <wps:txbx>
                        <w:txbxContent>
                          <w:p w14:paraId="518BBB8B" w14:textId="77777777" w:rsidR="005F326E" w:rsidRDefault="00000000">
                            <w:pPr>
                              <w:spacing w:line="237" w:lineRule="exact"/>
                              <w:ind w:left="3125" w:right="3053"/>
                              <w:jc w:val="center"/>
                              <w:rPr>
                                <w:i/>
                                <w:color w:val="000000"/>
                              </w:rPr>
                            </w:pPr>
                            <w:proofErr w:type="spellStart"/>
                            <w:r>
                              <w:rPr>
                                <w:i/>
                                <w:color w:val="000000"/>
                                <w:w w:val="105"/>
                              </w:rPr>
                              <w:t>ANTsPy</w:t>
                            </w:r>
                            <w:proofErr w:type="spellEnd"/>
                            <w:r>
                              <w:rPr>
                                <w:i/>
                                <w:color w:val="000000"/>
                                <w:w w:val="105"/>
                              </w:rPr>
                              <w:t>:</w:t>
                            </w:r>
                            <w:r>
                              <w:rPr>
                                <w:i/>
                                <w:color w:val="000000"/>
                                <w:spacing w:val="77"/>
                                <w:w w:val="105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000000"/>
                                <w:spacing w:val="-2"/>
                                <w:w w:val="105"/>
                              </w:rPr>
                              <w:t>Miscellaneous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 xmlns:ve="http://schemas.openxmlformats.org/markup-compatibility/2006" xmlns:a="http://schemas.openxmlformats.org/drawingml/2006/main" xmlns:pic="http://schemas.openxmlformats.org/drawingml/2006/picture">
            <w:pict>
              <v:shape style="position:absolute;margin-left:81.883003pt;margin-top:7.162622pt;width:444.6pt;height:13.55pt;mso-position-horizontal-relative:page;mso-position-vertical-relative:paragraph;z-index:-15723520;mso-wrap-distance-left:0;mso-wrap-distance-right:0" type="#_x0000_t202" id="docshape11" filled="true" fillcolor="#dfdfdf" stroked="false">
                <v:textbox inset="0,0,0,0">
                  <w:txbxContent>
                    <w:p>
                      <w:pPr>
                        <w:spacing w:line="237" w:lineRule="exact" w:before="0"/>
                        <w:ind w:left="3125" w:right="3053" w:firstLine="0"/>
                        <w:jc w:val="center"/>
                        <w:rPr>
                          <w:i/>
                          <w:color w:val="000000"/>
                          <w:sz w:val="22"/>
                        </w:rPr>
                      </w:pPr>
                      <w:r>
                        <w:rPr>
                          <w:i/>
                          <w:color w:val="000000"/>
                          <w:w w:val="105"/>
                          <w:sz w:val="22"/>
                        </w:rPr>
                        <w:t>ANTsPy:</w:t>
                      </w:r>
                      <w:r>
                        <w:rPr>
                          <w:i/>
                          <w:color w:val="000000"/>
                          <w:spacing w:val="77"/>
                          <w:w w:val="105"/>
                          <w:sz w:val="22"/>
                        </w:rPr>
                        <w:t> </w:t>
                      </w:r>
                      <w:r>
                        <w:rPr>
                          <w:i/>
                          <w:color w:val="000000"/>
                          <w:spacing w:val="-2"/>
                          <w:w w:val="105"/>
                          <w:sz w:val="22"/>
                        </w:rPr>
                        <w:t>Miscellaneous</w:t>
                      </w:r>
                    </w:p>
                  </w:txbxContent>
                </v:textbox>
                <v:fill type="solid"/>
                <w10:wrap type="topAndBottom"/>
              </v:shape>
            </w:pict>
          </mc:Fallback>
        </mc:AlternateContent>
      </w:r>
    </w:p>
    <w:p w14:paraId="1E388955" w14:textId="77777777" w:rsidR="005F326E" w:rsidRDefault="005F326E">
      <w:pPr>
        <w:pStyle w:val="BodyText"/>
        <w:spacing w:before="8"/>
        <w:ind w:left="0"/>
        <w:rPr>
          <w:rFonts w:ascii="Courier New"/>
          <w:sz w:val="3"/>
        </w:rPr>
      </w:pPr>
    </w:p>
    <w:p w14:paraId="79F93594" w14:textId="77777777" w:rsidR="005F326E" w:rsidRDefault="005F326E">
      <w:pPr>
        <w:pStyle w:val="BodyText"/>
        <w:spacing w:before="5"/>
        <w:ind w:left="0"/>
        <w:rPr>
          <w:rFonts w:ascii="Courier New"/>
          <w:sz w:val="4"/>
        </w:rPr>
      </w:pPr>
    </w:p>
    <w:p w14:paraId="68895557" w14:textId="77777777" w:rsidR="005F326E" w:rsidRDefault="00000000">
      <w:pPr>
        <w:pStyle w:val="BodyText"/>
        <w:spacing w:line="20" w:lineRule="exact"/>
        <w:ind w:left="814"/>
        <w:rPr>
          <w:rFonts w:ascii="Courier New"/>
          <w:sz w:val="2"/>
        </w:rPr>
      </w:pPr>
      <w:r>
        <w:rPr>
          <w:rFonts w:ascii="Courier New"/>
          <w:noProof/>
          <w:sz w:val="2"/>
        </w:rPr>
        <mc:AlternateContent>
          <mc:Choice Requires="wps">
            <w:drawing>
              <wp:inline distT="0" distB="0" distL="0" distR="0" wp14:anchorId="409798A5" wp14:editId="12C7C8C9">
                <wp:extent cx="5497830" cy="12700"/>
                <wp:effectExtent l="9525" t="0" r="0" b="6350"/>
                <wp:docPr id="15" name="Group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497830" cy="12700"/>
                          <a:chOff x="0" y="0"/>
                          <a:chExt cx="5497830" cy="12700"/>
                        </a:xfrm>
                      </wpg:grpSpPr>
                      <wps:wsp>
                        <wps:cNvPr id="16" name="Graphic 16"/>
                        <wps:cNvSpPr/>
                        <wps:spPr>
                          <a:xfrm>
                            <a:off x="0" y="6324"/>
                            <a:ext cx="549783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97830">
                                <a:moveTo>
                                  <a:pt x="0" y="0"/>
                                </a:moveTo>
                                <a:lnTo>
                                  <a:pt x="5497741" y="0"/>
                                </a:lnTo>
                              </a:path>
                            </a:pathLst>
                          </a:custGeom>
                          <a:ln w="1264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ve="http://schemas.openxmlformats.org/markup-compatibility/2006" xmlns:a="http://schemas.openxmlformats.org/drawingml/2006/main" xmlns:pic="http://schemas.openxmlformats.org/drawingml/2006/picture">
            <w:pict>
              <v:group style="width:432.9pt;height:1pt;mso-position-horizontal-relative:char;mso-position-vertical-relative:line" id="docshapegroup12" coordorigin="0,0" coordsize="8658,20">
                <v:line style="position:absolute" from="0,10" to="8658,10" stroked="true" strokeweight=".996pt" strokecolor="#000000">
                  <v:stroke dashstyle="solid"/>
                </v:line>
              </v:group>
            </w:pict>
          </mc:Fallback>
        </mc:AlternateContent>
      </w:r>
    </w:p>
    <w:p w14:paraId="779BDE11" w14:textId="77777777" w:rsidR="005F326E" w:rsidRDefault="00000000">
      <w:pPr>
        <w:tabs>
          <w:tab w:val="left" w:pos="4088"/>
        </w:tabs>
        <w:spacing w:before="42" w:line="271" w:lineRule="exact"/>
        <w:ind w:left="817"/>
        <w:rPr>
          <w:rFonts w:ascii="Courier New"/>
        </w:rPr>
      </w:pPr>
      <w:r>
        <w:t>Regional</w:t>
      </w:r>
      <w:r>
        <w:rPr>
          <w:spacing w:val="56"/>
        </w:rPr>
        <w:t xml:space="preserve"> </w:t>
      </w:r>
      <w:r>
        <w:t>intensity</w:t>
      </w:r>
      <w:r>
        <w:rPr>
          <w:spacing w:val="56"/>
        </w:rPr>
        <w:t xml:space="preserve"> </w:t>
      </w:r>
      <w:r>
        <w:rPr>
          <w:spacing w:val="-2"/>
        </w:rPr>
        <w:t>statistics</w:t>
      </w:r>
      <w:r>
        <w:tab/>
      </w:r>
      <w:proofErr w:type="spellStart"/>
      <w:r>
        <w:rPr>
          <w:rFonts w:ascii="Courier New"/>
          <w:spacing w:val="-7"/>
        </w:rPr>
        <w:t>label_stats</w:t>
      </w:r>
      <w:proofErr w:type="spellEnd"/>
      <w:r>
        <w:rPr>
          <w:rFonts w:ascii="Courier New"/>
          <w:spacing w:val="-7"/>
        </w:rPr>
        <w:t>(...)</w:t>
      </w:r>
    </w:p>
    <w:p w14:paraId="31A32EDC" w14:textId="77777777" w:rsidR="005F326E" w:rsidRDefault="00000000">
      <w:pPr>
        <w:tabs>
          <w:tab w:val="left" w:pos="4088"/>
        </w:tabs>
        <w:spacing w:line="271" w:lineRule="exact"/>
        <w:ind w:left="817"/>
        <w:rPr>
          <w:rFonts w:ascii="Courier New"/>
        </w:rPr>
      </w:pPr>
      <w:r>
        <w:t>Regional</w:t>
      </w:r>
      <w:r>
        <w:rPr>
          <w:spacing w:val="46"/>
        </w:rPr>
        <w:t xml:space="preserve"> </w:t>
      </w:r>
      <w:r>
        <w:t>shape</w:t>
      </w:r>
      <w:r>
        <w:rPr>
          <w:spacing w:val="47"/>
        </w:rPr>
        <w:t xml:space="preserve"> </w:t>
      </w:r>
      <w:r>
        <w:rPr>
          <w:spacing w:val="-2"/>
        </w:rPr>
        <w:t>measures</w:t>
      </w:r>
      <w:r>
        <w:tab/>
      </w:r>
      <w:proofErr w:type="spellStart"/>
      <w:r>
        <w:rPr>
          <w:rFonts w:ascii="Courier New"/>
          <w:spacing w:val="-2"/>
          <w:w w:val="90"/>
        </w:rPr>
        <w:t>label_geometry_measures</w:t>
      </w:r>
      <w:proofErr w:type="spellEnd"/>
      <w:r>
        <w:rPr>
          <w:rFonts w:ascii="Courier New"/>
          <w:spacing w:val="-2"/>
          <w:w w:val="90"/>
        </w:rPr>
        <w:t>(...)</w:t>
      </w:r>
    </w:p>
    <w:p w14:paraId="5C496AFD" w14:textId="77777777" w:rsidR="005F326E" w:rsidRDefault="00000000">
      <w:pPr>
        <w:tabs>
          <w:tab w:val="left" w:pos="4088"/>
        </w:tabs>
        <w:spacing w:line="271" w:lineRule="exact"/>
        <w:ind w:left="817"/>
        <w:rPr>
          <w:rFonts w:ascii="Courier New"/>
        </w:rPr>
      </w:pPr>
      <w:r>
        <w:t>B-spline</w:t>
      </w:r>
      <w:r>
        <w:rPr>
          <w:spacing w:val="44"/>
        </w:rPr>
        <w:t xml:space="preserve"> </w:t>
      </w:r>
      <w:r>
        <w:rPr>
          <w:spacing w:val="-2"/>
        </w:rPr>
        <w:t>approximation</w:t>
      </w:r>
      <w:r>
        <w:tab/>
      </w:r>
      <w:proofErr w:type="spellStart"/>
      <w:r>
        <w:rPr>
          <w:rFonts w:ascii="Courier New"/>
          <w:spacing w:val="-2"/>
          <w:w w:val="90"/>
        </w:rPr>
        <w:t>fit_bspline_object_to_scattered_data</w:t>
      </w:r>
      <w:proofErr w:type="spellEnd"/>
      <w:r>
        <w:rPr>
          <w:rFonts w:ascii="Courier New"/>
          <w:spacing w:val="-2"/>
          <w:w w:val="90"/>
        </w:rPr>
        <w:t>(...)</w:t>
      </w:r>
    </w:p>
    <w:p w14:paraId="079A472D" w14:textId="77777777" w:rsidR="005F326E" w:rsidRDefault="00000000">
      <w:pPr>
        <w:tabs>
          <w:tab w:val="left" w:pos="4088"/>
        </w:tabs>
        <w:spacing w:line="271" w:lineRule="exact"/>
        <w:ind w:left="817"/>
        <w:rPr>
          <w:rFonts w:ascii="Courier New"/>
        </w:rPr>
      </w:pPr>
      <w:r>
        <w:t>Visualize</w:t>
      </w:r>
      <w:r>
        <w:rPr>
          <w:spacing w:val="38"/>
        </w:rPr>
        <w:t xml:space="preserve"> </w:t>
      </w:r>
      <w:r>
        <w:t>images</w:t>
      </w:r>
      <w:r>
        <w:rPr>
          <w:spacing w:val="39"/>
        </w:rPr>
        <w:t xml:space="preserve"> </w:t>
      </w:r>
      <w:r>
        <w:t>and</w:t>
      </w:r>
      <w:r>
        <w:rPr>
          <w:spacing w:val="39"/>
        </w:rPr>
        <w:t xml:space="preserve"> </w:t>
      </w:r>
      <w:r>
        <w:rPr>
          <w:spacing w:val="-2"/>
        </w:rPr>
        <w:t>overlays</w:t>
      </w:r>
      <w:r>
        <w:tab/>
      </w:r>
      <w:r>
        <w:rPr>
          <w:rFonts w:ascii="Courier New"/>
          <w:spacing w:val="-2"/>
        </w:rPr>
        <w:t>plot(...)</w:t>
      </w:r>
    </w:p>
    <w:p w14:paraId="44A945F7" w14:textId="77777777" w:rsidR="005F326E" w:rsidRDefault="00000000">
      <w:pPr>
        <w:pStyle w:val="BodyText"/>
        <w:spacing w:before="8"/>
        <w:ind w:left="0"/>
        <w:rPr>
          <w:rFonts w:ascii="Courier New"/>
          <w:sz w:val="3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93984" behindDoc="1" locked="0" layoutInCell="1" allowOverlap="1" wp14:anchorId="156E8E81" wp14:editId="4D5DA947">
                <wp:simplePos x="0" y="0"/>
                <wp:positionH relativeFrom="page">
                  <wp:posOffset>1114234</wp:posOffset>
                </wp:positionH>
                <wp:positionV relativeFrom="paragraph">
                  <wp:posOffset>42133</wp:posOffset>
                </wp:positionV>
                <wp:extent cx="5497830" cy="1270"/>
                <wp:effectExtent l="0" t="0" r="0" b="0"/>
                <wp:wrapTopAndBottom/>
                <wp:docPr id="17" name="Graphic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49783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497830">
                              <a:moveTo>
                                <a:pt x="0" y="0"/>
                              </a:moveTo>
                              <a:lnTo>
                                <a:pt x="5497741" y="0"/>
                              </a:lnTo>
                            </a:path>
                          </a:pathLst>
                        </a:custGeom>
                        <a:ln w="1264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ve="http://schemas.openxmlformats.org/markup-compatibility/2006" xmlns:a="http://schemas.openxmlformats.org/drawingml/2006/main" xmlns:pic="http://schemas.openxmlformats.org/drawingml/2006/picture">
            <w:pict>
              <v:shape style="position:absolute;margin-left:87.735001pt;margin-top:3.317611pt;width:432.9pt;height:.1pt;mso-position-horizontal-relative:page;mso-position-vertical-relative:paragraph;z-index:-15722496;mso-wrap-distance-left:0;mso-wrap-distance-right:0" id="docshape13" coordorigin="1755,66" coordsize="8658,0" path="m1755,66l10413,66e" filled="false" stroked="true" strokeweight=".996pt" strokecolor="#000000">
                <v:path arrowok="t"/>
                <v:stroke dashstyle="solid"/>
                <w10:wrap type="topAndBottom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594496" behindDoc="1" locked="0" layoutInCell="1" allowOverlap="1" wp14:anchorId="1D33EE66" wp14:editId="6C4D7E38">
                <wp:simplePos x="0" y="0"/>
                <wp:positionH relativeFrom="page">
                  <wp:posOffset>1039914</wp:posOffset>
                </wp:positionH>
                <wp:positionV relativeFrom="paragraph">
                  <wp:posOffset>90952</wp:posOffset>
                </wp:positionV>
                <wp:extent cx="5646420" cy="172085"/>
                <wp:effectExtent l="0" t="0" r="0" b="0"/>
                <wp:wrapTopAndBottom/>
                <wp:docPr id="18" name="Textbox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646420" cy="172085"/>
                        </a:xfrm>
                        <a:prstGeom prst="rect">
                          <a:avLst/>
                        </a:prstGeom>
                        <a:solidFill>
                          <a:srgbClr val="DFDFDF"/>
                        </a:solidFill>
                      </wps:spPr>
                      <wps:txbx>
                        <w:txbxContent>
                          <w:p w14:paraId="2A2E2695" w14:textId="77777777" w:rsidR="005F326E" w:rsidRDefault="00000000">
                            <w:pPr>
                              <w:spacing w:line="237" w:lineRule="exact"/>
                              <w:ind w:left="3125" w:right="3053"/>
                              <w:jc w:val="center"/>
                              <w:rPr>
                                <w:i/>
                                <w:color w:val="000000"/>
                              </w:rPr>
                            </w:pPr>
                            <w:proofErr w:type="spellStart"/>
                            <w:r>
                              <w:rPr>
                                <w:i/>
                                <w:color w:val="000000"/>
                                <w:w w:val="105"/>
                              </w:rPr>
                              <w:t>ANTsPyNet</w:t>
                            </w:r>
                            <w:proofErr w:type="spellEnd"/>
                            <w:r>
                              <w:rPr>
                                <w:i/>
                                <w:color w:val="000000"/>
                                <w:w w:val="105"/>
                              </w:rPr>
                              <w:t>:</w:t>
                            </w:r>
                            <w:r>
                              <w:rPr>
                                <w:i/>
                                <w:color w:val="000000"/>
                                <w:spacing w:val="78"/>
                                <w:w w:val="105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000000"/>
                                <w:w w:val="105"/>
                              </w:rPr>
                              <w:t>Mouse-</w:t>
                            </w:r>
                            <w:r>
                              <w:rPr>
                                <w:i/>
                                <w:color w:val="000000"/>
                                <w:spacing w:val="-2"/>
                                <w:w w:val="105"/>
                              </w:rPr>
                              <w:t>specific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 xmlns:ve="http://schemas.openxmlformats.org/markup-compatibility/2006" xmlns:a="http://schemas.openxmlformats.org/drawingml/2006/main" xmlns:pic="http://schemas.openxmlformats.org/drawingml/2006/picture">
            <w:pict>
              <v:shape style="position:absolute;margin-left:81.883003pt;margin-top:7.161611pt;width:444.6pt;height:13.55pt;mso-position-horizontal-relative:page;mso-position-vertical-relative:paragraph;z-index:-15721984;mso-wrap-distance-left:0;mso-wrap-distance-right:0" type="#_x0000_t202" id="docshape14" filled="true" fillcolor="#dfdfdf" stroked="false">
                <v:textbox inset="0,0,0,0">
                  <w:txbxContent>
                    <w:p>
                      <w:pPr>
                        <w:spacing w:line="237" w:lineRule="exact" w:before="0"/>
                        <w:ind w:left="3125" w:right="3053" w:firstLine="0"/>
                        <w:jc w:val="center"/>
                        <w:rPr>
                          <w:i/>
                          <w:color w:val="000000"/>
                          <w:sz w:val="22"/>
                        </w:rPr>
                      </w:pPr>
                      <w:r>
                        <w:rPr>
                          <w:i/>
                          <w:color w:val="000000"/>
                          <w:w w:val="105"/>
                          <w:sz w:val="22"/>
                        </w:rPr>
                        <w:t>ANTsPyNet:</w:t>
                      </w:r>
                      <w:r>
                        <w:rPr>
                          <w:i/>
                          <w:color w:val="000000"/>
                          <w:spacing w:val="78"/>
                          <w:w w:val="105"/>
                          <w:sz w:val="22"/>
                        </w:rPr>
                        <w:t> </w:t>
                      </w:r>
                      <w:r>
                        <w:rPr>
                          <w:i/>
                          <w:color w:val="000000"/>
                          <w:w w:val="105"/>
                          <w:sz w:val="22"/>
                        </w:rPr>
                        <w:t>Mouse-</w:t>
                      </w:r>
                      <w:r>
                        <w:rPr>
                          <w:i/>
                          <w:color w:val="000000"/>
                          <w:spacing w:val="-2"/>
                          <w:w w:val="105"/>
                          <w:sz w:val="22"/>
                        </w:rPr>
                        <w:t>specific</w:t>
                      </w:r>
                    </w:p>
                  </w:txbxContent>
                </v:textbox>
                <v:fill type="solid"/>
                <w10:wrap type="topAndBottom"/>
              </v:shape>
            </w:pict>
          </mc:Fallback>
        </mc:AlternateContent>
      </w:r>
    </w:p>
    <w:p w14:paraId="2CEDEC8C" w14:textId="77777777" w:rsidR="005F326E" w:rsidRDefault="005F326E">
      <w:pPr>
        <w:pStyle w:val="BodyText"/>
        <w:spacing w:before="8"/>
        <w:ind w:left="0"/>
        <w:rPr>
          <w:rFonts w:ascii="Courier New"/>
          <w:sz w:val="3"/>
        </w:rPr>
      </w:pPr>
    </w:p>
    <w:p w14:paraId="3E988C34" w14:textId="77777777" w:rsidR="005F326E" w:rsidRDefault="005F326E">
      <w:pPr>
        <w:pStyle w:val="BodyText"/>
        <w:spacing w:before="5"/>
        <w:ind w:left="0"/>
        <w:rPr>
          <w:rFonts w:ascii="Courier New"/>
          <w:sz w:val="4"/>
        </w:rPr>
      </w:pPr>
    </w:p>
    <w:p w14:paraId="7D477C75" w14:textId="77777777" w:rsidR="005F326E" w:rsidRDefault="00000000">
      <w:pPr>
        <w:pStyle w:val="BodyText"/>
        <w:spacing w:line="20" w:lineRule="exact"/>
        <w:ind w:left="814"/>
        <w:rPr>
          <w:rFonts w:ascii="Courier New"/>
          <w:sz w:val="2"/>
        </w:rPr>
      </w:pPr>
      <w:r>
        <w:rPr>
          <w:rFonts w:ascii="Courier New"/>
          <w:noProof/>
          <w:sz w:val="2"/>
        </w:rPr>
        <mc:AlternateContent>
          <mc:Choice Requires="wps">
            <w:drawing>
              <wp:inline distT="0" distB="0" distL="0" distR="0" wp14:anchorId="73F008E7" wp14:editId="5A926899">
                <wp:extent cx="5497830" cy="12700"/>
                <wp:effectExtent l="9525" t="0" r="0" b="6350"/>
                <wp:docPr id="19" name="Group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497830" cy="12700"/>
                          <a:chOff x="0" y="0"/>
                          <a:chExt cx="5497830" cy="12700"/>
                        </a:xfrm>
                      </wpg:grpSpPr>
                      <wps:wsp>
                        <wps:cNvPr id="20" name="Graphic 20"/>
                        <wps:cNvSpPr/>
                        <wps:spPr>
                          <a:xfrm>
                            <a:off x="0" y="6324"/>
                            <a:ext cx="549783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97830">
                                <a:moveTo>
                                  <a:pt x="0" y="0"/>
                                </a:moveTo>
                                <a:lnTo>
                                  <a:pt x="5497741" y="0"/>
                                </a:lnTo>
                              </a:path>
                            </a:pathLst>
                          </a:custGeom>
                          <a:ln w="1264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ve="http://schemas.openxmlformats.org/markup-compatibility/2006" xmlns:a="http://schemas.openxmlformats.org/drawingml/2006/main" xmlns:pic="http://schemas.openxmlformats.org/drawingml/2006/picture">
            <w:pict>
              <v:group style="width:432.9pt;height:1pt;mso-position-horizontal-relative:char;mso-position-vertical-relative:line" id="docshapegroup15" coordorigin="0,0" coordsize="8658,20">
                <v:line style="position:absolute" from="0,10" to="8658,10" stroked="true" strokeweight=".996pt" strokecolor="#000000">
                  <v:stroke dashstyle="solid"/>
                </v:line>
              </v:group>
            </w:pict>
          </mc:Fallback>
        </mc:AlternateContent>
      </w:r>
    </w:p>
    <w:p w14:paraId="3A7E7EFA" w14:textId="77777777" w:rsidR="005F326E" w:rsidRDefault="00000000">
      <w:pPr>
        <w:tabs>
          <w:tab w:val="left" w:pos="4088"/>
        </w:tabs>
        <w:spacing w:before="42" w:line="259" w:lineRule="auto"/>
        <w:ind w:left="4088" w:right="2169" w:hanging="3271"/>
        <w:rPr>
          <w:rFonts w:ascii="Courier New"/>
        </w:rPr>
      </w:pPr>
      <w:r>
        <w:t>brain extraction</w:t>
      </w:r>
      <w:r>
        <w:tab/>
      </w:r>
      <w:proofErr w:type="spellStart"/>
      <w:r>
        <w:rPr>
          <w:rFonts w:ascii="Courier New"/>
          <w:spacing w:val="-2"/>
          <w:w w:val="85"/>
        </w:rPr>
        <w:t>mouse_brain_</w:t>
      </w:r>
      <w:proofErr w:type="gramStart"/>
      <w:r>
        <w:rPr>
          <w:rFonts w:ascii="Courier New"/>
          <w:spacing w:val="-2"/>
          <w:w w:val="85"/>
        </w:rPr>
        <w:t>extraction</w:t>
      </w:r>
      <w:proofErr w:type="spellEnd"/>
      <w:r>
        <w:rPr>
          <w:rFonts w:ascii="Courier New"/>
          <w:spacing w:val="-2"/>
          <w:w w:val="85"/>
        </w:rPr>
        <w:t>(</w:t>
      </w:r>
      <w:proofErr w:type="gramEnd"/>
      <w:r>
        <w:rPr>
          <w:rFonts w:ascii="Courier New"/>
          <w:spacing w:val="-2"/>
          <w:w w:val="85"/>
        </w:rPr>
        <w:t xml:space="preserve">...modality="t2"...) </w:t>
      </w:r>
      <w:proofErr w:type="spellStart"/>
      <w:r>
        <w:rPr>
          <w:rFonts w:ascii="Courier New"/>
          <w:spacing w:val="-2"/>
          <w:w w:val="85"/>
        </w:rPr>
        <w:t>mouse_brain_extraction</w:t>
      </w:r>
      <w:proofErr w:type="spellEnd"/>
      <w:r>
        <w:rPr>
          <w:rFonts w:ascii="Courier New"/>
          <w:spacing w:val="-2"/>
          <w:w w:val="85"/>
        </w:rPr>
        <w:t>(...modality="ex5"...)</w:t>
      </w:r>
    </w:p>
    <w:p w14:paraId="21DA1B02" w14:textId="77777777" w:rsidR="005F326E" w:rsidRDefault="00000000">
      <w:pPr>
        <w:tabs>
          <w:tab w:val="left" w:pos="4088"/>
        </w:tabs>
        <w:spacing w:line="252" w:lineRule="exact"/>
        <w:ind w:left="817"/>
        <w:rPr>
          <w:rFonts w:ascii="Courier New"/>
        </w:rPr>
      </w:pPr>
      <w:r>
        <w:t>brain</w:t>
      </w:r>
      <w:r>
        <w:rPr>
          <w:spacing w:val="58"/>
        </w:rPr>
        <w:t xml:space="preserve"> </w:t>
      </w:r>
      <w:r>
        <w:rPr>
          <w:spacing w:val="-2"/>
        </w:rPr>
        <w:t>parcellation</w:t>
      </w:r>
      <w:r>
        <w:tab/>
      </w:r>
      <w:proofErr w:type="spellStart"/>
      <w:r>
        <w:rPr>
          <w:rFonts w:ascii="Courier New"/>
          <w:spacing w:val="-2"/>
          <w:w w:val="90"/>
        </w:rPr>
        <w:t>mouse_brain_parcellation</w:t>
      </w:r>
      <w:proofErr w:type="spellEnd"/>
      <w:r>
        <w:rPr>
          <w:rFonts w:ascii="Courier New"/>
          <w:spacing w:val="-2"/>
          <w:w w:val="90"/>
        </w:rPr>
        <w:t>(...)</w:t>
      </w:r>
    </w:p>
    <w:p w14:paraId="474ADB91" w14:textId="77777777" w:rsidR="005F326E" w:rsidRDefault="00000000">
      <w:pPr>
        <w:tabs>
          <w:tab w:val="left" w:pos="4088"/>
        </w:tabs>
        <w:spacing w:line="271" w:lineRule="exact"/>
        <w:ind w:left="817"/>
        <w:rPr>
          <w:rFonts w:ascii="Courier New"/>
        </w:rPr>
      </w:pPr>
      <w:r>
        <w:t>cortical</w:t>
      </w:r>
      <w:r>
        <w:rPr>
          <w:spacing w:val="49"/>
        </w:rPr>
        <w:t xml:space="preserve"> </w:t>
      </w:r>
      <w:r>
        <w:rPr>
          <w:spacing w:val="-2"/>
        </w:rPr>
        <w:t>thickness</w:t>
      </w:r>
      <w:r>
        <w:tab/>
      </w:r>
      <w:proofErr w:type="spellStart"/>
      <w:r>
        <w:rPr>
          <w:rFonts w:ascii="Courier New"/>
          <w:spacing w:val="-2"/>
          <w:w w:val="90"/>
        </w:rPr>
        <w:t>mouse_cortical_thickness</w:t>
      </w:r>
      <w:proofErr w:type="spellEnd"/>
      <w:r>
        <w:rPr>
          <w:rFonts w:ascii="Courier New"/>
          <w:spacing w:val="-2"/>
          <w:w w:val="90"/>
        </w:rPr>
        <w:t>(...)</w:t>
      </w:r>
    </w:p>
    <w:p w14:paraId="1DD61A3A" w14:textId="77777777" w:rsidR="005F326E" w:rsidRDefault="00000000">
      <w:pPr>
        <w:tabs>
          <w:tab w:val="left" w:pos="4088"/>
        </w:tabs>
        <w:spacing w:line="271" w:lineRule="exact"/>
        <w:ind w:left="817"/>
        <w:rPr>
          <w:rFonts w:ascii="Courier New"/>
        </w:rPr>
      </w:pPr>
      <w:r>
        <w:t>super</w:t>
      </w:r>
      <w:r>
        <w:rPr>
          <w:spacing w:val="51"/>
        </w:rPr>
        <w:t xml:space="preserve"> </w:t>
      </w:r>
      <w:r>
        <w:rPr>
          <w:spacing w:val="-2"/>
        </w:rPr>
        <w:t>resolution</w:t>
      </w:r>
      <w:r>
        <w:tab/>
      </w:r>
      <w:proofErr w:type="spellStart"/>
      <w:r>
        <w:rPr>
          <w:rFonts w:ascii="Courier New"/>
          <w:spacing w:val="-2"/>
          <w:w w:val="90"/>
        </w:rPr>
        <w:t>mouse_histology_super_resolution</w:t>
      </w:r>
      <w:proofErr w:type="spellEnd"/>
      <w:r>
        <w:rPr>
          <w:rFonts w:ascii="Courier New"/>
          <w:spacing w:val="-2"/>
          <w:w w:val="90"/>
        </w:rPr>
        <w:t>(...)</w:t>
      </w:r>
    </w:p>
    <w:p w14:paraId="39B8E0A9" w14:textId="77777777" w:rsidR="005F326E" w:rsidRDefault="00000000">
      <w:pPr>
        <w:pStyle w:val="BodyText"/>
        <w:spacing w:before="7"/>
        <w:ind w:left="0"/>
        <w:rPr>
          <w:rFonts w:ascii="Courier New"/>
          <w:sz w:val="3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95520" behindDoc="1" locked="0" layoutInCell="1" allowOverlap="1" wp14:anchorId="3DC397F7" wp14:editId="13A9A52B">
                <wp:simplePos x="0" y="0"/>
                <wp:positionH relativeFrom="page">
                  <wp:posOffset>1039914</wp:posOffset>
                </wp:positionH>
                <wp:positionV relativeFrom="paragraph">
                  <wp:posOffset>41778</wp:posOffset>
                </wp:positionV>
                <wp:extent cx="5646420" cy="1270"/>
                <wp:effectExtent l="0" t="0" r="0" b="0"/>
                <wp:wrapTopAndBottom/>
                <wp:docPr id="21" name="Graphic 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64642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646420">
                              <a:moveTo>
                                <a:pt x="0" y="0"/>
                              </a:moveTo>
                              <a:lnTo>
                                <a:pt x="5646407" y="0"/>
                              </a:lnTo>
                            </a:path>
                          </a:pathLst>
                        </a:custGeom>
                        <a:ln w="11887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ve="http://schemas.openxmlformats.org/markup-compatibility/2006" xmlns:a="http://schemas.openxmlformats.org/drawingml/2006/main" xmlns:pic="http://schemas.openxmlformats.org/drawingml/2006/picture">
            <w:pict>
              <v:shape style="position:absolute;margin-left:81.883003pt;margin-top:3.289622pt;width:444.6pt;height:.1pt;mso-position-horizontal-relative:page;mso-position-vertical-relative:paragraph;z-index:-15720960;mso-wrap-distance-left:0;mso-wrap-distance-right:0" id="docshape16" coordorigin="1638,66" coordsize="8892,0" path="m1638,66l10530,66e" filled="false" stroked="true" strokeweight=".936pt" strokecolor="#000000">
                <v:path arrowok="t"/>
                <v:stroke dashstyle="solid"/>
                <w10:wrap type="topAndBottom"/>
              </v:shape>
            </w:pict>
          </mc:Fallback>
        </mc:AlternateContent>
      </w:r>
    </w:p>
    <w:p w14:paraId="048F9914" w14:textId="77777777" w:rsidR="005F326E" w:rsidRDefault="00000000">
      <w:pPr>
        <w:spacing w:before="40" w:line="276" w:lineRule="auto"/>
        <w:ind w:left="889" w:right="1932"/>
        <w:rPr>
          <w:sz w:val="16"/>
        </w:rPr>
      </w:pPr>
      <w:proofErr w:type="spellStart"/>
      <w:r>
        <w:rPr>
          <w:w w:val="115"/>
          <w:sz w:val="16"/>
        </w:rPr>
        <w:t>ANTsX</w:t>
      </w:r>
      <w:proofErr w:type="spellEnd"/>
      <w:r>
        <w:rPr>
          <w:w w:val="115"/>
          <w:sz w:val="16"/>
        </w:rPr>
        <w:t xml:space="preserve"> provides state-of-the-art functionality for processing biomedical image data.</w:t>
      </w:r>
      <w:r>
        <w:rPr>
          <w:spacing w:val="29"/>
          <w:w w:val="115"/>
          <w:sz w:val="16"/>
        </w:rPr>
        <w:t xml:space="preserve"> </w:t>
      </w:r>
      <w:r>
        <w:rPr>
          <w:w w:val="115"/>
          <w:sz w:val="16"/>
        </w:rPr>
        <w:t>Such tools, including deep learning</w:t>
      </w:r>
      <w:r>
        <w:rPr>
          <w:spacing w:val="-1"/>
          <w:w w:val="115"/>
          <w:sz w:val="16"/>
        </w:rPr>
        <w:t xml:space="preserve"> </w:t>
      </w:r>
      <w:r>
        <w:rPr>
          <w:w w:val="115"/>
          <w:sz w:val="16"/>
        </w:rPr>
        <w:t>networks,</w:t>
      </w:r>
      <w:r>
        <w:rPr>
          <w:spacing w:val="-1"/>
          <w:w w:val="115"/>
          <w:sz w:val="16"/>
        </w:rPr>
        <w:t xml:space="preserve"> </w:t>
      </w:r>
      <w:r>
        <w:rPr>
          <w:w w:val="115"/>
          <w:sz w:val="16"/>
        </w:rPr>
        <w:t>support</w:t>
      </w:r>
      <w:r>
        <w:rPr>
          <w:spacing w:val="-1"/>
          <w:w w:val="115"/>
          <w:sz w:val="16"/>
        </w:rPr>
        <w:t xml:space="preserve"> </w:t>
      </w:r>
      <w:r>
        <w:rPr>
          <w:w w:val="115"/>
          <w:sz w:val="16"/>
        </w:rPr>
        <w:t>a</w:t>
      </w:r>
      <w:r>
        <w:rPr>
          <w:spacing w:val="-1"/>
          <w:w w:val="115"/>
          <w:sz w:val="16"/>
        </w:rPr>
        <w:t xml:space="preserve"> </w:t>
      </w:r>
      <w:r>
        <w:rPr>
          <w:w w:val="115"/>
          <w:sz w:val="16"/>
        </w:rPr>
        <w:t>variety</w:t>
      </w:r>
      <w:r>
        <w:rPr>
          <w:spacing w:val="-1"/>
          <w:w w:val="115"/>
          <w:sz w:val="16"/>
        </w:rPr>
        <w:t xml:space="preserve"> </w:t>
      </w:r>
      <w:r>
        <w:rPr>
          <w:w w:val="115"/>
          <w:sz w:val="16"/>
        </w:rPr>
        <w:t>of</w:t>
      </w:r>
      <w:r>
        <w:rPr>
          <w:spacing w:val="-1"/>
          <w:w w:val="115"/>
          <w:sz w:val="16"/>
        </w:rPr>
        <w:t xml:space="preserve"> </w:t>
      </w:r>
      <w:r>
        <w:rPr>
          <w:w w:val="115"/>
          <w:sz w:val="16"/>
        </w:rPr>
        <w:t>mapping-related</w:t>
      </w:r>
      <w:r>
        <w:rPr>
          <w:spacing w:val="-1"/>
          <w:w w:val="115"/>
          <w:sz w:val="16"/>
        </w:rPr>
        <w:t xml:space="preserve"> </w:t>
      </w:r>
      <w:r>
        <w:rPr>
          <w:w w:val="115"/>
          <w:sz w:val="16"/>
        </w:rPr>
        <w:t>tasks.</w:t>
      </w:r>
      <w:r>
        <w:rPr>
          <w:spacing w:val="14"/>
          <w:w w:val="115"/>
          <w:sz w:val="16"/>
        </w:rPr>
        <w:t xml:space="preserve"> </w:t>
      </w:r>
      <w:r>
        <w:rPr>
          <w:w w:val="115"/>
          <w:sz w:val="16"/>
        </w:rPr>
        <w:t>A</w:t>
      </w:r>
      <w:r>
        <w:rPr>
          <w:spacing w:val="-1"/>
          <w:w w:val="115"/>
          <w:sz w:val="16"/>
        </w:rPr>
        <w:t xml:space="preserve"> </w:t>
      </w:r>
      <w:r>
        <w:rPr>
          <w:w w:val="115"/>
          <w:sz w:val="16"/>
        </w:rPr>
        <w:t>more</w:t>
      </w:r>
      <w:r>
        <w:rPr>
          <w:spacing w:val="-1"/>
          <w:w w:val="115"/>
          <w:sz w:val="16"/>
        </w:rPr>
        <w:t xml:space="preserve"> </w:t>
      </w:r>
      <w:r>
        <w:rPr>
          <w:w w:val="115"/>
          <w:sz w:val="16"/>
        </w:rPr>
        <w:t>comprehensive</w:t>
      </w:r>
      <w:r>
        <w:rPr>
          <w:spacing w:val="-1"/>
          <w:w w:val="115"/>
          <w:sz w:val="16"/>
        </w:rPr>
        <w:t xml:space="preserve"> </w:t>
      </w:r>
      <w:r>
        <w:rPr>
          <w:w w:val="115"/>
          <w:sz w:val="16"/>
        </w:rPr>
        <w:t>listing</w:t>
      </w:r>
      <w:r>
        <w:rPr>
          <w:spacing w:val="-1"/>
          <w:w w:val="115"/>
          <w:sz w:val="16"/>
        </w:rPr>
        <w:t xml:space="preserve"> </w:t>
      </w:r>
      <w:r>
        <w:rPr>
          <w:w w:val="115"/>
          <w:sz w:val="16"/>
        </w:rPr>
        <w:t>of</w:t>
      </w:r>
      <w:r>
        <w:rPr>
          <w:spacing w:val="-1"/>
          <w:w w:val="115"/>
          <w:sz w:val="16"/>
        </w:rPr>
        <w:t xml:space="preserve"> </w:t>
      </w:r>
      <w:proofErr w:type="spellStart"/>
      <w:r>
        <w:rPr>
          <w:w w:val="115"/>
          <w:sz w:val="16"/>
        </w:rPr>
        <w:t>ANTsX</w:t>
      </w:r>
      <w:proofErr w:type="spellEnd"/>
      <w:r>
        <w:rPr>
          <w:spacing w:val="-1"/>
          <w:w w:val="115"/>
          <w:sz w:val="16"/>
        </w:rPr>
        <w:t xml:space="preserve"> </w:t>
      </w:r>
      <w:r>
        <w:rPr>
          <w:w w:val="115"/>
          <w:sz w:val="16"/>
        </w:rPr>
        <w:t>tools</w:t>
      </w:r>
      <w:r>
        <w:rPr>
          <w:spacing w:val="-1"/>
          <w:w w:val="115"/>
          <w:sz w:val="16"/>
        </w:rPr>
        <w:t xml:space="preserve"> </w:t>
      </w:r>
      <w:r>
        <w:rPr>
          <w:w w:val="115"/>
          <w:sz w:val="16"/>
        </w:rPr>
        <w:t>with self-contained</w:t>
      </w:r>
      <w:r>
        <w:rPr>
          <w:spacing w:val="25"/>
          <w:w w:val="115"/>
          <w:sz w:val="16"/>
        </w:rPr>
        <w:t xml:space="preserve"> </w:t>
      </w:r>
      <w:r>
        <w:rPr>
          <w:w w:val="115"/>
          <w:sz w:val="16"/>
        </w:rPr>
        <w:t>R</w:t>
      </w:r>
      <w:r>
        <w:rPr>
          <w:spacing w:val="25"/>
          <w:w w:val="115"/>
          <w:sz w:val="16"/>
        </w:rPr>
        <w:t xml:space="preserve"> </w:t>
      </w:r>
      <w:r>
        <w:rPr>
          <w:w w:val="115"/>
          <w:sz w:val="16"/>
        </w:rPr>
        <w:t>and</w:t>
      </w:r>
      <w:r>
        <w:rPr>
          <w:spacing w:val="25"/>
          <w:w w:val="115"/>
          <w:sz w:val="16"/>
        </w:rPr>
        <w:t xml:space="preserve"> </w:t>
      </w:r>
      <w:r>
        <w:rPr>
          <w:w w:val="115"/>
          <w:sz w:val="16"/>
        </w:rPr>
        <w:t>Python</w:t>
      </w:r>
      <w:r>
        <w:rPr>
          <w:spacing w:val="25"/>
          <w:w w:val="115"/>
          <w:sz w:val="16"/>
        </w:rPr>
        <w:t xml:space="preserve"> </w:t>
      </w:r>
      <w:r>
        <w:rPr>
          <w:w w:val="115"/>
          <w:sz w:val="16"/>
        </w:rPr>
        <w:t>examples</w:t>
      </w:r>
      <w:r>
        <w:rPr>
          <w:spacing w:val="25"/>
          <w:w w:val="115"/>
          <w:sz w:val="16"/>
        </w:rPr>
        <w:t xml:space="preserve"> </w:t>
      </w:r>
      <w:r>
        <w:rPr>
          <w:w w:val="115"/>
          <w:sz w:val="16"/>
        </w:rPr>
        <w:t>is</w:t>
      </w:r>
      <w:r>
        <w:rPr>
          <w:spacing w:val="25"/>
          <w:w w:val="115"/>
          <w:sz w:val="16"/>
        </w:rPr>
        <w:t xml:space="preserve"> </w:t>
      </w:r>
      <w:r>
        <w:rPr>
          <w:w w:val="115"/>
          <w:sz w:val="16"/>
        </w:rPr>
        <w:t>provided</w:t>
      </w:r>
      <w:r>
        <w:rPr>
          <w:spacing w:val="25"/>
          <w:w w:val="115"/>
          <w:sz w:val="16"/>
        </w:rPr>
        <w:t xml:space="preserve"> </w:t>
      </w:r>
      <w:r>
        <w:rPr>
          <w:w w:val="115"/>
          <w:sz w:val="16"/>
        </w:rPr>
        <w:t>as</w:t>
      </w:r>
      <w:r>
        <w:rPr>
          <w:spacing w:val="25"/>
          <w:w w:val="115"/>
          <w:sz w:val="16"/>
        </w:rPr>
        <w:t xml:space="preserve"> </w:t>
      </w:r>
      <w:r>
        <w:rPr>
          <w:w w:val="115"/>
          <w:sz w:val="16"/>
        </w:rPr>
        <w:t>a</w:t>
      </w:r>
      <w:r>
        <w:rPr>
          <w:spacing w:val="25"/>
          <w:w w:val="115"/>
          <w:sz w:val="16"/>
        </w:rPr>
        <w:t xml:space="preserve"> </w:t>
      </w:r>
      <w:r>
        <w:rPr>
          <w:w w:val="115"/>
          <w:sz w:val="16"/>
        </w:rPr>
        <w:t>gist</w:t>
      </w:r>
      <w:r>
        <w:rPr>
          <w:spacing w:val="25"/>
          <w:w w:val="115"/>
          <w:sz w:val="16"/>
        </w:rPr>
        <w:t xml:space="preserve"> </w:t>
      </w:r>
      <w:r>
        <w:rPr>
          <w:w w:val="115"/>
          <w:sz w:val="16"/>
        </w:rPr>
        <w:t>page</w:t>
      </w:r>
      <w:r>
        <w:rPr>
          <w:spacing w:val="25"/>
          <w:w w:val="115"/>
          <w:sz w:val="16"/>
        </w:rPr>
        <w:t xml:space="preserve"> </w:t>
      </w:r>
      <w:r>
        <w:rPr>
          <w:w w:val="115"/>
          <w:sz w:val="16"/>
        </w:rPr>
        <w:t>on</w:t>
      </w:r>
      <w:r>
        <w:rPr>
          <w:spacing w:val="25"/>
          <w:w w:val="115"/>
          <w:sz w:val="16"/>
        </w:rPr>
        <w:t xml:space="preserve"> </w:t>
      </w:r>
      <w:r>
        <w:rPr>
          <w:w w:val="115"/>
          <w:sz w:val="16"/>
        </w:rPr>
        <w:t>GitHub</w:t>
      </w:r>
      <w:r>
        <w:rPr>
          <w:spacing w:val="25"/>
          <w:w w:val="115"/>
          <w:sz w:val="16"/>
        </w:rPr>
        <w:t xml:space="preserve"> </w:t>
      </w:r>
      <w:r>
        <w:rPr>
          <w:w w:val="115"/>
          <w:sz w:val="16"/>
        </w:rPr>
        <w:t>(</w:t>
      </w:r>
      <w:hyperlink r:id="rId10">
        <w:r>
          <w:rPr>
            <w:color w:val="0000FF"/>
            <w:w w:val="115"/>
            <w:sz w:val="16"/>
          </w:rPr>
          <w:t>https://tinyurl.com/antsxtutorial</w:t>
        </w:r>
      </w:hyperlink>
      <w:r>
        <w:rPr>
          <w:w w:val="115"/>
          <w:sz w:val="16"/>
        </w:rPr>
        <w:t>).</w:t>
      </w:r>
    </w:p>
    <w:p w14:paraId="13F0340A" w14:textId="77777777" w:rsidR="005F326E" w:rsidRDefault="005F326E">
      <w:pPr>
        <w:spacing w:line="276" w:lineRule="auto"/>
        <w:rPr>
          <w:sz w:val="16"/>
        </w:rPr>
        <w:sectPr w:rsidR="005F326E" w:rsidSect="008C17C3">
          <w:pgSz w:w="12240" w:h="15840"/>
          <w:pgMar w:top="1820" w:right="0" w:bottom="280" w:left="940" w:header="720" w:footer="720" w:gutter="0"/>
          <w:cols w:space="720"/>
        </w:sectPr>
      </w:pPr>
    </w:p>
    <w:p w14:paraId="010917B6" w14:textId="77777777" w:rsidR="005F326E" w:rsidRDefault="00000000">
      <w:pPr>
        <w:pStyle w:val="BodyText"/>
        <w:spacing w:before="119"/>
        <w:ind w:left="173"/>
      </w:pPr>
      <w:proofErr w:type="gramStart"/>
      <w:r>
        <w:rPr>
          <w:rFonts w:ascii="Arial"/>
          <w:w w:val="105"/>
          <w:sz w:val="12"/>
        </w:rPr>
        <w:lastRenderedPageBreak/>
        <w:t>90</w:t>
      </w:r>
      <w:r>
        <w:rPr>
          <w:rFonts w:ascii="Arial"/>
          <w:spacing w:val="59"/>
          <w:w w:val="105"/>
          <w:sz w:val="12"/>
        </w:rPr>
        <w:t xml:space="preserve">  </w:t>
      </w:r>
      <w:r>
        <w:rPr>
          <w:w w:val="105"/>
        </w:rPr>
        <w:t>in</w:t>
      </w:r>
      <w:proofErr w:type="gramEnd"/>
      <w:r>
        <w:rPr>
          <w:spacing w:val="22"/>
          <w:w w:val="105"/>
        </w:rPr>
        <w:t xml:space="preserve"> </w:t>
      </w:r>
      <w:r>
        <w:rPr>
          <w:w w:val="105"/>
        </w:rPr>
        <w:t>the</w:t>
      </w:r>
      <w:r>
        <w:rPr>
          <w:spacing w:val="22"/>
          <w:w w:val="105"/>
        </w:rPr>
        <w:t xml:space="preserve"> </w:t>
      </w:r>
      <w:r>
        <w:rPr>
          <w:w w:val="105"/>
        </w:rPr>
        <w:t>context</w:t>
      </w:r>
      <w:r>
        <w:rPr>
          <w:spacing w:val="22"/>
          <w:w w:val="105"/>
        </w:rPr>
        <w:t xml:space="preserve"> </w:t>
      </w:r>
      <w:r>
        <w:rPr>
          <w:w w:val="105"/>
        </w:rPr>
        <w:t>of</w:t>
      </w:r>
      <w:r>
        <w:rPr>
          <w:spacing w:val="22"/>
          <w:w w:val="105"/>
        </w:rPr>
        <w:t xml:space="preserve"> </w:t>
      </w:r>
      <w:r>
        <w:rPr>
          <w:w w:val="105"/>
        </w:rPr>
        <w:t>different</w:t>
      </w:r>
      <w:r>
        <w:rPr>
          <w:spacing w:val="21"/>
          <w:w w:val="105"/>
        </w:rPr>
        <w:t xml:space="preserve"> </w:t>
      </w:r>
      <w:r>
        <w:rPr>
          <w:w w:val="105"/>
        </w:rPr>
        <w:t>application</w:t>
      </w:r>
      <w:r>
        <w:rPr>
          <w:spacing w:val="22"/>
          <w:w w:val="105"/>
        </w:rPr>
        <w:t xml:space="preserve"> </w:t>
      </w:r>
      <w:r>
        <w:rPr>
          <w:w w:val="105"/>
        </w:rPr>
        <w:t>foci</w:t>
      </w:r>
      <w:r>
        <w:rPr>
          <w:spacing w:val="21"/>
          <w:w w:val="105"/>
        </w:rPr>
        <w:t xml:space="preserve"> </w:t>
      </w:r>
      <w:r>
        <w:rPr>
          <w:w w:val="105"/>
        </w:rPr>
        <w:t>which</w:t>
      </w:r>
      <w:r>
        <w:rPr>
          <w:spacing w:val="21"/>
          <w:w w:val="105"/>
        </w:rPr>
        <w:t xml:space="preserve"> </w:t>
      </w:r>
      <w:r>
        <w:rPr>
          <w:w w:val="105"/>
        </w:rPr>
        <w:t>include</w:t>
      </w:r>
      <w:r>
        <w:rPr>
          <w:spacing w:val="22"/>
          <w:w w:val="105"/>
        </w:rPr>
        <w:t xml:space="preserve"> </w:t>
      </w:r>
      <w:r>
        <w:rPr>
          <w:w w:val="105"/>
        </w:rPr>
        <w:t>multi-site</w:t>
      </w:r>
      <w:r>
        <w:rPr>
          <w:spacing w:val="22"/>
          <w:w w:val="105"/>
        </w:rPr>
        <w:t xml:space="preserve"> </w:t>
      </w:r>
      <w:r>
        <w:rPr>
          <w:w w:val="105"/>
        </w:rPr>
        <w:t>brain</w:t>
      </w:r>
      <w:r>
        <w:rPr>
          <w:spacing w:val="21"/>
          <w:w w:val="105"/>
        </w:rPr>
        <w:t xml:space="preserve"> </w:t>
      </w:r>
      <w:r>
        <w:rPr>
          <w:w w:val="105"/>
        </w:rPr>
        <w:t>MRI</w:t>
      </w:r>
      <w:r>
        <w:rPr>
          <w:spacing w:val="22"/>
          <w:w w:val="105"/>
        </w:rPr>
        <w:t xml:space="preserve"> </w:t>
      </w:r>
      <w:r>
        <w:rPr>
          <w:w w:val="105"/>
        </w:rPr>
        <w:t>data,</w:t>
      </w:r>
      <w:r>
        <w:rPr>
          <w:w w:val="105"/>
          <w:position w:val="9"/>
          <w:sz w:val="16"/>
        </w:rPr>
        <w:t>42</w:t>
      </w:r>
      <w:r>
        <w:rPr>
          <w:spacing w:val="53"/>
          <w:w w:val="105"/>
          <w:position w:val="9"/>
          <w:sz w:val="16"/>
        </w:rPr>
        <w:t xml:space="preserve"> </w:t>
      </w:r>
      <w:proofErr w:type="spellStart"/>
      <w:r>
        <w:rPr>
          <w:spacing w:val="-4"/>
          <w:w w:val="105"/>
        </w:rPr>
        <w:t>pul</w:t>
      </w:r>
      <w:proofErr w:type="spellEnd"/>
      <w:r>
        <w:rPr>
          <w:spacing w:val="-4"/>
          <w:w w:val="105"/>
        </w:rPr>
        <w:t>-</w:t>
      </w:r>
    </w:p>
    <w:p w14:paraId="54DF5DCF" w14:textId="77777777" w:rsidR="005F326E" w:rsidRDefault="00000000">
      <w:pPr>
        <w:pStyle w:val="BodyText"/>
        <w:spacing w:before="143"/>
        <w:ind w:left="173"/>
      </w:pPr>
      <w:proofErr w:type="gramStart"/>
      <w:r>
        <w:rPr>
          <w:rFonts w:ascii="Arial"/>
          <w:w w:val="105"/>
          <w:sz w:val="12"/>
        </w:rPr>
        <w:t>91</w:t>
      </w:r>
      <w:r>
        <w:rPr>
          <w:rFonts w:ascii="Arial"/>
          <w:spacing w:val="65"/>
          <w:w w:val="105"/>
          <w:sz w:val="12"/>
        </w:rPr>
        <w:t xml:space="preserve">  </w:t>
      </w:r>
      <w:proofErr w:type="spellStart"/>
      <w:r>
        <w:rPr>
          <w:w w:val="105"/>
        </w:rPr>
        <w:t>monary</w:t>
      </w:r>
      <w:proofErr w:type="spellEnd"/>
      <w:proofErr w:type="gramEnd"/>
      <w:r>
        <w:rPr>
          <w:spacing w:val="47"/>
          <w:w w:val="105"/>
        </w:rPr>
        <w:t xml:space="preserve"> </w:t>
      </w:r>
      <w:r>
        <w:rPr>
          <w:w w:val="105"/>
        </w:rPr>
        <w:t>CT</w:t>
      </w:r>
      <w:r>
        <w:rPr>
          <w:spacing w:val="46"/>
          <w:w w:val="105"/>
        </w:rPr>
        <w:t xml:space="preserve"> </w:t>
      </w:r>
      <w:r>
        <w:rPr>
          <w:w w:val="105"/>
        </w:rPr>
        <w:t>data,</w:t>
      </w:r>
      <w:r>
        <w:rPr>
          <w:w w:val="105"/>
          <w:position w:val="9"/>
          <w:sz w:val="16"/>
        </w:rPr>
        <w:t>43</w:t>
      </w:r>
      <w:r>
        <w:rPr>
          <w:spacing w:val="77"/>
          <w:w w:val="105"/>
          <w:position w:val="9"/>
          <w:sz w:val="16"/>
        </w:rPr>
        <w:t xml:space="preserve"> </w:t>
      </w:r>
      <w:r>
        <w:rPr>
          <w:w w:val="105"/>
        </w:rPr>
        <w:t>and</w:t>
      </w:r>
      <w:r>
        <w:rPr>
          <w:spacing w:val="46"/>
          <w:w w:val="105"/>
        </w:rPr>
        <w:t xml:space="preserve"> </w:t>
      </w:r>
      <w:r>
        <w:rPr>
          <w:w w:val="105"/>
        </w:rPr>
        <w:t>most</w:t>
      </w:r>
      <w:r>
        <w:rPr>
          <w:spacing w:val="45"/>
          <w:w w:val="105"/>
        </w:rPr>
        <w:t xml:space="preserve"> </w:t>
      </w:r>
      <w:r>
        <w:rPr>
          <w:w w:val="105"/>
        </w:rPr>
        <w:t>recently,</w:t>
      </w:r>
      <w:r>
        <w:rPr>
          <w:spacing w:val="54"/>
          <w:w w:val="105"/>
        </w:rPr>
        <w:t xml:space="preserve"> </w:t>
      </w:r>
      <w:r>
        <w:rPr>
          <w:w w:val="105"/>
        </w:rPr>
        <w:t>multi-modal</w:t>
      </w:r>
      <w:r>
        <w:rPr>
          <w:spacing w:val="46"/>
          <w:w w:val="105"/>
        </w:rPr>
        <w:t xml:space="preserve"> </w:t>
      </w:r>
      <w:r>
        <w:rPr>
          <w:w w:val="105"/>
        </w:rPr>
        <w:t>brain</w:t>
      </w:r>
      <w:r>
        <w:rPr>
          <w:spacing w:val="46"/>
          <w:w w:val="105"/>
        </w:rPr>
        <w:t xml:space="preserve"> </w:t>
      </w:r>
      <w:r>
        <w:rPr>
          <w:w w:val="105"/>
        </w:rPr>
        <w:t>registration</w:t>
      </w:r>
      <w:r>
        <w:rPr>
          <w:spacing w:val="46"/>
          <w:w w:val="105"/>
        </w:rPr>
        <w:t xml:space="preserve"> </w:t>
      </w:r>
      <w:r>
        <w:rPr>
          <w:w w:val="105"/>
        </w:rPr>
        <w:t>in</w:t>
      </w:r>
      <w:r>
        <w:rPr>
          <w:spacing w:val="45"/>
          <w:w w:val="105"/>
        </w:rPr>
        <w:t xml:space="preserve"> </w:t>
      </w:r>
      <w:r>
        <w:rPr>
          <w:w w:val="105"/>
        </w:rPr>
        <w:t>the</w:t>
      </w:r>
      <w:r>
        <w:rPr>
          <w:spacing w:val="46"/>
          <w:w w:val="105"/>
        </w:rPr>
        <w:t xml:space="preserve"> </w:t>
      </w:r>
      <w:r>
        <w:rPr>
          <w:w w:val="105"/>
        </w:rPr>
        <w:t>presence</w:t>
      </w:r>
      <w:r>
        <w:rPr>
          <w:spacing w:val="46"/>
          <w:w w:val="105"/>
        </w:rPr>
        <w:t xml:space="preserve"> </w:t>
      </w:r>
      <w:r>
        <w:rPr>
          <w:spacing w:val="-5"/>
          <w:w w:val="105"/>
        </w:rPr>
        <w:t>of</w:t>
      </w:r>
    </w:p>
    <w:p w14:paraId="181EACFD" w14:textId="77777777" w:rsidR="005F326E" w:rsidRDefault="00000000">
      <w:pPr>
        <w:spacing w:before="142"/>
        <w:ind w:left="173"/>
        <w:rPr>
          <w:sz w:val="16"/>
        </w:rPr>
      </w:pPr>
      <w:proofErr w:type="gramStart"/>
      <w:r>
        <w:rPr>
          <w:rFonts w:ascii="Arial"/>
          <w:w w:val="105"/>
          <w:sz w:val="12"/>
        </w:rPr>
        <w:t>92</w:t>
      </w:r>
      <w:r>
        <w:rPr>
          <w:rFonts w:ascii="Arial"/>
          <w:spacing w:val="57"/>
          <w:w w:val="105"/>
          <w:sz w:val="12"/>
        </w:rPr>
        <w:t xml:space="preserve">  </w:t>
      </w:r>
      <w:r>
        <w:rPr>
          <w:spacing w:val="-2"/>
          <w:w w:val="105"/>
          <w:sz w:val="24"/>
        </w:rPr>
        <w:t>tumors</w:t>
      </w:r>
      <w:proofErr w:type="gramEnd"/>
      <w:r>
        <w:rPr>
          <w:spacing w:val="-2"/>
          <w:w w:val="105"/>
          <w:sz w:val="24"/>
        </w:rPr>
        <w:t>.</w:t>
      </w:r>
      <w:r>
        <w:rPr>
          <w:spacing w:val="-2"/>
          <w:w w:val="105"/>
          <w:position w:val="9"/>
          <w:sz w:val="16"/>
        </w:rPr>
        <w:t>44</w:t>
      </w:r>
    </w:p>
    <w:p w14:paraId="6BDF1C3B" w14:textId="77777777" w:rsidR="005F326E" w:rsidRDefault="00000000">
      <w:pPr>
        <w:pStyle w:val="BodyText"/>
        <w:spacing w:before="277"/>
        <w:ind w:left="173"/>
      </w:pPr>
      <w:proofErr w:type="gramStart"/>
      <w:r>
        <w:rPr>
          <w:rFonts w:ascii="Arial"/>
          <w:w w:val="105"/>
          <w:sz w:val="12"/>
        </w:rPr>
        <w:t>93</w:t>
      </w:r>
      <w:r>
        <w:rPr>
          <w:rFonts w:ascii="Arial"/>
          <w:spacing w:val="61"/>
          <w:w w:val="105"/>
          <w:sz w:val="12"/>
        </w:rPr>
        <w:t xml:space="preserve">  </w:t>
      </w:r>
      <w:r>
        <w:rPr>
          <w:w w:val="105"/>
        </w:rPr>
        <w:t>Apart</w:t>
      </w:r>
      <w:proofErr w:type="gramEnd"/>
      <w:r>
        <w:rPr>
          <w:spacing w:val="56"/>
          <w:w w:val="105"/>
        </w:rPr>
        <w:t xml:space="preserve"> </w:t>
      </w:r>
      <w:r>
        <w:rPr>
          <w:w w:val="105"/>
        </w:rPr>
        <w:t>from</w:t>
      </w:r>
      <w:r>
        <w:rPr>
          <w:spacing w:val="56"/>
          <w:w w:val="105"/>
        </w:rPr>
        <w:t xml:space="preserve"> </w:t>
      </w:r>
      <w:r>
        <w:rPr>
          <w:w w:val="105"/>
        </w:rPr>
        <w:t>its</w:t>
      </w:r>
      <w:r>
        <w:rPr>
          <w:spacing w:val="57"/>
          <w:w w:val="105"/>
        </w:rPr>
        <w:t xml:space="preserve"> </w:t>
      </w:r>
      <w:r>
        <w:rPr>
          <w:w w:val="105"/>
        </w:rPr>
        <w:t>registration</w:t>
      </w:r>
      <w:r>
        <w:rPr>
          <w:spacing w:val="55"/>
          <w:w w:val="105"/>
        </w:rPr>
        <w:t xml:space="preserve"> </w:t>
      </w:r>
      <w:r>
        <w:rPr>
          <w:w w:val="105"/>
        </w:rPr>
        <w:t>capabilities,</w:t>
      </w:r>
      <w:r>
        <w:rPr>
          <w:spacing w:val="68"/>
          <w:w w:val="105"/>
        </w:rPr>
        <w:t xml:space="preserve"> </w:t>
      </w:r>
      <w:proofErr w:type="spellStart"/>
      <w:r>
        <w:rPr>
          <w:w w:val="105"/>
        </w:rPr>
        <w:t>ANTsX</w:t>
      </w:r>
      <w:proofErr w:type="spellEnd"/>
      <w:r>
        <w:rPr>
          <w:spacing w:val="57"/>
          <w:w w:val="105"/>
        </w:rPr>
        <w:t xml:space="preserve"> </w:t>
      </w:r>
      <w:r>
        <w:rPr>
          <w:w w:val="105"/>
        </w:rPr>
        <w:t>comprises</w:t>
      </w:r>
      <w:r>
        <w:rPr>
          <w:spacing w:val="56"/>
          <w:w w:val="105"/>
        </w:rPr>
        <w:t xml:space="preserve"> </w:t>
      </w:r>
      <w:r>
        <w:rPr>
          <w:w w:val="105"/>
        </w:rPr>
        <w:t>additional</w:t>
      </w:r>
      <w:r>
        <w:rPr>
          <w:spacing w:val="56"/>
          <w:w w:val="105"/>
        </w:rPr>
        <w:t xml:space="preserve"> </w:t>
      </w:r>
      <w:r>
        <w:rPr>
          <w:w w:val="105"/>
        </w:rPr>
        <w:t>functionality</w:t>
      </w:r>
      <w:r>
        <w:rPr>
          <w:spacing w:val="56"/>
          <w:w w:val="105"/>
        </w:rPr>
        <w:t xml:space="preserve"> </w:t>
      </w:r>
      <w:r>
        <w:rPr>
          <w:spacing w:val="-4"/>
          <w:w w:val="105"/>
        </w:rPr>
        <w:t>such</w:t>
      </w:r>
    </w:p>
    <w:p w14:paraId="694AF7B8" w14:textId="77777777" w:rsidR="005F326E" w:rsidRDefault="00000000">
      <w:pPr>
        <w:pStyle w:val="BodyText"/>
        <w:spacing w:before="142"/>
        <w:ind w:left="173"/>
      </w:pPr>
      <w:proofErr w:type="gramStart"/>
      <w:r>
        <w:rPr>
          <w:rFonts w:ascii="Arial"/>
          <w:w w:val="105"/>
          <w:sz w:val="12"/>
        </w:rPr>
        <w:t>94</w:t>
      </w:r>
      <w:r>
        <w:rPr>
          <w:rFonts w:ascii="Arial"/>
          <w:spacing w:val="60"/>
          <w:w w:val="105"/>
          <w:sz w:val="12"/>
        </w:rPr>
        <w:t xml:space="preserve">  </w:t>
      </w:r>
      <w:r>
        <w:rPr>
          <w:w w:val="105"/>
        </w:rPr>
        <w:t>as</w:t>
      </w:r>
      <w:proofErr w:type="gramEnd"/>
      <w:r>
        <w:rPr>
          <w:spacing w:val="32"/>
          <w:w w:val="105"/>
        </w:rPr>
        <w:t xml:space="preserve"> </w:t>
      </w:r>
      <w:r>
        <w:rPr>
          <w:w w:val="105"/>
        </w:rPr>
        <w:t>template</w:t>
      </w:r>
      <w:r>
        <w:rPr>
          <w:spacing w:val="33"/>
          <w:w w:val="105"/>
        </w:rPr>
        <w:t xml:space="preserve"> </w:t>
      </w:r>
      <w:r>
        <w:rPr>
          <w:w w:val="105"/>
        </w:rPr>
        <w:t>generation,</w:t>
      </w:r>
      <w:r>
        <w:rPr>
          <w:w w:val="105"/>
          <w:position w:val="9"/>
          <w:sz w:val="16"/>
        </w:rPr>
        <w:t>45</w:t>
      </w:r>
      <w:r>
        <w:rPr>
          <w:spacing w:val="63"/>
          <w:w w:val="105"/>
          <w:position w:val="9"/>
          <w:sz w:val="16"/>
        </w:rPr>
        <w:t xml:space="preserve"> </w:t>
      </w:r>
      <w:r>
        <w:rPr>
          <w:w w:val="105"/>
        </w:rPr>
        <w:t>intensity-based</w:t>
      </w:r>
      <w:r>
        <w:rPr>
          <w:spacing w:val="32"/>
          <w:w w:val="105"/>
        </w:rPr>
        <w:t xml:space="preserve"> </w:t>
      </w:r>
      <w:r>
        <w:rPr>
          <w:w w:val="105"/>
        </w:rPr>
        <w:t>segmentation,</w:t>
      </w:r>
      <w:r>
        <w:rPr>
          <w:w w:val="105"/>
          <w:position w:val="9"/>
          <w:sz w:val="16"/>
        </w:rPr>
        <w:t>46</w:t>
      </w:r>
      <w:r>
        <w:rPr>
          <w:spacing w:val="63"/>
          <w:w w:val="105"/>
          <w:position w:val="9"/>
          <w:sz w:val="16"/>
        </w:rPr>
        <w:t xml:space="preserve"> </w:t>
      </w:r>
      <w:r>
        <w:rPr>
          <w:w w:val="105"/>
        </w:rPr>
        <w:t>preprocessing,</w:t>
      </w:r>
      <w:r>
        <w:rPr>
          <w:w w:val="105"/>
          <w:position w:val="9"/>
          <w:sz w:val="16"/>
        </w:rPr>
        <w:t>25,47</w:t>
      </w:r>
      <w:r>
        <w:rPr>
          <w:spacing w:val="62"/>
          <w:w w:val="105"/>
          <w:position w:val="9"/>
          <w:sz w:val="16"/>
        </w:rPr>
        <w:t xml:space="preserve"> </w:t>
      </w:r>
      <w:r>
        <w:rPr>
          <w:w w:val="105"/>
        </w:rPr>
        <w:t>deep</w:t>
      </w:r>
      <w:r>
        <w:rPr>
          <w:spacing w:val="33"/>
          <w:w w:val="105"/>
        </w:rPr>
        <w:t xml:space="preserve"> </w:t>
      </w:r>
      <w:r>
        <w:rPr>
          <w:spacing w:val="-2"/>
          <w:w w:val="105"/>
        </w:rPr>
        <w:t>learning</w:t>
      </w:r>
    </w:p>
    <w:p w14:paraId="7C0E4A72" w14:textId="77777777" w:rsidR="005F326E" w:rsidRDefault="00000000">
      <w:pPr>
        <w:pStyle w:val="BodyText"/>
        <w:spacing w:before="142"/>
        <w:ind w:left="173"/>
      </w:pPr>
      <w:proofErr w:type="gramStart"/>
      <w:r>
        <w:rPr>
          <w:rFonts w:ascii="Arial"/>
          <w:sz w:val="12"/>
        </w:rPr>
        <w:t>95</w:t>
      </w:r>
      <w:r>
        <w:rPr>
          <w:rFonts w:ascii="Arial"/>
          <w:spacing w:val="78"/>
          <w:sz w:val="12"/>
        </w:rPr>
        <w:t xml:space="preserve">  </w:t>
      </w:r>
      <w:r>
        <w:t>networks</w:t>
      </w:r>
      <w:proofErr w:type="gramEnd"/>
      <w:r>
        <w:t>,</w:t>
      </w:r>
      <w:r>
        <w:rPr>
          <w:position w:val="9"/>
          <w:sz w:val="16"/>
        </w:rPr>
        <w:t>26</w:t>
      </w:r>
      <w:r>
        <w:rPr>
          <w:spacing w:val="66"/>
          <w:w w:val="150"/>
          <w:position w:val="9"/>
          <w:sz w:val="16"/>
        </w:rPr>
        <w:t xml:space="preserve"> </w:t>
      </w:r>
      <w:r>
        <w:t>and</w:t>
      </w:r>
      <w:r>
        <w:rPr>
          <w:spacing w:val="52"/>
        </w:rPr>
        <w:t xml:space="preserve"> </w:t>
      </w:r>
      <w:r>
        <w:t>other</w:t>
      </w:r>
      <w:r>
        <w:rPr>
          <w:spacing w:val="52"/>
        </w:rPr>
        <w:t xml:space="preserve"> </w:t>
      </w:r>
      <w:proofErr w:type="spellStart"/>
      <w:r>
        <w:t>miscelleneous</w:t>
      </w:r>
      <w:proofErr w:type="spellEnd"/>
      <w:r>
        <w:rPr>
          <w:spacing w:val="53"/>
        </w:rPr>
        <w:t xml:space="preserve"> </w:t>
      </w:r>
      <w:proofErr w:type="spellStart"/>
      <w:r>
        <w:t>utilties</w:t>
      </w:r>
      <w:proofErr w:type="spellEnd"/>
      <w:r>
        <w:rPr>
          <w:spacing w:val="53"/>
        </w:rPr>
        <w:t xml:space="preserve"> </w:t>
      </w:r>
      <w:r>
        <w:t>(see</w:t>
      </w:r>
      <w:r>
        <w:rPr>
          <w:spacing w:val="53"/>
        </w:rPr>
        <w:t xml:space="preserve"> </w:t>
      </w:r>
      <w:r>
        <w:t>Table</w:t>
      </w:r>
      <w:r>
        <w:rPr>
          <w:spacing w:val="53"/>
        </w:rPr>
        <w:t xml:space="preserve"> </w:t>
      </w:r>
      <w:hyperlink w:anchor="_bookmark0" w:history="1">
        <w:r>
          <w:rPr>
            <w:color w:val="AE3236"/>
          </w:rPr>
          <w:t>1</w:t>
        </w:r>
      </w:hyperlink>
      <w:r>
        <w:t>).</w:t>
      </w:r>
      <w:r>
        <w:rPr>
          <w:spacing w:val="36"/>
        </w:rPr>
        <w:t xml:space="preserve">  </w:t>
      </w:r>
      <w:r>
        <w:t>The</w:t>
      </w:r>
      <w:r>
        <w:rPr>
          <w:spacing w:val="54"/>
        </w:rPr>
        <w:t xml:space="preserve"> </w:t>
      </w:r>
      <w:r>
        <w:t>comprehensive</w:t>
      </w:r>
      <w:r>
        <w:rPr>
          <w:spacing w:val="53"/>
        </w:rPr>
        <w:t xml:space="preserve"> </w:t>
      </w:r>
      <w:r>
        <w:t>use</w:t>
      </w:r>
      <w:r>
        <w:rPr>
          <w:spacing w:val="53"/>
        </w:rPr>
        <w:t xml:space="preserve"> </w:t>
      </w:r>
      <w:r>
        <w:t>of</w:t>
      </w:r>
      <w:r>
        <w:rPr>
          <w:spacing w:val="53"/>
        </w:rPr>
        <w:t xml:space="preserve"> </w:t>
      </w:r>
      <w:r>
        <w:rPr>
          <w:spacing w:val="-5"/>
        </w:rPr>
        <w:t>the</w:t>
      </w:r>
    </w:p>
    <w:p w14:paraId="4B4AFA3D" w14:textId="77777777" w:rsidR="005F326E" w:rsidRDefault="00000000">
      <w:pPr>
        <w:pStyle w:val="BodyText"/>
        <w:spacing w:before="157"/>
        <w:ind w:left="173"/>
      </w:pPr>
      <w:proofErr w:type="gramStart"/>
      <w:r>
        <w:rPr>
          <w:rFonts w:ascii="Arial"/>
          <w:w w:val="105"/>
          <w:sz w:val="12"/>
        </w:rPr>
        <w:t>96</w:t>
      </w:r>
      <w:r>
        <w:rPr>
          <w:rFonts w:ascii="Arial"/>
          <w:spacing w:val="65"/>
          <w:w w:val="105"/>
          <w:sz w:val="12"/>
        </w:rPr>
        <w:t xml:space="preserve">  </w:t>
      </w:r>
      <w:r>
        <w:rPr>
          <w:w w:val="105"/>
        </w:rPr>
        <w:t>toolkit</w:t>
      </w:r>
      <w:proofErr w:type="gramEnd"/>
      <w:r>
        <w:rPr>
          <w:spacing w:val="19"/>
          <w:w w:val="105"/>
        </w:rPr>
        <w:t xml:space="preserve"> </w:t>
      </w:r>
      <w:r>
        <w:rPr>
          <w:w w:val="105"/>
        </w:rPr>
        <w:t>has</w:t>
      </w:r>
      <w:r>
        <w:rPr>
          <w:spacing w:val="19"/>
          <w:w w:val="105"/>
        </w:rPr>
        <w:t xml:space="preserve"> </w:t>
      </w:r>
      <w:r>
        <w:rPr>
          <w:w w:val="105"/>
        </w:rPr>
        <w:t>demonstrated</w:t>
      </w:r>
      <w:r>
        <w:rPr>
          <w:spacing w:val="18"/>
          <w:w w:val="105"/>
        </w:rPr>
        <w:t xml:space="preserve"> </w:t>
      </w:r>
      <w:r>
        <w:rPr>
          <w:w w:val="105"/>
        </w:rPr>
        <w:t>superb</w:t>
      </w:r>
      <w:r>
        <w:rPr>
          <w:spacing w:val="19"/>
          <w:w w:val="105"/>
        </w:rPr>
        <w:t xml:space="preserve"> </w:t>
      </w:r>
      <w:r>
        <w:rPr>
          <w:w w:val="105"/>
        </w:rPr>
        <w:t>performance</w:t>
      </w:r>
      <w:r>
        <w:rPr>
          <w:spacing w:val="19"/>
          <w:w w:val="105"/>
        </w:rPr>
        <w:t xml:space="preserve"> </w:t>
      </w:r>
      <w:r>
        <w:rPr>
          <w:w w:val="105"/>
        </w:rPr>
        <w:t>in</w:t>
      </w:r>
      <w:r>
        <w:rPr>
          <w:spacing w:val="19"/>
          <w:w w:val="105"/>
        </w:rPr>
        <w:t xml:space="preserve"> </w:t>
      </w:r>
      <w:r>
        <w:rPr>
          <w:w w:val="105"/>
        </w:rPr>
        <w:t>multiple</w:t>
      </w:r>
      <w:r>
        <w:rPr>
          <w:spacing w:val="19"/>
          <w:w w:val="105"/>
        </w:rPr>
        <w:t xml:space="preserve"> </w:t>
      </w:r>
      <w:r>
        <w:rPr>
          <w:w w:val="105"/>
        </w:rPr>
        <w:t>application</w:t>
      </w:r>
      <w:r>
        <w:rPr>
          <w:spacing w:val="19"/>
          <w:w w:val="105"/>
        </w:rPr>
        <w:t xml:space="preserve"> </w:t>
      </w:r>
      <w:r>
        <w:rPr>
          <w:w w:val="105"/>
        </w:rPr>
        <w:t>areas</w:t>
      </w:r>
      <w:r>
        <w:rPr>
          <w:spacing w:val="19"/>
          <w:w w:val="105"/>
        </w:rPr>
        <w:t xml:space="preserve"> </w:t>
      </w:r>
      <w:r>
        <w:rPr>
          <w:w w:val="105"/>
        </w:rPr>
        <w:t>(e.g.,</w:t>
      </w:r>
      <w:r>
        <w:rPr>
          <w:spacing w:val="19"/>
          <w:w w:val="105"/>
        </w:rPr>
        <w:t xml:space="preserve"> </w:t>
      </w:r>
      <w:r>
        <w:rPr>
          <w:spacing w:val="-2"/>
          <w:w w:val="105"/>
        </w:rPr>
        <w:t>consensus</w:t>
      </w:r>
    </w:p>
    <w:p w14:paraId="166ED58C" w14:textId="77777777" w:rsidR="005F326E" w:rsidRDefault="00000000">
      <w:pPr>
        <w:pStyle w:val="BodyText"/>
        <w:spacing w:before="142"/>
        <w:ind w:left="173"/>
      </w:pPr>
      <w:proofErr w:type="gramStart"/>
      <w:r>
        <w:rPr>
          <w:rFonts w:ascii="Arial"/>
          <w:w w:val="105"/>
          <w:sz w:val="12"/>
        </w:rPr>
        <w:t>97</w:t>
      </w:r>
      <w:r>
        <w:rPr>
          <w:rFonts w:ascii="Arial"/>
          <w:spacing w:val="66"/>
          <w:w w:val="105"/>
          <w:sz w:val="12"/>
        </w:rPr>
        <w:t xml:space="preserve">  </w:t>
      </w:r>
      <w:r>
        <w:rPr>
          <w:w w:val="105"/>
        </w:rPr>
        <w:t>labeling</w:t>
      </w:r>
      <w:proofErr w:type="gramEnd"/>
      <w:r>
        <w:rPr>
          <w:w w:val="105"/>
        </w:rPr>
        <w:t>,</w:t>
      </w:r>
      <w:r>
        <w:rPr>
          <w:w w:val="105"/>
          <w:position w:val="9"/>
          <w:sz w:val="16"/>
        </w:rPr>
        <w:t>48</w:t>
      </w:r>
      <w:r>
        <w:rPr>
          <w:spacing w:val="78"/>
          <w:w w:val="105"/>
          <w:position w:val="9"/>
          <w:sz w:val="16"/>
        </w:rPr>
        <w:t xml:space="preserve"> </w:t>
      </w:r>
      <w:r>
        <w:rPr>
          <w:w w:val="105"/>
        </w:rPr>
        <w:t>brain</w:t>
      </w:r>
      <w:r>
        <w:rPr>
          <w:spacing w:val="47"/>
          <w:w w:val="105"/>
        </w:rPr>
        <w:t xml:space="preserve"> </w:t>
      </w:r>
      <w:r>
        <w:rPr>
          <w:w w:val="105"/>
        </w:rPr>
        <w:t>tumor</w:t>
      </w:r>
      <w:r>
        <w:rPr>
          <w:spacing w:val="48"/>
          <w:w w:val="105"/>
        </w:rPr>
        <w:t xml:space="preserve"> </w:t>
      </w:r>
      <w:r>
        <w:rPr>
          <w:w w:val="105"/>
        </w:rPr>
        <w:t>segmentation,</w:t>
      </w:r>
      <w:r>
        <w:rPr>
          <w:w w:val="105"/>
          <w:position w:val="9"/>
          <w:sz w:val="16"/>
        </w:rPr>
        <w:t>49</w:t>
      </w:r>
      <w:r>
        <w:rPr>
          <w:spacing w:val="78"/>
          <w:w w:val="105"/>
          <w:position w:val="9"/>
          <w:sz w:val="16"/>
        </w:rPr>
        <w:t xml:space="preserve"> </w:t>
      </w:r>
      <w:r>
        <w:rPr>
          <w:w w:val="105"/>
        </w:rPr>
        <w:t>and</w:t>
      </w:r>
      <w:r>
        <w:rPr>
          <w:spacing w:val="47"/>
          <w:w w:val="105"/>
        </w:rPr>
        <w:t xml:space="preserve"> </w:t>
      </w:r>
      <w:r>
        <w:rPr>
          <w:w w:val="105"/>
        </w:rPr>
        <w:t>cardiac</w:t>
      </w:r>
      <w:r>
        <w:rPr>
          <w:spacing w:val="47"/>
          <w:w w:val="105"/>
        </w:rPr>
        <w:t xml:space="preserve"> </w:t>
      </w:r>
      <w:r>
        <w:rPr>
          <w:w w:val="105"/>
        </w:rPr>
        <w:t>motion</w:t>
      </w:r>
      <w:r>
        <w:rPr>
          <w:spacing w:val="48"/>
          <w:w w:val="105"/>
        </w:rPr>
        <w:t xml:space="preserve"> </w:t>
      </w:r>
      <w:r>
        <w:rPr>
          <w:w w:val="105"/>
        </w:rPr>
        <w:t>estimation</w:t>
      </w:r>
      <w:r>
        <w:rPr>
          <w:w w:val="105"/>
          <w:position w:val="9"/>
          <w:sz w:val="16"/>
        </w:rPr>
        <w:t>50</w:t>
      </w:r>
      <w:r>
        <w:rPr>
          <w:spacing w:val="78"/>
          <w:w w:val="105"/>
          <w:position w:val="9"/>
          <w:sz w:val="16"/>
        </w:rPr>
        <w:t xml:space="preserve"> </w:t>
      </w:r>
      <w:r>
        <w:rPr>
          <w:w w:val="105"/>
        </w:rPr>
        <w:t>).</w:t>
      </w:r>
      <w:r>
        <w:rPr>
          <w:spacing w:val="36"/>
          <w:w w:val="105"/>
        </w:rPr>
        <w:t xml:space="preserve">  </w:t>
      </w:r>
      <w:r>
        <w:rPr>
          <w:spacing w:val="-2"/>
          <w:w w:val="105"/>
        </w:rPr>
        <w:t>Importantly,</w:t>
      </w:r>
    </w:p>
    <w:p w14:paraId="3503181A" w14:textId="77777777" w:rsidR="005F326E" w:rsidRDefault="00000000">
      <w:pPr>
        <w:pStyle w:val="BodyText"/>
        <w:spacing w:before="142"/>
        <w:ind w:left="173"/>
      </w:pPr>
      <w:proofErr w:type="gramStart"/>
      <w:r>
        <w:rPr>
          <w:rFonts w:ascii="Arial"/>
          <w:w w:val="105"/>
          <w:sz w:val="12"/>
        </w:rPr>
        <w:t>98</w:t>
      </w:r>
      <w:r>
        <w:rPr>
          <w:rFonts w:ascii="Arial"/>
          <w:spacing w:val="57"/>
          <w:w w:val="105"/>
          <w:sz w:val="12"/>
        </w:rPr>
        <w:t xml:space="preserve">  </w:t>
      </w:r>
      <w:r>
        <w:rPr>
          <w:w w:val="105"/>
        </w:rPr>
        <w:t>ANTs</w:t>
      </w:r>
      <w:proofErr w:type="gramEnd"/>
      <w:r>
        <w:rPr>
          <w:spacing w:val="32"/>
          <w:w w:val="105"/>
        </w:rPr>
        <w:t xml:space="preserve"> </w:t>
      </w:r>
      <w:r>
        <w:rPr>
          <w:w w:val="105"/>
        </w:rPr>
        <w:t>is</w:t>
      </w:r>
      <w:r>
        <w:rPr>
          <w:spacing w:val="31"/>
          <w:w w:val="105"/>
        </w:rPr>
        <w:t xml:space="preserve"> </w:t>
      </w:r>
      <w:r>
        <w:rPr>
          <w:w w:val="105"/>
        </w:rPr>
        <w:t>built</w:t>
      </w:r>
      <w:r>
        <w:rPr>
          <w:spacing w:val="30"/>
          <w:w w:val="105"/>
        </w:rPr>
        <w:t xml:space="preserve"> </w:t>
      </w:r>
      <w:r>
        <w:rPr>
          <w:w w:val="105"/>
        </w:rPr>
        <w:t>on</w:t>
      </w:r>
      <w:r>
        <w:rPr>
          <w:spacing w:val="30"/>
          <w:w w:val="105"/>
        </w:rPr>
        <w:t xml:space="preserve"> </w:t>
      </w:r>
      <w:r>
        <w:rPr>
          <w:w w:val="105"/>
        </w:rPr>
        <w:t>the</w:t>
      </w:r>
      <w:r>
        <w:rPr>
          <w:spacing w:val="31"/>
          <w:w w:val="105"/>
        </w:rPr>
        <w:t xml:space="preserve"> </w:t>
      </w:r>
      <w:r>
        <w:rPr>
          <w:w w:val="105"/>
        </w:rPr>
        <w:t>Insight</w:t>
      </w:r>
      <w:r>
        <w:rPr>
          <w:spacing w:val="30"/>
          <w:w w:val="105"/>
        </w:rPr>
        <w:t xml:space="preserve"> </w:t>
      </w:r>
      <w:r>
        <w:rPr>
          <w:w w:val="105"/>
        </w:rPr>
        <w:t>Toolkit</w:t>
      </w:r>
      <w:r>
        <w:rPr>
          <w:spacing w:val="30"/>
          <w:w w:val="105"/>
        </w:rPr>
        <w:t xml:space="preserve"> </w:t>
      </w:r>
      <w:r>
        <w:rPr>
          <w:w w:val="105"/>
        </w:rPr>
        <w:t>(ITK)</w:t>
      </w:r>
      <w:r>
        <w:rPr>
          <w:w w:val="105"/>
          <w:position w:val="9"/>
          <w:sz w:val="16"/>
        </w:rPr>
        <w:t>51</w:t>
      </w:r>
      <w:r>
        <w:rPr>
          <w:spacing w:val="61"/>
          <w:w w:val="105"/>
          <w:position w:val="9"/>
          <w:sz w:val="16"/>
        </w:rPr>
        <w:t xml:space="preserve"> </w:t>
      </w:r>
      <w:r>
        <w:rPr>
          <w:w w:val="105"/>
        </w:rPr>
        <w:t>deriving</w:t>
      </w:r>
      <w:r>
        <w:rPr>
          <w:spacing w:val="30"/>
          <w:w w:val="105"/>
        </w:rPr>
        <w:t xml:space="preserve"> </w:t>
      </w:r>
      <w:r>
        <w:rPr>
          <w:w w:val="105"/>
        </w:rPr>
        <w:t>benefit</w:t>
      </w:r>
      <w:r>
        <w:rPr>
          <w:spacing w:val="30"/>
          <w:w w:val="105"/>
        </w:rPr>
        <w:t xml:space="preserve"> </w:t>
      </w:r>
      <w:r>
        <w:rPr>
          <w:w w:val="105"/>
        </w:rPr>
        <w:t>from</w:t>
      </w:r>
      <w:r>
        <w:rPr>
          <w:spacing w:val="30"/>
          <w:w w:val="105"/>
        </w:rPr>
        <w:t xml:space="preserve"> </w:t>
      </w:r>
      <w:r>
        <w:rPr>
          <w:w w:val="105"/>
        </w:rPr>
        <w:t>the</w:t>
      </w:r>
      <w:r>
        <w:rPr>
          <w:spacing w:val="31"/>
          <w:w w:val="105"/>
        </w:rPr>
        <w:t xml:space="preserve"> </w:t>
      </w:r>
      <w:r>
        <w:rPr>
          <w:w w:val="105"/>
        </w:rPr>
        <w:t>open-source</w:t>
      </w:r>
      <w:r>
        <w:rPr>
          <w:spacing w:val="31"/>
          <w:w w:val="105"/>
        </w:rPr>
        <w:t xml:space="preserve"> </w:t>
      </w:r>
      <w:r>
        <w:rPr>
          <w:spacing w:val="-4"/>
          <w:w w:val="105"/>
        </w:rPr>
        <w:t>com-</w:t>
      </w:r>
    </w:p>
    <w:p w14:paraId="52C078C8" w14:textId="77777777" w:rsidR="005F326E" w:rsidRDefault="00000000">
      <w:pPr>
        <w:pStyle w:val="BodyText"/>
        <w:spacing w:before="158"/>
        <w:ind w:left="173"/>
      </w:pPr>
      <w:proofErr w:type="gramStart"/>
      <w:r>
        <w:rPr>
          <w:rFonts w:ascii="Arial"/>
          <w:w w:val="105"/>
          <w:sz w:val="12"/>
        </w:rPr>
        <w:t>99</w:t>
      </w:r>
      <w:r>
        <w:rPr>
          <w:rFonts w:ascii="Arial"/>
          <w:spacing w:val="58"/>
          <w:w w:val="105"/>
          <w:sz w:val="12"/>
        </w:rPr>
        <w:t xml:space="preserve">  </w:t>
      </w:r>
      <w:r>
        <w:rPr>
          <w:w w:val="105"/>
        </w:rPr>
        <w:t>munity</w:t>
      </w:r>
      <w:proofErr w:type="gramEnd"/>
      <w:r>
        <w:rPr>
          <w:spacing w:val="17"/>
          <w:w w:val="105"/>
        </w:rPr>
        <w:t xml:space="preserve"> </w:t>
      </w:r>
      <w:r>
        <w:rPr>
          <w:w w:val="105"/>
        </w:rPr>
        <w:t>of</w:t>
      </w:r>
      <w:r>
        <w:rPr>
          <w:spacing w:val="16"/>
          <w:w w:val="105"/>
        </w:rPr>
        <w:t xml:space="preserve"> </w:t>
      </w:r>
      <w:r>
        <w:rPr>
          <w:w w:val="105"/>
        </w:rPr>
        <w:t>scientists</w:t>
      </w:r>
      <w:r>
        <w:rPr>
          <w:spacing w:val="16"/>
          <w:w w:val="105"/>
        </w:rPr>
        <w:t xml:space="preserve"> </w:t>
      </w:r>
      <w:r>
        <w:rPr>
          <w:w w:val="105"/>
        </w:rPr>
        <w:t>and</w:t>
      </w:r>
      <w:r>
        <w:rPr>
          <w:spacing w:val="16"/>
          <w:w w:val="105"/>
        </w:rPr>
        <w:t xml:space="preserve"> </w:t>
      </w:r>
      <w:r>
        <w:rPr>
          <w:w w:val="105"/>
        </w:rPr>
        <w:t>programmers</w:t>
      </w:r>
      <w:r>
        <w:rPr>
          <w:spacing w:val="16"/>
          <w:w w:val="105"/>
        </w:rPr>
        <w:t xml:space="preserve"> </w:t>
      </w:r>
      <w:r>
        <w:rPr>
          <w:w w:val="105"/>
        </w:rPr>
        <w:t>and</w:t>
      </w:r>
      <w:r>
        <w:rPr>
          <w:spacing w:val="16"/>
          <w:w w:val="105"/>
        </w:rPr>
        <w:t xml:space="preserve"> </w:t>
      </w:r>
      <w:r>
        <w:rPr>
          <w:w w:val="105"/>
        </w:rPr>
        <w:t>providing</w:t>
      </w:r>
      <w:r>
        <w:rPr>
          <w:spacing w:val="16"/>
          <w:w w:val="105"/>
        </w:rPr>
        <w:t xml:space="preserve"> </w:t>
      </w:r>
      <w:r>
        <w:rPr>
          <w:w w:val="105"/>
        </w:rPr>
        <w:t>an</w:t>
      </w:r>
      <w:r>
        <w:rPr>
          <w:spacing w:val="16"/>
          <w:w w:val="105"/>
        </w:rPr>
        <w:t xml:space="preserve"> </w:t>
      </w:r>
      <w:r>
        <w:rPr>
          <w:w w:val="105"/>
        </w:rPr>
        <w:t>important</w:t>
      </w:r>
      <w:r>
        <w:rPr>
          <w:spacing w:val="16"/>
          <w:w w:val="105"/>
        </w:rPr>
        <w:t xml:space="preserve"> </w:t>
      </w:r>
      <w:r>
        <w:rPr>
          <w:w w:val="105"/>
        </w:rPr>
        <w:t>resource</w:t>
      </w:r>
      <w:r>
        <w:rPr>
          <w:spacing w:val="17"/>
          <w:w w:val="105"/>
        </w:rPr>
        <w:t xml:space="preserve"> </w:t>
      </w:r>
      <w:r>
        <w:rPr>
          <w:w w:val="105"/>
        </w:rPr>
        <w:t>for</w:t>
      </w:r>
      <w:r>
        <w:rPr>
          <w:spacing w:val="15"/>
          <w:w w:val="105"/>
        </w:rPr>
        <w:t xml:space="preserve"> </w:t>
      </w:r>
      <w:r>
        <w:rPr>
          <w:spacing w:val="-2"/>
          <w:w w:val="105"/>
        </w:rPr>
        <w:t>algorithmic</w:t>
      </w:r>
    </w:p>
    <w:p w14:paraId="3CE67A9B" w14:textId="77777777" w:rsidR="005F326E" w:rsidRDefault="00000000">
      <w:pPr>
        <w:pStyle w:val="BodyText"/>
        <w:spacing w:before="157"/>
      </w:pPr>
      <w:proofErr w:type="gramStart"/>
      <w:r>
        <w:rPr>
          <w:rFonts w:ascii="Arial"/>
          <w:w w:val="105"/>
          <w:sz w:val="12"/>
        </w:rPr>
        <w:t>100</w:t>
      </w:r>
      <w:r>
        <w:rPr>
          <w:rFonts w:ascii="Arial"/>
          <w:spacing w:val="58"/>
          <w:w w:val="105"/>
          <w:sz w:val="12"/>
        </w:rPr>
        <w:t xml:space="preserve">  </w:t>
      </w:r>
      <w:r>
        <w:rPr>
          <w:w w:val="105"/>
        </w:rPr>
        <w:t>development</w:t>
      </w:r>
      <w:proofErr w:type="gramEnd"/>
      <w:r>
        <w:rPr>
          <w:w w:val="105"/>
        </w:rPr>
        <w:t>,</w:t>
      </w:r>
      <w:r>
        <w:rPr>
          <w:spacing w:val="37"/>
          <w:w w:val="105"/>
        </w:rPr>
        <w:t xml:space="preserve"> </w:t>
      </w:r>
      <w:r>
        <w:rPr>
          <w:w w:val="105"/>
        </w:rPr>
        <w:t>evaluation,</w:t>
      </w:r>
      <w:r>
        <w:rPr>
          <w:spacing w:val="34"/>
          <w:w w:val="105"/>
        </w:rPr>
        <w:t xml:space="preserve"> </w:t>
      </w:r>
      <w:r>
        <w:rPr>
          <w:w w:val="105"/>
        </w:rPr>
        <w:t>and</w:t>
      </w:r>
      <w:r>
        <w:rPr>
          <w:spacing w:val="30"/>
          <w:w w:val="105"/>
        </w:rPr>
        <w:t xml:space="preserve"> </w:t>
      </w:r>
      <w:r>
        <w:rPr>
          <w:w w:val="105"/>
        </w:rPr>
        <w:t>improvement.</w:t>
      </w:r>
      <w:r>
        <w:rPr>
          <w:spacing w:val="66"/>
          <w:w w:val="150"/>
        </w:rPr>
        <w:t xml:space="preserve"> </w:t>
      </w:r>
      <w:r>
        <w:rPr>
          <w:w w:val="105"/>
        </w:rPr>
        <w:t>We</w:t>
      </w:r>
      <w:r>
        <w:rPr>
          <w:spacing w:val="29"/>
          <w:w w:val="105"/>
        </w:rPr>
        <w:t xml:space="preserve"> </w:t>
      </w:r>
      <w:r>
        <w:rPr>
          <w:w w:val="105"/>
        </w:rPr>
        <w:t>use</w:t>
      </w:r>
      <w:r>
        <w:rPr>
          <w:spacing w:val="30"/>
          <w:w w:val="105"/>
        </w:rPr>
        <w:t xml:space="preserve"> </w:t>
      </w:r>
      <w:r>
        <w:rPr>
          <w:w w:val="105"/>
        </w:rPr>
        <w:t>this</w:t>
      </w:r>
      <w:r>
        <w:rPr>
          <w:spacing w:val="30"/>
          <w:w w:val="105"/>
        </w:rPr>
        <w:t xml:space="preserve"> </w:t>
      </w:r>
      <w:r>
        <w:rPr>
          <w:w w:val="105"/>
        </w:rPr>
        <w:t>functionality</w:t>
      </w:r>
      <w:r>
        <w:rPr>
          <w:spacing w:val="30"/>
          <w:w w:val="105"/>
        </w:rPr>
        <w:t xml:space="preserve"> </w:t>
      </w:r>
      <w:r>
        <w:rPr>
          <w:w w:val="105"/>
        </w:rPr>
        <w:t>to</w:t>
      </w:r>
      <w:r>
        <w:rPr>
          <w:spacing w:val="29"/>
          <w:w w:val="105"/>
        </w:rPr>
        <w:t xml:space="preserve"> </w:t>
      </w:r>
      <w:r>
        <w:rPr>
          <w:w w:val="105"/>
        </w:rPr>
        <w:t>demonstrate</w:t>
      </w:r>
      <w:r>
        <w:rPr>
          <w:spacing w:val="30"/>
          <w:w w:val="105"/>
        </w:rPr>
        <w:t xml:space="preserve"> </w:t>
      </w:r>
      <w:proofErr w:type="gramStart"/>
      <w:r>
        <w:rPr>
          <w:spacing w:val="-5"/>
          <w:w w:val="105"/>
        </w:rPr>
        <w:t>re-</w:t>
      </w:r>
      <w:proofErr w:type="gramEnd"/>
    </w:p>
    <w:p w14:paraId="70FA6000" w14:textId="77777777" w:rsidR="005F326E" w:rsidRDefault="00000000">
      <w:pPr>
        <w:pStyle w:val="BodyText"/>
        <w:spacing w:before="157"/>
      </w:pPr>
      <w:proofErr w:type="gramStart"/>
      <w:r>
        <w:rPr>
          <w:rFonts w:ascii="Arial"/>
          <w:sz w:val="12"/>
        </w:rPr>
        <w:t>101</w:t>
      </w:r>
      <w:r>
        <w:rPr>
          <w:rFonts w:ascii="Arial"/>
          <w:spacing w:val="79"/>
          <w:sz w:val="12"/>
        </w:rPr>
        <w:t xml:space="preserve">  </w:t>
      </w:r>
      <w:proofErr w:type="spellStart"/>
      <w:r>
        <w:t>cently</w:t>
      </w:r>
      <w:proofErr w:type="spellEnd"/>
      <w:proofErr w:type="gramEnd"/>
      <w:r>
        <w:rPr>
          <w:spacing w:val="27"/>
        </w:rPr>
        <w:t xml:space="preserve"> </w:t>
      </w:r>
      <w:r>
        <w:t>developed</w:t>
      </w:r>
      <w:r>
        <w:rPr>
          <w:spacing w:val="27"/>
        </w:rPr>
        <w:t xml:space="preserve"> </w:t>
      </w:r>
      <w:r>
        <w:t>frameworks</w:t>
      </w:r>
      <w:r>
        <w:rPr>
          <w:spacing w:val="27"/>
        </w:rPr>
        <w:t xml:space="preserve"> </w:t>
      </w:r>
      <w:r>
        <w:t>for</w:t>
      </w:r>
      <w:r>
        <w:rPr>
          <w:spacing w:val="28"/>
        </w:rPr>
        <w:t xml:space="preserve"> </w:t>
      </w:r>
      <w:r>
        <w:t>mapping</w:t>
      </w:r>
      <w:r>
        <w:rPr>
          <w:spacing w:val="27"/>
        </w:rPr>
        <w:t xml:space="preserve"> </w:t>
      </w:r>
      <w:r>
        <w:t>fluorescence</w:t>
      </w:r>
      <w:r>
        <w:rPr>
          <w:spacing w:val="27"/>
        </w:rPr>
        <w:t xml:space="preserve"> </w:t>
      </w:r>
      <w:r>
        <w:t>micro-optical</w:t>
      </w:r>
      <w:r>
        <w:rPr>
          <w:spacing w:val="27"/>
        </w:rPr>
        <w:t xml:space="preserve"> </w:t>
      </w:r>
      <w:r>
        <w:t>sectioning</w:t>
      </w:r>
      <w:r>
        <w:rPr>
          <w:spacing w:val="28"/>
        </w:rPr>
        <w:t xml:space="preserve"> </w:t>
      </w:r>
      <w:r>
        <w:rPr>
          <w:spacing w:val="-2"/>
        </w:rPr>
        <w:t>tomography</w:t>
      </w:r>
    </w:p>
    <w:p w14:paraId="5041DC15" w14:textId="77777777" w:rsidR="005F326E" w:rsidRDefault="00000000">
      <w:pPr>
        <w:pStyle w:val="BodyText"/>
        <w:spacing w:before="158"/>
      </w:pPr>
      <w:proofErr w:type="gramStart"/>
      <w:r>
        <w:rPr>
          <w:rFonts w:ascii="Arial"/>
          <w:w w:val="105"/>
          <w:sz w:val="12"/>
        </w:rPr>
        <w:t>102</w:t>
      </w:r>
      <w:r>
        <w:rPr>
          <w:rFonts w:ascii="Arial"/>
          <w:spacing w:val="55"/>
          <w:w w:val="105"/>
          <w:sz w:val="12"/>
        </w:rPr>
        <w:t xml:space="preserve">  </w:t>
      </w:r>
      <w:r>
        <w:rPr>
          <w:w w:val="105"/>
        </w:rPr>
        <w:t>(</w:t>
      </w:r>
      <w:proofErr w:type="spellStart"/>
      <w:proofErr w:type="gramEnd"/>
      <w:r>
        <w:rPr>
          <w:w w:val="105"/>
        </w:rPr>
        <w:t>fMOST</w:t>
      </w:r>
      <w:proofErr w:type="spellEnd"/>
      <w:r>
        <w:rPr>
          <w:w w:val="105"/>
        </w:rPr>
        <w:t>)</w:t>
      </w:r>
      <w:r>
        <w:rPr>
          <w:spacing w:val="25"/>
          <w:w w:val="105"/>
        </w:rPr>
        <w:t xml:space="preserve"> </w:t>
      </w:r>
      <w:r>
        <w:rPr>
          <w:w w:val="105"/>
        </w:rPr>
        <w:t>and</w:t>
      </w:r>
      <w:r>
        <w:rPr>
          <w:spacing w:val="24"/>
          <w:w w:val="105"/>
        </w:rPr>
        <w:t xml:space="preserve"> </w:t>
      </w:r>
      <w:r>
        <w:rPr>
          <w:w w:val="105"/>
        </w:rPr>
        <w:t>multiplexed</w:t>
      </w:r>
      <w:r>
        <w:rPr>
          <w:spacing w:val="25"/>
          <w:w w:val="105"/>
        </w:rPr>
        <w:t xml:space="preserve"> </w:t>
      </w:r>
      <w:r>
        <w:rPr>
          <w:w w:val="105"/>
        </w:rPr>
        <w:t>error-robust</w:t>
      </w:r>
      <w:r>
        <w:rPr>
          <w:spacing w:val="25"/>
          <w:w w:val="105"/>
        </w:rPr>
        <w:t xml:space="preserve"> </w:t>
      </w:r>
      <w:r>
        <w:rPr>
          <w:w w:val="105"/>
        </w:rPr>
        <w:t>fluorescence</w:t>
      </w:r>
      <w:r>
        <w:rPr>
          <w:spacing w:val="24"/>
          <w:w w:val="105"/>
        </w:rPr>
        <w:t xml:space="preserve"> </w:t>
      </w:r>
      <w:r>
        <w:rPr>
          <w:w w:val="105"/>
        </w:rPr>
        <w:t>in</w:t>
      </w:r>
      <w:r>
        <w:rPr>
          <w:spacing w:val="25"/>
          <w:w w:val="105"/>
        </w:rPr>
        <w:t xml:space="preserve"> </w:t>
      </w:r>
      <w:r>
        <w:rPr>
          <w:w w:val="105"/>
        </w:rPr>
        <w:t>situ</w:t>
      </w:r>
      <w:r>
        <w:rPr>
          <w:spacing w:val="24"/>
          <w:w w:val="105"/>
        </w:rPr>
        <w:t xml:space="preserve"> </w:t>
      </w:r>
      <w:r>
        <w:rPr>
          <w:w w:val="105"/>
        </w:rPr>
        <w:t>hybridization</w:t>
      </w:r>
      <w:r>
        <w:rPr>
          <w:spacing w:val="25"/>
          <w:w w:val="105"/>
        </w:rPr>
        <w:t xml:space="preserve"> </w:t>
      </w:r>
      <w:r>
        <w:rPr>
          <w:w w:val="105"/>
        </w:rPr>
        <w:t>(MERFISH)</w:t>
      </w:r>
      <w:r>
        <w:rPr>
          <w:spacing w:val="24"/>
          <w:w w:val="105"/>
        </w:rPr>
        <w:t xml:space="preserve"> </w:t>
      </w:r>
      <w:r>
        <w:rPr>
          <w:spacing w:val="-5"/>
          <w:w w:val="105"/>
        </w:rPr>
        <w:t>im-</w:t>
      </w:r>
    </w:p>
    <w:p w14:paraId="09A4E3AE" w14:textId="77777777" w:rsidR="005F326E" w:rsidRDefault="00000000">
      <w:pPr>
        <w:pStyle w:val="BodyText"/>
        <w:spacing w:before="157"/>
      </w:pPr>
      <w:proofErr w:type="gramStart"/>
      <w:r>
        <w:rPr>
          <w:rFonts w:ascii="Arial"/>
          <w:w w:val="105"/>
          <w:sz w:val="12"/>
        </w:rPr>
        <w:t>103</w:t>
      </w:r>
      <w:r>
        <w:rPr>
          <w:rFonts w:ascii="Arial"/>
          <w:spacing w:val="64"/>
          <w:w w:val="105"/>
          <w:sz w:val="12"/>
        </w:rPr>
        <w:t xml:space="preserve">  </w:t>
      </w:r>
      <w:r>
        <w:rPr>
          <w:w w:val="105"/>
        </w:rPr>
        <w:t>age</w:t>
      </w:r>
      <w:proofErr w:type="gramEnd"/>
      <w:r>
        <w:rPr>
          <w:spacing w:val="21"/>
          <w:w w:val="105"/>
        </w:rPr>
        <w:t xml:space="preserve"> </w:t>
      </w:r>
      <w:r>
        <w:rPr>
          <w:w w:val="105"/>
        </w:rPr>
        <w:t>data</w:t>
      </w:r>
      <w:r>
        <w:rPr>
          <w:spacing w:val="21"/>
          <w:w w:val="105"/>
        </w:rPr>
        <w:t xml:space="preserve"> </w:t>
      </w:r>
      <w:r>
        <w:rPr>
          <w:w w:val="105"/>
        </w:rPr>
        <w:t>to</w:t>
      </w:r>
      <w:r>
        <w:rPr>
          <w:spacing w:val="20"/>
          <w:w w:val="105"/>
        </w:rPr>
        <w:t xml:space="preserve"> </w:t>
      </w:r>
      <w:r>
        <w:rPr>
          <w:w w:val="105"/>
        </w:rPr>
        <w:t>the</w:t>
      </w:r>
      <w:r>
        <w:rPr>
          <w:spacing w:val="21"/>
          <w:w w:val="105"/>
        </w:rPr>
        <w:t xml:space="preserve"> </w:t>
      </w:r>
      <w:r>
        <w:rPr>
          <w:w w:val="105"/>
        </w:rPr>
        <w:t>AllenCCFv3</w:t>
      </w:r>
      <w:r>
        <w:rPr>
          <w:spacing w:val="20"/>
          <w:w w:val="105"/>
        </w:rPr>
        <w:t xml:space="preserve"> </w:t>
      </w:r>
      <w:r>
        <w:rPr>
          <w:w w:val="105"/>
        </w:rPr>
        <w:t>atlas</w:t>
      </w:r>
      <w:r>
        <w:rPr>
          <w:spacing w:val="21"/>
          <w:w w:val="105"/>
        </w:rPr>
        <w:t xml:space="preserve"> </w:t>
      </w:r>
      <w:r>
        <w:rPr>
          <w:w w:val="105"/>
        </w:rPr>
        <w:t>space.</w:t>
      </w:r>
      <w:r>
        <w:rPr>
          <w:spacing w:val="58"/>
          <w:w w:val="105"/>
        </w:rPr>
        <w:t xml:space="preserve"> </w:t>
      </w:r>
      <w:r>
        <w:rPr>
          <w:w w:val="105"/>
        </w:rPr>
        <w:t>In</w:t>
      </w:r>
      <w:r>
        <w:rPr>
          <w:spacing w:val="21"/>
          <w:w w:val="105"/>
        </w:rPr>
        <w:t xml:space="preserve"> </w:t>
      </w:r>
      <w:r>
        <w:rPr>
          <w:w w:val="105"/>
        </w:rPr>
        <w:t>addition</w:t>
      </w:r>
      <w:r>
        <w:rPr>
          <w:spacing w:val="20"/>
          <w:w w:val="105"/>
        </w:rPr>
        <w:t xml:space="preserve"> </w:t>
      </w:r>
      <w:r>
        <w:rPr>
          <w:w w:val="105"/>
        </w:rPr>
        <w:t>to</w:t>
      </w:r>
      <w:r>
        <w:rPr>
          <w:spacing w:val="21"/>
          <w:w w:val="105"/>
        </w:rPr>
        <w:t xml:space="preserve"> </w:t>
      </w:r>
      <w:r>
        <w:rPr>
          <w:w w:val="105"/>
        </w:rPr>
        <w:t>standard</w:t>
      </w:r>
      <w:r>
        <w:rPr>
          <w:spacing w:val="20"/>
          <w:w w:val="105"/>
        </w:rPr>
        <w:t xml:space="preserve"> </w:t>
      </w:r>
      <w:r>
        <w:rPr>
          <w:w w:val="105"/>
        </w:rPr>
        <w:t>preprocessing</w:t>
      </w:r>
      <w:r>
        <w:rPr>
          <w:spacing w:val="21"/>
          <w:w w:val="105"/>
        </w:rPr>
        <w:t xml:space="preserve"> </w:t>
      </w:r>
      <w:r>
        <w:rPr>
          <w:w w:val="105"/>
        </w:rPr>
        <w:t>steps</w:t>
      </w:r>
      <w:r>
        <w:rPr>
          <w:spacing w:val="20"/>
          <w:w w:val="105"/>
        </w:rPr>
        <w:t xml:space="preserve"> </w:t>
      </w:r>
      <w:r>
        <w:rPr>
          <w:spacing w:val="-2"/>
          <w:w w:val="105"/>
        </w:rPr>
        <w:t>(e.g.,</w:t>
      </w:r>
    </w:p>
    <w:p w14:paraId="15BF39B8" w14:textId="77777777" w:rsidR="005F326E" w:rsidRDefault="00000000">
      <w:pPr>
        <w:pStyle w:val="BodyText"/>
        <w:spacing w:before="158"/>
      </w:pPr>
      <w:proofErr w:type="gramStart"/>
      <w:r>
        <w:rPr>
          <w:rFonts w:ascii="Arial"/>
          <w:w w:val="105"/>
          <w:sz w:val="12"/>
        </w:rPr>
        <w:t>104</w:t>
      </w:r>
      <w:r>
        <w:rPr>
          <w:rFonts w:ascii="Arial"/>
          <w:spacing w:val="59"/>
          <w:w w:val="105"/>
          <w:sz w:val="12"/>
        </w:rPr>
        <w:t xml:space="preserve">  </w:t>
      </w:r>
      <w:r>
        <w:rPr>
          <w:w w:val="105"/>
        </w:rPr>
        <w:t>bias</w:t>
      </w:r>
      <w:proofErr w:type="gramEnd"/>
      <w:r>
        <w:rPr>
          <w:spacing w:val="4"/>
          <w:w w:val="105"/>
        </w:rPr>
        <w:t xml:space="preserve"> </w:t>
      </w:r>
      <w:r>
        <w:rPr>
          <w:w w:val="105"/>
        </w:rPr>
        <w:t>correction),</w:t>
      </w:r>
      <w:r>
        <w:rPr>
          <w:spacing w:val="5"/>
          <w:w w:val="105"/>
        </w:rPr>
        <w:t xml:space="preserve"> </w:t>
      </w:r>
      <w:r>
        <w:rPr>
          <w:w w:val="105"/>
        </w:rPr>
        <w:t>additional</w:t>
      </w:r>
      <w:r>
        <w:rPr>
          <w:spacing w:val="3"/>
          <w:w w:val="105"/>
        </w:rPr>
        <w:t xml:space="preserve"> </w:t>
      </w:r>
      <w:r>
        <w:rPr>
          <w:w w:val="105"/>
        </w:rPr>
        <w:t>considerations</w:t>
      </w:r>
      <w:r>
        <w:rPr>
          <w:spacing w:val="4"/>
          <w:w w:val="105"/>
        </w:rPr>
        <w:t xml:space="preserve"> </w:t>
      </w:r>
      <w:r>
        <w:rPr>
          <w:w w:val="105"/>
        </w:rPr>
        <w:t>are</w:t>
      </w:r>
      <w:r>
        <w:rPr>
          <w:spacing w:val="4"/>
          <w:w w:val="105"/>
        </w:rPr>
        <w:t xml:space="preserve"> </w:t>
      </w:r>
      <w:r>
        <w:rPr>
          <w:w w:val="105"/>
        </w:rPr>
        <w:t>accommodated</w:t>
      </w:r>
      <w:r>
        <w:rPr>
          <w:spacing w:val="3"/>
          <w:w w:val="105"/>
        </w:rPr>
        <w:t xml:space="preserve"> </w:t>
      </w:r>
      <w:r>
        <w:rPr>
          <w:w w:val="105"/>
        </w:rPr>
        <w:t>within</w:t>
      </w:r>
      <w:r>
        <w:rPr>
          <w:spacing w:val="4"/>
          <w:w w:val="105"/>
        </w:rPr>
        <w:t xml:space="preserve"> </w:t>
      </w:r>
      <w:r>
        <w:rPr>
          <w:w w:val="105"/>
        </w:rPr>
        <w:t>the</w:t>
      </w:r>
      <w:r>
        <w:rPr>
          <w:spacing w:val="4"/>
          <w:w w:val="105"/>
        </w:rPr>
        <w:t xml:space="preserve"> </w:t>
      </w:r>
      <w:proofErr w:type="spellStart"/>
      <w:r>
        <w:rPr>
          <w:w w:val="105"/>
        </w:rPr>
        <w:t>ANTsX</w:t>
      </w:r>
      <w:proofErr w:type="spellEnd"/>
      <w:r>
        <w:rPr>
          <w:spacing w:val="3"/>
          <w:w w:val="105"/>
        </w:rPr>
        <w:t xml:space="preserve"> </w:t>
      </w:r>
      <w:r>
        <w:rPr>
          <w:spacing w:val="-2"/>
          <w:w w:val="105"/>
        </w:rPr>
        <w:t>ecosystem,</w:t>
      </w:r>
    </w:p>
    <w:p w14:paraId="64160176" w14:textId="77777777" w:rsidR="005F326E" w:rsidRDefault="00000000">
      <w:pPr>
        <w:pStyle w:val="BodyText"/>
        <w:spacing w:before="157"/>
      </w:pPr>
      <w:proofErr w:type="gramStart"/>
      <w:r>
        <w:rPr>
          <w:rFonts w:ascii="Arial"/>
          <w:w w:val="105"/>
          <w:sz w:val="12"/>
        </w:rPr>
        <w:t>105</w:t>
      </w:r>
      <w:r>
        <w:rPr>
          <w:rFonts w:ascii="Arial"/>
          <w:spacing w:val="57"/>
          <w:w w:val="105"/>
          <w:sz w:val="12"/>
        </w:rPr>
        <w:t xml:space="preserve">  </w:t>
      </w:r>
      <w:r>
        <w:rPr>
          <w:w w:val="105"/>
        </w:rPr>
        <w:t>such</w:t>
      </w:r>
      <w:proofErr w:type="gramEnd"/>
      <w:r>
        <w:rPr>
          <w:spacing w:val="-1"/>
          <w:w w:val="105"/>
        </w:rPr>
        <w:t xml:space="preserve"> </w:t>
      </w:r>
      <w:r>
        <w:rPr>
          <w:w w:val="105"/>
        </w:rPr>
        <w:t>as</w:t>
      </w:r>
      <w:r>
        <w:rPr>
          <w:spacing w:val="-1"/>
          <w:w w:val="105"/>
        </w:rPr>
        <w:t xml:space="preserve"> </w:t>
      </w:r>
      <w:r>
        <w:rPr>
          <w:w w:val="105"/>
        </w:rPr>
        <w:t>section</w:t>
      </w:r>
      <w:r>
        <w:rPr>
          <w:spacing w:val="-1"/>
          <w:w w:val="105"/>
        </w:rPr>
        <w:t xml:space="preserve"> </w:t>
      </w:r>
      <w:r>
        <w:rPr>
          <w:w w:val="105"/>
        </w:rPr>
        <w:t>reconstruction</w:t>
      </w:r>
      <w:r>
        <w:rPr>
          <w:spacing w:val="-2"/>
          <w:w w:val="105"/>
        </w:rPr>
        <w:t xml:space="preserve"> </w:t>
      </w:r>
      <w:r>
        <w:rPr>
          <w:w w:val="105"/>
        </w:rPr>
        <w:t>and</w:t>
      </w:r>
      <w:r>
        <w:rPr>
          <w:spacing w:val="-1"/>
          <w:w w:val="105"/>
        </w:rPr>
        <w:t xml:space="preserve"> </w:t>
      </w:r>
      <w:r>
        <w:rPr>
          <w:w w:val="105"/>
        </w:rPr>
        <w:t>landmark-based</w:t>
      </w:r>
      <w:r>
        <w:rPr>
          <w:spacing w:val="-2"/>
          <w:w w:val="105"/>
        </w:rPr>
        <w:t xml:space="preserve"> </w:t>
      </w:r>
      <w:r>
        <w:rPr>
          <w:w w:val="105"/>
        </w:rPr>
        <w:t>alignment</w:t>
      </w:r>
      <w:r>
        <w:rPr>
          <w:spacing w:val="-2"/>
          <w:w w:val="105"/>
        </w:rPr>
        <w:t xml:space="preserve"> </w:t>
      </w:r>
      <w:r>
        <w:rPr>
          <w:w w:val="105"/>
        </w:rPr>
        <w:t>with</w:t>
      </w:r>
      <w:r>
        <w:rPr>
          <w:spacing w:val="-1"/>
          <w:w w:val="105"/>
        </w:rPr>
        <w:t xml:space="preserve"> </w:t>
      </w:r>
      <w:r>
        <w:rPr>
          <w:w w:val="105"/>
        </w:rPr>
        <w:t>corresponding</w:t>
      </w:r>
      <w:r>
        <w:rPr>
          <w:spacing w:val="-2"/>
          <w:w w:val="105"/>
        </w:rPr>
        <w:t xml:space="preserve"> processing</w:t>
      </w:r>
    </w:p>
    <w:p w14:paraId="3B42FFDB" w14:textId="77777777" w:rsidR="005F326E" w:rsidRDefault="00000000">
      <w:pPr>
        <w:pStyle w:val="BodyText"/>
        <w:spacing w:before="157"/>
      </w:pPr>
      <w:proofErr w:type="gramStart"/>
      <w:r>
        <w:rPr>
          <w:rFonts w:ascii="Arial"/>
          <w:w w:val="110"/>
          <w:sz w:val="12"/>
        </w:rPr>
        <w:t>106</w:t>
      </w:r>
      <w:r>
        <w:rPr>
          <w:rFonts w:ascii="Arial"/>
          <w:spacing w:val="36"/>
          <w:w w:val="110"/>
          <w:sz w:val="12"/>
        </w:rPr>
        <w:t xml:space="preserve">  </w:t>
      </w:r>
      <w:r>
        <w:rPr>
          <w:w w:val="110"/>
        </w:rPr>
        <w:t>scripts</w:t>
      </w:r>
      <w:proofErr w:type="gramEnd"/>
      <w:r>
        <w:rPr>
          <w:spacing w:val="-8"/>
          <w:w w:val="110"/>
        </w:rPr>
        <w:t xml:space="preserve"> </w:t>
      </w:r>
      <w:r>
        <w:rPr>
          <w:w w:val="110"/>
        </w:rPr>
        <w:t>available</w:t>
      </w:r>
      <w:r>
        <w:rPr>
          <w:spacing w:val="-8"/>
          <w:w w:val="110"/>
        </w:rPr>
        <w:t xml:space="preserve"> </w:t>
      </w:r>
      <w:r>
        <w:rPr>
          <w:w w:val="110"/>
        </w:rPr>
        <w:t>at</w:t>
      </w:r>
      <w:r>
        <w:rPr>
          <w:spacing w:val="-10"/>
          <w:w w:val="110"/>
        </w:rPr>
        <w:t xml:space="preserve"> </w:t>
      </w:r>
      <w:hyperlink r:id="rId11">
        <w:r>
          <w:rPr>
            <w:color w:val="0000FF"/>
            <w:spacing w:val="-2"/>
            <w:w w:val="110"/>
          </w:rPr>
          <w:t>https://github.com/dontminchenit/CCFAlignmentToolkit</w:t>
        </w:r>
      </w:hyperlink>
      <w:r>
        <w:rPr>
          <w:spacing w:val="-2"/>
          <w:w w:val="110"/>
        </w:rPr>
        <w:t>.</w:t>
      </w:r>
    </w:p>
    <w:p w14:paraId="145E554B" w14:textId="77777777" w:rsidR="005F326E" w:rsidRDefault="005F326E">
      <w:pPr>
        <w:pStyle w:val="BodyText"/>
        <w:ind w:left="0"/>
        <w:rPr>
          <w:sz w:val="20"/>
        </w:rPr>
      </w:pPr>
    </w:p>
    <w:p w14:paraId="01FAE4D5" w14:textId="77777777" w:rsidR="005F326E" w:rsidRDefault="005F326E">
      <w:pPr>
        <w:pStyle w:val="BodyText"/>
        <w:spacing w:before="8"/>
        <w:ind w:left="0"/>
      </w:pPr>
    </w:p>
    <w:p w14:paraId="112976E7" w14:textId="77777777" w:rsidR="005F326E" w:rsidRDefault="00000000">
      <w:pPr>
        <w:pStyle w:val="Heading1"/>
        <w:tabs>
          <w:tab w:val="left" w:pos="1235"/>
        </w:tabs>
      </w:pPr>
      <w:r>
        <w:rPr>
          <w:rFonts w:ascii="Arial"/>
          <w:b w:val="0"/>
          <w:w w:val="115"/>
          <w:sz w:val="12"/>
        </w:rPr>
        <w:t>107</w:t>
      </w:r>
      <w:r>
        <w:rPr>
          <w:rFonts w:ascii="Arial"/>
          <w:b w:val="0"/>
          <w:spacing w:val="119"/>
          <w:w w:val="115"/>
          <w:sz w:val="12"/>
        </w:rPr>
        <w:t xml:space="preserve"> </w:t>
      </w:r>
      <w:bookmarkStart w:id="8" w:name="ANTsX-based_open-source_contributions"/>
      <w:bookmarkEnd w:id="8"/>
      <w:r>
        <w:rPr>
          <w:spacing w:val="-5"/>
          <w:w w:val="115"/>
        </w:rPr>
        <w:t>1.3</w:t>
      </w:r>
      <w:r>
        <w:tab/>
      </w:r>
      <w:proofErr w:type="spellStart"/>
      <w:r>
        <w:rPr>
          <w:w w:val="115"/>
        </w:rPr>
        <w:t>ANTsX</w:t>
      </w:r>
      <w:proofErr w:type="spellEnd"/>
      <w:r>
        <w:rPr>
          <w:w w:val="115"/>
        </w:rPr>
        <w:t>-based</w:t>
      </w:r>
      <w:r>
        <w:rPr>
          <w:spacing w:val="41"/>
          <w:w w:val="115"/>
        </w:rPr>
        <w:t xml:space="preserve"> </w:t>
      </w:r>
      <w:r>
        <w:rPr>
          <w:w w:val="115"/>
        </w:rPr>
        <w:t>open-source</w:t>
      </w:r>
      <w:r>
        <w:rPr>
          <w:spacing w:val="42"/>
          <w:w w:val="115"/>
        </w:rPr>
        <w:t xml:space="preserve"> </w:t>
      </w:r>
      <w:proofErr w:type="gramStart"/>
      <w:r>
        <w:rPr>
          <w:spacing w:val="-2"/>
          <w:w w:val="115"/>
        </w:rPr>
        <w:t>contributions</w:t>
      </w:r>
      <w:proofErr w:type="gramEnd"/>
    </w:p>
    <w:p w14:paraId="7EC3463F" w14:textId="77777777" w:rsidR="005F326E" w:rsidRDefault="005F326E">
      <w:pPr>
        <w:pStyle w:val="BodyText"/>
        <w:spacing w:before="1"/>
        <w:ind w:left="0"/>
        <w:rPr>
          <w:b/>
        </w:rPr>
      </w:pPr>
    </w:p>
    <w:p w14:paraId="246AD6ED" w14:textId="77777777" w:rsidR="005F326E" w:rsidRDefault="00000000">
      <w:pPr>
        <w:pStyle w:val="BodyText"/>
        <w:spacing w:before="146"/>
      </w:pPr>
      <w:proofErr w:type="gramStart"/>
      <w:r>
        <w:rPr>
          <w:rFonts w:ascii="Arial"/>
          <w:w w:val="105"/>
          <w:sz w:val="12"/>
        </w:rPr>
        <w:t>108</w:t>
      </w:r>
      <w:r>
        <w:rPr>
          <w:rFonts w:ascii="Arial"/>
          <w:spacing w:val="51"/>
          <w:w w:val="105"/>
          <w:sz w:val="12"/>
        </w:rPr>
        <w:t xml:space="preserve">  </w:t>
      </w:r>
      <w:r>
        <w:rPr>
          <w:w w:val="105"/>
        </w:rPr>
        <w:t>Consistent</w:t>
      </w:r>
      <w:proofErr w:type="gramEnd"/>
      <w:r>
        <w:rPr>
          <w:spacing w:val="-5"/>
          <w:w w:val="105"/>
        </w:rPr>
        <w:t xml:space="preserve"> </w:t>
      </w:r>
      <w:r>
        <w:rPr>
          <w:w w:val="105"/>
        </w:rPr>
        <w:t>with</w:t>
      </w:r>
      <w:r>
        <w:rPr>
          <w:spacing w:val="-4"/>
          <w:w w:val="105"/>
        </w:rPr>
        <w:t xml:space="preserve"> </w:t>
      </w:r>
      <w:r>
        <w:rPr>
          <w:w w:val="105"/>
        </w:rPr>
        <w:t>previous</w:t>
      </w:r>
      <w:r>
        <w:rPr>
          <w:spacing w:val="-5"/>
          <w:w w:val="105"/>
        </w:rPr>
        <w:t xml:space="preserve"> </w:t>
      </w:r>
      <w:proofErr w:type="spellStart"/>
      <w:r>
        <w:rPr>
          <w:w w:val="105"/>
        </w:rPr>
        <w:t>ANTsX</w:t>
      </w:r>
      <w:proofErr w:type="spellEnd"/>
      <w:r>
        <w:rPr>
          <w:spacing w:val="-5"/>
          <w:w w:val="105"/>
        </w:rPr>
        <w:t xml:space="preserve"> </w:t>
      </w:r>
      <w:r>
        <w:rPr>
          <w:w w:val="105"/>
        </w:rPr>
        <w:t>development,</w:t>
      </w:r>
      <w:r>
        <w:rPr>
          <w:spacing w:val="-2"/>
          <w:w w:val="105"/>
        </w:rPr>
        <w:t xml:space="preserve"> </w:t>
      </w:r>
      <w:r>
        <w:rPr>
          <w:w w:val="105"/>
        </w:rPr>
        <w:t>the</w:t>
      </w:r>
      <w:r>
        <w:rPr>
          <w:spacing w:val="-4"/>
          <w:w w:val="105"/>
        </w:rPr>
        <w:t xml:space="preserve"> </w:t>
      </w:r>
      <w:r>
        <w:rPr>
          <w:w w:val="105"/>
        </w:rPr>
        <w:t>newly</w:t>
      </w:r>
      <w:r>
        <w:rPr>
          <w:spacing w:val="-5"/>
          <w:w w:val="105"/>
        </w:rPr>
        <w:t xml:space="preserve"> </w:t>
      </w:r>
      <w:r>
        <w:rPr>
          <w:w w:val="105"/>
        </w:rPr>
        <w:t>introduced</w:t>
      </w:r>
      <w:r>
        <w:rPr>
          <w:spacing w:val="-5"/>
          <w:w w:val="105"/>
        </w:rPr>
        <w:t xml:space="preserve"> </w:t>
      </w:r>
      <w:r>
        <w:rPr>
          <w:w w:val="105"/>
        </w:rPr>
        <w:t>capabilities</w:t>
      </w:r>
      <w:r>
        <w:rPr>
          <w:spacing w:val="-4"/>
          <w:w w:val="105"/>
        </w:rPr>
        <w:t xml:space="preserve"> </w:t>
      </w:r>
      <w:r>
        <w:rPr>
          <w:spacing w:val="-2"/>
          <w:w w:val="105"/>
        </w:rPr>
        <w:t>introduced</w:t>
      </w:r>
    </w:p>
    <w:p w14:paraId="31C3F520" w14:textId="77777777" w:rsidR="005F326E" w:rsidRDefault="00000000">
      <w:pPr>
        <w:pStyle w:val="BodyText"/>
        <w:spacing w:before="157"/>
      </w:pPr>
      <w:proofErr w:type="gramStart"/>
      <w:r>
        <w:rPr>
          <w:rFonts w:ascii="Arial"/>
          <w:sz w:val="12"/>
        </w:rPr>
        <w:t>109</w:t>
      </w:r>
      <w:r>
        <w:rPr>
          <w:rFonts w:ascii="Arial"/>
          <w:spacing w:val="67"/>
          <w:w w:val="150"/>
          <w:sz w:val="12"/>
        </w:rPr>
        <w:t xml:space="preserve">  </w:t>
      </w:r>
      <w:r>
        <w:t>below</w:t>
      </w:r>
      <w:proofErr w:type="gramEnd"/>
      <w:r>
        <w:rPr>
          <w:spacing w:val="34"/>
        </w:rPr>
        <w:t xml:space="preserve"> </w:t>
      </w:r>
      <w:r>
        <w:t>are</w:t>
      </w:r>
      <w:r>
        <w:rPr>
          <w:spacing w:val="33"/>
        </w:rPr>
        <w:t xml:space="preserve"> </w:t>
      </w:r>
      <w:r>
        <w:t>available</w:t>
      </w:r>
      <w:r>
        <w:rPr>
          <w:spacing w:val="34"/>
        </w:rPr>
        <w:t xml:space="preserve"> </w:t>
      </w:r>
      <w:r>
        <w:t>through</w:t>
      </w:r>
      <w:r>
        <w:rPr>
          <w:spacing w:val="33"/>
        </w:rPr>
        <w:t xml:space="preserve"> </w:t>
      </w:r>
      <w:proofErr w:type="spellStart"/>
      <w:r>
        <w:t>ANTsX</w:t>
      </w:r>
      <w:proofErr w:type="spellEnd"/>
      <w:r>
        <w:rPr>
          <w:spacing w:val="34"/>
        </w:rPr>
        <w:t xml:space="preserve"> </w:t>
      </w:r>
      <w:r>
        <w:t>(specifically,</w:t>
      </w:r>
      <w:r>
        <w:rPr>
          <w:spacing w:val="33"/>
        </w:rPr>
        <w:t xml:space="preserve"> </w:t>
      </w:r>
      <w:r>
        <w:t>via</w:t>
      </w:r>
      <w:r>
        <w:rPr>
          <w:spacing w:val="34"/>
        </w:rPr>
        <w:t xml:space="preserve"> </w:t>
      </w:r>
      <w:r>
        <w:t>R</w:t>
      </w:r>
      <w:r>
        <w:rPr>
          <w:spacing w:val="33"/>
        </w:rPr>
        <w:t xml:space="preserve"> </w:t>
      </w:r>
      <w:r>
        <w:t>and</w:t>
      </w:r>
      <w:r>
        <w:rPr>
          <w:spacing w:val="33"/>
        </w:rPr>
        <w:t xml:space="preserve"> </w:t>
      </w:r>
      <w:r>
        <w:t>Python</w:t>
      </w:r>
      <w:r>
        <w:rPr>
          <w:spacing w:val="34"/>
        </w:rPr>
        <w:t xml:space="preserve"> </w:t>
      </w:r>
      <w:proofErr w:type="spellStart"/>
      <w:r>
        <w:t>ANTsX</w:t>
      </w:r>
      <w:proofErr w:type="spellEnd"/>
      <w:r>
        <w:rPr>
          <w:spacing w:val="33"/>
        </w:rPr>
        <w:t xml:space="preserve"> </w:t>
      </w:r>
      <w:r>
        <w:t>packages),</w:t>
      </w:r>
      <w:r>
        <w:rPr>
          <w:spacing w:val="34"/>
        </w:rPr>
        <w:t xml:space="preserve"> </w:t>
      </w:r>
      <w:r>
        <w:rPr>
          <w:spacing w:val="-5"/>
        </w:rPr>
        <w:t>and</w:t>
      </w:r>
    </w:p>
    <w:p w14:paraId="459F9ADA" w14:textId="77777777" w:rsidR="005F326E" w:rsidRDefault="00000000">
      <w:pPr>
        <w:pStyle w:val="BodyText"/>
        <w:spacing w:before="158"/>
      </w:pPr>
      <w:proofErr w:type="gramStart"/>
      <w:r>
        <w:rPr>
          <w:rFonts w:ascii="Arial"/>
          <w:w w:val="105"/>
          <w:sz w:val="12"/>
        </w:rPr>
        <w:t>110</w:t>
      </w:r>
      <w:r>
        <w:rPr>
          <w:rFonts w:ascii="Arial"/>
          <w:spacing w:val="66"/>
          <w:w w:val="105"/>
          <w:sz w:val="12"/>
        </w:rPr>
        <w:t xml:space="preserve">  </w:t>
      </w:r>
      <w:r>
        <w:rPr>
          <w:w w:val="105"/>
        </w:rPr>
        <w:t>illustrated</w:t>
      </w:r>
      <w:proofErr w:type="gramEnd"/>
      <w:r>
        <w:rPr>
          <w:spacing w:val="54"/>
          <w:w w:val="105"/>
        </w:rPr>
        <w:t xml:space="preserve"> </w:t>
      </w:r>
      <w:r>
        <w:rPr>
          <w:w w:val="105"/>
        </w:rPr>
        <w:t>through</w:t>
      </w:r>
      <w:r>
        <w:rPr>
          <w:spacing w:val="55"/>
          <w:w w:val="105"/>
        </w:rPr>
        <w:t xml:space="preserve"> </w:t>
      </w:r>
      <w:r>
        <w:rPr>
          <w:w w:val="105"/>
        </w:rPr>
        <w:t>self-contained</w:t>
      </w:r>
      <w:r>
        <w:rPr>
          <w:spacing w:val="54"/>
          <w:w w:val="105"/>
        </w:rPr>
        <w:t xml:space="preserve"> </w:t>
      </w:r>
      <w:r>
        <w:rPr>
          <w:w w:val="105"/>
        </w:rPr>
        <w:t>examples</w:t>
      </w:r>
      <w:r>
        <w:rPr>
          <w:spacing w:val="55"/>
          <w:w w:val="105"/>
        </w:rPr>
        <w:t xml:space="preserve"> </w:t>
      </w:r>
      <w:r>
        <w:rPr>
          <w:w w:val="105"/>
        </w:rPr>
        <w:t>in</w:t>
      </w:r>
      <w:r>
        <w:rPr>
          <w:spacing w:val="54"/>
          <w:w w:val="105"/>
        </w:rPr>
        <w:t xml:space="preserve"> </w:t>
      </w:r>
      <w:r>
        <w:rPr>
          <w:w w:val="105"/>
        </w:rPr>
        <w:t>the</w:t>
      </w:r>
      <w:r>
        <w:rPr>
          <w:spacing w:val="55"/>
          <w:w w:val="105"/>
        </w:rPr>
        <w:t xml:space="preserve"> </w:t>
      </w:r>
      <w:proofErr w:type="spellStart"/>
      <w:r>
        <w:rPr>
          <w:w w:val="105"/>
        </w:rPr>
        <w:t>ANTsX</w:t>
      </w:r>
      <w:proofErr w:type="spellEnd"/>
      <w:r>
        <w:rPr>
          <w:spacing w:val="54"/>
          <w:w w:val="105"/>
        </w:rPr>
        <w:t xml:space="preserve"> </w:t>
      </w:r>
      <w:r>
        <w:rPr>
          <w:w w:val="105"/>
        </w:rPr>
        <w:t>tutorial</w:t>
      </w:r>
      <w:r>
        <w:rPr>
          <w:spacing w:val="55"/>
          <w:w w:val="105"/>
        </w:rPr>
        <w:t xml:space="preserve"> </w:t>
      </w:r>
      <w:r>
        <w:rPr>
          <w:spacing w:val="-2"/>
          <w:w w:val="105"/>
        </w:rPr>
        <w:t>(</w:t>
      </w:r>
      <w:hyperlink r:id="rId12">
        <w:r>
          <w:rPr>
            <w:color w:val="0000FF"/>
            <w:spacing w:val="-2"/>
            <w:w w:val="105"/>
          </w:rPr>
          <w:t>https://tinyurl.com/</w:t>
        </w:r>
      </w:hyperlink>
    </w:p>
    <w:p w14:paraId="170468F3" w14:textId="77777777" w:rsidR="005F326E" w:rsidRDefault="00000000">
      <w:pPr>
        <w:pStyle w:val="BodyText"/>
        <w:spacing w:before="157"/>
      </w:pPr>
      <w:r>
        <w:rPr>
          <w:rFonts w:ascii="Arial"/>
          <w:w w:val="110"/>
          <w:sz w:val="12"/>
        </w:rPr>
        <w:t>111</w:t>
      </w:r>
      <w:r>
        <w:rPr>
          <w:rFonts w:ascii="Arial"/>
          <w:spacing w:val="39"/>
          <w:w w:val="110"/>
          <w:sz w:val="12"/>
        </w:rPr>
        <w:t xml:space="preserve">  </w:t>
      </w:r>
      <w:hyperlink r:id="rId13">
        <w:r>
          <w:rPr>
            <w:color w:val="0000FF"/>
            <w:w w:val="110"/>
          </w:rPr>
          <w:t>antsxtutorial</w:t>
        </w:r>
      </w:hyperlink>
      <w:r>
        <w:rPr>
          <w:w w:val="110"/>
        </w:rPr>
        <w:t>)</w:t>
      </w:r>
      <w:r>
        <w:rPr>
          <w:spacing w:val="22"/>
          <w:w w:val="110"/>
        </w:rPr>
        <w:t xml:space="preserve"> </w:t>
      </w:r>
      <w:r>
        <w:rPr>
          <w:w w:val="110"/>
        </w:rPr>
        <w:t>with</w:t>
      </w:r>
      <w:r>
        <w:rPr>
          <w:spacing w:val="22"/>
          <w:w w:val="110"/>
        </w:rPr>
        <w:t xml:space="preserve"> </w:t>
      </w:r>
      <w:r>
        <w:rPr>
          <w:w w:val="110"/>
        </w:rPr>
        <w:t>a</w:t>
      </w:r>
      <w:r>
        <w:rPr>
          <w:spacing w:val="22"/>
          <w:w w:val="110"/>
        </w:rPr>
        <w:t xml:space="preserve"> </w:t>
      </w:r>
      <w:r>
        <w:rPr>
          <w:w w:val="110"/>
        </w:rPr>
        <w:t>dedicated</w:t>
      </w:r>
      <w:r>
        <w:rPr>
          <w:spacing w:val="21"/>
          <w:w w:val="110"/>
        </w:rPr>
        <w:t xml:space="preserve"> </w:t>
      </w:r>
      <w:r>
        <w:rPr>
          <w:w w:val="110"/>
        </w:rPr>
        <w:t>GitHub</w:t>
      </w:r>
      <w:r>
        <w:rPr>
          <w:spacing w:val="22"/>
          <w:w w:val="110"/>
        </w:rPr>
        <w:t xml:space="preserve"> </w:t>
      </w:r>
      <w:r>
        <w:rPr>
          <w:w w:val="110"/>
        </w:rPr>
        <w:t>repository</w:t>
      </w:r>
      <w:r>
        <w:rPr>
          <w:spacing w:val="22"/>
          <w:w w:val="110"/>
        </w:rPr>
        <w:t xml:space="preserve"> </w:t>
      </w:r>
      <w:r>
        <w:rPr>
          <w:w w:val="110"/>
        </w:rPr>
        <w:t>specific</w:t>
      </w:r>
      <w:r>
        <w:rPr>
          <w:spacing w:val="22"/>
          <w:w w:val="110"/>
        </w:rPr>
        <w:t xml:space="preserve"> </w:t>
      </w:r>
      <w:r>
        <w:rPr>
          <w:w w:val="110"/>
        </w:rPr>
        <w:t>to</w:t>
      </w:r>
      <w:r>
        <w:rPr>
          <w:spacing w:val="21"/>
          <w:w w:val="110"/>
        </w:rPr>
        <w:t xml:space="preserve"> </w:t>
      </w:r>
      <w:r>
        <w:rPr>
          <w:w w:val="110"/>
        </w:rPr>
        <w:t>this</w:t>
      </w:r>
      <w:r>
        <w:rPr>
          <w:spacing w:val="22"/>
          <w:w w:val="110"/>
        </w:rPr>
        <w:t xml:space="preserve"> </w:t>
      </w:r>
      <w:r>
        <w:rPr>
          <w:w w:val="110"/>
        </w:rPr>
        <w:t>work</w:t>
      </w:r>
      <w:r>
        <w:rPr>
          <w:spacing w:val="22"/>
          <w:w w:val="110"/>
        </w:rPr>
        <w:t xml:space="preserve"> </w:t>
      </w:r>
      <w:r>
        <w:rPr>
          <w:spacing w:val="-2"/>
          <w:w w:val="110"/>
        </w:rPr>
        <w:t>(</w:t>
      </w:r>
      <w:hyperlink r:id="rId14">
        <w:r>
          <w:rPr>
            <w:color w:val="0000FF"/>
            <w:spacing w:val="-2"/>
            <w:w w:val="110"/>
          </w:rPr>
          <w:t>https://github.</w:t>
        </w:r>
      </w:hyperlink>
    </w:p>
    <w:p w14:paraId="1F3AFE42" w14:textId="77777777" w:rsidR="005F326E" w:rsidRDefault="00000000">
      <w:pPr>
        <w:pStyle w:val="BodyText"/>
        <w:spacing w:before="158"/>
      </w:pPr>
      <w:r>
        <w:rPr>
          <w:rFonts w:ascii="Arial"/>
          <w:w w:val="105"/>
          <w:sz w:val="12"/>
        </w:rPr>
        <w:t>112</w:t>
      </w:r>
      <w:r>
        <w:rPr>
          <w:rFonts w:ascii="Arial"/>
          <w:spacing w:val="54"/>
          <w:w w:val="105"/>
          <w:sz w:val="12"/>
        </w:rPr>
        <w:t xml:space="preserve">  </w:t>
      </w:r>
      <w:hyperlink r:id="rId15">
        <w:r>
          <w:rPr>
            <w:color w:val="0000FF"/>
            <w:spacing w:val="-2"/>
            <w:w w:val="105"/>
          </w:rPr>
          <w:t>com/</w:t>
        </w:r>
        <w:proofErr w:type="spellStart"/>
        <w:r>
          <w:rPr>
            <w:color w:val="0000FF"/>
            <w:spacing w:val="-2"/>
            <w:w w:val="105"/>
          </w:rPr>
          <w:t>ntustison</w:t>
        </w:r>
        <w:proofErr w:type="spellEnd"/>
        <w:r>
          <w:rPr>
            <w:color w:val="0000FF"/>
            <w:spacing w:val="-2"/>
            <w:w w:val="105"/>
          </w:rPr>
          <w:t>/</w:t>
        </w:r>
        <w:proofErr w:type="spellStart"/>
        <w:r>
          <w:rPr>
            <w:color w:val="0000FF"/>
            <w:spacing w:val="-2"/>
            <w:w w:val="105"/>
          </w:rPr>
          <w:t>ANTsXMouseBrainMapping</w:t>
        </w:r>
        <w:proofErr w:type="spellEnd"/>
      </w:hyperlink>
      <w:r>
        <w:rPr>
          <w:spacing w:val="-2"/>
          <w:w w:val="105"/>
        </w:rPr>
        <w:t>).</w:t>
      </w:r>
    </w:p>
    <w:p w14:paraId="3538E47F" w14:textId="77777777" w:rsidR="005F326E" w:rsidRDefault="005F326E">
      <w:pPr>
        <w:pStyle w:val="BodyText"/>
        <w:ind w:left="0"/>
        <w:rPr>
          <w:sz w:val="20"/>
        </w:rPr>
      </w:pPr>
    </w:p>
    <w:p w14:paraId="62A2B0A7" w14:textId="77777777" w:rsidR="005F326E" w:rsidRDefault="005F326E">
      <w:pPr>
        <w:pStyle w:val="BodyText"/>
        <w:spacing w:before="3"/>
        <w:ind w:left="0"/>
        <w:rPr>
          <w:sz w:val="20"/>
        </w:rPr>
      </w:pPr>
    </w:p>
    <w:p w14:paraId="165FF2AD" w14:textId="77777777" w:rsidR="005F326E" w:rsidRDefault="00000000">
      <w:pPr>
        <w:pStyle w:val="Heading2"/>
        <w:tabs>
          <w:tab w:val="left" w:pos="1321"/>
        </w:tabs>
      </w:pPr>
      <w:r>
        <w:rPr>
          <w:rFonts w:ascii="Arial"/>
          <w:b w:val="0"/>
          <w:w w:val="115"/>
          <w:sz w:val="12"/>
        </w:rPr>
        <w:t>113</w:t>
      </w:r>
      <w:r>
        <w:rPr>
          <w:rFonts w:ascii="Arial"/>
          <w:b w:val="0"/>
          <w:spacing w:val="119"/>
          <w:w w:val="115"/>
          <w:sz w:val="12"/>
        </w:rPr>
        <w:t xml:space="preserve"> </w:t>
      </w:r>
      <w:r>
        <w:rPr>
          <w:spacing w:val="-4"/>
          <w:w w:val="115"/>
        </w:rPr>
        <w:t>1.3.1</w:t>
      </w:r>
      <w:r>
        <w:tab/>
      </w:r>
      <w:r>
        <w:rPr>
          <w:w w:val="115"/>
        </w:rPr>
        <w:t>The</w:t>
      </w:r>
      <w:r>
        <w:rPr>
          <w:spacing w:val="8"/>
          <w:w w:val="115"/>
        </w:rPr>
        <w:t xml:space="preserve"> </w:t>
      </w:r>
      <w:proofErr w:type="spellStart"/>
      <w:r>
        <w:rPr>
          <w:w w:val="115"/>
        </w:rPr>
        <w:t>DevCCF</w:t>
      </w:r>
      <w:proofErr w:type="spellEnd"/>
      <w:r>
        <w:rPr>
          <w:spacing w:val="8"/>
          <w:w w:val="115"/>
        </w:rPr>
        <w:t xml:space="preserve"> </w:t>
      </w:r>
      <w:r>
        <w:rPr>
          <w:w w:val="115"/>
        </w:rPr>
        <w:t>velocity</w:t>
      </w:r>
      <w:r>
        <w:rPr>
          <w:spacing w:val="8"/>
          <w:w w:val="115"/>
        </w:rPr>
        <w:t xml:space="preserve"> </w:t>
      </w:r>
      <w:r>
        <w:rPr>
          <w:w w:val="115"/>
        </w:rPr>
        <w:t>flow</w:t>
      </w:r>
      <w:r>
        <w:rPr>
          <w:spacing w:val="8"/>
          <w:w w:val="115"/>
        </w:rPr>
        <w:t xml:space="preserve"> </w:t>
      </w:r>
      <w:r>
        <w:rPr>
          <w:spacing w:val="-2"/>
          <w:w w:val="115"/>
        </w:rPr>
        <w:t>model</w:t>
      </w:r>
    </w:p>
    <w:p w14:paraId="79EDA1EC" w14:textId="77777777" w:rsidR="005F326E" w:rsidRDefault="005F326E">
      <w:pPr>
        <w:pStyle w:val="BodyText"/>
        <w:spacing w:before="10"/>
        <w:ind w:left="0"/>
        <w:rPr>
          <w:b/>
        </w:rPr>
      </w:pPr>
    </w:p>
    <w:p w14:paraId="2C69DB17" w14:textId="77777777" w:rsidR="005F326E" w:rsidRDefault="00000000">
      <w:pPr>
        <w:pStyle w:val="BodyText"/>
        <w:spacing w:before="146"/>
      </w:pPr>
      <w:proofErr w:type="gramStart"/>
      <w:r>
        <w:rPr>
          <w:rFonts w:ascii="Arial"/>
          <w:w w:val="105"/>
          <w:sz w:val="12"/>
        </w:rPr>
        <w:t>114</w:t>
      </w:r>
      <w:r>
        <w:rPr>
          <w:rFonts w:ascii="Arial"/>
          <w:spacing w:val="48"/>
          <w:w w:val="105"/>
          <w:sz w:val="12"/>
        </w:rPr>
        <w:t xml:space="preserve">  </w:t>
      </w:r>
      <w:r>
        <w:rPr>
          <w:w w:val="105"/>
        </w:rPr>
        <w:t>Recently</w:t>
      </w:r>
      <w:proofErr w:type="gramEnd"/>
      <w:r>
        <w:rPr>
          <w:w w:val="105"/>
        </w:rPr>
        <w:t>,</w:t>
      </w:r>
      <w:r>
        <w:rPr>
          <w:spacing w:val="-1"/>
          <w:w w:val="105"/>
        </w:rPr>
        <w:t xml:space="preserve"> </w:t>
      </w:r>
      <w:r>
        <w:rPr>
          <w:w w:val="105"/>
        </w:rPr>
        <w:t>the</w:t>
      </w:r>
      <w:r>
        <w:rPr>
          <w:spacing w:val="-3"/>
          <w:w w:val="105"/>
        </w:rPr>
        <w:t xml:space="preserve"> </w:t>
      </w:r>
      <w:r>
        <w:rPr>
          <w:w w:val="105"/>
        </w:rPr>
        <w:t>Developmental</w:t>
      </w:r>
      <w:r>
        <w:rPr>
          <w:spacing w:val="-3"/>
          <w:w w:val="105"/>
        </w:rPr>
        <w:t xml:space="preserve"> </w:t>
      </w:r>
      <w:r>
        <w:rPr>
          <w:w w:val="105"/>
        </w:rPr>
        <w:t>Common</w:t>
      </w:r>
      <w:r>
        <w:rPr>
          <w:spacing w:val="-3"/>
          <w:w w:val="105"/>
        </w:rPr>
        <w:t xml:space="preserve"> </w:t>
      </w:r>
      <w:r>
        <w:rPr>
          <w:w w:val="105"/>
        </w:rPr>
        <w:t>Coordinate</w:t>
      </w:r>
      <w:r>
        <w:rPr>
          <w:spacing w:val="-3"/>
          <w:w w:val="105"/>
        </w:rPr>
        <w:t xml:space="preserve"> </w:t>
      </w:r>
      <w:r>
        <w:rPr>
          <w:w w:val="105"/>
        </w:rPr>
        <w:t>Framework</w:t>
      </w:r>
      <w:r>
        <w:rPr>
          <w:spacing w:val="-4"/>
          <w:w w:val="105"/>
        </w:rPr>
        <w:t xml:space="preserve"> </w:t>
      </w:r>
      <w:r>
        <w:rPr>
          <w:w w:val="105"/>
        </w:rPr>
        <w:t>(</w:t>
      </w:r>
      <w:proofErr w:type="spellStart"/>
      <w:r>
        <w:rPr>
          <w:w w:val="105"/>
        </w:rPr>
        <w:t>DevCCF</w:t>
      </w:r>
      <w:proofErr w:type="spellEnd"/>
      <w:r>
        <w:rPr>
          <w:w w:val="105"/>
        </w:rPr>
        <w:t>)</w:t>
      </w:r>
      <w:r>
        <w:rPr>
          <w:spacing w:val="-3"/>
          <w:w w:val="105"/>
        </w:rPr>
        <w:t xml:space="preserve"> </w:t>
      </w:r>
      <w:r>
        <w:rPr>
          <w:w w:val="105"/>
        </w:rPr>
        <w:t>was</w:t>
      </w:r>
      <w:r>
        <w:rPr>
          <w:spacing w:val="-3"/>
          <w:w w:val="105"/>
        </w:rPr>
        <w:t xml:space="preserve"> </w:t>
      </w:r>
      <w:r>
        <w:rPr>
          <w:w w:val="105"/>
        </w:rPr>
        <w:t>introduced</w:t>
      </w:r>
      <w:r>
        <w:rPr>
          <w:spacing w:val="-3"/>
          <w:w w:val="105"/>
        </w:rPr>
        <w:t xml:space="preserve"> </w:t>
      </w:r>
      <w:r>
        <w:rPr>
          <w:spacing w:val="-5"/>
          <w:w w:val="105"/>
        </w:rPr>
        <w:t>to</w:t>
      </w:r>
    </w:p>
    <w:p w14:paraId="7406BAAC" w14:textId="77777777" w:rsidR="005F326E" w:rsidRDefault="00000000">
      <w:pPr>
        <w:pStyle w:val="BodyText"/>
        <w:spacing w:before="142"/>
      </w:pPr>
      <w:proofErr w:type="gramStart"/>
      <w:r>
        <w:rPr>
          <w:rFonts w:ascii="Arial"/>
          <w:w w:val="105"/>
          <w:sz w:val="12"/>
        </w:rPr>
        <w:t>115</w:t>
      </w:r>
      <w:r>
        <w:rPr>
          <w:rFonts w:ascii="Arial"/>
          <w:spacing w:val="52"/>
          <w:w w:val="105"/>
          <w:sz w:val="12"/>
        </w:rPr>
        <w:t xml:space="preserve">  </w:t>
      </w:r>
      <w:r>
        <w:rPr>
          <w:w w:val="105"/>
        </w:rPr>
        <w:t>the</w:t>
      </w:r>
      <w:proofErr w:type="gramEnd"/>
      <w:r>
        <w:rPr>
          <w:spacing w:val="3"/>
          <w:w w:val="105"/>
        </w:rPr>
        <w:t xml:space="preserve"> </w:t>
      </w:r>
      <w:r>
        <w:rPr>
          <w:w w:val="105"/>
        </w:rPr>
        <w:t>mouse</w:t>
      </w:r>
      <w:r>
        <w:rPr>
          <w:spacing w:val="2"/>
          <w:w w:val="105"/>
        </w:rPr>
        <w:t xml:space="preserve"> </w:t>
      </w:r>
      <w:r>
        <w:rPr>
          <w:w w:val="105"/>
        </w:rPr>
        <w:t>brain</w:t>
      </w:r>
      <w:r>
        <w:rPr>
          <w:spacing w:val="3"/>
          <w:w w:val="105"/>
        </w:rPr>
        <w:t xml:space="preserve"> </w:t>
      </w:r>
      <w:r>
        <w:rPr>
          <w:w w:val="105"/>
        </w:rPr>
        <w:t>research</w:t>
      </w:r>
      <w:r>
        <w:rPr>
          <w:spacing w:val="2"/>
          <w:w w:val="105"/>
        </w:rPr>
        <w:t xml:space="preserve"> </w:t>
      </w:r>
      <w:r>
        <w:rPr>
          <w:w w:val="105"/>
        </w:rPr>
        <w:t>community</w:t>
      </w:r>
      <w:r>
        <w:rPr>
          <w:spacing w:val="2"/>
          <w:w w:val="105"/>
        </w:rPr>
        <w:t xml:space="preserve"> </w:t>
      </w:r>
      <w:r>
        <w:rPr>
          <w:w w:val="105"/>
        </w:rPr>
        <w:t>as</w:t>
      </w:r>
      <w:r>
        <w:rPr>
          <w:spacing w:val="3"/>
          <w:w w:val="105"/>
        </w:rPr>
        <w:t xml:space="preserve"> </w:t>
      </w:r>
      <w:r>
        <w:rPr>
          <w:w w:val="105"/>
        </w:rPr>
        <w:t>a</w:t>
      </w:r>
      <w:r>
        <w:rPr>
          <w:spacing w:val="2"/>
          <w:w w:val="105"/>
        </w:rPr>
        <w:t xml:space="preserve"> </w:t>
      </w:r>
      <w:r>
        <w:rPr>
          <w:w w:val="105"/>
        </w:rPr>
        <w:t>public</w:t>
      </w:r>
      <w:r>
        <w:rPr>
          <w:spacing w:val="2"/>
          <w:w w:val="105"/>
        </w:rPr>
        <w:t xml:space="preserve"> </w:t>
      </w:r>
      <w:r>
        <w:rPr>
          <w:w w:val="105"/>
        </w:rPr>
        <w:t>resource</w:t>
      </w:r>
      <w:r>
        <w:rPr>
          <w:w w:val="105"/>
          <w:position w:val="9"/>
          <w:sz w:val="16"/>
        </w:rPr>
        <w:t>15</w:t>
      </w:r>
      <w:r>
        <w:rPr>
          <w:spacing w:val="33"/>
          <w:w w:val="105"/>
          <w:position w:val="9"/>
          <w:sz w:val="16"/>
        </w:rPr>
        <w:t xml:space="preserve"> </w:t>
      </w:r>
      <w:r>
        <w:rPr>
          <w:w w:val="105"/>
        </w:rPr>
        <w:t>comprising</w:t>
      </w:r>
      <w:r>
        <w:rPr>
          <w:spacing w:val="2"/>
          <w:w w:val="105"/>
        </w:rPr>
        <w:t xml:space="preserve"> </w:t>
      </w:r>
      <w:r>
        <w:rPr>
          <w:w w:val="105"/>
        </w:rPr>
        <w:t>symmetric</w:t>
      </w:r>
      <w:r>
        <w:rPr>
          <w:spacing w:val="2"/>
          <w:w w:val="105"/>
        </w:rPr>
        <w:t xml:space="preserve"> </w:t>
      </w:r>
      <w:r>
        <w:rPr>
          <w:w w:val="105"/>
        </w:rPr>
        <w:t>atlases</w:t>
      </w:r>
      <w:r>
        <w:rPr>
          <w:spacing w:val="3"/>
          <w:w w:val="105"/>
        </w:rPr>
        <w:t xml:space="preserve"> </w:t>
      </w:r>
      <w:r>
        <w:rPr>
          <w:spacing w:val="-5"/>
          <w:w w:val="105"/>
        </w:rPr>
        <w:t>of</w:t>
      </w:r>
    </w:p>
    <w:p w14:paraId="413456F7" w14:textId="77777777" w:rsidR="005F326E" w:rsidRDefault="005F326E">
      <w:pPr>
        <w:sectPr w:rsidR="005F326E" w:rsidSect="008C17C3">
          <w:pgSz w:w="12240" w:h="15840"/>
          <w:pgMar w:top="1320" w:right="0" w:bottom="280" w:left="940" w:header="720" w:footer="720" w:gutter="0"/>
          <w:cols w:space="720"/>
        </w:sectPr>
      </w:pPr>
    </w:p>
    <w:p w14:paraId="0FF90C96" w14:textId="77777777" w:rsidR="005F326E" w:rsidRDefault="00000000">
      <w:pPr>
        <w:pStyle w:val="BodyText"/>
        <w:spacing w:before="135"/>
      </w:pPr>
      <w:proofErr w:type="gramStart"/>
      <w:r>
        <w:rPr>
          <w:rFonts w:ascii="Arial"/>
          <w:w w:val="105"/>
          <w:sz w:val="12"/>
        </w:rPr>
        <w:lastRenderedPageBreak/>
        <w:t>116</w:t>
      </w:r>
      <w:r>
        <w:rPr>
          <w:rFonts w:ascii="Arial"/>
          <w:spacing w:val="57"/>
          <w:w w:val="105"/>
          <w:sz w:val="12"/>
        </w:rPr>
        <w:t xml:space="preserve">  </w:t>
      </w:r>
      <w:r>
        <w:rPr>
          <w:w w:val="105"/>
        </w:rPr>
        <w:t>multimodal</w:t>
      </w:r>
      <w:proofErr w:type="gramEnd"/>
      <w:r>
        <w:rPr>
          <w:spacing w:val="24"/>
          <w:w w:val="105"/>
        </w:rPr>
        <w:t xml:space="preserve"> </w:t>
      </w:r>
      <w:r>
        <w:rPr>
          <w:w w:val="105"/>
        </w:rPr>
        <w:t>image</w:t>
      </w:r>
      <w:r>
        <w:rPr>
          <w:spacing w:val="24"/>
          <w:w w:val="105"/>
        </w:rPr>
        <w:t xml:space="preserve"> </w:t>
      </w:r>
      <w:r>
        <w:rPr>
          <w:w w:val="105"/>
        </w:rPr>
        <w:t>data</w:t>
      </w:r>
      <w:r>
        <w:rPr>
          <w:spacing w:val="24"/>
          <w:w w:val="105"/>
        </w:rPr>
        <w:t xml:space="preserve"> </w:t>
      </w:r>
      <w:r>
        <w:rPr>
          <w:w w:val="105"/>
        </w:rPr>
        <w:t>and</w:t>
      </w:r>
      <w:r>
        <w:rPr>
          <w:spacing w:val="23"/>
          <w:w w:val="105"/>
        </w:rPr>
        <w:t xml:space="preserve"> </w:t>
      </w:r>
      <w:r>
        <w:rPr>
          <w:w w:val="105"/>
        </w:rPr>
        <w:t>anatomical</w:t>
      </w:r>
      <w:r>
        <w:rPr>
          <w:spacing w:val="24"/>
          <w:w w:val="105"/>
        </w:rPr>
        <w:t xml:space="preserve"> </w:t>
      </w:r>
      <w:r>
        <w:rPr>
          <w:w w:val="105"/>
        </w:rPr>
        <w:t>segmentations</w:t>
      </w:r>
      <w:r>
        <w:rPr>
          <w:spacing w:val="24"/>
          <w:w w:val="105"/>
        </w:rPr>
        <w:t xml:space="preserve"> </w:t>
      </w:r>
      <w:r>
        <w:rPr>
          <w:w w:val="105"/>
        </w:rPr>
        <w:t>defined</w:t>
      </w:r>
      <w:r>
        <w:rPr>
          <w:spacing w:val="24"/>
          <w:w w:val="105"/>
        </w:rPr>
        <w:t xml:space="preserve"> </w:t>
      </w:r>
      <w:r>
        <w:rPr>
          <w:w w:val="105"/>
        </w:rPr>
        <w:t>by</w:t>
      </w:r>
      <w:r>
        <w:rPr>
          <w:spacing w:val="23"/>
          <w:w w:val="105"/>
        </w:rPr>
        <w:t xml:space="preserve"> </w:t>
      </w:r>
      <w:r>
        <w:rPr>
          <w:w w:val="105"/>
        </w:rPr>
        <w:t>developmental</w:t>
      </w:r>
      <w:r>
        <w:rPr>
          <w:spacing w:val="24"/>
          <w:w w:val="105"/>
        </w:rPr>
        <w:t xml:space="preserve"> </w:t>
      </w:r>
      <w:r>
        <w:rPr>
          <w:spacing w:val="-2"/>
          <w:w w:val="105"/>
        </w:rPr>
        <w:t>ontology.</w:t>
      </w:r>
    </w:p>
    <w:p w14:paraId="60649B93" w14:textId="77777777" w:rsidR="005F326E" w:rsidRDefault="00000000">
      <w:pPr>
        <w:pStyle w:val="BodyText"/>
        <w:spacing w:before="157"/>
      </w:pPr>
      <w:proofErr w:type="gramStart"/>
      <w:r>
        <w:rPr>
          <w:rFonts w:ascii="Arial"/>
          <w:w w:val="105"/>
          <w:sz w:val="12"/>
        </w:rPr>
        <w:t>117</w:t>
      </w:r>
      <w:r>
        <w:rPr>
          <w:rFonts w:ascii="Arial"/>
          <w:spacing w:val="50"/>
          <w:w w:val="105"/>
          <w:sz w:val="12"/>
        </w:rPr>
        <w:t xml:space="preserve">  </w:t>
      </w:r>
      <w:r>
        <w:rPr>
          <w:w w:val="105"/>
        </w:rPr>
        <w:t>These</w:t>
      </w:r>
      <w:proofErr w:type="gramEnd"/>
      <w:r>
        <w:rPr>
          <w:spacing w:val="-13"/>
          <w:w w:val="105"/>
        </w:rPr>
        <w:t xml:space="preserve"> </w:t>
      </w:r>
      <w:r>
        <w:rPr>
          <w:w w:val="105"/>
        </w:rPr>
        <w:t>templates</w:t>
      </w:r>
      <w:r>
        <w:rPr>
          <w:spacing w:val="-12"/>
          <w:w w:val="105"/>
        </w:rPr>
        <w:t xml:space="preserve"> </w:t>
      </w:r>
      <w:r>
        <w:rPr>
          <w:w w:val="105"/>
        </w:rPr>
        <w:t>sample</w:t>
      </w:r>
      <w:r>
        <w:rPr>
          <w:spacing w:val="-13"/>
          <w:w w:val="105"/>
        </w:rPr>
        <w:t xml:space="preserve"> </w:t>
      </w:r>
      <w:r>
        <w:rPr>
          <w:w w:val="105"/>
        </w:rPr>
        <w:t>the</w:t>
      </w:r>
      <w:r>
        <w:rPr>
          <w:spacing w:val="-12"/>
          <w:w w:val="105"/>
        </w:rPr>
        <w:t xml:space="preserve"> </w:t>
      </w:r>
      <w:r>
        <w:rPr>
          <w:w w:val="105"/>
        </w:rPr>
        <w:t>mouse</w:t>
      </w:r>
      <w:r>
        <w:rPr>
          <w:spacing w:val="-12"/>
          <w:w w:val="105"/>
        </w:rPr>
        <w:t xml:space="preserve"> </w:t>
      </w:r>
      <w:r>
        <w:rPr>
          <w:w w:val="105"/>
        </w:rPr>
        <w:t>embryonic</w:t>
      </w:r>
      <w:r>
        <w:rPr>
          <w:spacing w:val="-13"/>
          <w:w w:val="105"/>
        </w:rPr>
        <w:t xml:space="preserve"> </w:t>
      </w:r>
      <w:r>
        <w:rPr>
          <w:w w:val="105"/>
        </w:rPr>
        <w:t>days</w:t>
      </w:r>
      <w:r>
        <w:rPr>
          <w:spacing w:val="-12"/>
          <w:w w:val="105"/>
        </w:rPr>
        <w:t xml:space="preserve"> </w:t>
      </w:r>
      <w:r>
        <w:rPr>
          <w:w w:val="105"/>
        </w:rPr>
        <w:t>(E)</w:t>
      </w:r>
      <w:r>
        <w:rPr>
          <w:spacing w:val="-13"/>
          <w:w w:val="105"/>
        </w:rPr>
        <w:t xml:space="preserve"> </w:t>
      </w:r>
      <w:r>
        <w:rPr>
          <w:w w:val="105"/>
        </w:rPr>
        <w:t>11.5,</w:t>
      </w:r>
      <w:r>
        <w:rPr>
          <w:spacing w:val="-9"/>
          <w:w w:val="105"/>
        </w:rPr>
        <w:t xml:space="preserve"> </w:t>
      </w:r>
      <w:r>
        <w:rPr>
          <w:w w:val="105"/>
        </w:rPr>
        <w:t>E13.5,</w:t>
      </w:r>
      <w:r>
        <w:rPr>
          <w:spacing w:val="-9"/>
          <w:w w:val="105"/>
        </w:rPr>
        <w:t xml:space="preserve"> </w:t>
      </w:r>
      <w:r>
        <w:rPr>
          <w:w w:val="105"/>
        </w:rPr>
        <w:t>E15.5,</w:t>
      </w:r>
      <w:r>
        <w:rPr>
          <w:spacing w:val="-10"/>
          <w:w w:val="105"/>
        </w:rPr>
        <w:t xml:space="preserve"> </w:t>
      </w:r>
      <w:r>
        <w:rPr>
          <w:w w:val="105"/>
        </w:rPr>
        <w:t>E18.5</w:t>
      </w:r>
      <w:r>
        <w:rPr>
          <w:spacing w:val="-13"/>
          <w:w w:val="105"/>
        </w:rPr>
        <w:t xml:space="preserve"> </w:t>
      </w:r>
      <w:r>
        <w:rPr>
          <w:w w:val="105"/>
        </w:rPr>
        <w:t>and</w:t>
      </w:r>
      <w:r>
        <w:rPr>
          <w:spacing w:val="-12"/>
          <w:w w:val="105"/>
        </w:rPr>
        <w:t xml:space="preserve"> </w:t>
      </w:r>
      <w:proofErr w:type="spellStart"/>
      <w:r>
        <w:rPr>
          <w:spacing w:val="-2"/>
          <w:w w:val="105"/>
        </w:rPr>
        <w:t>postna</w:t>
      </w:r>
      <w:proofErr w:type="spellEnd"/>
      <w:r>
        <w:rPr>
          <w:spacing w:val="-2"/>
          <w:w w:val="105"/>
        </w:rPr>
        <w:t>-</w:t>
      </w:r>
    </w:p>
    <w:p w14:paraId="0EB14261" w14:textId="77777777" w:rsidR="005F326E" w:rsidRDefault="00000000">
      <w:pPr>
        <w:pStyle w:val="BodyText"/>
        <w:spacing w:before="158"/>
      </w:pPr>
      <w:proofErr w:type="gramStart"/>
      <w:r>
        <w:rPr>
          <w:rFonts w:ascii="Arial"/>
          <w:w w:val="105"/>
          <w:sz w:val="12"/>
        </w:rPr>
        <w:t>118</w:t>
      </w:r>
      <w:r>
        <w:rPr>
          <w:rFonts w:ascii="Arial"/>
          <w:spacing w:val="52"/>
          <w:w w:val="105"/>
          <w:sz w:val="12"/>
        </w:rPr>
        <w:t xml:space="preserve">  </w:t>
      </w:r>
      <w:proofErr w:type="spellStart"/>
      <w:r>
        <w:rPr>
          <w:w w:val="105"/>
        </w:rPr>
        <w:t>tal</w:t>
      </w:r>
      <w:proofErr w:type="spellEnd"/>
      <w:proofErr w:type="gramEnd"/>
      <w:r>
        <w:rPr>
          <w:spacing w:val="-6"/>
          <w:w w:val="105"/>
        </w:rPr>
        <w:t xml:space="preserve"> </w:t>
      </w:r>
      <w:r>
        <w:rPr>
          <w:w w:val="105"/>
        </w:rPr>
        <w:t>day</w:t>
      </w:r>
      <w:r>
        <w:rPr>
          <w:spacing w:val="-7"/>
          <w:w w:val="105"/>
        </w:rPr>
        <w:t xml:space="preserve"> </w:t>
      </w:r>
      <w:r>
        <w:rPr>
          <w:w w:val="105"/>
        </w:rPr>
        <w:t>(P)</w:t>
      </w:r>
      <w:r>
        <w:rPr>
          <w:spacing w:val="-7"/>
          <w:w w:val="105"/>
        </w:rPr>
        <w:t xml:space="preserve"> </w:t>
      </w:r>
      <w:r>
        <w:rPr>
          <w:w w:val="105"/>
        </w:rPr>
        <w:t>4,</w:t>
      </w:r>
      <w:r>
        <w:rPr>
          <w:spacing w:val="-5"/>
          <w:w w:val="105"/>
        </w:rPr>
        <w:t xml:space="preserve"> </w:t>
      </w:r>
      <w:r>
        <w:rPr>
          <w:w w:val="105"/>
        </w:rPr>
        <w:t>P14,</w:t>
      </w:r>
      <w:r>
        <w:rPr>
          <w:spacing w:val="-5"/>
          <w:w w:val="105"/>
        </w:rPr>
        <w:t xml:space="preserve"> </w:t>
      </w:r>
      <w:r>
        <w:rPr>
          <w:w w:val="105"/>
        </w:rPr>
        <w:t>and</w:t>
      </w:r>
      <w:r>
        <w:rPr>
          <w:spacing w:val="-7"/>
          <w:w w:val="105"/>
        </w:rPr>
        <w:t xml:space="preserve"> </w:t>
      </w:r>
      <w:r>
        <w:rPr>
          <w:w w:val="105"/>
        </w:rPr>
        <w:t>P56.</w:t>
      </w:r>
      <w:r>
        <w:rPr>
          <w:spacing w:val="24"/>
          <w:w w:val="105"/>
        </w:rPr>
        <w:t xml:space="preserve"> </w:t>
      </w:r>
      <w:r>
        <w:rPr>
          <w:w w:val="105"/>
        </w:rPr>
        <w:t>Modalities</w:t>
      </w:r>
      <w:r>
        <w:rPr>
          <w:spacing w:val="-7"/>
          <w:w w:val="105"/>
        </w:rPr>
        <w:t xml:space="preserve"> </w:t>
      </w:r>
      <w:r>
        <w:rPr>
          <w:w w:val="105"/>
        </w:rPr>
        <w:t>include</w:t>
      </w:r>
      <w:r>
        <w:rPr>
          <w:spacing w:val="-7"/>
          <w:w w:val="105"/>
        </w:rPr>
        <w:t xml:space="preserve"> </w:t>
      </w:r>
      <w:r>
        <w:rPr>
          <w:w w:val="105"/>
        </w:rPr>
        <w:t>light</w:t>
      </w:r>
      <w:r>
        <w:rPr>
          <w:spacing w:val="-8"/>
          <w:w w:val="105"/>
        </w:rPr>
        <w:t xml:space="preserve"> </w:t>
      </w:r>
      <w:r>
        <w:rPr>
          <w:w w:val="105"/>
        </w:rPr>
        <w:t>sheet</w:t>
      </w:r>
      <w:r>
        <w:rPr>
          <w:spacing w:val="-7"/>
          <w:w w:val="105"/>
        </w:rPr>
        <w:t xml:space="preserve"> </w:t>
      </w:r>
      <w:proofErr w:type="spellStart"/>
      <w:r>
        <w:rPr>
          <w:w w:val="105"/>
        </w:rPr>
        <w:t>flourescence</w:t>
      </w:r>
      <w:proofErr w:type="spellEnd"/>
      <w:r>
        <w:rPr>
          <w:spacing w:val="-7"/>
          <w:w w:val="105"/>
        </w:rPr>
        <w:t xml:space="preserve"> </w:t>
      </w:r>
      <w:proofErr w:type="spellStart"/>
      <w:r>
        <w:rPr>
          <w:w w:val="105"/>
        </w:rPr>
        <w:t>miscroscopy</w:t>
      </w:r>
      <w:proofErr w:type="spellEnd"/>
      <w:r>
        <w:rPr>
          <w:spacing w:val="-7"/>
          <w:w w:val="105"/>
        </w:rPr>
        <w:t xml:space="preserve"> </w:t>
      </w:r>
      <w:r>
        <w:rPr>
          <w:spacing w:val="-2"/>
          <w:w w:val="105"/>
        </w:rPr>
        <w:t>(LSFM)</w:t>
      </w:r>
    </w:p>
    <w:p w14:paraId="414C2CE6" w14:textId="77777777" w:rsidR="005F326E" w:rsidRDefault="00000000">
      <w:pPr>
        <w:pStyle w:val="BodyText"/>
        <w:spacing w:before="157"/>
      </w:pPr>
      <w:proofErr w:type="gramStart"/>
      <w:r>
        <w:rPr>
          <w:rFonts w:ascii="Arial"/>
          <w:w w:val="105"/>
          <w:sz w:val="12"/>
        </w:rPr>
        <w:t>119</w:t>
      </w:r>
      <w:r>
        <w:rPr>
          <w:rFonts w:ascii="Arial"/>
          <w:spacing w:val="64"/>
          <w:w w:val="105"/>
          <w:sz w:val="12"/>
        </w:rPr>
        <w:t xml:space="preserve">  </w:t>
      </w:r>
      <w:r>
        <w:rPr>
          <w:w w:val="105"/>
        </w:rPr>
        <w:t>and</w:t>
      </w:r>
      <w:proofErr w:type="gramEnd"/>
      <w:r>
        <w:rPr>
          <w:spacing w:val="13"/>
          <w:w w:val="105"/>
        </w:rPr>
        <w:t xml:space="preserve"> </w:t>
      </w:r>
      <w:r>
        <w:rPr>
          <w:w w:val="105"/>
        </w:rPr>
        <w:t>at</w:t>
      </w:r>
      <w:r>
        <w:rPr>
          <w:spacing w:val="14"/>
          <w:w w:val="105"/>
        </w:rPr>
        <w:t xml:space="preserve"> </w:t>
      </w:r>
      <w:r>
        <w:rPr>
          <w:w w:val="105"/>
        </w:rPr>
        <w:t>least</w:t>
      </w:r>
      <w:r>
        <w:rPr>
          <w:spacing w:val="14"/>
          <w:w w:val="105"/>
        </w:rPr>
        <w:t xml:space="preserve"> </w:t>
      </w:r>
      <w:r>
        <w:rPr>
          <w:w w:val="105"/>
        </w:rPr>
        <w:t>four</w:t>
      </w:r>
      <w:r>
        <w:rPr>
          <w:spacing w:val="14"/>
          <w:w w:val="105"/>
        </w:rPr>
        <w:t xml:space="preserve"> </w:t>
      </w:r>
      <w:r>
        <w:rPr>
          <w:w w:val="105"/>
        </w:rPr>
        <w:t>MRI</w:t>
      </w:r>
      <w:r>
        <w:rPr>
          <w:spacing w:val="14"/>
          <w:w w:val="105"/>
        </w:rPr>
        <w:t xml:space="preserve"> </w:t>
      </w:r>
      <w:r>
        <w:rPr>
          <w:w w:val="105"/>
        </w:rPr>
        <w:t>contrasts</w:t>
      </w:r>
      <w:r>
        <w:rPr>
          <w:spacing w:val="14"/>
          <w:w w:val="105"/>
        </w:rPr>
        <w:t xml:space="preserve"> </w:t>
      </w:r>
      <w:r>
        <w:rPr>
          <w:w w:val="105"/>
        </w:rPr>
        <w:t>per</w:t>
      </w:r>
      <w:r>
        <w:rPr>
          <w:spacing w:val="14"/>
          <w:w w:val="105"/>
        </w:rPr>
        <w:t xml:space="preserve"> </w:t>
      </w:r>
      <w:r>
        <w:rPr>
          <w:w w:val="105"/>
        </w:rPr>
        <w:t>developmental</w:t>
      </w:r>
      <w:r>
        <w:rPr>
          <w:spacing w:val="13"/>
          <w:w w:val="105"/>
        </w:rPr>
        <w:t xml:space="preserve"> </w:t>
      </w:r>
      <w:r>
        <w:rPr>
          <w:w w:val="105"/>
        </w:rPr>
        <w:t>stage.</w:t>
      </w:r>
      <w:r>
        <w:rPr>
          <w:spacing w:val="40"/>
          <w:w w:val="105"/>
        </w:rPr>
        <w:t xml:space="preserve"> </w:t>
      </w:r>
      <w:r>
        <w:rPr>
          <w:w w:val="105"/>
        </w:rPr>
        <w:t>Anatomical</w:t>
      </w:r>
      <w:r>
        <w:rPr>
          <w:spacing w:val="14"/>
          <w:w w:val="105"/>
        </w:rPr>
        <w:t xml:space="preserve"> </w:t>
      </w:r>
      <w:r>
        <w:rPr>
          <w:w w:val="105"/>
        </w:rPr>
        <w:t>parcellations</w:t>
      </w:r>
      <w:r>
        <w:rPr>
          <w:spacing w:val="14"/>
          <w:w w:val="105"/>
        </w:rPr>
        <w:t xml:space="preserve"> </w:t>
      </w:r>
      <w:r>
        <w:rPr>
          <w:w w:val="105"/>
        </w:rPr>
        <w:t>are</w:t>
      </w:r>
      <w:r>
        <w:rPr>
          <w:spacing w:val="14"/>
          <w:w w:val="105"/>
        </w:rPr>
        <w:t xml:space="preserve"> </w:t>
      </w:r>
      <w:proofErr w:type="gramStart"/>
      <w:r>
        <w:rPr>
          <w:spacing w:val="-4"/>
          <w:w w:val="105"/>
        </w:rPr>
        <w:t>also</w:t>
      </w:r>
      <w:proofErr w:type="gramEnd"/>
    </w:p>
    <w:p w14:paraId="22634D19" w14:textId="77777777" w:rsidR="005F326E" w:rsidRDefault="00000000">
      <w:pPr>
        <w:pStyle w:val="BodyText"/>
        <w:spacing w:before="157"/>
      </w:pPr>
      <w:proofErr w:type="gramStart"/>
      <w:r>
        <w:rPr>
          <w:rFonts w:ascii="Arial"/>
          <w:w w:val="105"/>
          <w:sz w:val="12"/>
        </w:rPr>
        <w:t>120</w:t>
      </w:r>
      <w:r>
        <w:rPr>
          <w:rFonts w:ascii="Arial"/>
          <w:spacing w:val="48"/>
          <w:w w:val="105"/>
          <w:sz w:val="12"/>
        </w:rPr>
        <w:t xml:space="preserve">  </w:t>
      </w:r>
      <w:r>
        <w:rPr>
          <w:w w:val="105"/>
        </w:rPr>
        <w:t>available</w:t>
      </w:r>
      <w:proofErr w:type="gramEnd"/>
      <w:r>
        <w:rPr>
          <w:spacing w:val="10"/>
          <w:w w:val="105"/>
        </w:rPr>
        <w:t xml:space="preserve"> </w:t>
      </w:r>
      <w:r>
        <w:rPr>
          <w:w w:val="105"/>
        </w:rPr>
        <w:t>for</w:t>
      </w:r>
      <w:r>
        <w:rPr>
          <w:spacing w:val="9"/>
          <w:w w:val="105"/>
        </w:rPr>
        <w:t xml:space="preserve"> </w:t>
      </w:r>
      <w:r>
        <w:rPr>
          <w:w w:val="105"/>
        </w:rPr>
        <w:t>each</w:t>
      </w:r>
      <w:r>
        <w:rPr>
          <w:spacing w:val="9"/>
          <w:w w:val="105"/>
        </w:rPr>
        <w:t xml:space="preserve"> </w:t>
      </w:r>
      <w:r>
        <w:rPr>
          <w:w w:val="105"/>
        </w:rPr>
        <w:t>time</w:t>
      </w:r>
      <w:r>
        <w:rPr>
          <w:spacing w:val="9"/>
          <w:w w:val="105"/>
        </w:rPr>
        <w:t xml:space="preserve"> </w:t>
      </w:r>
      <w:r>
        <w:rPr>
          <w:w w:val="105"/>
        </w:rPr>
        <w:t>point</w:t>
      </w:r>
      <w:r>
        <w:rPr>
          <w:spacing w:val="9"/>
          <w:w w:val="105"/>
        </w:rPr>
        <w:t xml:space="preserve"> </w:t>
      </w:r>
      <w:r>
        <w:rPr>
          <w:w w:val="105"/>
        </w:rPr>
        <w:t>and</w:t>
      </w:r>
      <w:r>
        <w:rPr>
          <w:spacing w:val="9"/>
          <w:w w:val="105"/>
        </w:rPr>
        <w:t xml:space="preserve"> </w:t>
      </w:r>
      <w:r>
        <w:rPr>
          <w:w w:val="105"/>
        </w:rPr>
        <w:t>were</w:t>
      </w:r>
      <w:r>
        <w:rPr>
          <w:spacing w:val="8"/>
          <w:w w:val="105"/>
        </w:rPr>
        <w:t xml:space="preserve"> </w:t>
      </w:r>
      <w:r>
        <w:rPr>
          <w:w w:val="105"/>
        </w:rPr>
        <w:t>generated</w:t>
      </w:r>
      <w:r>
        <w:rPr>
          <w:spacing w:val="9"/>
          <w:w w:val="105"/>
        </w:rPr>
        <w:t xml:space="preserve"> </w:t>
      </w:r>
      <w:r>
        <w:rPr>
          <w:w w:val="105"/>
        </w:rPr>
        <w:t>from</w:t>
      </w:r>
      <w:r>
        <w:rPr>
          <w:spacing w:val="9"/>
          <w:w w:val="105"/>
        </w:rPr>
        <w:t xml:space="preserve"> </w:t>
      </w:r>
      <w:proofErr w:type="spellStart"/>
      <w:r>
        <w:rPr>
          <w:w w:val="105"/>
        </w:rPr>
        <w:t>ANTsX</w:t>
      </w:r>
      <w:proofErr w:type="spellEnd"/>
      <w:r>
        <w:rPr>
          <w:w w:val="105"/>
        </w:rPr>
        <w:t>-based</w:t>
      </w:r>
      <w:r>
        <w:rPr>
          <w:spacing w:val="9"/>
          <w:w w:val="105"/>
        </w:rPr>
        <w:t xml:space="preserve"> </w:t>
      </w:r>
      <w:r>
        <w:rPr>
          <w:w w:val="105"/>
        </w:rPr>
        <w:t>mappings</w:t>
      </w:r>
      <w:r>
        <w:rPr>
          <w:spacing w:val="9"/>
          <w:w w:val="105"/>
        </w:rPr>
        <w:t xml:space="preserve"> </w:t>
      </w:r>
      <w:r>
        <w:rPr>
          <w:w w:val="105"/>
        </w:rPr>
        <w:t>of</w:t>
      </w:r>
      <w:r>
        <w:rPr>
          <w:spacing w:val="9"/>
          <w:w w:val="105"/>
        </w:rPr>
        <w:t xml:space="preserve"> </w:t>
      </w:r>
      <w:r>
        <w:rPr>
          <w:w w:val="105"/>
        </w:rPr>
        <w:t>gene</w:t>
      </w:r>
      <w:r>
        <w:rPr>
          <w:spacing w:val="9"/>
          <w:w w:val="105"/>
        </w:rPr>
        <w:t xml:space="preserve"> </w:t>
      </w:r>
      <w:r>
        <w:rPr>
          <w:spacing w:val="-5"/>
          <w:w w:val="105"/>
        </w:rPr>
        <w:t>ex-</w:t>
      </w:r>
    </w:p>
    <w:p w14:paraId="56916DE1" w14:textId="77777777" w:rsidR="005F326E" w:rsidRDefault="00000000">
      <w:pPr>
        <w:pStyle w:val="BodyText"/>
        <w:spacing w:before="158"/>
      </w:pPr>
      <w:proofErr w:type="gramStart"/>
      <w:r>
        <w:rPr>
          <w:rFonts w:ascii="Arial"/>
          <w:w w:val="105"/>
          <w:sz w:val="12"/>
        </w:rPr>
        <w:t>121</w:t>
      </w:r>
      <w:r>
        <w:rPr>
          <w:rFonts w:ascii="Arial"/>
          <w:spacing w:val="63"/>
          <w:w w:val="105"/>
          <w:sz w:val="12"/>
        </w:rPr>
        <w:t xml:space="preserve">  </w:t>
      </w:r>
      <w:r>
        <w:rPr>
          <w:w w:val="105"/>
        </w:rPr>
        <w:t>pression</w:t>
      </w:r>
      <w:proofErr w:type="gramEnd"/>
      <w:r>
        <w:rPr>
          <w:spacing w:val="26"/>
          <w:w w:val="105"/>
        </w:rPr>
        <w:t xml:space="preserve"> </w:t>
      </w:r>
      <w:r>
        <w:rPr>
          <w:w w:val="105"/>
        </w:rPr>
        <w:t>and</w:t>
      </w:r>
      <w:r>
        <w:rPr>
          <w:spacing w:val="25"/>
          <w:w w:val="105"/>
        </w:rPr>
        <w:t xml:space="preserve"> </w:t>
      </w:r>
      <w:r>
        <w:rPr>
          <w:w w:val="105"/>
        </w:rPr>
        <w:t>other</w:t>
      </w:r>
      <w:r>
        <w:rPr>
          <w:spacing w:val="25"/>
          <w:w w:val="105"/>
        </w:rPr>
        <w:t xml:space="preserve"> </w:t>
      </w:r>
      <w:r>
        <w:rPr>
          <w:w w:val="105"/>
        </w:rPr>
        <w:t>cell</w:t>
      </w:r>
      <w:r>
        <w:rPr>
          <w:spacing w:val="24"/>
          <w:w w:val="105"/>
        </w:rPr>
        <w:t xml:space="preserve"> </w:t>
      </w:r>
      <w:r>
        <w:rPr>
          <w:w w:val="105"/>
        </w:rPr>
        <w:t>type</w:t>
      </w:r>
      <w:r>
        <w:rPr>
          <w:spacing w:val="25"/>
          <w:w w:val="105"/>
        </w:rPr>
        <w:t xml:space="preserve"> </w:t>
      </w:r>
      <w:r>
        <w:rPr>
          <w:w w:val="105"/>
        </w:rPr>
        <w:t>data.</w:t>
      </w:r>
      <w:r>
        <w:rPr>
          <w:spacing w:val="73"/>
          <w:w w:val="105"/>
        </w:rPr>
        <w:t xml:space="preserve"> </w:t>
      </w:r>
      <w:r>
        <w:rPr>
          <w:w w:val="105"/>
        </w:rPr>
        <w:t>Additionally,</w:t>
      </w:r>
      <w:r>
        <w:rPr>
          <w:spacing w:val="27"/>
          <w:w w:val="105"/>
        </w:rPr>
        <w:t xml:space="preserve"> </w:t>
      </w:r>
      <w:r>
        <w:rPr>
          <w:w w:val="105"/>
        </w:rPr>
        <w:t>the</w:t>
      </w:r>
      <w:r>
        <w:rPr>
          <w:spacing w:val="26"/>
          <w:w w:val="105"/>
        </w:rPr>
        <w:t xml:space="preserve"> </w:t>
      </w:r>
      <w:r>
        <w:rPr>
          <w:w w:val="105"/>
        </w:rPr>
        <w:t>P56</w:t>
      </w:r>
      <w:r>
        <w:rPr>
          <w:spacing w:val="25"/>
          <w:w w:val="105"/>
        </w:rPr>
        <w:t xml:space="preserve"> </w:t>
      </w:r>
      <w:r>
        <w:rPr>
          <w:w w:val="105"/>
        </w:rPr>
        <w:t>template</w:t>
      </w:r>
      <w:r>
        <w:rPr>
          <w:spacing w:val="25"/>
          <w:w w:val="105"/>
        </w:rPr>
        <w:t xml:space="preserve"> </w:t>
      </w:r>
      <w:r>
        <w:rPr>
          <w:w w:val="105"/>
        </w:rPr>
        <w:t>was</w:t>
      </w:r>
      <w:r>
        <w:rPr>
          <w:spacing w:val="24"/>
          <w:w w:val="105"/>
        </w:rPr>
        <w:t xml:space="preserve"> </w:t>
      </w:r>
      <w:r>
        <w:rPr>
          <w:w w:val="105"/>
        </w:rPr>
        <w:t>integrated</w:t>
      </w:r>
      <w:r>
        <w:rPr>
          <w:spacing w:val="25"/>
          <w:w w:val="105"/>
        </w:rPr>
        <w:t xml:space="preserve"> </w:t>
      </w:r>
      <w:r>
        <w:rPr>
          <w:w w:val="105"/>
        </w:rPr>
        <w:t>with</w:t>
      </w:r>
      <w:r>
        <w:rPr>
          <w:spacing w:val="25"/>
          <w:w w:val="105"/>
        </w:rPr>
        <w:t xml:space="preserve"> </w:t>
      </w:r>
      <w:r>
        <w:rPr>
          <w:spacing w:val="-5"/>
          <w:w w:val="105"/>
        </w:rPr>
        <w:t>the</w:t>
      </w:r>
    </w:p>
    <w:p w14:paraId="24313A9D" w14:textId="77777777" w:rsidR="005F326E" w:rsidRDefault="00000000">
      <w:pPr>
        <w:pStyle w:val="BodyText"/>
        <w:spacing w:before="157"/>
      </w:pPr>
      <w:proofErr w:type="gramStart"/>
      <w:r>
        <w:rPr>
          <w:rFonts w:ascii="Arial"/>
          <w:w w:val="105"/>
          <w:sz w:val="12"/>
        </w:rPr>
        <w:t>122</w:t>
      </w:r>
      <w:r>
        <w:rPr>
          <w:rFonts w:ascii="Arial"/>
          <w:spacing w:val="57"/>
          <w:w w:val="105"/>
          <w:sz w:val="12"/>
        </w:rPr>
        <w:t xml:space="preserve">  </w:t>
      </w:r>
      <w:r>
        <w:rPr>
          <w:w w:val="105"/>
        </w:rPr>
        <w:t>AllenCCFv</w:t>
      </w:r>
      <w:proofErr w:type="gramEnd"/>
      <w:r>
        <w:rPr>
          <w:w w:val="105"/>
        </w:rPr>
        <w:t>3</w:t>
      </w:r>
      <w:r>
        <w:rPr>
          <w:spacing w:val="1"/>
          <w:w w:val="105"/>
        </w:rPr>
        <w:t xml:space="preserve"> </w:t>
      </w:r>
      <w:r>
        <w:rPr>
          <w:w w:val="105"/>
        </w:rPr>
        <w:t>to</w:t>
      </w:r>
      <w:r>
        <w:rPr>
          <w:spacing w:val="1"/>
          <w:w w:val="105"/>
        </w:rPr>
        <w:t xml:space="preserve"> </w:t>
      </w:r>
      <w:r>
        <w:rPr>
          <w:w w:val="105"/>
        </w:rPr>
        <w:t>further increase</w:t>
      </w:r>
      <w:r>
        <w:rPr>
          <w:spacing w:val="1"/>
          <w:w w:val="105"/>
        </w:rPr>
        <w:t xml:space="preserve"> </w:t>
      </w:r>
      <w:r>
        <w:rPr>
          <w:w w:val="105"/>
        </w:rPr>
        <w:t>the practical</w:t>
      </w:r>
      <w:r>
        <w:rPr>
          <w:spacing w:val="1"/>
          <w:w w:val="105"/>
        </w:rPr>
        <w:t xml:space="preserve"> </w:t>
      </w:r>
      <w:r>
        <w:rPr>
          <w:w w:val="105"/>
        </w:rPr>
        <w:t>utility of</w:t>
      </w:r>
      <w:r>
        <w:rPr>
          <w:spacing w:val="1"/>
          <w:w w:val="105"/>
        </w:rPr>
        <w:t xml:space="preserve"> </w:t>
      </w:r>
      <w:r>
        <w:rPr>
          <w:w w:val="105"/>
        </w:rPr>
        <w:t xml:space="preserve">the </w:t>
      </w:r>
      <w:proofErr w:type="spellStart"/>
      <w:r>
        <w:rPr>
          <w:w w:val="105"/>
        </w:rPr>
        <w:t>DevCCF</w:t>
      </w:r>
      <w:proofErr w:type="spellEnd"/>
      <w:r>
        <w:rPr>
          <w:w w:val="105"/>
        </w:rPr>
        <w:t>.</w:t>
      </w:r>
      <w:r>
        <w:rPr>
          <w:spacing w:val="1"/>
          <w:w w:val="105"/>
        </w:rPr>
        <w:t xml:space="preserve"> </w:t>
      </w:r>
      <w:commentRangeStart w:id="9"/>
      <w:commentRangeStart w:id="10"/>
      <w:r>
        <w:rPr>
          <w:w w:val="105"/>
        </w:rPr>
        <w:t>These processes,</w:t>
      </w:r>
      <w:r>
        <w:rPr>
          <w:spacing w:val="3"/>
          <w:w w:val="105"/>
        </w:rPr>
        <w:t xml:space="preserve"> </w:t>
      </w:r>
      <w:proofErr w:type="spellStart"/>
      <w:r>
        <w:rPr>
          <w:spacing w:val="-2"/>
          <w:w w:val="105"/>
        </w:rPr>
        <w:t>specif</w:t>
      </w:r>
      <w:proofErr w:type="spellEnd"/>
      <w:r>
        <w:rPr>
          <w:spacing w:val="-2"/>
          <w:w w:val="105"/>
        </w:rPr>
        <w:t>-</w:t>
      </w:r>
    </w:p>
    <w:p w14:paraId="0FA265C4" w14:textId="77777777" w:rsidR="005F326E" w:rsidRDefault="00000000">
      <w:pPr>
        <w:pStyle w:val="BodyText"/>
        <w:spacing w:before="158"/>
      </w:pPr>
      <w:proofErr w:type="gramStart"/>
      <w:r>
        <w:rPr>
          <w:rFonts w:ascii="Arial"/>
          <w:w w:val="105"/>
          <w:sz w:val="12"/>
        </w:rPr>
        <w:t>123</w:t>
      </w:r>
      <w:r>
        <w:rPr>
          <w:rFonts w:ascii="Arial"/>
          <w:spacing w:val="54"/>
          <w:w w:val="105"/>
          <w:sz w:val="12"/>
        </w:rPr>
        <w:t xml:space="preserve">  </w:t>
      </w:r>
      <w:proofErr w:type="spellStart"/>
      <w:r>
        <w:rPr>
          <w:w w:val="105"/>
        </w:rPr>
        <w:t>ically</w:t>
      </w:r>
      <w:proofErr w:type="spellEnd"/>
      <w:proofErr w:type="gramEnd"/>
      <w:r>
        <w:rPr>
          <w:spacing w:val="15"/>
          <w:w w:val="105"/>
        </w:rPr>
        <w:t xml:space="preserve"> </w:t>
      </w:r>
      <w:r>
        <w:rPr>
          <w:w w:val="105"/>
        </w:rPr>
        <w:t>template</w:t>
      </w:r>
      <w:r>
        <w:rPr>
          <w:spacing w:val="15"/>
          <w:w w:val="105"/>
        </w:rPr>
        <w:t xml:space="preserve"> </w:t>
      </w:r>
      <w:r>
        <w:rPr>
          <w:w w:val="105"/>
        </w:rPr>
        <w:t>generation</w:t>
      </w:r>
      <w:r>
        <w:rPr>
          <w:spacing w:val="15"/>
          <w:w w:val="105"/>
        </w:rPr>
        <w:t xml:space="preserve"> </w:t>
      </w:r>
      <w:r>
        <w:rPr>
          <w:w w:val="105"/>
        </w:rPr>
        <w:t>and</w:t>
      </w:r>
      <w:r>
        <w:rPr>
          <w:spacing w:val="15"/>
          <w:w w:val="105"/>
        </w:rPr>
        <w:t xml:space="preserve"> </w:t>
      </w:r>
      <w:r>
        <w:rPr>
          <w:w w:val="105"/>
        </w:rPr>
        <w:t>multi-modal</w:t>
      </w:r>
      <w:r>
        <w:rPr>
          <w:spacing w:val="15"/>
          <w:w w:val="105"/>
        </w:rPr>
        <w:t xml:space="preserve"> </w:t>
      </w:r>
      <w:r>
        <w:rPr>
          <w:w w:val="105"/>
        </w:rPr>
        <w:t>image</w:t>
      </w:r>
      <w:r>
        <w:rPr>
          <w:spacing w:val="15"/>
          <w:w w:val="105"/>
        </w:rPr>
        <w:t xml:space="preserve"> </w:t>
      </w:r>
      <w:r>
        <w:rPr>
          <w:w w:val="105"/>
        </w:rPr>
        <w:t>mapping,</w:t>
      </w:r>
      <w:r>
        <w:rPr>
          <w:spacing w:val="17"/>
          <w:w w:val="105"/>
        </w:rPr>
        <w:t xml:space="preserve"> </w:t>
      </w:r>
      <w:r>
        <w:rPr>
          <w:w w:val="105"/>
        </w:rPr>
        <w:t>were</w:t>
      </w:r>
      <w:r>
        <w:rPr>
          <w:spacing w:val="16"/>
          <w:w w:val="105"/>
        </w:rPr>
        <w:t xml:space="preserve"> </w:t>
      </w:r>
      <w:r>
        <w:rPr>
          <w:w w:val="105"/>
        </w:rPr>
        <w:t>performed</w:t>
      </w:r>
      <w:r>
        <w:rPr>
          <w:spacing w:val="15"/>
          <w:w w:val="105"/>
        </w:rPr>
        <w:t xml:space="preserve"> </w:t>
      </w:r>
      <w:r>
        <w:rPr>
          <w:w w:val="105"/>
        </w:rPr>
        <w:t>using</w:t>
      </w:r>
      <w:r>
        <w:rPr>
          <w:spacing w:val="15"/>
          <w:w w:val="105"/>
        </w:rPr>
        <w:t xml:space="preserve"> </w:t>
      </w:r>
      <w:proofErr w:type="spellStart"/>
      <w:r>
        <w:rPr>
          <w:spacing w:val="-2"/>
          <w:w w:val="105"/>
        </w:rPr>
        <w:t>ANTsX</w:t>
      </w:r>
      <w:proofErr w:type="spellEnd"/>
    </w:p>
    <w:p w14:paraId="6426C3AD" w14:textId="77777777" w:rsidR="005F326E" w:rsidRDefault="00000000">
      <w:pPr>
        <w:pStyle w:val="BodyText"/>
        <w:spacing w:before="157"/>
      </w:pPr>
      <w:proofErr w:type="gramStart"/>
      <w:r>
        <w:rPr>
          <w:rFonts w:ascii="Arial"/>
          <w:w w:val="105"/>
          <w:sz w:val="12"/>
        </w:rPr>
        <w:t>124</w:t>
      </w:r>
      <w:r>
        <w:rPr>
          <w:rFonts w:ascii="Arial"/>
          <w:spacing w:val="53"/>
          <w:w w:val="105"/>
          <w:sz w:val="12"/>
        </w:rPr>
        <w:t xml:space="preserve">  </w:t>
      </w:r>
      <w:r>
        <w:rPr>
          <w:w w:val="105"/>
        </w:rPr>
        <w:t>functionality</w:t>
      </w:r>
      <w:proofErr w:type="gramEnd"/>
      <w:r>
        <w:rPr>
          <w:spacing w:val="15"/>
          <w:w w:val="105"/>
        </w:rPr>
        <w:t xml:space="preserve"> </w:t>
      </w:r>
      <w:r>
        <w:rPr>
          <w:w w:val="105"/>
        </w:rPr>
        <w:t>in</w:t>
      </w:r>
      <w:r>
        <w:rPr>
          <w:spacing w:val="15"/>
          <w:w w:val="105"/>
        </w:rPr>
        <w:t xml:space="preserve"> </w:t>
      </w:r>
      <w:r>
        <w:rPr>
          <w:w w:val="105"/>
        </w:rPr>
        <w:t>the</w:t>
      </w:r>
      <w:r>
        <w:rPr>
          <w:spacing w:val="15"/>
          <w:w w:val="105"/>
        </w:rPr>
        <w:t xml:space="preserve"> </w:t>
      </w:r>
      <w:r>
        <w:rPr>
          <w:w w:val="105"/>
        </w:rPr>
        <w:t>presence</w:t>
      </w:r>
      <w:r>
        <w:rPr>
          <w:spacing w:val="15"/>
          <w:w w:val="105"/>
        </w:rPr>
        <w:t xml:space="preserve"> </w:t>
      </w:r>
      <w:r>
        <w:rPr>
          <w:w w:val="105"/>
        </w:rPr>
        <w:t>of</w:t>
      </w:r>
      <w:r>
        <w:rPr>
          <w:spacing w:val="15"/>
          <w:w w:val="105"/>
        </w:rPr>
        <w:t xml:space="preserve"> </w:t>
      </w:r>
      <w:r>
        <w:rPr>
          <w:w w:val="105"/>
        </w:rPr>
        <w:t>image</w:t>
      </w:r>
      <w:r>
        <w:rPr>
          <w:spacing w:val="15"/>
          <w:w w:val="105"/>
        </w:rPr>
        <w:t xml:space="preserve"> </w:t>
      </w:r>
      <w:r>
        <w:rPr>
          <w:w w:val="105"/>
        </w:rPr>
        <w:t>mapping</w:t>
      </w:r>
      <w:r>
        <w:rPr>
          <w:spacing w:val="15"/>
          <w:w w:val="105"/>
        </w:rPr>
        <w:t xml:space="preserve"> </w:t>
      </w:r>
      <w:r>
        <w:rPr>
          <w:w w:val="105"/>
        </w:rPr>
        <w:t>difficulties</w:t>
      </w:r>
      <w:r>
        <w:rPr>
          <w:spacing w:val="15"/>
          <w:w w:val="105"/>
        </w:rPr>
        <w:t xml:space="preserve"> </w:t>
      </w:r>
      <w:r>
        <w:rPr>
          <w:w w:val="105"/>
        </w:rPr>
        <w:t>such</w:t>
      </w:r>
      <w:r>
        <w:rPr>
          <w:spacing w:val="16"/>
          <w:w w:val="105"/>
        </w:rPr>
        <w:t xml:space="preserve"> </w:t>
      </w:r>
      <w:r>
        <w:rPr>
          <w:w w:val="105"/>
        </w:rPr>
        <w:t>as</w:t>
      </w:r>
      <w:r>
        <w:rPr>
          <w:spacing w:val="15"/>
          <w:w w:val="105"/>
        </w:rPr>
        <w:t xml:space="preserve"> </w:t>
      </w:r>
      <w:r>
        <w:rPr>
          <w:w w:val="105"/>
        </w:rPr>
        <w:t>missing</w:t>
      </w:r>
      <w:r>
        <w:rPr>
          <w:spacing w:val="15"/>
          <w:w w:val="105"/>
        </w:rPr>
        <w:t xml:space="preserve"> </w:t>
      </w:r>
      <w:r>
        <w:rPr>
          <w:w w:val="105"/>
        </w:rPr>
        <w:t>data</w:t>
      </w:r>
      <w:r>
        <w:rPr>
          <w:spacing w:val="15"/>
          <w:w w:val="105"/>
        </w:rPr>
        <w:t xml:space="preserve"> </w:t>
      </w:r>
      <w:r>
        <w:rPr>
          <w:w w:val="105"/>
        </w:rPr>
        <w:t>and</w:t>
      </w:r>
      <w:r>
        <w:rPr>
          <w:spacing w:val="15"/>
          <w:w w:val="105"/>
        </w:rPr>
        <w:t xml:space="preserve"> </w:t>
      </w:r>
      <w:r>
        <w:rPr>
          <w:spacing w:val="-2"/>
          <w:w w:val="105"/>
        </w:rPr>
        <w:t>tissue</w:t>
      </w:r>
    </w:p>
    <w:p w14:paraId="3E2DBBE2" w14:textId="77777777" w:rsidR="005F326E" w:rsidRDefault="00000000">
      <w:pPr>
        <w:spacing w:before="157"/>
        <w:ind w:left="110"/>
        <w:rPr>
          <w:sz w:val="24"/>
        </w:rPr>
      </w:pPr>
      <w:proofErr w:type="gramStart"/>
      <w:r>
        <w:rPr>
          <w:rFonts w:ascii="Arial"/>
          <w:w w:val="105"/>
          <w:sz w:val="12"/>
        </w:rPr>
        <w:t>125</w:t>
      </w:r>
      <w:r>
        <w:rPr>
          <w:rFonts w:ascii="Arial"/>
          <w:spacing w:val="54"/>
          <w:w w:val="105"/>
          <w:sz w:val="12"/>
        </w:rPr>
        <w:t xml:space="preserve">  </w:t>
      </w:r>
      <w:r>
        <w:rPr>
          <w:spacing w:val="-2"/>
          <w:w w:val="105"/>
          <w:sz w:val="24"/>
        </w:rPr>
        <w:t>distortion</w:t>
      </w:r>
      <w:proofErr w:type="gramEnd"/>
      <w:r>
        <w:rPr>
          <w:spacing w:val="-2"/>
          <w:w w:val="105"/>
          <w:sz w:val="24"/>
        </w:rPr>
        <w:t>.</w:t>
      </w:r>
      <w:commentRangeEnd w:id="9"/>
      <w:r w:rsidR="00A45280">
        <w:rPr>
          <w:rStyle w:val="CommentReference"/>
        </w:rPr>
        <w:commentReference w:id="9"/>
      </w:r>
      <w:commentRangeEnd w:id="10"/>
      <w:r w:rsidR="00431D0F">
        <w:rPr>
          <w:rStyle w:val="CommentReference"/>
        </w:rPr>
        <w:commentReference w:id="10"/>
      </w:r>
    </w:p>
    <w:p w14:paraId="7B8DA67D" w14:textId="77777777" w:rsidR="005F326E" w:rsidRDefault="00000000">
      <w:pPr>
        <w:pStyle w:val="BodyText"/>
        <w:spacing w:before="277"/>
      </w:pPr>
      <w:proofErr w:type="gramStart"/>
      <w:r>
        <w:rPr>
          <w:rFonts w:ascii="Arial"/>
          <w:w w:val="105"/>
          <w:sz w:val="12"/>
        </w:rPr>
        <w:t>126</w:t>
      </w:r>
      <w:r>
        <w:rPr>
          <w:rFonts w:ascii="Arial"/>
          <w:spacing w:val="54"/>
          <w:w w:val="105"/>
          <w:sz w:val="12"/>
        </w:rPr>
        <w:t xml:space="preserve">  </w:t>
      </w:r>
      <w:r>
        <w:rPr>
          <w:w w:val="105"/>
        </w:rPr>
        <w:t>Given</w:t>
      </w:r>
      <w:proofErr w:type="gramEnd"/>
      <w:r>
        <w:rPr>
          <w:spacing w:val="30"/>
          <w:w w:val="105"/>
        </w:rPr>
        <w:t xml:space="preserve"> </w:t>
      </w:r>
      <w:r>
        <w:rPr>
          <w:w w:val="105"/>
        </w:rPr>
        <w:t>the</w:t>
      </w:r>
      <w:r>
        <w:rPr>
          <w:spacing w:val="29"/>
          <w:w w:val="105"/>
        </w:rPr>
        <w:t xml:space="preserve"> </w:t>
      </w:r>
      <w:r>
        <w:rPr>
          <w:w w:val="105"/>
        </w:rPr>
        <w:t>temporal</w:t>
      </w:r>
      <w:r>
        <w:rPr>
          <w:spacing w:val="30"/>
          <w:w w:val="105"/>
        </w:rPr>
        <w:t xml:space="preserve"> </w:t>
      </w:r>
      <w:r>
        <w:rPr>
          <w:w w:val="105"/>
        </w:rPr>
        <w:t>gaps</w:t>
      </w:r>
      <w:r>
        <w:rPr>
          <w:spacing w:val="29"/>
          <w:w w:val="105"/>
        </w:rPr>
        <w:t xml:space="preserve"> </w:t>
      </w:r>
      <w:r>
        <w:rPr>
          <w:w w:val="105"/>
        </w:rPr>
        <w:t>in</w:t>
      </w:r>
      <w:r>
        <w:rPr>
          <w:spacing w:val="30"/>
          <w:w w:val="105"/>
        </w:rPr>
        <w:t xml:space="preserve"> </w:t>
      </w:r>
      <w:r>
        <w:rPr>
          <w:w w:val="105"/>
        </w:rPr>
        <w:t>the</w:t>
      </w:r>
      <w:r>
        <w:rPr>
          <w:spacing w:val="29"/>
          <w:w w:val="105"/>
        </w:rPr>
        <w:t xml:space="preserve"> </w:t>
      </w:r>
      <w:r>
        <w:rPr>
          <w:w w:val="105"/>
        </w:rPr>
        <w:t>discrete</w:t>
      </w:r>
      <w:r>
        <w:rPr>
          <w:spacing w:val="29"/>
          <w:w w:val="105"/>
        </w:rPr>
        <w:t xml:space="preserve"> </w:t>
      </w:r>
      <w:r>
        <w:rPr>
          <w:w w:val="105"/>
        </w:rPr>
        <w:t>set</w:t>
      </w:r>
      <w:r>
        <w:rPr>
          <w:spacing w:val="30"/>
          <w:w w:val="105"/>
        </w:rPr>
        <w:t xml:space="preserve"> </w:t>
      </w:r>
      <w:r>
        <w:rPr>
          <w:w w:val="105"/>
        </w:rPr>
        <w:t>of</w:t>
      </w:r>
      <w:r>
        <w:rPr>
          <w:spacing w:val="29"/>
          <w:w w:val="105"/>
        </w:rPr>
        <w:t xml:space="preserve"> </w:t>
      </w:r>
      <w:r>
        <w:rPr>
          <w:w w:val="105"/>
        </w:rPr>
        <w:t>developmental</w:t>
      </w:r>
      <w:r>
        <w:rPr>
          <w:spacing w:val="29"/>
          <w:w w:val="105"/>
        </w:rPr>
        <w:t xml:space="preserve"> </w:t>
      </w:r>
      <w:r>
        <w:rPr>
          <w:w w:val="105"/>
        </w:rPr>
        <w:t>atlases,</w:t>
      </w:r>
      <w:r>
        <w:rPr>
          <w:spacing w:val="35"/>
          <w:w w:val="105"/>
        </w:rPr>
        <w:t xml:space="preserve"> </w:t>
      </w:r>
      <w:r>
        <w:rPr>
          <w:w w:val="105"/>
        </w:rPr>
        <w:t>we</w:t>
      </w:r>
      <w:r>
        <w:rPr>
          <w:spacing w:val="30"/>
          <w:w w:val="105"/>
        </w:rPr>
        <w:t xml:space="preserve"> </w:t>
      </w:r>
      <w:r>
        <w:rPr>
          <w:w w:val="105"/>
        </w:rPr>
        <w:t>also</w:t>
      </w:r>
      <w:r>
        <w:rPr>
          <w:spacing w:val="29"/>
          <w:w w:val="105"/>
        </w:rPr>
        <w:t xml:space="preserve"> </w:t>
      </w:r>
      <w:r>
        <w:rPr>
          <w:w w:val="105"/>
        </w:rPr>
        <w:t>provide</w:t>
      </w:r>
      <w:r>
        <w:rPr>
          <w:spacing w:val="30"/>
          <w:w w:val="105"/>
        </w:rPr>
        <w:t xml:space="preserve"> </w:t>
      </w:r>
      <w:r>
        <w:rPr>
          <w:spacing w:val="-5"/>
          <w:w w:val="105"/>
        </w:rPr>
        <w:t>an</w:t>
      </w:r>
    </w:p>
    <w:p w14:paraId="0438FE01" w14:textId="77777777" w:rsidR="005F326E" w:rsidRDefault="00000000">
      <w:pPr>
        <w:pStyle w:val="BodyText"/>
        <w:spacing w:before="158"/>
      </w:pPr>
      <w:proofErr w:type="gramStart"/>
      <w:r>
        <w:rPr>
          <w:rFonts w:ascii="Arial"/>
          <w:w w:val="105"/>
          <w:sz w:val="12"/>
        </w:rPr>
        <w:t>127</w:t>
      </w:r>
      <w:r>
        <w:rPr>
          <w:rFonts w:ascii="Arial"/>
          <w:spacing w:val="49"/>
          <w:w w:val="105"/>
          <w:sz w:val="12"/>
        </w:rPr>
        <w:t xml:space="preserve">  </w:t>
      </w:r>
      <w:r>
        <w:rPr>
          <w:w w:val="105"/>
        </w:rPr>
        <w:t>open</w:t>
      </w:r>
      <w:proofErr w:type="gramEnd"/>
      <w:r>
        <w:rPr>
          <w:w w:val="105"/>
        </w:rPr>
        <w:t>-source</w:t>
      </w:r>
      <w:r>
        <w:rPr>
          <w:spacing w:val="20"/>
          <w:w w:val="105"/>
        </w:rPr>
        <w:t xml:space="preserve"> </w:t>
      </w:r>
      <w:r>
        <w:rPr>
          <w:w w:val="105"/>
        </w:rPr>
        <w:t>framework</w:t>
      </w:r>
      <w:r>
        <w:rPr>
          <w:spacing w:val="19"/>
          <w:w w:val="105"/>
        </w:rPr>
        <w:t xml:space="preserve"> </w:t>
      </w:r>
      <w:r>
        <w:rPr>
          <w:w w:val="105"/>
        </w:rPr>
        <w:t>for</w:t>
      </w:r>
      <w:r>
        <w:rPr>
          <w:spacing w:val="19"/>
          <w:w w:val="105"/>
        </w:rPr>
        <w:t xml:space="preserve"> </w:t>
      </w:r>
      <w:r>
        <w:rPr>
          <w:w w:val="105"/>
        </w:rPr>
        <w:t>inferring</w:t>
      </w:r>
      <w:r>
        <w:rPr>
          <w:spacing w:val="20"/>
          <w:w w:val="105"/>
        </w:rPr>
        <w:t xml:space="preserve"> </w:t>
      </w:r>
      <w:r>
        <w:rPr>
          <w:w w:val="105"/>
        </w:rPr>
        <w:t>correspondence</w:t>
      </w:r>
      <w:r>
        <w:rPr>
          <w:spacing w:val="20"/>
          <w:w w:val="105"/>
        </w:rPr>
        <w:t xml:space="preserve"> </w:t>
      </w:r>
      <w:r>
        <w:rPr>
          <w:w w:val="105"/>
        </w:rPr>
        <w:t>within</w:t>
      </w:r>
      <w:r>
        <w:rPr>
          <w:spacing w:val="20"/>
          <w:w w:val="105"/>
        </w:rPr>
        <w:t xml:space="preserve"> </w:t>
      </w:r>
      <w:r>
        <w:rPr>
          <w:w w:val="105"/>
        </w:rPr>
        <w:t>the</w:t>
      </w:r>
      <w:r>
        <w:rPr>
          <w:spacing w:val="20"/>
          <w:w w:val="105"/>
        </w:rPr>
        <w:t xml:space="preserve"> </w:t>
      </w:r>
      <w:r>
        <w:rPr>
          <w:w w:val="105"/>
        </w:rPr>
        <w:t>temporally</w:t>
      </w:r>
      <w:r>
        <w:rPr>
          <w:spacing w:val="19"/>
          <w:w w:val="105"/>
        </w:rPr>
        <w:t xml:space="preserve"> </w:t>
      </w:r>
      <w:r>
        <w:rPr>
          <w:w w:val="105"/>
        </w:rPr>
        <w:t>continuous</w:t>
      </w:r>
      <w:r>
        <w:rPr>
          <w:spacing w:val="20"/>
          <w:w w:val="105"/>
        </w:rPr>
        <w:t xml:space="preserve"> </w:t>
      </w:r>
      <w:r>
        <w:rPr>
          <w:spacing w:val="-5"/>
          <w:w w:val="105"/>
        </w:rPr>
        <w:t>do-</w:t>
      </w:r>
    </w:p>
    <w:p w14:paraId="197511C1" w14:textId="77777777" w:rsidR="005F326E" w:rsidRDefault="00000000">
      <w:pPr>
        <w:pStyle w:val="BodyText"/>
        <w:spacing w:before="157"/>
      </w:pPr>
      <w:proofErr w:type="gramStart"/>
      <w:r>
        <w:rPr>
          <w:rFonts w:ascii="Arial"/>
          <w:w w:val="105"/>
          <w:sz w:val="12"/>
        </w:rPr>
        <w:t>128</w:t>
      </w:r>
      <w:r>
        <w:rPr>
          <w:rFonts w:ascii="Arial"/>
          <w:spacing w:val="60"/>
          <w:w w:val="105"/>
          <w:sz w:val="12"/>
        </w:rPr>
        <w:t xml:space="preserve">  </w:t>
      </w:r>
      <w:r>
        <w:rPr>
          <w:w w:val="105"/>
        </w:rPr>
        <w:t>main</w:t>
      </w:r>
      <w:proofErr w:type="gramEnd"/>
      <w:r>
        <w:rPr>
          <w:spacing w:val="19"/>
          <w:w w:val="105"/>
        </w:rPr>
        <w:t xml:space="preserve"> </w:t>
      </w:r>
      <w:r>
        <w:rPr>
          <w:w w:val="105"/>
        </w:rPr>
        <w:t>sampled</w:t>
      </w:r>
      <w:r>
        <w:rPr>
          <w:spacing w:val="17"/>
          <w:w w:val="105"/>
        </w:rPr>
        <w:t xml:space="preserve"> </w:t>
      </w:r>
      <w:r>
        <w:rPr>
          <w:w w:val="105"/>
        </w:rPr>
        <w:t>by</w:t>
      </w:r>
      <w:r>
        <w:rPr>
          <w:spacing w:val="18"/>
          <w:w w:val="105"/>
        </w:rPr>
        <w:t xml:space="preserve"> </w:t>
      </w:r>
      <w:r>
        <w:rPr>
          <w:w w:val="105"/>
        </w:rPr>
        <w:t>the</w:t>
      </w:r>
      <w:r>
        <w:rPr>
          <w:spacing w:val="19"/>
          <w:w w:val="105"/>
        </w:rPr>
        <w:t xml:space="preserve"> </w:t>
      </w:r>
      <w:r>
        <w:rPr>
          <w:w w:val="105"/>
        </w:rPr>
        <w:t>existing</w:t>
      </w:r>
      <w:r>
        <w:rPr>
          <w:spacing w:val="18"/>
          <w:w w:val="105"/>
        </w:rPr>
        <w:t xml:space="preserve"> </w:t>
      </w:r>
      <w:r>
        <w:rPr>
          <w:w w:val="105"/>
        </w:rPr>
        <w:t>set</w:t>
      </w:r>
      <w:r>
        <w:rPr>
          <w:spacing w:val="18"/>
          <w:w w:val="105"/>
        </w:rPr>
        <w:t xml:space="preserve"> </w:t>
      </w:r>
      <w:r>
        <w:rPr>
          <w:w w:val="105"/>
        </w:rPr>
        <w:t>of</w:t>
      </w:r>
      <w:r>
        <w:rPr>
          <w:spacing w:val="18"/>
          <w:w w:val="105"/>
        </w:rPr>
        <w:t xml:space="preserve"> </w:t>
      </w:r>
      <w:r>
        <w:rPr>
          <w:w w:val="105"/>
        </w:rPr>
        <w:t>embryonic</w:t>
      </w:r>
      <w:r>
        <w:rPr>
          <w:spacing w:val="18"/>
          <w:w w:val="105"/>
        </w:rPr>
        <w:t xml:space="preserve"> </w:t>
      </w:r>
      <w:r>
        <w:rPr>
          <w:w w:val="105"/>
        </w:rPr>
        <w:t>and</w:t>
      </w:r>
      <w:r>
        <w:rPr>
          <w:spacing w:val="18"/>
          <w:w w:val="105"/>
        </w:rPr>
        <w:t xml:space="preserve"> </w:t>
      </w:r>
      <w:r>
        <w:rPr>
          <w:w w:val="105"/>
        </w:rPr>
        <w:t>postnatal</w:t>
      </w:r>
      <w:r>
        <w:rPr>
          <w:spacing w:val="19"/>
          <w:w w:val="105"/>
        </w:rPr>
        <w:t xml:space="preserve"> </w:t>
      </w:r>
      <w:r>
        <w:rPr>
          <w:w w:val="105"/>
        </w:rPr>
        <w:t>atlases</w:t>
      </w:r>
      <w:r>
        <w:rPr>
          <w:spacing w:val="18"/>
          <w:w w:val="105"/>
        </w:rPr>
        <w:t xml:space="preserve"> </w:t>
      </w:r>
      <w:r>
        <w:rPr>
          <w:w w:val="105"/>
        </w:rPr>
        <w:t>of</w:t>
      </w:r>
      <w:r>
        <w:rPr>
          <w:spacing w:val="18"/>
          <w:w w:val="105"/>
        </w:rPr>
        <w:t xml:space="preserve"> </w:t>
      </w:r>
      <w:r>
        <w:rPr>
          <w:w w:val="105"/>
        </w:rPr>
        <w:t>the</w:t>
      </w:r>
      <w:r>
        <w:rPr>
          <w:spacing w:val="18"/>
          <w:w w:val="105"/>
        </w:rPr>
        <w:t xml:space="preserve"> </w:t>
      </w:r>
      <w:proofErr w:type="spellStart"/>
      <w:r>
        <w:rPr>
          <w:w w:val="105"/>
        </w:rPr>
        <w:t>DevCCF</w:t>
      </w:r>
      <w:proofErr w:type="spellEnd"/>
      <w:r>
        <w:rPr>
          <w:w w:val="105"/>
        </w:rPr>
        <w:t>.</w:t>
      </w:r>
      <w:r>
        <w:rPr>
          <w:spacing w:val="18"/>
          <w:w w:val="105"/>
        </w:rPr>
        <w:t xml:space="preserve"> </w:t>
      </w:r>
      <w:r>
        <w:rPr>
          <w:spacing w:val="-4"/>
          <w:w w:val="105"/>
        </w:rPr>
        <w:t>This</w:t>
      </w:r>
    </w:p>
    <w:p w14:paraId="3B36E517" w14:textId="77777777" w:rsidR="005F326E" w:rsidRDefault="00000000">
      <w:pPr>
        <w:pStyle w:val="BodyText"/>
        <w:spacing w:before="157"/>
      </w:pPr>
      <w:proofErr w:type="gramStart"/>
      <w:r>
        <w:rPr>
          <w:rFonts w:ascii="Arial"/>
          <w:sz w:val="12"/>
        </w:rPr>
        <w:t>129</w:t>
      </w:r>
      <w:r>
        <w:rPr>
          <w:rFonts w:ascii="Arial"/>
          <w:spacing w:val="71"/>
          <w:w w:val="150"/>
          <w:sz w:val="12"/>
        </w:rPr>
        <w:t xml:space="preserve">  </w:t>
      </w:r>
      <w:r>
        <w:t>recently</w:t>
      </w:r>
      <w:proofErr w:type="gramEnd"/>
      <w:r>
        <w:rPr>
          <w:spacing w:val="8"/>
        </w:rPr>
        <w:t xml:space="preserve"> </w:t>
      </w:r>
      <w:r>
        <w:t>developed</w:t>
      </w:r>
      <w:r>
        <w:rPr>
          <w:spacing w:val="6"/>
        </w:rPr>
        <w:t xml:space="preserve"> </w:t>
      </w:r>
      <w:r>
        <w:t>functionality</w:t>
      </w:r>
      <w:r>
        <w:rPr>
          <w:spacing w:val="7"/>
        </w:rPr>
        <w:t xml:space="preserve"> </w:t>
      </w:r>
      <w:r>
        <w:t>permits</w:t>
      </w:r>
      <w:r>
        <w:rPr>
          <w:spacing w:val="6"/>
        </w:rPr>
        <w:t xml:space="preserve"> </w:t>
      </w:r>
      <w:r>
        <w:t>the</w:t>
      </w:r>
      <w:r>
        <w:rPr>
          <w:spacing w:val="6"/>
        </w:rPr>
        <w:t xml:space="preserve"> </w:t>
      </w:r>
      <w:r>
        <w:t>generation</w:t>
      </w:r>
      <w:r>
        <w:rPr>
          <w:spacing w:val="7"/>
        </w:rPr>
        <w:t xml:space="preserve"> </w:t>
      </w:r>
      <w:r>
        <w:t>of</w:t>
      </w:r>
      <w:r>
        <w:rPr>
          <w:spacing w:val="6"/>
        </w:rPr>
        <w:t xml:space="preserve"> </w:t>
      </w:r>
      <w:r>
        <w:t>a</w:t>
      </w:r>
      <w:r>
        <w:rPr>
          <w:spacing w:val="7"/>
        </w:rPr>
        <w:t xml:space="preserve"> </w:t>
      </w:r>
      <w:r>
        <w:t>diffeomorphic</w:t>
      </w:r>
      <w:r>
        <w:rPr>
          <w:spacing w:val="6"/>
        </w:rPr>
        <w:t xml:space="preserve"> </w:t>
      </w:r>
      <w:r>
        <w:t>velocity</w:t>
      </w:r>
      <w:r>
        <w:rPr>
          <w:spacing w:val="7"/>
        </w:rPr>
        <w:t xml:space="preserve"> </w:t>
      </w:r>
      <w:r>
        <w:t>flow</w:t>
      </w:r>
      <w:r>
        <w:rPr>
          <w:spacing w:val="6"/>
        </w:rPr>
        <w:t xml:space="preserve"> </w:t>
      </w:r>
      <w:r>
        <w:rPr>
          <w:spacing w:val="-2"/>
        </w:rPr>
        <w:t>trans-</w:t>
      </w:r>
    </w:p>
    <w:p w14:paraId="43FF843D" w14:textId="77777777" w:rsidR="005F326E" w:rsidRDefault="00000000">
      <w:pPr>
        <w:pStyle w:val="BodyText"/>
        <w:spacing w:before="143"/>
      </w:pPr>
      <w:proofErr w:type="gramStart"/>
      <w:r>
        <w:rPr>
          <w:rFonts w:ascii="Arial"/>
          <w:w w:val="105"/>
          <w:sz w:val="12"/>
        </w:rPr>
        <w:t>130</w:t>
      </w:r>
      <w:r>
        <w:rPr>
          <w:rFonts w:ascii="Arial"/>
          <w:spacing w:val="49"/>
          <w:w w:val="105"/>
          <w:sz w:val="12"/>
        </w:rPr>
        <w:t xml:space="preserve">  </w:t>
      </w:r>
      <w:r>
        <w:rPr>
          <w:w w:val="105"/>
        </w:rPr>
        <w:t>formation</w:t>
      </w:r>
      <w:proofErr w:type="gramEnd"/>
      <w:r>
        <w:rPr>
          <w:spacing w:val="-9"/>
          <w:w w:val="105"/>
        </w:rPr>
        <w:t xml:space="preserve"> </w:t>
      </w:r>
      <w:r>
        <w:rPr>
          <w:w w:val="105"/>
        </w:rPr>
        <w:t>model,</w:t>
      </w:r>
      <w:r>
        <w:rPr>
          <w:w w:val="105"/>
          <w:position w:val="9"/>
          <w:sz w:val="16"/>
        </w:rPr>
        <w:t>52</w:t>
      </w:r>
      <w:r>
        <w:rPr>
          <w:spacing w:val="21"/>
          <w:w w:val="105"/>
          <w:position w:val="9"/>
          <w:sz w:val="16"/>
        </w:rPr>
        <w:t xml:space="preserve"> </w:t>
      </w:r>
      <w:r>
        <w:rPr>
          <w:w w:val="105"/>
        </w:rPr>
        <w:t>influenced</w:t>
      </w:r>
      <w:r>
        <w:rPr>
          <w:spacing w:val="-9"/>
          <w:w w:val="105"/>
        </w:rPr>
        <w:t xml:space="preserve"> </w:t>
      </w:r>
      <w:r>
        <w:rPr>
          <w:w w:val="105"/>
        </w:rPr>
        <w:t>by</w:t>
      </w:r>
      <w:r>
        <w:rPr>
          <w:spacing w:val="-9"/>
          <w:w w:val="105"/>
        </w:rPr>
        <w:t xml:space="preserve"> </w:t>
      </w:r>
      <w:r>
        <w:rPr>
          <w:w w:val="105"/>
        </w:rPr>
        <w:t>previous</w:t>
      </w:r>
      <w:r>
        <w:rPr>
          <w:spacing w:val="-8"/>
          <w:w w:val="105"/>
        </w:rPr>
        <w:t xml:space="preserve"> </w:t>
      </w:r>
      <w:r>
        <w:rPr>
          <w:w w:val="105"/>
        </w:rPr>
        <w:t>work.</w:t>
      </w:r>
      <w:r>
        <w:rPr>
          <w:w w:val="105"/>
          <w:position w:val="9"/>
          <w:sz w:val="16"/>
        </w:rPr>
        <w:t>53</w:t>
      </w:r>
      <w:r>
        <w:rPr>
          <w:spacing w:val="20"/>
          <w:w w:val="105"/>
          <w:position w:val="9"/>
          <w:sz w:val="16"/>
        </w:rPr>
        <w:t xml:space="preserve"> </w:t>
      </w:r>
      <w:r>
        <w:rPr>
          <w:w w:val="105"/>
        </w:rPr>
        <w:t>The</w:t>
      </w:r>
      <w:r>
        <w:rPr>
          <w:spacing w:val="-8"/>
          <w:w w:val="105"/>
        </w:rPr>
        <w:t xml:space="preserve"> </w:t>
      </w:r>
      <w:r>
        <w:rPr>
          <w:w w:val="105"/>
        </w:rPr>
        <w:t>resulting</w:t>
      </w:r>
      <w:r>
        <w:rPr>
          <w:spacing w:val="-9"/>
          <w:w w:val="105"/>
        </w:rPr>
        <w:t xml:space="preserve"> </w:t>
      </w:r>
      <w:r>
        <w:rPr>
          <w:w w:val="105"/>
        </w:rPr>
        <w:t>time-parameterized</w:t>
      </w:r>
      <w:r>
        <w:rPr>
          <w:spacing w:val="-9"/>
          <w:w w:val="105"/>
        </w:rPr>
        <w:t xml:space="preserve"> </w:t>
      </w:r>
      <w:r>
        <w:rPr>
          <w:spacing w:val="-2"/>
          <w:w w:val="105"/>
        </w:rPr>
        <w:t>velocity</w:t>
      </w:r>
    </w:p>
    <w:p w14:paraId="3C80ECAE" w14:textId="77777777" w:rsidR="005F326E" w:rsidRDefault="00000000">
      <w:pPr>
        <w:pStyle w:val="BodyText"/>
        <w:spacing w:before="157"/>
      </w:pPr>
      <w:proofErr w:type="gramStart"/>
      <w:r>
        <w:rPr>
          <w:rFonts w:ascii="Arial"/>
          <w:w w:val="105"/>
          <w:sz w:val="12"/>
        </w:rPr>
        <w:t>131</w:t>
      </w:r>
      <w:r>
        <w:rPr>
          <w:rFonts w:ascii="Arial"/>
          <w:spacing w:val="54"/>
          <w:w w:val="105"/>
          <w:sz w:val="12"/>
        </w:rPr>
        <w:t xml:space="preserve">  </w:t>
      </w:r>
      <w:r>
        <w:rPr>
          <w:w w:val="105"/>
        </w:rPr>
        <w:t>field</w:t>
      </w:r>
      <w:proofErr w:type="gramEnd"/>
      <w:r>
        <w:rPr>
          <w:spacing w:val="30"/>
          <w:w w:val="105"/>
        </w:rPr>
        <w:t xml:space="preserve"> </w:t>
      </w:r>
      <w:r>
        <w:rPr>
          <w:w w:val="105"/>
        </w:rPr>
        <w:t>spans</w:t>
      </w:r>
      <w:r>
        <w:rPr>
          <w:spacing w:val="30"/>
          <w:w w:val="105"/>
        </w:rPr>
        <w:t xml:space="preserve"> </w:t>
      </w:r>
      <w:r>
        <w:rPr>
          <w:w w:val="105"/>
        </w:rPr>
        <w:t>the</w:t>
      </w:r>
      <w:r>
        <w:rPr>
          <w:spacing w:val="30"/>
          <w:w w:val="105"/>
        </w:rPr>
        <w:t xml:space="preserve"> </w:t>
      </w:r>
      <w:r>
        <w:rPr>
          <w:w w:val="105"/>
        </w:rPr>
        <w:t>stages</w:t>
      </w:r>
      <w:r>
        <w:rPr>
          <w:spacing w:val="30"/>
          <w:w w:val="105"/>
        </w:rPr>
        <w:t xml:space="preserve"> </w:t>
      </w:r>
      <w:r>
        <w:rPr>
          <w:w w:val="105"/>
        </w:rPr>
        <w:t>of</w:t>
      </w:r>
      <w:r>
        <w:rPr>
          <w:spacing w:val="30"/>
          <w:w w:val="105"/>
        </w:rPr>
        <w:t xml:space="preserve"> </w:t>
      </w:r>
      <w:r>
        <w:rPr>
          <w:w w:val="105"/>
        </w:rPr>
        <w:t>the</w:t>
      </w:r>
      <w:r>
        <w:rPr>
          <w:spacing w:val="30"/>
          <w:w w:val="105"/>
        </w:rPr>
        <w:t xml:space="preserve"> </w:t>
      </w:r>
      <w:proofErr w:type="spellStart"/>
      <w:r>
        <w:rPr>
          <w:w w:val="105"/>
        </w:rPr>
        <w:t>DevCCF</w:t>
      </w:r>
      <w:proofErr w:type="spellEnd"/>
      <w:r>
        <w:rPr>
          <w:spacing w:val="30"/>
          <w:w w:val="105"/>
        </w:rPr>
        <w:t xml:space="preserve"> </w:t>
      </w:r>
      <w:r>
        <w:rPr>
          <w:w w:val="105"/>
        </w:rPr>
        <w:t>where</w:t>
      </w:r>
      <w:r>
        <w:rPr>
          <w:spacing w:val="30"/>
          <w:w w:val="105"/>
        </w:rPr>
        <w:t xml:space="preserve"> </w:t>
      </w:r>
      <w:r>
        <w:rPr>
          <w:w w:val="105"/>
        </w:rPr>
        <w:t>mappings</w:t>
      </w:r>
      <w:r>
        <w:rPr>
          <w:spacing w:val="30"/>
          <w:w w:val="105"/>
        </w:rPr>
        <w:t xml:space="preserve"> </w:t>
      </w:r>
      <w:r>
        <w:rPr>
          <w:w w:val="105"/>
        </w:rPr>
        <w:t>between</w:t>
      </w:r>
      <w:r>
        <w:rPr>
          <w:spacing w:val="30"/>
          <w:w w:val="105"/>
        </w:rPr>
        <w:t xml:space="preserve"> </w:t>
      </w:r>
      <w:r>
        <w:rPr>
          <w:w w:val="105"/>
        </w:rPr>
        <w:t>any</w:t>
      </w:r>
      <w:r>
        <w:rPr>
          <w:spacing w:val="30"/>
          <w:w w:val="105"/>
        </w:rPr>
        <w:t xml:space="preserve"> </w:t>
      </w:r>
      <w:r>
        <w:rPr>
          <w:w w:val="105"/>
        </w:rPr>
        <w:t>two</w:t>
      </w:r>
      <w:r>
        <w:rPr>
          <w:spacing w:val="29"/>
          <w:w w:val="105"/>
        </w:rPr>
        <w:t xml:space="preserve"> </w:t>
      </w:r>
      <w:r>
        <w:rPr>
          <w:w w:val="105"/>
        </w:rPr>
        <w:t>continuous</w:t>
      </w:r>
      <w:r>
        <w:rPr>
          <w:spacing w:val="30"/>
          <w:w w:val="105"/>
        </w:rPr>
        <w:t xml:space="preserve"> </w:t>
      </w:r>
      <w:r>
        <w:rPr>
          <w:spacing w:val="-4"/>
          <w:w w:val="105"/>
        </w:rPr>
        <w:t>time</w:t>
      </w:r>
    </w:p>
    <w:p w14:paraId="3904A4DB" w14:textId="77777777" w:rsidR="005F326E" w:rsidRDefault="00000000">
      <w:pPr>
        <w:pStyle w:val="BodyText"/>
        <w:spacing w:before="157"/>
      </w:pPr>
      <w:proofErr w:type="gramStart"/>
      <w:r>
        <w:rPr>
          <w:rFonts w:ascii="Arial"/>
          <w:w w:val="105"/>
          <w:sz w:val="12"/>
        </w:rPr>
        <w:t>132</w:t>
      </w:r>
      <w:r>
        <w:rPr>
          <w:rFonts w:ascii="Arial"/>
          <w:spacing w:val="64"/>
          <w:w w:val="105"/>
          <w:sz w:val="12"/>
        </w:rPr>
        <w:t xml:space="preserve">  </w:t>
      </w:r>
      <w:r>
        <w:rPr>
          <w:w w:val="105"/>
        </w:rPr>
        <w:t>points</w:t>
      </w:r>
      <w:proofErr w:type="gramEnd"/>
      <w:r>
        <w:rPr>
          <w:spacing w:val="20"/>
          <w:w w:val="105"/>
        </w:rPr>
        <w:t xml:space="preserve"> </w:t>
      </w:r>
      <w:r>
        <w:rPr>
          <w:w w:val="105"/>
        </w:rPr>
        <w:t>within</w:t>
      </w:r>
      <w:r>
        <w:rPr>
          <w:spacing w:val="19"/>
          <w:w w:val="105"/>
        </w:rPr>
        <w:t xml:space="preserve"> </w:t>
      </w:r>
      <w:r>
        <w:rPr>
          <w:w w:val="105"/>
        </w:rPr>
        <w:t>the</w:t>
      </w:r>
      <w:r>
        <w:rPr>
          <w:spacing w:val="20"/>
          <w:w w:val="105"/>
        </w:rPr>
        <w:t xml:space="preserve"> </w:t>
      </w:r>
      <w:r>
        <w:rPr>
          <w:w w:val="105"/>
        </w:rPr>
        <w:t>span</w:t>
      </w:r>
      <w:r>
        <w:rPr>
          <w:spacing w:val="19"/>
          <w:w w:val="105"/>
        </w:rPr>
        <w:t xml:space="preserve"> </w:t>
      </w:r>
      <w:r>
        <w:rPr>
          <w:w w:val="105"/>
        </w:rPr>
        <w:t>bounded</w:t>
      </w:r>
      <w:r>
        <w:rPr>
          <w:spacing w:val="19"/>
          <w:w w:val="105"/>
        </w:rPr>
        <w:t xml:space="preserve"> </w:t>
      </w:r>
      <w:r>
        <w:rPr>
          <w:w w:val="105"/>
        </w:rPr>
        <w:t>by</w:t>
      </w:r>
      <w:r>
        <w:rPr>
          <w:spacing w:val="20"/>
          <w:w w:val="105"/>
        </w:rPr>
        <w:t xml:space="preserve"> </w:t>
      </w:r>
      <w:r>
        <w:rPr>
          <w:w w:val="105"/>
        </w:rPr>
        <w:t>the</w:t>
      </w:r>
      <w:r>
        <w:rPr>
          <w:spacing w:val="19"/>
          <w:w w:val="105"/>
        </w:rPr>
        <w:t xml:space="preserve"> </w:t>
      </w:r>
      <w:r>
        <w:rPr>
          <w:w w:val="105"/>
        </w:rPr>
        <w:t>E11.5</w:t>
      </w:r>
      <w:r>
        <w:rPr>
          <w:spacing w:val="19"/>
          <w:w w:val="105"/>
        </w:rPr>
        <w:t xml:space="preserve"> </w:t>
      </w:r>
      <w:r>
        <w:rPr>
          <w:w w:val="105"/>
        </w:rPr>
        <w:t>and</w:t>
      </w:r>
      <w:r>
        <w:rPr>
          <w:spacing w:val="20"/>
          <w:w w:val="105"/>
        </w:rPr>
        <w:t xml:space="preserve"> </w:t>
      </w:r>
      <w:r>
        <w:rPr>
          <w:w w:val="105"/>
        </w:rPr>
        <w:t>P56</w:t>
      </w:r>
      <w:r>
        <w:rPr>
          <w:spacing w:val="19"/>
          <w:w w:val="105"/>
        </w:rPr>
        <w:t xml:space="preserve"> </w:t>
      </w:r>
      <w:r>
        <w:rPr>
          <w:w w:val="105"/>
        </w:rPr>
        <w:t>atlases</w:t>
      </w:r>
      <w:r>
        <w:rPr>
          <w:spacing w:val="19"/>
          <w:w w:val="105"/>
        </w:rPr>
        <w:t xml:space="preserve"> </w:t>
      </w:r>
      <w:r>
        <w:rPr>
          <w:w w:val="105"/>
        </w:rPr>
        <w:t>is</w:t>
      </w:r>
      <w:r>
        <w:rPr>
          <w:spacing w:val="20"/>
          <w:w w:val="105"/>
        </w:rPr>
        <w:t xml:space="preserve"> </w:t>
      </w:r>
      <w:r>
        <w:rPr>
          <w:w w:val="105"/>
        </w:rPr>
        <w:t>determined</w:t>
      </w:r>
      <w:r>
        <w:rPr>
          <w:spacing w:val="19"/>
          <w:w w:val="105"/>
        </w:rPr>
        <w:t xml:space="preserve"> </w:t>
      </w:r>
      <w:r>
        <w:rPr>
          <w:w w:val="105"/>
        </w:rPr>
        <w:t>by</w:t>
      </w:r>
      <w:r>
        <w:rPr>
          <w:spacing w:val="19"/>
          <w:w w:val="105"/>
        </w:rPr>
        <w:t xml:space="preserve"> </w:t>
      </w:r>
      <w:r>
        <w:rPr>
          <w:spacing w:val="-2"/>
          <w:w w:val="105"/>
        </w:rPr>
        <w:t>integration</w:t>
      </w:r>
    </w:p>
    <w:p w14:paraId="023530A4" w14:textId="77777777" w:rsidR="005F326E" w:rsidRDefault="00000000">
      <w:pPr>
        <w:pStyle w:val="BodyText"/>
        <w:spacing w:before="158"/>
      </w:pPr>
      <w:proofErr w:type="gramStart"/>
      <w:r>
        <w:rPr>
          <w:rFonts w:ascii="Arial"/>
          <w:w w:val="105"/>
          <w:sz w:val="12"/>
        </w:rPr>
        <w:t>133</w:t>
      </w:r>
      <w:r>
        <w:rPr>
          <w:rFonts w:ascii="Arial"/>
          <w:spacing w:val="50"/>
          <w:w w:val="105"/>
          <w:sz w:val="12"/>
        </w:rPr>
        <w:t xml:space="preserve">  </w:t>
      </w:r>
      <w:r>
        <w:rPr>
          <w:w w:val="105"/>
        </w:rPr>
        <w:t>of</w:t>
      </w:r>
      <w:proofErr w:type="gramEnd"/>
      <w:r>
        <w:rPr>
          <w:spacing w:val="5"/>
          <w:w w:val="105"/>
        </w:rPr>
        <w:t xml:space="preserve"> </w:t>
      </w:r>
      <w:r>
        <w:rPr>
          <w:w w:val="105"/>
        </w:rPr>
        <w:t>the</w:t>
      </w:r>
      <w:r>
        <w:rPr>
          <w:spacing w:val="4"/>
          <w:w w:val="105"/>
        </w:rPr>
        <w:t xml:space="preserve"> </w:t>
      </w:r>
      <w:r>
        <w:rPr>
          <w:w w:val="105"/>
        </w:rPr>
        <w:t>optimized</w:t>
      </w:r>
      <w:r>
        <w:rPr>
          <w:spacing w:val="3"/>
          <w:w w:val="105"/>
        </w:rPr>
        <w:t xml:space="preserve"> </w:t>
      </w:r>
      <w:r>
        <w:rPr>
          <w:w w:val="105"/>
        </w:rPr>
        <w:t>velocity</w:t>
      </w:r>
      <w:r>
        <w:rPr>
          <w:spacing w:val="4"/>
          <w:w w:val="105"/>
        </w:rPr>
        <w:t xml:space="preserve"> </w:t>
      </w:r>
      <w:r>
        <w:rPr>
          <w:spacing w:val="-2"/>
          <w:w w:val="105"/>
        </w:rPr>
        <w:t>field.</w:t>
      </w:r>
    </w:p>
    <w:p w14:paraId="4D97B734" w14:textId="77777777" w:rsidR="005F326E" w:rsidRDefault="005F326E">
      <w:pPr>
        <w:pStyle w:val="BodyText"/>
        <w:ind w:left="0"/>
        <w:rPr>
          <w:sz w:val="20"/>
        </w:rPr>
      </w:pPr>
    </w:p>
    <w:p w14:paraId="505C2580" w14:textId="77777777" w:rsidR="005F326E" w:rsidRDefault="005F326E">
      <w:pPr>
        <w:pStyle w:val="BodyText"/>
        <w:spacing w:before="3"/>
        <w:ind w:left="0"/>
        <w:rPr>
          <w:sz w:val="20"/>
        </w:rPr>
      </w:pPr>
    </w:p>
    <w:p w14:paraId="7A1787A6" w14:textId="77777777" w:rsidR="005F326E" w:rsidRDefault="00000000">
      <w:pPr>
        <w:pStyle w:val="Heading2"/>
        <w:tabs>
          <w:tab w:val="left" w:pos="1321"/>
        </w:tabs>
      </w:pPr>
      <w:r>
        <w:rPr>
          <w:rFonts w:ascii="Arial"/>
          <w:b w:val="0"/>
          <w:w w:val="110"/>
          <w:sz w:val="12"/>
        </w:rPr>
        <w:t>134</w:t>
      </w:r>
      <w:r>
        <w:rPr>
          <w:rFonts w:ascii="Arial"/>
          <w:b w:val="0"/>
          <w:spacing w:val="131"/>
          <w:w w:val="110"/>
          <w:sz w:val="12"/>
        </w:rPr>
        <w:t xml:space="preserve"> </w:t>
      </w:r>
      <w:bookmarkStart w:id="11" w:name="Structural_morphology_and_cortical_thick"/>
      <w:bookmarkEnd w:id="11"/>
      <w:r>
        <w:rPr>
          <w:spacing w:val="-2"/>
          <w:w w:val="110"/>
        </w:rPr>
        <w:t>1.3.2</w:t>
      </w:r>
      <w:r>
        <w:tab/>
      </w:r>
      <w:r>
        <w:rPr>
          <w:w w:val="110"/>
        </w:rPr>
        <w:t>Structural</w:t>
      </w:r>
      <w:r>
        <w:rPr>
          <w:spacing w:val="33"/>
          <w:w w:val="110"/>
        </w:rPr>
        <w:t xml:space="preserve"> </w:t>
      </w:r>
      <w:r>
        <w:rPr>
          <w:w w:val="110"/>
        </w:rPr>
        <w:t>morphology</w:t>
      </w:r>
      <w:r>
        <w:rPr>
          <w:spacing w:val="34"/>
          <w:w w:val="110"/>
        </w:rPr>
        <w:t xml:space="preserve"> </w:t>
      </w:r>
      <w:r>
        <w:rPr>
          <w:w w:val="110"/>
        </w:rPr>
        <w:t>and</w:t>
      </w:r>
      <w:r>
        <w:rPr>
          <w:spacing w:val="33"/>
          <w:w w:val="110"/>
        </w:rPr>
        <w:t xml:space="preserve"> </w:t>
      </w:r>
      <w:r>
        <w:rPr>
          <w:w w:val="110"/>
        </w:rPr>
        <w:t>cortical</w:t>
      </w:r>
      <w:r>
        <w:rPr>
          <w:spacing w:val="34"/>
          <w:w w:val="110"/>
        </w:rPr>
        <w:t xml:space="preserve"> </w:t>
      </w:r>
      <w:r>
        <w:rPr>
          <w:w w:val="110"/>
        </w:rPr>
        <w:t>thickness</w:t>
      </w:r>
      <w:r>
        <w:rPr>
          <w:spacing w:val="33"/>
          <w:w w:val="110"/>
        </w:rPr>
        <w:t xml:space="preserve"> </w:t>
      </w:r>
      <w:r>
        <w:rPr>
          <w:w w:val="110"/>
        </w:rPr>
        <w:t>in</w:t>
      </w:r>
      <w:r>
        <w:rPr>
          <w:spacing w:val="34"/>
          <w:w w:val="110"/>
        </w:rPr>
        <w:t xml:space="preserve"> </w:t>
      </w:r>
      <w:r>
        <w:rPr>
          <w:w w:val="110"/>
        </w:rPr>
        <w:t>the</w:t>
      </w:r>
      <w:r>
        <w:rPr>
          <w:spacing w:val="33"/>
          <w:w w:val="110"/>
        </w:rPr>
        <w:t xml:space="preserve"> </w:t>
      </w:r>
      <w:r>
        <w:rPr>
          <w:w w:val="110"/>
        </w:rPr>
        <w:t>mouse</w:t>
      </w:r>
      <w:r>
        <w:rPr>
          <w:spacing w:val="34"/>
          <w:w w:val="110"/>
        </w:rPr>
        <w:t xml:space="preserve"> </w:t>
      </w:r>
      <w:r>
        <w:rPr>
          <w:spacing w:val="-2"/>
          <w:w w:val="110"/>
        </w:rPr>
        <w:t>brain</w:t>
      </w:r>
    </w:p>
    <w:p w14:paraId="73BBD793" w14:textId="77777777" w:rsidR="005F326E" w:rsidRDefault="005F326E">
      <w:pPr>
        <w:pStyle w:val="BodyText"/>
        <w:spacing w:before="10"/>
        <w:ind w:left="0"/>
        <w:rPr>
          <w:b/>
        </w:rPr>
      </w:pPr>
    </w:p>
    <w:p w14:paraId="084A0E61" w14:textId="77777777" w:rsidR="005F326E" w:rsidRDefault="00000000">
      <w:pPr>
        <w:pStyle w:val="BodyText"/>
        <w:spacing w:before="146"/>
      </w:pPr>
      <w:proofErr w:type="gramStart"/>
      <w:r>
        <w:rPr>
          <w:rFonts w:ascii="Arial"/>
          <w:w w:val="105"/>
          <w:sz w:val="12"/>
        </w:rPr>
        <w:t>135</w:t>
      </w:r>
      <w:r>
        <w:rPr>
          <w:rFonts w:ascii="Arial"/>
          <w:spacing w:val="57"/>
          <w:w w:val="105"/>
          <w:sz w:val="12"/>
        </w:rPr>
        <w:t xml:space="preserve">  </w:t>
      </w:r>
      <w:r>
        <w:rPr>
          <w:w w:val="105"/>
        </w:rPr>
        <w:t>One</w:t>
      </w:r>
      <w:proofErr w:type="gramEnd"/>
      <w:r>
        <w:rPr>
          <w:spacing w:val="-6"/>
          <w:w w:val="105"/>
        </w:rPr>
        <w:t xml:space="preserve"> </w:t>
      </w:r>
      <w:r>
        <w:rPr>
          <w:w w:val="105"/>
        </w:rPr>
        <w:t>of</w:t>
      </w:r>
      <w:r>
        <w:rPr>
          <w:spacing w:val="-7"/>
          <w:w w:val="105"/>
        </w:rPr>
        <w:t xml:space="preserve"> </w:t>
      </w:r>
      <w:r>
        <w:rPr>
          <w:w w:val="105"/>
        </w:rPr>
        <w:t>the</w:t>
      </w:r>
      <w:r>
        <w:rPr>
          <w:spacing w:val="-7"/>
          <w:w w:val="105"/>
        </w:rPr>
        <w:t xml:space="preserve"> </w:t>
      </w:r>
      <w:r>
        <w:rPr>
          <w:w w:val="105"/>
        </w:rPr>
        <w:t>most</w:t>
      </w:r>
      <w:r>
        <w:rPr>
          <w:spacing w:val="-7"/>
          <w:w w:val="105"/>
        </w:rPr>
        <w:t xml:space="preserve"> </w:t>
      </w:r>
      <w:r>
        <w:rPr>
          <w:w w:val="105"/>
        </w:rPr>
        <w:t>frequently</w:t>
      </w:r>
      <w:r>
        <w:rPr>
          <w:spacing w:val="-7"/>
          <w:w w:val="105"/>
        </w:rPr>
        <w:t xml:space="preserve"> </w:t>
      </w:r>
      <w:r>
        <w:rPr>
          <w:w w:val="105"/>
        </w:rPr>
        <w:t>utilized</w:t>
      </w:r>
      <w:r>
        <w:rPr>
          <w:spacing w:val="-7"/>
          <w:w w:val="105"/>
        </w:rPr>
        <w:t xml:space="preserve"> </w:t>
      </w:r>
      <w:r>
        <w:rPr>
          <w:w w:val="105"/>
        </w:rPr>
        <w:t>pipelines</w:t>
      </w:r>
      <w:r>
        <w:rPr>
          <w:spacing w:val="-7"/>
          <w:w w:val="105"/>
        </w:rPr>
        <w:t xml:space="preserve"> </w:t>
      </w:r>
      <w:r>
        <w:rPr>
          <w:w w:val="105"/>
        </w:rPr>
        <w:t>in</w:t>
      </w:r>
      <w:r>
        <w:rPr>
          <w:spacing w:val="-6"/>
          <w:w w:val="105"/>
        </w:rPr>
        <w:t xml:space="preserve"> </w:t>
      </w:r>
      <w:r>
        <w:rPr>
          <w:w w:val="105"/>
        </w:rPr>
        <w:t>the</w:t>
      </w:r>
      <w:r>
        <w:rPr>
          <w:spacing w:val="-7"/>
          <w:w w:val="105"/>
        </w:rPr>
        <w:t xml:space="preserve"> </w:t>
      </w:r>
      <w:proofErr w:type="spellStart"/>
      <w:r>
        <w:rPr>
          <w:w w:val="105"/>
        </w:rPr>
        <w:t>ANTsX</w:t>
      </w:r>
      <w:proofErr w:type="spellEnd"/>
      <w:r>
        <w:rPr>
          <w:spacing w:val="-7"/>
          <w:w w:val="105"/>
        </w:rPr>
        <w:t xml:space="preserve"> </w:t>
      </w:r>
      <w:r>
        <w:rPr>
          <w:w w:val="105"/>
        </w:rPr>
        <w:t>toolkit</w:t>
      </w:r>
      <w:r>
        <w:rPr>
          <w:spacing w:val="-7"/>
          <w:w w:val="105"/>
        </w:rPr>
        <w:t xml:space="preserve"> </w:t>
      </w:r>
      <w:r>
        <w:rPr>
          <w:w w:val="105"/>
        </w:rPr>
        <w:t>is</w:t>
      </w:r>
      <w:r>
        <w:rPr>
          <w:spacing w:val="-7"/>
          <w:w w:val="105"/>
        </w:rPr>
        <w:t xml:space="preserve"> </w:t>
      </w:r>
      <w:r>
        <w:rPr>
          <w:w w:val="105"/>
        </w:rPr>
        <w:t>that</w:t>
      </w:r>
      <w:r>
        <w:rPr>
          <w:spacing w:val="-7"/>
          <w:w w:val="105"/>
        </w:rPr>
        <w:t xml:space="preserve"> </w:t>
      </w:r>
      <w:r>
        <w:rPr>
          <w:w w:val="105"/>
        </w:rPr>
        <w:t>of</w:t>
      </w:r>
      <w:r>
        <w:rPr>
          <w:spacing w:val="-7"/>
          <w:w w:val="105"/>
        </w:rPr>
        <w:t xml:space="preserve"> </w:t>
      </w:r>
      <w:r>
        <w:rPr>
          <w:w w:val="105"/>
        </w:rPr>
        <w:t>estimating</w:t>
      </w:r>
      <w:r>
        <w:rPr>
          <w:spacing w:val="-7"/>
          <w:w w:val="105"/>
        </w:rPr>
        <w:t xml:space="preserve"> </w:t>
      </w:r>
      <w:proofErr w:type="spellStart"/>
      <w:r>
        <w:rPr>
          <w:spacing w:val="-2"/>
          <w:w w:val="105"/>
        </w:rPr>
        <w:t>corti</w:t>
      </w:r>
      <w:proofErr w:type="spellEnd"/>
      <w:r>
        <w:rPr>
          <w:spacing w:val="-2"/>
          <w:w w:val="105"/>
        </w:rPr>
        <w:t>-</w:t>
      </w:r>
    </w:p>
    <w:p w14:paraId="1C1648FA" w14:textId="77777777" w:rsidR="005F326E" w:rsidRDefault="00000000">
      <w:pPr>
        <w:pStyle w:val="BodyText"/>
        <w:spacing w:before="157"/>
      </w:pPr>
      <w:proofErr w:type="gramStart"/>
      <w:r>
        <w:rPr>
          <w:rFonts w:ascii="Arial"/>
          <w:w w:val="105"/>
          <w:sz w:val="12"/>
        </w:rPr>
        <w:t>136</w:t>
      </w:r>
      <w:r>
        <w:rPr>
          <w:rFonts w:ascii="Arial"/>
          <w:spacing w:val="52"/>
          <w:w w:val="105"/>
          <w:sz w:val="12"/>
        </w:rPr>
        <w:t xml:space="preserve">  </w:t>
      </w:r>
      <w:proofErr w:type="spellStart"/>
      <w:r>
        <w:rPr>
          <w:w w:val="105"/>
        </w:rPr>
        <w:t>cal</w:t>
      </w:r>
      <w:proofErr w:type="spellEnd"/>
      <w:proofErr w:type="gramEnd"/>
      <w:r>
        <w:rPr>
          <w:spacing w:val="-15"/>
          <w:w w:val="105"/>
        </w:rPr>
        <w:t xml:space="preserve"> </w:t>
      </w:r>
      <w:r>
        <w:rPr>
          <w:w w:val="105"/>
        </w:rPr>
        <w:t>thickness</w:t>
      </w:r>
      <w:r>
        <w:rPr>
          <w:spacing w:val="-14"/>
          <w:w w:val="105"/>
        </w:rPr>
        <w:t xml:space="preserve"> </w:t>
      </w:r>
      <w:r>
        <w:rPr>
          <w:w w:val="105"/>
        </w:rPr>
        <w:t>maps</w:t>
      </w:r>
      <w:r>
        <w:rPr>
          <w:spacing w:val="-13"/>
          <w:w w:val="105"/>
        </w:rPr>
        <w:t xml:space="preserve"> </w:t>
      </w:r>
      <w:r>
        <w:rPr>
          <w:w w:val="105"/>
        </w:rPr>
        <w:t>in</w:t>
      </w:r>
      <w:r>
        <w:rPr>
          <w:spacing w:val="-15"/>
          <w:w w:val="105"/>
        </w:rPr>
        <w:t xml:space="preserve"> </w:t>
      </w:r>
      <w:r>
        <w:rPr>
          <w:w w:val="105"/>
        </w:rPr>
        <w:t>the</w:t>
      </w:r>
      <w:r>
        <w:rPr>
          <w:spacing w:val="-14"/>
          <w:w w:val="105"/>
        </w:rPr>
        <w:t xml:space="preserve"> </w:t>
      </w:r>
      <w:r>
        <w:rPr>
          <w:w w:val="105"/>
        </w:rPr>
        <w:t>human</w:t>
      </w:r>
      <w:r>
        <w:rPr>
          <w:spacing w:val="-14"/>
          <w:w w:val="105"/>
        </w:rPr>
        <w:t xml:space="preserve"> </w:t>
      </w:r>
      <w:r>
        <w:rPr>
          <w:w w:val="105"/>
        </w:rPr>
        <w:t>brain.</w:t>
      </w:r>
      <w:r>
        <w:rPr>
          <w:spacing w:val="21"/>
          <w:w w:val="105"/>
        </w:rPr>
        <w:t xml:space="preserve"> </w:t>
      </w:r>
      <w:r>
        <w:rPr>
          <w:w w:val="105"/>
        </w:rPr>
        <w:t>Beginning</w:t>
      </w:r>
      <w:r>
        <w:rPr>
          <w:spacing w:val="-15"/>
          <w:w w:val="105"/>
        </w:rPr>
        <w:t xml:space="preserve"> </w:t>
      </w:r>
      <w:r>
        <w:rPr>
          <w:w w:val="105"/>
        </w:rPr>
        <w:t>with</w:t>
      </w:r>
      <w:r>
        <w:rPr>
          <w:spacing w:val="-14"/>
          <w:w w:val="105"/>
        </w:rPr>
        <w:t xml:space="preserve"> </w:t>
      </w:r>
      <w:r>
        <w:rPr>
          <w:w w:val="105"/>
        </w:rPr>
        <w:t>the</w:t>
      </w:r>
      <w:r>
        <w:rPr>
          <w:spacing w:val="-14"/>
          <w:w w:val="105"/>
        </w:rPr>
        <w:t xml:space="preserve"> </w:t>
      </w:r>
      <w:r>
        <w:rPr>
          <w:w w:val="105"/>
        </w:rPr>
        <w:t>Diffeomorphic</w:t>
      </w:r>
      <w:r>
        <w:rPr>
          <w:spacing w:val="-14"/>
          <w:w w:val="105"/>
        </w:rPr>
        <w:t xml:space="preserve"> </w:t>
      </w:r>
      <w:r>
        <w:rPr>
          <w:w w:val="105"/>
        </w:rPr>
        <w:t>Registration-</w:t>
      </w:r>
      <w:r>
        <w:rPr>
          <w:spacing w:val="-4"/>
          <w:w w:val="105"/>
        </w:rPr>
        <w:t>based</w:t>
      </w:r>
    </w:p>
    <w:p w14:paraId="1DFA58F8" w14:textId="77777777" w:rsidR="005F326E" w:rsidRDefault="00000000">
      <w:pPr>
        <w:pStyle w:val="BodyText"/>
        <w:spacing w:before="142"/>
      </w:pPr>
      <w:proofErr w:type="gramStart"/>
      <w:r>
        <w:rPr>
          <w:rFonts w:ascii="Arial"/>
          <w:w w:val="105"/>
          <w:sz w:val="12"/>
        </w:rPr>
        <w:t>137</w:t>
      </w:r>
      <w:r>
        <w:rPr>
          <w:rFonts w:ascii="Arial"/>
          <w:spacing w:val="59"/>
          <w:w w:val="105"/>
          <w:sz w:val="12"/>
        </w:rPr>
        <w:t xml:space="preserve">  </w:t>
      </w:r>
      <w:r>
        <w:rPr>
          <w:w w:val="105"/>
        </w:rPr>
        <w:t>Cortical</w:t>
      </w:r>
      <w:proofErr w:type="gramEnd"/>
      <w:r>
        <w:rPr>
          <w:spacing w:val="-7"/>
          <w:w w:val="105"/>
        </w:rPr>
        <w:t xml:space="preserve"> </w:t>
      </w:r>
      <w:r>
        <w:rPr>
          <w:w w:val="105"/>
        </w:rPr>
        <w:t>Thickness</w:t>
      </w:r>
      <w:r>
        <w:rPr>
          <w:spacing w:val="-8"/>
          <w:w w:val="105"/>
        </w:rPr>
        <w:t xml:space="preserve"> </w:t>
      </w:r>
      <w:r>
        <w:rPr>
          <w:w w:val="105"/>
        </w:rPr>
        <w:t>(</w:t>
      </w:r>
      <w:proofErr w:type="spellStart"/>
      <w:r>
        <w:rPr>
          <w:w w:val="105"/>
        </w:rPr>
        <w:t>DiReCT</w:t>
      </w:r>
      <w:proofErr w:type="spellEnd"/>
      <w:r>
        <w:rPr>
          <w:w w:val="105"/>
        </w:rPr>
        <w:t>)</w:t>
      </w:r>
      <w:r>
        <w:rPr>
          <w:spacing w:val="-9"/>
          <w:w w:val="105"/>
        </w:rPr>
        <w:t xml:space="preserve"> </w:t>
      </w:r>
      <w:r>
        <w:rPr>
          <w:w w:val="105"/>
        </w:rPr>
        <w:t>algorithm,</w:t>
      </w:r>
      <w:r>
        <w:rPr>
          <w:w w:val="105"/>
          <w:position w:val="9"/>
          <w:sz w:val="16"/>
        </w:rPr>
        <w:t>54</w:t>
      </w:r>
      <w:r>
        <w:rPr>
          <w:spacing w:val="22"/>
          <w:w w:val="105"/>
          <w:position w:val="9"/>
          <w:sz w:val="16"/>
        </w:rPr>
        <w:t xml:space="preserve"> </w:t>
      </w:r>
      <w:r>
        <w:rPr>
          <w:w w:val="105"/>
        </w:rPr>
        <w:t>this</w:t>
      </w:r>
      <w:r>
        <w:rPr>
          <w:spacing w:val="-8"/>
          <w:w w:val="105"/>
        </w:rPr>
        <w:t xml:space="preserve"> </w:t>
      </w:r>
      <w:r>
        <w:rPr>
          <w:w w:val="105"/>
        </w:rPr>
        <w:t>was</w:t>
      </w:r>
      <w:r>
        <w:rPr>
          <w:spacing w:val="-8"/>
          <w:w w:val="105"/>
        </w:rPr>
        <w:t xml:space="preserve"> </w:t>
      </w:r>
      <w:r>
        <w:rPr>
          <w:w w:val="105"/>
        </w:rPr>
        <w:t>later</w:t>
      </w:r>
      <w:r>
        <w:rPr>
          <w:spacing w:val="-9"/>
          <w:w w:val="105"/>
        </w:rPr>
        <w:t xml:space="preserve"> </w:t>
      </w:r>
      <w:r>
        <w:rPr>
          <w:w w:val="105"/>
        </w:rPr>
        <w:t>expanded</w:t>
      </w:r>
      <w:r>
        <w:rPr>
          <w:spacing w:val="-7"/>
          <w:w w:val="105"/>
        </w:rPr>
        <w:t xml:space="preserve"> </w:t>
      </w:r>
      <w:r>
        <w:rPr>
          <w:w w:val="105"/>
        </w:rPr>
        <w:t>to</w:t>
      </w:r>
      <w:r>
        <w:rPr>
          <w:spacing w:val="-9"/>
          <w:w w:val="105"/>
        </w:rPr>
        <w:t xml:space="preserve"> </w:t>
      </w:r>
      <w:r>
        <w:rPr>
          <w:w w:val="105"/>
        </w:rPr>
        <w:t>include</w:t>
      </w:r>
      <w:r>
        <w:rPr>
          <w:spacing w:val="-8"/>
          <w:w w:val="105"/>
        </w:rPr>
        <w:t xml:space="preserve"> </w:t>
      </w:r>
      <w:r>
        <w:rPr>
          <w:w w:val="105"/>
        </w:rPr>
        <w:t>a</w:t>
      </w:r>
      <w:r>
        <w:rPr>
          <w:spacing w:val="-9"/>
          <w:w w:val="105"/>
        </w:rPr>
        <w:t xml:space="preserve"> </w:t>
      </w:r>
      <w:r>
        <w:rPr>
          <w:w w:val="105"/>
        </w:rPr>
        <w:t>complete</w:t>
      </w:r>
      <w:r>
        <w:rPr>
          <w:spacing w:val="-8"/>
          <w:w w:val="105"/>
        </w:rPr>
        <w:t xml:space="preserve"> </w:t>
      </w:r>
      <w:r>
        <w:rPr>
          <w:spacing w:val="-4"/>
          <w:w w:val="105"/>
        </w:rPr>
        <w:t>pro-</w:t>
      </w:r>
    </w:p>
    <w:p w14:paraId="2833D3C6" w14:textId="77777777" w:rsidR="005F326E" w:rsidRDefault="00000000">
      <w:pPr>
        <w:pStyle w:val="BodyText"/>
        <w:spacing w:before="142"/>
        <w:rPr>
          <w:sz w:val="16"/>
        </w:rPr>
      </w:pPr>
      <w:proofErr w:type="gramStart"/>
      <w:r>
        <w:rPr>
          <w:rFonts w:ascii="Arial"/>
          <w:w w:val="105"/>
          <w:sz w:val="12"/>
        </w:rPr>
        <w:t>138</w:t>
      </w:r>
      <w:r>
        <w:rPr>
          <w:rFonts w:ascii="Arial"/>
          <w:spacing w:val="52"/>
          <w:w w:val="105"/>
          <w:sz w:val="12"/>
        </w:rPr>
        <w:t xml:space="preserve">  </w:t>
      </w:r>
      <w:proofErr w:type="spellStart"/>
      <w:r>
        <w:rPr>
          <w:w w:val="105"/>
        </w:rPr>
        <w:t>cessing</w:t>
      </w:r>
      <w:proofErr w:type="spellEnd"/>
      <w:proofErr w:type="gramEnd"/>
      <w:r>
        <w:rPr>
          <w:spacing w:val="20"/>
          <w:w w:val="105"/>
        </w:rPr>
        <w:t xml:space="preserve"> </w:t>
      </w:r>
      <w:r>
        <w:rPr>
          <w:w w:val="105"/>
        </w:rPr>
        <w:t>framework</w:t>
      </w:r>
      <w:r>
        <w:rPr>
          <w:spacing w:val="18"/>
          <w:w w:val="105"/>
        </w:rPr>
        <w:t xml:space="preserve"> </w:t>
      </w:r>
      <w:r>
        <w:rPr>
          <w:w w:val="105"/>
        </w:rPr>
        <w:t>for</w:t>
      </w:r>
      <w:r>
        <w:rPr>
          <w:spacing w:val="19"/>
          <w:w w:val="105"/>
        </w:rPr>
        <w:t xml:space="preserve"> </w:t>
      </w:r>
      <w:r>
        <w:rPr>
          <w:w w:val="105"/>
        </w:rPr>
        <w:t>human</w:t>
      </w:r>
      <w:r>
        <w:rPr>
          <w:spacing w:val="19"/>
          <w:w w:val="105"/>
        </w:rPr>
        <w:t xml:space="preserve"> </w:t>
      </w:r>
      <w:r>
        <w:rPr>
          <w:w w:val="105"/>
        </w:rPr>
        <w:t>brain</w:t>
      </w:r>
      <w:r>
        <w:rPr>
          <w:spacing w:val="19"/>
          <w:w w:val="105"/>
        </w:rPr>
        <w:t xml:space="preserve"> </w:t>
      </w:r>
      <w:r>
        <w:rPr>
          <w:w w:val="105"/>
        </w:rPr>
        <w:t>cortical</w:t>
      </w:r>
      <w:r>
        <w:rPr>
          <w:spacing w:val="20"/>
          <w:w w:val="105"/>
        </w:rPr>
        <w:t xml:space="preserve"> </w:t>
      </w:r>
      <w:r>
        <w:rPr>
          <w:w w:val="105"/>
        </w:rPr>
        <w:t>thickness</w:t>
      </w:r>
      <w:r>
        <w:rPr>
          <w:spacing w:val="19"/>
          <w:w w:val="105"/>
        </w:rPr>
        <w:t xml:space="preserve"> </w:t>
      </w:r>
      <w:r>
        <w:rPr>
          <w:w w:val="105"/>
        </w:rPr>
        <w:t>estimation</w:t>
      </w:r>
      <w:r>
        <w:rPr>
          <w:spacing w:val="20"/>
          <w:w w:val="105"/>
        </w:rPr>
        <w:t xml:space="preserve"> </w:t>
      </w:r>
      <w:r>
        <w:rPr>
          <w:w w:val="105"/>
        </w:rPr>
        <w:t>for</w:t>
      </w:r>
      <w:r>
        <w:rPr>
          <w:spacing w:val="18"/>
          <w:w w:val="105"/>
        </w:rPr>
        <w:t xml:space="preserve"> </w:t>
      </w:r>
      <w:r>
        <w:rPr>
          <w:w w:val="105"/>
        </w:rPr>
        <w:t>both</w:t>
      </w:r>
      <w:r>
        <w:rPr>
          <w:spacing w:val="20"/>
          <w:w w:val="105"/>
        </w:rPr>
        <w:t xml:space="preserve"> </w:t>
      </w:r>
      <w:r>
        <w:rPr>
          <w:w w:val="105"/>
        </w:rPr>
        <w:t>cross-</w:t>
      </w:r>
      <w:r>
        <w:rPr>
          <w:spacing w:val="-2"/>
          <w:w w:val="105"/>
        </w:rPr>
        <w:t>sectional</w:t>
      </w:r>
      <w:r>
        <w:rPr>
          <w:spacing w:val="-2"/>
          <w:w w:val="105"/>
          <w:position w:val="9"/>
          <w:sz w:val="16"/>
        </w:rPr>
        <w:t>55</w:t>
      </w:r>
    </w:p>
    <w:p w14:paraId="675016D0" w14:textId="77777777" w:rsidR="005F326E" w:rsidRDefault="00000000">
      <w:pPr>
        <w:pStyle w:val="BodyText"/>
        <w:spacing w:before="142"/>
      </w:pPr>
      <w:proofErr w:type="gramStart"/>
      <w:r>
        <w:rPr>
          <w:rFonts w:ascii="Arial"/>
          <w:w w:val="105"/>
          <w:sz w:val="12"/>
        </w:rPr>
        <w:t>139</w:t>
      </w:r>
      <w:r>
        <w:rPr>
          <w:rFonts w:ascii="Arial"/>
          <w:spacing w:val="58"/>
          <w:w w:val="105"/>
          <w:sz w:val="12"/>
        </w:rPr>
        <w:t xml:space="preserve">  </w:t>
      </w:r>
      <w:r>
        <w:rPr>
          <w:w w:val="105"/>
        </w:rPr>
        <w:t>and</w:t>
      </w:r>
      <w:proofErr w:type="gramEnd"/>
      <w:r>
        <w:rPr>
          <w:spacing w:val="44"/>
          <w:w w:val="105"/>
        </w:rPr>
        <w:t xml:space="preserve"> </w:t>
      </w:r>
      <w:r>
        <w:rPr>
          <w:w w:val="105"/>
        </w:rPr>
        <w:t>longitudinal</w:t>
      </w:r>
      <w:r>
        <w:rPr>
          <w:w w:val="105"/>
          <w:position w:val="9"/>
          <w:sz w:val="16"/>
        </w:rPr>
        <w:t>56</w:t>
      </w:r>
      <w:r>
        <w:rPr>
          <w:spacing w:val="74"/>
          <w:w w:val="105"/>
          <w:position w:val="9"/>
          <w:sz w:val="16"/>
        </w:rPr>
        <w:t xml:space="preserve"> </w:t>
      </w:r>
      <w:r>
        <w:rPr>
          <w:w w:val="105"/>
        </w:rPr>
        <w:t>data</w:t>
      </w:r>
      <w:r>
        <w:rPr>
          <w:spacing w:val="44"/>
          <w:w w:val="105"/>
        </w:rPr>
        <w:t xml:space="preserve"> </w:t>
      </w:r>
      <w:r>
        <w:rPr>
          <w:w w:val="105"/>
        </w:rPr>
        <w:t>using</w:t>
      </w:r>
      <w:r>
        <w:rPr>
          <w:spacing w:val="44"/>
          <w:w w:val="105"/>
        </w:rPr>
        <w:t xml:space="preserve"> </w:t>
      </w:r>
      <w:r>
        <w:rPr>
          <w:w w:val="105"/>
        </w:rPr>
        <w:t>T1-weighted</w:t>
      </w:r>
      <w:r>
        <w:rPr>
          <w:spacing w:val="45"/>
          <w:w w:val="105"/>
        </w:rPr>
        <w:t xml:space="preserve"> </w:t>
      </w:r>
      <w:r>
        <w:rPr>
          <w:w w:val="105"/>
        </w:rPr>
        <w:t>MRI.</w:t>
      </w:r>
      <w:r>
        <w:rPr>
          <w:spacing w:val="44"/>
          <w:w w:val="105"/>
        </w:rPr>
        <w:t xml:space="preserve"> </w:t>
      </w:r>
      <w:r>
        <w:rPr>
          <w:w w:val="105"/>
        </w:rPr>
        <w:t>These</w:t>
      </w:r>
      <w:r>
        <w:rPr>
          <w:spacing w:val="44"/>
          <w:w w:val="105"/>
        </w:rPr>
        <w:t xml:space="preserve"> </w:t>
      </w:r>
      <w:r>
        <w:rPr>
          <w:w w:val="105"/>
        </w:rPr>
        <w:t>pipelines</w:t>
      </w:r>
      <w:r>
        <w:rPr>
          <w:spacing w:val="44"/>
          <w:w w:val="105"/>
        </w:rPr>
        <w:t xml:space="preserve"> </w:t>
      </w:r>
      <w:r>
        <w:rPr>
          <w:w w:val="105"/>
        </w:rPr>
        <w:t>were</w:t>
      </w:r>
      <w:r>
        <w:rPr>
          <w:spacing w:val="44"/>
          <w:w w:val="105"/>
        </w:rPr>
        <w:t xml:space="preserve"> </w:t>
      </w:r>
      <w:r>
        <w:rPr>
          <w:w w:val="105"/>
        </w:rPr>
        <w:t>later</w:t>
      </w:r>
      <w:r>
        <w:rPr>
          <w:spacing w:val="44"/>
          <w:w w:val="105"/>
        </w:rPr>
        <w:t xml:space="preserve"> </w:t>
      </w:r>
      <w:proofErr w:type="gramStart"/>
      <w:r>
        <w:rPr>
          <w:spacing w:val="-2"/>
          <w:w w:val="105"/>
        </w:rPr>
        <w:t>significantly</w:t>
      </w:r>
      <w:proofErr w:type="gramEnd"/>
    </w:p>
    <w:p w14:paraId="06881922" w14:textId="77777777" w:rsidR="005F326E" w:rsidRDefault="00000000">
      <w:pPr>
        <w:pStyle w:val="BodyText"/>
        <w:spacing w:before="142"/>
        <w:rPr>
          <w:sz w:val="16"/>
        </w:rPr>
      </w:pPr>
      <w:proofErr w:type="gramStart"/>
      <w:r>
        <w:rPr>
          <w:rFonts w:ascii="Arial"/>
          <w:w w:val="105"/>
          <w:sz w:val="12"/>
        </w:rPr>
        <w:t>140</w:t>
      </w:r>
      <w:r>
        <w:rPr>
          <w:rFonts w:ascii="Arial"/>
          <w:spacing w:val="51"/>
          <w:w w:val="105"/>
          <w:sz w:val="12"/>
        </w:rPr>
        <w:t xml:space="preserve">  </w:t>
      </w:r>
      <w:r>
        <w:rPr>
          <w:w w:val="105"/>
        </w:rPr>
        <w:t>refactored</w:t>
      </w:r>
      <w:proofErr w:type="gramEnd"/>
      <w:r>
        <w:rPr>
          <w:spacing w:val="5"/>
          <w:w w:val="105"/>
        </w:rPr>
        <w:t xml:space="preserve"> </w:t>
      </w:r>
      <w:r>
        <w:rPr>
          <w:w w:val="105"/>
        </w:rPr>
        <w:t>using</w:t>
      </w:r>
      <w:r>
        <w:rPr>
          <w:spacing w:val="5"/>
          <w:w w:val="105"/>
        </w:rPr>
        <w:t xml:space="preserve"> </w:t>
      </w:r>
      <w:r>
        <w:rPr>
          <w:w w:val="105"/>
        </w:rPr>
        <w:t>deep</w:t>
      </w:r>
      <w:r>
        <w:rPr>
          <w:spacing w:val="5"/>
          <w:w w:val="105"/>
        </w:rPr>
        <w:t xml:space="preserve"> </w:t>
      </w:r>
      <w:r>
        <w:rPr>
          <w:w w:val="105"/>
        </w:rPr>
        <w:t>learning</w:t>
      </w:r>
      <w:r>
        <w:rPr>
          <w:spacing w:val="4"/>
          <w:w w:val="105"/>
        </w:rPr>
        <w:t xml:space="preserve"> </w:t>
      </w:r>
      <w:r>
        <w:rPr>
          <w:spacing w:val="-2"/>
          <w:w w:val="105"/>
        </w:rPr>
        <w:t>innovations.</w:t>
      </w:r>
      <w:r>
        <w:rPr>
          <w:spacing w:val="-2"/>
          <w:w w:val="105"/>
          <w:position w:val="9"/>
          <w:sz w:val="16"/>
        </w:rPr>
        <w:t>26</w:t>
      </w:r>
    </w:p>
    <w:p w14:paraId="2E38F296" w14:textId="77777777" w:rsidR="005F326E" w:rsidRDefault="00000000">
      <w:pPr>
        <w:pStyle w:val="BodyText"/>
        <w:spacing w:before="262"/>
      </w:pPr>
      <w:proofErr w:type="gramStart"/>
      <w:r>
        <w:rPr>
          <w:rFonts w:ascii="Arial"/>
          <w:w w:val="105"/>
          <w:sz w:val="12"/>
        </w:rPr>
        <w:t>141</w:t>
      </w:r>
      <w:r>
        <w:rPr>
          <w:rFonts w:ascii="Arial"/>
          <w:spacing w:val="64"/>
          <w:w w:val="105"/>
          <w:sz w:val="12"/>
        </w:rPr>
        <w:t xml:space="preserve">  </w:t>
      </w:r>
      <w:r>
        <w:rPr>
          <w:w w:val="105"/>
        </w:rPr>
        <w:t>In</w:t>
      </w:r>
      <w:proofErr w:type="gramEnd"/>
      <w:r>
        <w:rPr>
          <w:spacing w:val="21"/>
          <w:w w:val="105"/>
        </w:rPr>
        <w:t xml:space="preserve"> </w:t>
      </w:r>
      <w:r>
        <w:rPr>
          <w:w w:val="105"/>
        </w:rPr>
        <w:t>contrast</w:t>
      </w:r>
      <w:r>
        <w:rPr>
          <w:spacing w:val="22"/>
          <w:w w:val="105"/>
        </w:rPr>
        <w:t xml:space="preserve"> </w:t>
      </w:r>
      <w:r>
        <w:rPr>
          <w:w w:val="105"/>
        </w:rPr>
        <w:t>to</w:t>
      </w:r>
      <w:r>
        <w:rPr>
          <w:spacing w:val="22"/>
          <w:w w:val="105"/>
        </w:rPr>
        <w:t xml:space="preserve"> </w:t>
      </w:r>
      <w:r>
        <w:rPr>
          <w:w w:val="105"/>
        </w:rPr>
        <w:t>the</w:t>
      </w:r>
      <w:r>
        <w:rPr>
          <w:spacing w:val="21"/>
          <w:w w:val="105"/>
        </w:rPr>
        <w:t xml:space="preserve"> </w:t>
      </w:r>
      <w:r>
        <w:rPr>
          <w:w w:val="105"/>
        </w:rPr>
        <w:t>pipeline</w:t>
      </w:r>
      <w:r>
        <w:rPr>
          <w:spacing w:val="22"/>
          <w:w w:val="105"/>
        </w:rPr>
        <w:t xml:space="preserve"> </w:t>
      </w:r>
      <w:r>
        <w:rPr>
          <w:w w:val="105"/>
        </w:rPr>
        <w:t>development</w:t>
      </w:r>
      <w:r>
        <w:rPr>
          <w:spacing w:val="21"/>
          <w:w w:val="105"/>
        </w:rPr>
        <w:t xml:space="preserve"> </w:t>
      </w:r>
      <w:r>
        <w:rPr>
          <w:w w:val="105"/>
        </w:rPr>
        <w:t>in</w:t>
      </w:r>
      <w:r>
        <w:rPr>
          <w:spacing w:val="22"/>
          <w:w w:val="105"/>
        </w:rPr>
        <w:t xml:space="preserve"> </w:t>
      </w:r>
      <w:r>
        <w:rPr>
          <w:w w:val="105"/>
        </w:rPr>
        <w:t>human</w:t>
      </w:r>
      <w:r>
        <w:rPr>
          <w:spacing w:val="21"/>
          <w:w w:val="105"/>
        </w:rPr>
        <w:t xml:space="preserve"> </w:t>
      </w:r>
      <w:r>
        <w:rPr>
          <w:w w:val="105"/>
        </w:rPr>
        <w:t>data,</w:t>
      </w:r>
      <w:r>
        <w:rPr>
          <w:w w:val="105"/>
          <w:position w:val="9"/>
          <w:sz w:val="16"/>
        </w:rPr>
        <w:t>26</w:t>
      </w:r>
      <w:r>
        <w:rPr>
          <w:spacing w:val="53"/>
          <w:w w:val="105"/>
          <w:position w:val="9"/>
          <w:sz w:val="16"/>
        </w:rPr>
        <w:t xml:space="preserve"> </w:t>
      </w:r>
      <w:r>
        <w:rPr>
          <w:w w:val="105"/>
        </w:rPr>
        <w:t>no</w:t>
      </w:r>
      <w:r>
        <w:rPr>
          <w:spacing w:val="21"/>
          <w:w w:val="105"/>
        </w:rPr>
        <w:t xml:space="preserve"> </w:t>
      </w:r>
      <w:r>
        <w:rPr>
          <w:w w:val="105"/>
        </w:rPr>
        <w:t>current</w:t>
      </w:r>
      <w:r>
        <w:rPr>
          <w:spacing w:val="21"/>
          <w:w w:val="105"/>
        </w:rPr>
        <w:t xml:space="preserve"> </w:t>
      </w:r>
      <w:proofErr w:type="spellStart"/>
      <w:r>
        <w:rPr>
          <w:w w:val="105"/>
        </w:rPr>
        <w:t>ANTsX</w:t>
      </w:r>
      <w:proofErr w:type="spellEnd"/>
      <w:r>
        <w:rPr>
          <w:spacing w:val="21"/>
          <w:w w:val="105"/>
        </w:rPr>
        <w:t xml:space="preserve"> </w:t>
      </w:r>
      <w:r>
        <w:rPr>
          <w:w w:val="105"/>
        </w:rPr>
        <w:t>tools</w:t>
      </w:r>
      <w:r>
        <w:rPr>
          <w:spacing w:val="22"/>
          <w:w w:val="105"/>
        </w:rPr>
        <w:t xml:space="preserve"> </w:t>
      </w:r>
      <w:r>
        <w:rPr>
          <w:w w:val="105"/>
        </w:rPr>
        <w:t>exist</w:t>
      </w:r>
      <w:r>
        <w:rPr>
          <w:spacing w:val="21"/>
          <w:w w:val="105"/>
        </w:rPr>
        <w:t xml:space="preserve"> </w:t>
      </w:r>
      <w:r>
        <w:rPr>
          <w:spacing w:val="-5"/>
          <w:w w:val="105"/>
        </w:rPr>
        <w:t>to</w:t>
      </w:r>
    </w:p>
    <w:p w14:paraId="59BF3809" w14:textId="77777777" w:rsidR="005F326E" w:rsidRDefault="00000000">
      <w:pPr>
        <w:pStyle w:val="BodyText"/>
        <w:spacing w:before="157"/>
      </w:pPr>
      <w:proofErr w:type="gramStart"/>
      <w:r>
        <w:rPr>
          <w:rFonts w:ascii="Arial"/>
          <w:w w:val="105"/>
          <w:sz w:val="12"/>
        </w:rPr>
        <w:t>142</w:t>
      </w:r>
      <w:r>
        <w:rPr>
          <w:rFonts w:ascii="Arial"/>
          <w:spacing w:val="71"/>
          <w:w w:val="105"/>
          <w:sz w:val="12"/>
        </w:rPr>
        <w:t xml:space="preserve">  </w:t>
      </w:r>
      <w:r>
        <w:rPr>
          <w:w w:val="105"/>
        </w:rPr>
        <w:t>create</w:t>
      </w:r>
      <w:proofErr w:type="gramEnd"/>
      <w:r>
        <w:rPr>
          <w:spacing w:val="5"/>
          <w:w w:val="105"/>
        </w:rPr>
        <w:t xml:space="preserve"> </w:t>
      </w:r>
      <w:r>
        <w:rPr>
          <w:w w:val="105"/>
        </w:rPr>
        <w:t>adequate</w:t>
      </w:r>
      <w:r>
        <w:rPr>
          <w:spacing w:val="5"/>
          <w:w w:val="105"/>
        </w:rPr>
        <w:t xml:space="preserve"> </w:t>
      </w:r>
      <w:r>
        <w:rPr>
          <w:w w:val="105"/>
        </w:rPr>
        <w:t>training</w:t>
      </w:r>
      <w:r>
        <w:rPr>
          <w:spacing w:val="6"/>
          <w:w w:val="105"/>
        </w:rPr>
        <w:t xml:space="preserve"> </w:t>
      </w:r>
      <w:r>
        <w:rPr>
          <w:w w:val="105"/>
        </w:rPr>
        <w:t>data</w:t>
      </w:r>
      <w:r>
        <w:rPr>
          <w:spacing w:val="5"/>
          <w:w w:val="105"/>
        </w:rPr>
        <w:t xml:space="preserve"> </w:t>
      </w:r>
      <w:r>
        <w:rPr>
          <w:w w:val="105"/>
        </w:rPr>
        <w:t>for</w:t>
      </w:r>
      <w:r>
        <w:rPr>
          <w:spacing w:val="6"/>
          <w:w w:val="105"/>
        </w:rPr>
        <w:t xml:space="preserve"> </w:t>
      </w:r>
      <w:r>
        <w:rPr>
          <w:w w:val="105"/>
        </w:rPr>
        <w:t>the</w:t>
      </w:r>
      <w:r>
        <w:rPr>
          <w:spacing w:val="5"/>
          <w:w w:val="105"/>
        </w:rPr>
        <w:t xml:space="preserve"> </w:t>
      </w:r>
      <w:r>
        <w:rPr>
          <w:w w:val="105"/>
        </w:rPr>
        <w:t>mouse</w:t>
      </w:r>
      <w:r>
        <w:rPr>
          <w:spacing w:val="6"/>
          <w:w w:val="105"/>
        </w:rPr>
        <w:t xml:space="preserve"> </w:t>
      </w:r>
      <w:r>
        <w:rPr>
          <w:w w:val="105"/>
        </w:rPr>
        <w:t>brain.</w:t>
      </w:r>
      <w:r>
        <w:rPr>
          <w:spacing w:val="43"/>
          <w:w w:val="105"/>
        </w:rPr>
        <w:t xml:space="preserve"> </w:t>
      </w:r>
      <w:r>
        <w:rPr>
          <w:w w:val="105"/>
        </w:rPr>
        <w:t>In</w:t>
      </w:r>
      <w:r>
        <w:rPr>
          <w:spacing w:val="5"/>
          <w:w w:val="105"/>
        </w:rPr>
        <w:t xml:space="preserve"> </w:t>
      </w:r>
      <w:r>
        <w:rPr>
          <w:w w:val="105"/>
        </w:rPr>
        <w:t>addition,</w:t>
      </w:r>
      <w:r>
        <w:rPr>
          <w:spacing w:val="9"/>
          <w:w w:val="105"/>
        </w:rPr>
        <w:t xml:space="preserve"> </w:t>
      </w:r>
      <w:r>
        <w:rPr>
          <w:w w:val="105"/>
        </w:rPr>
        <w:t>mouse</w:t>
      </w:r>
      <w:r>
        <w:rPr>
          <w:spacing w:val="5"/>
          <w:w w:val="105"/>
        </w:rPr>
        <w:t xml:space="preserve"> </w:t>
      </w:r>
      <w:r>
        <w:rPr>
          <w:w w:val="105"/>
        </w:rPr>
        <w:t>brain</w:t>
      </w:r>
      <w:r>
        <w:rPr>
          <w:spacing w:val="6"/>
          <w:w w:val="105"/>
        </w:rPr>
        <w:t xml:space="preserve"> </w:t>
      </w:r>
      <w:r>
        <w:rPr>
          <w:w w:val="105"/>
        </w:rPr>
        <w:t>data</w:t>
      </w:r>
      <w:r>
        <w:rPr>
          <w:spacing w:val="5"/>
          <w:w w:val="105"/>
        </w:rPr>
        <w:t xml:space="preserve"> </w:t>
      </w:r>
      <w:proofErr w:type="gramStart"/>
      <w:r>
        <w:rPr>
          <w:spacing w:val="-2"/>
          <w:w w:val="105"/>
        </w:rPr>
        <w:t>acquisition</w:t>
      </w:r>
      <w:proofErr w:type="gramEnd"/>
    </w:p>
    <w:p w14:paraId="17D59F6B" w14:textId="77777777" w:rsidR="005F326E" w:rsidRDefault="00000000">
      <w:pPr>
        <w:pStyle w:val="BodyText"/>
        <w:spacing w:before="158"/>
      </w:pPr>
      <w:proofErr w:type="gramStart"/>
      <w:r>
        <w:rPr>
          <w:rFonts w:ascii="Arial"/>
          <w:w w:val="105"/>
          <w:sz w:val="12"/>
        </w:rPr>
        <w:t>143</w:t>
      </w:r>
      <w:r>
        <w:rPr>
          <w:rFonts w:ascii="Arial"/>
          <w:spacing w:val="55"/>
          <w:w w:val="105"/>
          <w:sz w:val="12"/>
        </w:rPr>
        <w:t xml:space="preserve">  </w:t>
      </w:r>
      <w:r>
        <w:rPr>
          <w:w w:val="105"/>
        </w:rPr>
        <w:t>often</w:t>
      </w:r>
      <w:proofErr w:type="gramEnd"/>
      <w:r>
        <w:rPr>
          <w:spacing w:val="41"/>
          <w:w w:val="105"/>
        </w:rPr>
        <w:t xml:space="preserve"> </w:t>
      </w:r>
      <w:r>
        <w:rPr>
          <w:w w:val="105"/>
        </w:rPr>
        <w:t>has</w:t>
      </w:r>
      <w:r>
        <w:rPr>
          <w:spacing w:val="40"/>
          <w:w w:val="105"/>
        </w:rPr>
        <w:t xml:space="preserve"> </w:t>
      </w:r>
      <w:r>
        <w:rPr>
          <w:w w:val="105"/>
        </w:rPr>
        <w:t>unique</w:t>
      </w:r>
      <w:r>
        <w:rPr>
          <w:spacing w:val="39"/>
          <w:w w:val="105"/>
        </w:rPr>
        <w:t xml:space="preserve"> </w:t>
      </w:r>
      <w:r>
        <w:rPr>
          <w:w w:val="105"/>
        </w:rPr>
        <w:t>issues,</w:t>
      </w:r>
      <w:r>
        <w:rPr>
          <w:spacing w:val="48"/>
          <w:w w:val="105"/>
        </w:rPr>
        <w:t xml:space="preserve"> </w:t>
      </w:r>
      <w:r>
        <w:rPr>
          <w:w w:val="105"/>
        </w:rPr>
        <w:t>such</w:t>
      </w:r>
      <w:r>
        <w:rPr>
          <w:spacing w:val="40"/>
          <w:w w:val="105"/>
        </w:rPr>
        <w:t xml:space="preserve"> </w:t>
      </w:r>
      <w:r>
        <w:rPr>
          <w:w w:val="105"/>
        </w:rPr>
        <w:t>as</w:t>
      </w:r>
      <w:r>
        <w:rPr>
          <w:spacing w:val="39"/>
          <w:w w:val="105"/>
        </w:rPr>
        <w:t xml:space="preserve"> </w:t>
      </w:r>
      <w:r>
        <w:rPr>
          <w:w w:val="105"/>
        </w:rPr>
        <w:t>lower</w:t>
      </w:r>
      <w:r>
        <w:rPr>
          <w:spacing w:val="40"/>
          <w:w w:val="105"/>
        </w:rPr>
        <w:t xml:space="preserve"> </w:t>
      </w:r>
      <w:r>
        <w:rPr>
          <w:w w:val="105"/>
        </w:rPr>
        <w:t>data</w:t>
      </w:r>
      <w:r>
        <w:rPr>
          <w:spacing w:val="40"/>
          <w:w w:val="105"/>
        </w:rPr>
        <w:t xml:space="preserve"> </w:t>
      </w:r>
      <w:r>
        <w:rPr>
          <w:w w:val="105"/>
        </w:rPr>
        <w:t>quality</w:t>
      </w:r>
      <w:r>
        <w:rPr>
          <w:spacing w:val="39"/>
          <w:w w:val="105"/>
        </w:rPr>
        <w:t xml:space="preserve"> </w:t>
      </w:r>
      <w:r>
        <w:rPr>
          <w:w w:val="105"/>
        </w:rPr>
        <w:t>or</w:t>
      </w:r>
      <w:r>
        <w:rPr>
          <w:spacing w:val="40"/>
          <w:w w:val="105"/>
        </w:rPr>
        <w:t xml:space="preserve"> </w:t>
      </w:r>
      <w:r>
        <w:rPr>
          <w:w w:val="105"/>
        </w:rPr>
        <w:t>sampling</w:t>
      </w:r>
      <w:r>
        <w:rPr>
          <w:spacing w:val="39"/>
          <w:w w:val="105"/>
        </w:rPr>
        <w:t xml:space="preserve"> </w:t>
      </w:r>
      <w:r>
        <w:rPr>
          <w:w w:val="105"/>
        </w:rPr>
        <w:t>anisotropy</w:t>
      </w:r>
      <w:r>
        <w:rPr>
          <w:spacing w:val="40"/>
          <w:w w:val="105"/>
        </w:rPr>
        <w:t xml:space="preserve"> </w:t>
      </w:r>
      <w:r>
        <w:rPr>
          <w:w w:val="105"/>
        </w:rPr>
        <w:t>which</w:t>
      </w:r>
      <w:r>
        <w:rPr>
          <w:spacing w:val="40"/>
          <w:w w:val="105"/>
        </w:rPr>
        <w:t xml:space="preserve"> </w:t>
      </w:r>
      <w:r>
        <w:rPr>
          <w:spacing w:val="-2"/>
          <w:w w:val="105"/>
        </w:rPr>
        <w:t>limits</w:t>
      </w:r>
    </w:p>
    <w:p w14:paraId="79517FCB" w14:textId="77777777" w:rsidR="005F326E" w:rsidRDefault="005F326E">
      <w:pPr>
        <w:sectPr w:rsidR="005F326E" w:rsidSect="008C17C3">
          <w:pgSz w:w="12240" w:h="15840"/>
          <w:pgMar w:top="1320" w:right="0" w:bottom="280" w:left="940" w:header="720" w:footer="720" w:gutter="0"/>
          <w:cols w:space="720"/>
        </w:sectPr>
      </w:pPr>
    </w:p>
    <w:p w14:paraId="46A08A3A" w14:textId="77777777" w:rsidR="005F326E" w:rsidRDefault="00000000">
      <w:pPr>
        <w:pStyle w:val="BodyText"/>
        <w:spacing w:before="135"/>
      </w:pPr>
      <w:proofErr w:type="gramStart"/>
      <w:r>
        <w:rPr>
          <w:rFonts w:ascii="Arial"/>
          <w:w w:val="105"/>
          <w:sz w:val="12"/>
        </w:rPr>
        <w:lastRenderedPageBreak/>
        <w:t>144</w:t>
      </w:r>
      <w:r>
        <w:rPr>
          <w:rFonts w:ascii="Arial"/>
          <w:spacing w:val="48"/>
          <w:w w:val="105"/>
          <w:sz w:val="12"/>
        </w:rPr>
        <w:t xml:space="preserve">  </w:t>
      </w:r>
      <w:r>
        <w:rPr>
          <w:w w:val="105"/>
        </w:rPr>
        <w:t>its</w:t>
      </w:r>
      <w:proofErr w:type="gramEnd"/>
      <w:r>
        <w:rPr>
          <w:spacing w:val="8"/>
          <w:w w:val="105"/>
        </w:rPr>
        <w:t xml:space="preserve"> </w:t>
      </w:r>
      <w:r>
        <w:rPr>
          <w:w w:val="105"/>
        </w:rPr>
        <w:t>applicability</w:t>
      </w:r>
      <w:r>
        <w:rPr>
          <w:spacing w:val="7"/>
          <w:w w:val="105"/>
        </w:rPr>
        <w:t xml:space="preserve"> </w:t>
      </w:r>
      <w:r>
        <w:rPr>
          <w:w w:val="105"/>
        </w:rPr>
        <w:t>to</w:t>
      </w:r>
      <w:r>
        <w:rPr>
          <w:spacing w:val="6"/>
          <w:w w:val="105"/>
        </w:rPr>
        <w:t xml:space="preserve"> </w:t>
      </w:r>
      <w:r>
        <w:rPr>
          <w:w w:val="105"/>
        </w:rPr>
        <w:t>high</w:t>
      </w:r>
      <w:r>
        <w:rPr>
          <w:spacing w:val="6"/>
          <w:w w:val="105"/>
        </w:rPr>
        <w:t xml:space="preserve"> </w:t>
      </w:r>
      <w:r>
        <w:rPr>
          <w:w w:val="105"/>
        </w:rPr>
        <w:t>resolution</w:t>
      </w:r>
      <w:r>
        <w:rPr>
          <w:spacing w:val="7"/>
          <w:w w:val="105"/>
        </w:rPr>
        <w:t xml:space="preserve"> </w:t>
      </w:r>
      <w:r>
        <w:rPr>
          <w:w w:val="105"/>
        </w:rPr>
        <w:t>resources</w:t>
      </w:r>
      <w:r>
        <w:rPr>
          <w:spacing w:val="7"/>
          <w:w w:val="105"/>
        </w:rPr>
        <w:t xml:space="preserve"> </w:t>
      </w:r>
      <w:r>
        <w:rPr>
          <w:w w:val="105"/>
        </w:rPr>
        <w:t>(e.g.,</w:t>
      </w:r>
      <w:r>
        <w:rPr>
          <w:spacing w:val="7"/>
          <w:w w:val="105"/>
        </w:rPr>
        <w:t xml:space="preserve"> </w:t>
      </w:r>
      <w:r>
        <w:rPr>
          <w:w w:val="105"/>
        </w:rPr>
        <w:t>AllenCCFv3,</w:t>
      </w:r>
      <w:r>
        <w:rPr>
          <w:spacing w:val="8"/>
          <w:w w:val="105"/>
        </w:rPr>
        <w:t xml:space="preserve"> </w:t>
      </w:r>
      <w:proofErr w:type="spellStart"/>
      <w:r>
        <w:rPr>
          <w:w w:val="105"/>
        </w:rPr>
        <w:t>DevCCF</w:t>
      </w:r>
      <w:proofErr w:type="spellEnd"/>
      <w:r>
        <w:rPr>
          <w:w w:val="105"/>
        </w:rPr>
        <w:t>),</w:t>
      </w:r>
      <w:r>
        <w:rPr>
          <w:spacing w:val="6"/>
          <w:w w:val="105"/>
        </w:rPr>
        <w:t xml:space="preserve"> </w:t>
      </w:r>
      <w:r>
        <w:rPr>
          <w:w w:val="105"/>
        </w:rPr>
        <w:t>specifically</w:t>
      </w:r>
      <w:r>
        <w:rPr>
          <w:spacing w:val="7"/>
          <w:w w:val="105"/>
        </w:rPr>
        <w:t xml:space="preserve"> </w:t>
      </w:r>
      <w:r>
        <w:rPr>
          <w:spacing w:val="-4"/>
          <w:w w:val="105"/>
        </w:rPr>
        <w:t>with</w:t>
      </w:r>
    </w:p>
    <w:p w14:paraId="17E3BA19" w14:textId="77777777" w:rsidR="005F326E" w:rsidRDefault="00000000">
      <w:pPr>
        <w:pStyle w:val="BodyText"/>
        <w:spacing w:before="157"/>
      </w:pPr>
      <w:proofErr w:type="gramStart"/>
      <w:r>
        <w:rPr>
          <w:rFonts w:ascii="Arial"/>
          <w:w w:val="105"/>
          <w:sz w:val="12"/>
        </w:rPr>
        <w:t>145</w:t>
      </w:r>
      <w:r>
        <w:rPr>
          <w:rFonts w:ascii="Arial"/>
          <w:spacing w:val="59"/>
          <w:w w:val="105"/>
          <w:sz w:val="12"/>
        </w:rPr>
        <w:t xml:space="preserve">  </w:t>
      </w:r>
      <w:r>
        <w:rPr>
          <w:w w:val="105"/>
        </w:rPr>
        <w:t>respect</w:t>
      </w:r>
      <w:proofErr w:type="gramEnd"/>
      <w:r>
        <w:rPr>
          <w:spacing w:val="29"/>
          <w:w w:val="105"/>
        </w:rPr>
        <w:t xml:space="preserve"> </w:t>
      </w:r>
      <w:r>
        <w:rPr>
          <w:w w:val="105"/>
        </w:rPr>
        <w:t>to</w:t>
      </w:r>
      <w:r>
        <w:rPr>
          <w:spacing w:val="28"/>
          <w:w w:val="105"/>
        </w:rPr>
        <w:t xml:space="preserve"> </w:t>
      </w:r>
      <w:r>
        <w:rPr>
          <w:w w:val="105"/>
        </w:rPr>
        <w:t>the</w:t>
      </w:r>
      <w:r>
        <w:rPr>
          <w:spacing w:val="28"/>
          <w:w w:val="105"/>
        </w:rPr>
        <w:t xml:space="preserve"> </w:t>
      </w:r>
      <w:r>
        <w:rPr>
          <w:w w:val="105"/>
        </w:rPr>
        <w:t>corresponding</w:t>
      </w:r>
      <w:r>
        <w:rPr>
          <w:spacing w:val="28"/>
          <w:w w:val="105"/>
        </w:rPr>
        <w:t xml:space="preserve"> </w:t>
      </w:r>
      <w:r>
        <w:rPr>
          <w:w w:val="105"/>
        </w:rPr>
        <w:t>granular</w:t>
      </w:r>
      <w:r>
        <w:rPr>
          <w:spacing w:val="28"/>
          <w:w w:val="105"/>
        </w:rPr>
        <w:t xml:space="preserve"> </w:t>
      </w:r>
      <w:r>
        <w:rPr>
          <w:w w:val="105"/>
        </w:rPr>
        <w:t>brain</w:t>
      </w:r>
      <w:r>
        <w:rPr>
          <w:spacing w:val="28"/>
          <w:w w:val="105"/>
        </w:rPr>
        <w:t xml:space="preserve"> </w:t>
      </w:r>
      <w:r>
        <w:rPr>
          <w:w w:val="105"/>
        </w:rPr>
        <w:t>parcellations</w:t>
      </w:r>
      <w:r>
        <w:rPr>
          <w:spacing w:val="28"/>
          <w:w w:val="105"/>
        </w:rPr>
        <w:t xml:space="preserve"> </w:t>
      </w:r>
      <w:r>
        <w:rPr>
          <w:w w:val="105"/>
        </w:rPr>
        <w:t>derived</w:t>
      </w:r>
      <w:r>
        <w:rPr>
          <w:spacing w:val="29"/>
          <w:w w:val="105"/>
        </w:rPr>
        <w:t xml:space="preserve"> </w:t>
      </w:r>
      <w:r>
        <w:rPr>
          <w:w w:val="105"/>
        </w:rPr>
        <w:t>from</w:t>
      </w:r>
      <w:r>
        <w:rPr>
          <w:spacing w:val="28"/>
          <w:w w:val="105"/>
        </w:rPr>
        <w:t xml:space="preserve"> </w:t>
      </w:r>
      <w:r>
        <w:rPr>
          <w:w w:val="105"/>
        </w:rPr>
        <w:t>numerous</w:t>
      </w:r>
      <w:r>
        <w:rPr>
          <w:spacing w:val="29"/>
          <w:w w:val="105"/>
        </w:rPr>
        <w:t xml:space="preserve"> </w:t>
      </w:r>
      <w:r>
        <w:rPr>
          <w:w w:val="105"/>
        </w:rPr>
        <w:t>hours</w:t>
      </w:r>
      <w:r>
        <w:rPr>
          <w:spacing w:val="27"/>
          <w:w w:val="105"/>
        </w:rPr>
        <w:t xml:space="preserve"> </w:t>
      </w:r>
      <w:r>
        <w:rPr>
          <w:spacing w:val="-5"/>
          <w:w w:val="105"/>
        </w:rPr>
        <w:t>of</w:t>
      </w:r>
    </w:p>
    <w:p w14:paraId="1667218F" w14:textId="77777777" w:rsidR="005F326E" w:rsidRDefault="00000000">
      <w:pPr>
        <w:pStyle w:val="BodyText"/>
        <w:spacing w:before="158"/>
      </w:pPr>
      <w:proofErr w:type="gramStart"/>
      <w:r>
        <w:rPr>
          <w:rFonts w:ascii="Arial"/>
          <w:w w:val="105"/>
          <w:sz w:val="12"/>
        </w:rPr>
        <w:t>146</w:t>
      </w:r>
      <w:r>
        <w:rPr>
          <w:rFonts w:ascii="Arial"/>
          <w:spacing w:val="57"/>
          <w:w w:val="105"/>
          <w:sz w:val="12"/>
        </w:rPr>
        <w:t xml:space="preserve">  </w:t>
      </w:r>
      <w:r>
        <w:rPr>
          <w:w w:val="105"/>
        </w:rPr>
        <w:t>expert</w:t>
      </w:r>
      <w:proofErr w:type="gramEnd"/>
      <w:r>
        <w:rPr>
          <w:spacing w:val="9"/>
          <w:w w:val="105"/>
        </w:rPr>
        <w:t xml:space="preserve"> </w:t>
      </w:r>
      <w:r>
        <w:rPr>
          <w:w w:val="105"/>
        </w:rPr>
        <w:t>annotation</w:t>
      </w:r>
      <w:r>
        <w:rPr>
          <w:spacing w:val="9"/>
          <w:w w:val="105"/>
        </w:rPr>
        <w:t xml:space="preserve"> </w:t>
      </w:r>
      <w:r>
        <w:rPr>
          <w:w w:val="105"/>
        </w:rPr>
        <w:t>leveraging</w:t>
      </w:r>
      <w:r>
        <w:rPr>
          <w:spacing w:val="10"/>
          <w:w w:val="105"/>
        </w:rPr>
        <w:t xml:space="preserve"> </w:t>
      </w:r>
      <w:r>
        <w:rPr>
          <w:w w:val="105"/>
        </w:rPr>
        <w:t>multimodal</w:t>
      </w:r>
      <w:r>
        <w:rPr>
          <w:spacing w:val="8"/>
          <w:w w:val="105"/>
        </w:rPr>
        <w:t xml:space="preserve"> </w:t>
      </w:r>
      <w:r>
        <w:rPr>
          <w:w w:val="105"/>
        </w:rPr>
        <w:t>imaging</w:t>
      </w:r>
      <w:r>
        <w:rPr>
          <w:spacing w:val="9"/>
          <w:w w:val="105"/>
        </w:rPr>
        <w:t xml:space="preserve"> </w:t>
      </w:r>
      <w:r>
        <w:rPr>
          <w:spacing w:val="-2"/>
          <w:w w:val="105"/>
        </w:rPr>
        <w:t>resources.</w:t>
      </w:r>
    </w:p>
    <w:p w14:paraId="0D7F2193" w14:textId="7A81CAEB" w:rsidR="005F326E" w:rsidRDefault="00000000">
      <w:pPr>
        <w:pStyle w:val="BodyText"/>
        <w:spacing w:before="276"/>
      </w:pPr>
      <w:proofErr w:type="gramStart"/>
      <w:r>
        <w:rPr>
          <w:rFonts w:ascii="Arial"/>
          <w:w w:val="105"/>
          <w:sz w:val="12"/>
        </w:rPr>
        <w:t>147</w:t>
      </w:r>
      <w:r>
        <w:rPr>
          <w:rFonts w:ascii="Arial"/>
          <w:spacing w:val="51"/>
          <w:w w:val="105"/>
          <w:sz w:val="12"/>
        </w:rPr>
        <w:t xml:space="preserve">  </w:t>
      </w:r>
      <w:r>
        <w:rPr>
          <w:w w:val="105"/>
        </w:rPr>
        <w:t>Herein</w:t>
      </w:r>
      <w:proofErr w:type="gramEnd"/>
      <w:r>
        <w:rPr>
          <w:w w:val="105"/>
        </w:rPr>
        <w:t>,</w:t>
      </w:r>
      <w:r>
        <w:rPr>
          <w:spacing w:val="21"/>
          <w:w w:val="105"/>
        </w:rPr>
        <w:t xml:space="preserve"> </w:t>
      </w:r>
      <w:r>
        <w:rPr>
          <w:w w:val="105"/>
        </w:rPr>
        <w:t>we</w:t>
      </w:r>
      <w:r>
        <w:rPr>
          <w:spacing w:val="19"/>
          <w:w w:val="105"/>
        </w:rPr>
        <w:t xml:space="preserve"> </w:t>
      </w:r>
      <w:r>
        <w:rPr>
          <w:w w:val="105"/>
        </w:rPr>
        <w:t>introduce</w:t>
      </w:r>
      <w:r>
        <w:rPr>
          <w:spacing w:val="18"/>
          <w:w w:val="105"/>
        </w:rPr>
        <w:t xml:space="preserve"> </w:t>
      </w:r>
      <w:r>
        <w:rPr>
          <w:w w:val="105"/>
        </w:rPr>
        <w:t>a</w:t>
      </w:r>
      <w:r>
        <w:rPr>
          <w:spacing w:val="17"/>
          <w:w w:val="105"/>
        </w:rPr>
        <w:t xml:space="preserve"> </w:t>
      </w:r>
      <w:r>
        <w:rPr>
          <w:w w:val="105"/>
        </w:rPr>
        <w:t>mouse</w:t>
      </w:r>
      <w:r>
        <w:rPr>
          <w:spacing w:val="18"/>
          <w:w w:val="105"/>
        </w:rPr>
        <w:t xml:space="preserve"> </w:t>
      </w:r>
      <w:r>
        <w:rPr>
          <w:w w:val="105"/>
        </w:rPr>
        <w:t>brain</w:t>
      </w:r>
      <w:r>
        <w:rPr>
          <w:spacing w:val="18"/>
          <w:w w:val="105"/>
        </w:rPr>
        <w:t xml:space="preserve"> </w:t>
      </w:r>
      <w:r>
        <w:rPr>
          <w:w w:val="105"/>
        </w:rPr>
        <w:t>cortical</w:t>
      </w:r>
      <w:r>
        <w:rPr>
          <w:spacing w:val="18"/>
          <w:w w:val="105"/>
        </w:rPr>
        <w:t xml:space="preserve"> </w:t>
      </w:r>
      <w:r>
        <w:rPr>
          <w:w w:val="105"/>
        </w:rPr>
        <w:t>thickness</w:t>
      </w:r>
      <w:r>
        <w:rPr>
          <w:spacing w:val="19"/>
          <w:w w:val="105"/>
        </w:rPr>
        <w:t xml:space="preserve"> </w:t>
      </w:r>
      <w:r>
        <w:rPr>
          <w:w w:val="105"/>
        </w:rPr>
        <w:t>pipeline</w:t>
      </w:r>
      <w:r>
        <w:rPr>
          <w:spacing w:val="18"/>
          <w:w w:val="105"/>
        </w:rPr>
        <w:t xml:space="preserve"> </w:t>
      </w:r>
      <w:r>
        <w:rPr>
          <w:w w:val="105"/>
        </w:rPr>
        <w:t>for</w:t>
      </w:r>
      <w:r>
        <w:rPr>
          <w:spacing w:val="17"/>
          <w:w w:val="105"/>
        </w:rPr>
        <w:t xml:space="preserve"> </w:t>
      </w:r>
      <w:r>
        <w:rPr>
          <w:w w:val="105"/>
        </w:rPr>
        <w:t>T2-weighted</w:t>
      </w:r>
      <w:ins w:id="12" w:author="Gee, James C" w:date="2024-04-10T18:00:00Z">
        <w:r w:rsidR="00A45280">
          <w:rPr>
            <w:w w:val="105"/>
          </w:rPr>
          <w:t xml:space="preserve"> (T2-w)</w:t>
        </w:r>
      </w:ins>
      <w:r>
        <w:rPr>
          <w:spacing w:val="18"/>
          <w:w w:val="105"/>
        </w:rPr>
        <w:t xml:space="preserve"> </w:t>
      </w:r>
      <w:r>
        <w:rPr>
          <w:w w:val="105"/>
        </w:rPr>
        <w:t>MRI</w:t>
      </w:r>
      <w:r>
        <w:rPr>
          <w:spacing w:val="18"/>
          <w:w w:val="105"/>
        </w:rPr>
        <w:t xml:space="preserve"> </w:t>
      </w:r>
      <w:r>
        <w:rPr>
          <w:spacing w:val="-4"/>
          <w:w w:val="105"/>
        </w:rPr>
        <w:t>com-</w:t>
      </w:r>
    </w:p>
    <w:p w14:paraId="6137C7D6" w14:textId="77777777" w:rsidR="005F326E" w:rsidRDefault="00000000">
      <w:pPr>
        <w:pStyle w:val="BodyText"/>
        <w:spacing w:before="158"/>
      </w:pPr>
      <w:proofErr w:type="gramStart"/>
      <w:r>
        <w:rPr>
          <w:rFonts w:ascii="Arial"/>
          <w:w w:val="105"/>
          <w:sz w:val="12"/>
        </w:rPr>
        <w:t>148</w:t>
      </w:r>
      <w:r>
        <w:rPr>
          <w:rFonts w:ascii="Arial"/>
          <w:spacing w:val="51"/>
          <w:w w:val="105"/>
          <w:sz w:val="12"/>
        </w:rPr>
        <w:t xml:space="preserve">  </w:t>
      </w:r>
      <w:proofErr w:type="spellStart"/>
      <w:r>
        <w:rPr>
          <w:w w:val="105"/>
        </w:rPr>
        <w:t>prising</w:t>
      </w:r>
      <w:proofErr w:type="spellEnd"/>
      <w:proofErr w:type="gramEnd"/>
      <w:r>
        <w:rPr>
          <w:spacing w:val="16"/>
          <w:w w:val="105"/>
        </w:rPr>
        <w:t xml:space="preserve"> </w:t>
      </w:r>
      <w:r>
        <w:rPr>
          <w:w w:val="105"/>
        </w:rPr>
        <w:t>two</w:t>
      </w:r>
      <w:r>
        <w:rPr>
          <w:spacing w:val="15"/>
          <w:w w:val="105"/>
        </w:rPr>
        <w:t xml:space="preserve"> </w:t>
      </w:r>
      <w:r>
        <w:rPr>
          <w:w w:val="105"/>
        </w:rPr>
        <w:t>novel</w:t>
      </w:r>
      <w:r>
        <w:rPr>
          <w:spacing w:val="15"/>
          <w:w w:val="105"/>
        </w:rPr>
        <w:t xml:space="preserve"> </w:t>
      </w:r>
      <w:r>
        <w:rPr>
          <w:w w:val="105"/>
        </w:rPr>
        <w:t>deep</w:t>
      </w:r>
      <w:r>
        <w:rPr>
          <w:spacing w:val="15"/>
          <w:w w:val="105"/>
        </w:rPr>
        <w:t xml:space="preserve"> </w:t>
      </w:r>
      <w:r>
        <w:rPr>
          <w:w w:val="105"/>
        </w:rPr>
        <w:t>learning</w:t>
      </w:r>
      <w:r>
        <w:rPr>
          <w:spacing w:val="15"/>
          <w:w w:val="105"/>
        </w:rPr>
        <w:t xml:space="preserve"> </w:t>
      </w:r>
      <w:r>
        <w:rPr>
          <w:w w:val="105"/>
        </w:rPr>
        <w:t>components:</w:t>
      </w:r>
      <w:r>
        <w:rPr>
          <w:spacing w:val="48"/>
          <w:w w:val="105"/>
        </w:rPr>
        <w:t xml:space="preserve"> </w:t>
      </w:r>
      <w:r>
        <w:rPr>
          <w:w w:val="105"/>
        </w:rPr>
        <w:t>two-shot</w:t>
      </w:r>
      <w:r>
        <w:rPr>
          <w:spacing w:val="15"/>
          <w:w w:val="105"/>
        </w:rPr>
        <w:t xml:space="preserve"> </w:t>
      </w:r>
      <w:r>
        <w:rPr>
          <w:w w:val="105"/>
        </w:rPr>
        <w:t>learning</w:t>
      </w:r>
      <w:r>
        <w:rPr>
          <w:spacing w:val="15"/>
          <w:w w:val="105"/>
        </w:rPr>
        <w:t xml:space="preserve"> </w:t>
      </w:r>
      <w:r>
        <w:rPr>
          <w:w w:val="105"/>
        </w:rPr>
        <w:t>brain</w:t>
      </w:r>
      <w:r>
        <w:rPr>
          <w:spacing w:val="15"/>
          <w:w w:val="105"/>
        </w:rPr>
        <w:t xml:space="preserve"> </w:t>
      </w:r>
      <w:r>
        <w:rPr>
          <w:w w:val="105"/>
        </w:rPr>
        <w:t>extraction</w:t>
      </w:r>
      <w:r>
        <w:rPr>
          <w:spacing w:val="15"/>
          <w:w w:val="105"/>
        </w:rPr>
        <w:t xml:space="preserve"> </w:t>
      </w:r>
      <w:r>
        <w:rPr>
          <w:w w:val="105"/>
        </w:rPr>
        <w:t>from</w:t>
      </w:r>
      <w:r>
        <w:rPr>
          <w:spacing w:val="15"/>
          <w:w w:val="105"/>
        </w:rPr>
        <w:t xml:space="preserve"> </w:t>
      </w:r>
      <w:r>
        <w:rPr>
          <w:spacing w:val="-4"/>
          <w:w w:val="105"/>
        </w:rPr>
        <w:t>data</w:t>
      </w:r>
    </w:p>
    <w:p w14:paraId="33FA48DD" w14:textId="77777777" w:rsidR="005F326E" w:rsidRDefault="00000000">
      <w:pPr>
        <w:pStyle w:val="BodyText"/>
        <w:spacing w:before="142"/>
      </w:pPr>
      <w:proofErr w:type="gramStart"/>
      <w:r>
        <w:rPr>
          <w:rFonts w:ascii="Arial"/>
          <w:w w:val="105"/>
          <w:sz w:val="12"/>
        </w:rPr>
        <w:t>149</w:t>
      </w:r>
      <w:r>
        <w:rPr>
          <w:rFonts w:ascii="Arial"/>
          <w:spacing w:val="61"/>
          <w:w w:val="105"/>
          <w:sz w:val="12"/>
        </w:rPr>
        <w:t xml:space="preserve">  </w:t>
      </w:r>
      <w:r>
        <w:rPr>
          <w:w w:val="105"/>
        </w:rPr>
        <w:t>augmentation</w:t>
      </w:r>
      <w:proofErr w:type="gramEnd"/>
      <w:r>
        <w:rPr>
          <w:spacing w:val="31"/>
          <w:w w:val="105"/>
        </w:rPr>
        <w:t xml:space="preserve"> </w:t>
      </w:r>
      <w:r>
        <w:rPr>
          <w:w w:val="105"/>
        </w:rPr>
        <w:t>of</w:t>
      </w:r>
      <w:r>
        <w:rPr>
          <w:spacing w:val="31"/>
          <w:w w:val="105"/>
        </w:rPr>
        <w:t xml:space="preserve"> </w:t>
      </w:r>
      <w:r>
        <w:rPr>
          <w:w w:val="105"/>
        </w:rPr>
        <w:t>two</w:t>
      </w:r>
      <w:r>
        <w:rPr>
          <w:spacing w:val="31"/>
          <w:w w:val="105"/>
        </w:rPr>
        <w:t xml:space="preserve"> </w:t>
      </w:r>
      <w:proofErr w:type="spellStart"/>
      <w:r>
        <w:rPr>
          <w:w w:val="105"/>
        </w:rPr>
        <w:t>ANTsX</w:t>
      </w:r>
      <w:proofErr w:type="spellEnd"/>
      <w:r>
        <w:rPr>
          <w:spacing w:val="31"/>
          <w:w w:val="105"/>
        </w:rPr>
        <w:t xml:space="preserve"> </w:t>
      </w:r>
      <w:r>
        <w:rPr>
          <w:w w:val="105"/>
        </w:rPr>
        <w:t>templates</w:t>
      </w:r>
      <w:r>
        <w:rPr>
          <w:spacing w:val="31"/>
          <w:w w:val="105"/>
        </w:rPr>
        <w:t xml:space="preserve"> </w:t>
      </w:r>
      <w:r>
        <w:rPr>
          <w:w w:val="105"/>
        </w:rPr>
        <w:t>generated</w:t>
      </w:r>
      <w:r>
        <w:rPr>
          <w:spacing w:val="31"/>
          <w:w w:val="105"/>
        </w:rPr>
        <w:t xml:space="preserve"> </w:t>
      </w:r>
      <w:r>
        <w:rPr>
          <w:w w:val="105"/>
        </w:rPr>
        <w:t>from</w:t>
      </w:r>
      <w:r>
        <w:rPr>
          <w:spacing w:val="31"/>
          <w:w w:val="105"/>
        </w:rPr>
        <w:t xml:space="preserve"> </w:t>
      </w:r>
      <w:r>
        <w:rPr>
          <w:w w:val="105"/>
        </w:rPr>
        <w:t>two</w:t>
      </w:r>
      <w:r>
        <w:rPr>
          <w:spacing w:val="31"/>
          <w:w w:val="105"/>
        </w:rPr>
        <w:t xml:space="preserve"> </w:t>
      </w:r>
      <w:r>
        <w:rPr>
          <w:w w:val="105"/>
        </w:rPr>
        <w:t>open</w:t>
      </w:r>
      <w:r>
        <w:rPr>
          <w:spacing w:val="31"/>
          <w:w w:val="105"/>
        </w:rPr>
        <w:t xml:space="preserve"> </w:t>
      </w:r>
      <w:r>
        <w:rPr>
          <w:w w:val="105"/>
        </w:rPr>
        <w:t>datasets</w:t>
      </w:r>
      <w:r>
        <w:rPr>
          <w:w w:val="105"/>
          <w:position w:val="9"/>
          <w:sz w:val="16"/>
        </w:rPr>
        <w:t>57,58</w:t>
      </w:r>
      <w:r>
        <w:rPr>
          <w:spacing w:val="62"/>
          <w:w w:val="105"/>
          <w:position w:val="9"/>
          <w:sz w:val="16"/>
        </w:rPr>
        <w:t xml:space="preserve"> </w:t>
      </w:r>
      <w:r>
        <w:rPr>
          <w:w w:val="105"/>
        </w:rPr>
        <w:t>and</w:t>
      </w:r>
      <w:r>
        <w:rPr>
          <w:spacing w:val="31"/>
          <w:w w:val="105"/>
        </w:rPr>
        <w:t xml:space="preserve"> </w:t>
      </w:r>
      <w:r>
        <w:rPr>
          <w:spacing w:val="-2"/>
          <w:w w:val="105"/>
        </w:rPr>
        <w:t>single-</w:t>
      </w:r>
    </w:p>
    <w:p w14:paraId="23CA243F" w14:textId="15E05865" w:rsidR="005F326E" w:rsidRDefault="00000000">
      <w:pPr>
        <w:pStyle w:val="BodyText"/>
        <w:spacing w:before="157"/>
      </w:pPr>
      <w:proofErr w:type="gramStart"/>
      <w:r>
        <w:rPr>
          <w:rFonts w:ascii="Arial"/>
          <w:w w:val="105"/>
          <w:sz w:val="12"/>
        </w:rPr>
        <w:t>150</w:t>
      </w:r>
      <w:r>
        <w:rPr>
          <w:rFonts w:ascii="Arial"/>
          <w:spacing w:val="58"/>
          <w:w w:val="105"/>
          <w:sz w:val="12"/>
        </w:rPr>
        <w:t xml:space="preserve">  </w:t>
      </w:r>
      <w:r>
        <w:rPr>
          <w:w w:val="105"/>
        </w:rPr>
        <w:t>shot</w:t>
      </w:r>
      <w:proofErr w:type="gramEnd"/>
      <w:r>
        <w:rPr>
          <w:spacing w:val="1"/>
          <w:w w:val="105"/>
        </w:rPr>
        <w:t xml:space="preserve"> </w:t>
      </w:r>
      <w:r>
        <w:rPr>
          <w:w w:val="105"/>
        </w:rPr>
        <w:t>br</w:t>
      </w:r>
      <w:ins w:id="13" w:author="Gee, James C" w:date="2024-04-10T18:00:00Z">
        <w:r w:rsidR="00A45280">
          <w:rPr>
            <w:w w:val="105"/>
          </w:rPr>
          <w:t>ai</w:t>
        </w:r>
      </w:ins>
      <w:del w:id="14" w:author="Gee, James C" w:date="2024-04-10T18:00:00Z">
        <w:r w:rsidDel="00A45280">
          <w:rPr>
            <w:w w:val="105"/>
          </w:rPr>
          <w:delText>ia</w:delText>
        </w:r>
      </w:del>
      <w:r>
        <w:rPr>
          <w:w w:val="105"/>
        </w:rPr>
        <w:t>n parcellation</w:t>
      </w:r>
      <w:r>
        <w:rPr>
          <w:spacing w:val="1"/>
          <w:w w:val="105"/>
        </w:rPr>
        <w:t xml:space="preserve"> </w:t>
      </w:r>
      <w:r>
        <w:rPr>
          <w:w w:val="105"/>
        </w:rPr>
        <w:t>derived from the AllenCCFv3</w:t>
      </w:r>
      <w:r>
        <w:rPr>
          <w:spacing w:val="1"/>
          <w:w w:val="105"/>
        </w:rPr>
        <w:t xml:space="preserve"> </w:t>
      </w:r>
      <w:proofErr w:type="spellStart"/>
      <w:r>
        <w:rPr>
          <w:w w:val="105"/>
        </w:rPr>
        <w:t>labelings</w:t>
      </w:r>
      <w:proofErr w:type="spellEnd"/>
      <w:r>
        <w:rPr>
          <w:w w:val="105"/>
        </w:rPr>
        <w:t xml:space="preserve"> mapped to the</w:t>
      </w:r>
      <w:r>
        <w:rPr>
          <w:spacing w:val="1"/>
          <w:w w:val="105"/>
        </w:rPr>
        <w:t xml:space="preserve"> </w:t>
      </w:r>
      <w:r>
        <w:rPr>
          <w:spacing w:val="-2"/>
          <w:w w:val="105"/>
        </w:rPr>
        <w:t>corresponding</w:t>
      </w:r>
    </w:p>
    <w:p w14:paraId="1CDD5630" w14:textId="77777777" w:rsidR="005F326E" w:rsidRDefault="00000000">
      <w:pPr>
        <w:pStyle w:val="BodyText"/>
        <w:spacing w:before="158"/>
      </w:pPr>
      <w:proofErr w:type="gramStart"/>
      <w:r>
        <w:rPr>
          <w:rFonts w:ascii="Arial"/>
          <w:w w:val="105"/>
          <w:sz w:val="12"/>
        </w:rPr>
        <w:t>151</w:t>
      </w:r>
      <w:r>
        <w:rPr>
          <w:rFonts w:ascii="Arial"/>
          <w:spacing w:val="62"/>
          <w:w w:val="105"/>
          <w:sz w:val="12"/>
        </w:rPr>
        <w:t xml:space="preserve">  </w:t>
      </w:r>
      <w:proofErr w:type="spellStart"/>
      <w:r>
        <w:rPr>
          <w:w w:val="105"/>
        </w:rPr>
        <w:t>DevCCF</w:t>
      </w:r>
      <w:proofErr w:type="spellEnd"/>
      <w:proofErr w:type="gramEnd"/>
      <w:r>
        <w:rPr>
          <w:spacing w:val="10"/>
          <w:w w:val="105"/>
        </w:rPr>
        <w:t xml:space="preserve"> </w:t>
      </w:r>
      <w:r>
        <w:rPr>
          <w:w w:val="105"/>
        </w:rPr>
        <w:t>P56</w:t>
      </w:r>
      <w:r>
        <w:rPr>
          <w:spacing w:val="8"/>
          <w:w w:val="105"/>
        </w:rPr>
        <w:t xml:space="preserve"> </w:t>
      </w:r>
      <w:r>
        <w:rPr>
          <w:w w:val="105"/>
        </w:rPr>
        <w:t>T2-w</w:t>
      </w:r>
      <w:r>
        <w:rPr>
          <w:spacing w:val="8"/>
          <w:w w:val="105"/>
        </w:rPr>
        <w:t xml:space="preserve"> </w:t>
      </w:r>
      <w:r>
        <w:rPr>
          <w:w w:val="105"/>
        </w:rPr>
        <w:t>component.</w:t>
      </w:r>
      <w:r>
        <w:rPr>
          <w:spacing w:val="38"/>
          <w:w w:val="105"/>
        </w:rPr>
        <w:t xml:space="preserve"> </w:t>
      </w:r>
      <w:r>
        <w:rPr>
          <w:w w:val="105"/>
        </w:rPr>
        <w:t>Although</w:t>
      </w:r>
      <w:r>
        <w:rPr>
          <w:spacing w:val="9"/>
          <w:w w:val="105"/>
        </w:rPr>
        <w:t xml:space="preserve"> </w:t>
      </w:r>
      <w:r>
        <w:rPr>
          <w:w w:val="105"/>
        </w:rPr>
        <w:t>we</w:t>
      </w:r>
      <w:r>
        <w:rPr>
          <w:spacing w:val="9"/>
          <w:w w:val="105"/>
        </w:rPr>
        <w:t xml:space="preserve"> </w:t>
      </w:r>
      <w:r>
        <w:rPr>
          <w:w w:val="105"/>
        </w:rPr>
        <w:t>anticipate</w:t>
      </w:r>
      <w:r>
        <w:rPr>
          <w:spacing w:val="8"/>
          <w:w w:val="105"/>
        </w:rPr>
        <w:t xml:space="preserve"> </w:t>
      </w:r>
      <w:r>
        <w:rPr>
          <w:w w:val="105"/>
        </w:rPr>
        <w:t>that</w:t>
      </w:r>
      <w:r>
        <w:rPr>
          <w:spacing w:val="9"/>
          <w:w w:val="105"/>
        </w:rPr>
        <w:t xml:space="preserve"> </w:t>
      </w:r>
      <w:r>
        <w:rPr>
          <w:w w:val="105"/>
        </w:rPr>
        <w:t>this</w:t>
      </w:r>
      <w:r>
        <w:rPr>
          <w:spacing w:val="9"/>
          <w:w w:val="105"/>
        </w:rPr>
        <w:t xml:space="preserve"> </w:t>
      </w:r>
      <w:r>
        <w:rPr>
          <w:w w:val="105"/>
        </w:rPr>
        <w:t>cortical</w:t>
      </w:r>
      <w:r>
        <w:rPr>
          <w:spacing w:val="9"/>
          <w:w w:val="105"/>
        </w:rPr>
        <w:t xml:space="preserve"> </w:t>
      </w:r>
      <w:r>
        <w:rPr>
          <w:w w:val="105"/>
        </w:rPr>
        <w:t>thickness</w:t>
      </w:r>
      <w:r>
        <w:rPr>
          <w:spacing w:val="9"/>
          <w:w w:val="105"/>
        </w:rPr>
        <w:t xml:space="preserve"> </w:t>
      </w:r>
      <w:r>
        <w:rPr>
          <w:spacing w:val="-2"/>
          <w:w w:val="105"/>
        </w:rPr>
        <w:t>pipeline</w:t>
      </w:r>
    </w:p>
    <w:p w14:paraId="724025FC" w14:textId="77777777" w:rsidR="005F326E" w:rsidRDefault="00000000">
      <w:pPr>
        <w:pStyle w:val="BodyText"/>
        <w:spacing w:before="157"/>
      </w:pPr>
      <w:proofErr w:type="gramStart"/>
      <w:r>
        <w:rPr>
          <w:rFonts w:ascii="Arial"/>
          <w:w w:val="105"/>
          <w:sz w:val="12"/>
        </w:rPr>
        <w:t>152</w:t>
      </w:r>
      <w:r>
        <w:rPr>
          <w:rFonts w:ascii="Arial"/>
          <w:spacing w:val="52"/>
          <w:w w:val="105"/>
          <w:sz w:val="12"/>
        </w:rPr>
        <w:t xml:space="preserve">  </w:t>
      </w:r>
      <w:r>
        <w:rPr>
          <w:w w:val="105"/>
        </w:rPr>
        <w:t>will</w:t>
      </w:r>
      <w:proofErr w:type="gramEnd"/>
      <w:r>
        <w:rPr>
          <w:spacing w:val="25"/>
          <w:w w:val="105"/>
        </w:rPr>
        <w:t xml:space="preserve"> </w:t>
      </w:r>
      <w:r>
        <w:rPr>
          <w:w w:val="105"/>
        </w:rPr>
        <w:t>be</w:t>
      </w:r>
      <w:r>
        <w:rPr>
          <w:spacing w:val="24"/>
          <w:w w:val="105"/>
        </w:rPr>
        <w:t xml:space="preserve"> </w:t>
      </w:r>
      <w:r>
        <w:rPr>
          <w:w w:val="105"/>
        </w:rPr>
        <w:t>beneficial</w:t>
      </w:r>
      <w:r>
        <w:rPr>
          <w:spacing w:val="24"/>
          <w:w w:val="105"/>
        </w:rPr>
        <w:t xml:space="preserve"> </w:t>
      </w:r>
      <w:r>
        <w:rPr>
          <w:w w:val="105"/>
        </w:rPr>
        <w:t>to</w:t>
      </w:r>
      <w:r>
        <w:rPr>
          <w:spacing w:val="24"/>
          <w:w w:val="105"/>
        </w:rPr>
        <w:t xml:space="preserve"> </w:t>
      </w:r>
      <w:r>
        <w:rPr>
          <w:w w:val="105"/>
        </w:rPr>
        <w:t>the</w:t>
      </w:r>
      <w:r>
        <w:rPr>
          <w:spacing w:val="24"/>
          <w:w w:val="105"/>
        </w:rPr>
        <w:t xml:space="preserve"> </w:t>
      </w:r>
      <w:r>
        <w:rPr>
          <w:w w:val="105"/>
        </w:rPr>
        <w:t>research</w:t>
      </w:r>
      <w:r>
        <w:rPr>
          <w:spacing w:val="24"/>
          <w:w w:val="105"/>
        </w:rPr>
        <w:t xml:space="preserve"> </w:t>
      </w:r>
      <w:r>
        <w:rPr>
          <w:w w:val="105"/>
        </w:rPr>
        <w:t>community,</w:t>
      </w:r>
      <w:r>
        <w:rPr>
          <w:spacing w:val="29"/>
          <w:w w:val="105"/>
        </w:rPr>
        <w:t xml:space="preserve"> </w:t>
      </w:r>
      <w:r>
        <w:rPr>
          <w:w w:val="105"/>
        </w:rPr>
        <w:t>this</w:t>
      </w:r>
      <w:r>
        <w:rPr>
          <w:spacing w:val="25"/>
          <w:w w:val="105"/>
        </w:rPr>
        <w:t xml:space="preserve"> </w:t>
      </w:r>
      <w:r>
        <w:rPr>
          <w:w w:val="105"/>
        </w:rPr>
        <w:t>work</w:t>
      </w:r>
      <w:r>
        <w:rPr>
          <w:spacing w:val="23"/>
          <w:w w:val="105"/>
        </w:rPr>
        <w:t xml:space="preserve"> </w:t>
      </w:r>
      <w:r>
        <w:rPr>
          <w:w w:val="105"/>
        </w:rPr>
        <w:t>demonstrates</w:t>
      </w:r>
      <w:r>
        <w:rPr>
          <w:spacing w:val="25"/>
          <w:w w:val="105"/>
        </w:rPr>
        <w:t xml:space="preserve"> </w:t>
      </w:r>
      <w:r>
        <w:rPr>
          <w:w w:val="105"/>
        </w:rPr>
        <w:t>more</w:t>
      </w:r>
      <w:r>
        <w:rPr>
          <w:spacing w:val="24"/>
          <w:w w:val="105"/>
        </w:rPr>
        <w:t xml:space="preserve"> </w:t>
      </w:r>
      <w:r>
        <w:rPr>
          <w:w w:val="105"/>
        </w:rPr>
        <w:t>generally</w:t>
      </w:r>
      <w:r>
        <w:rPr>
          <w:spacing w:val="24"/>
          <w:w w:val="105"/>
        </w:rPr>
        <w:t xml:space="preserve"> </w:t>
      </w:r>
      <w:r>
        <w:rPr>
          <w:spacing w:val="-5"/>
          <w:w w:val="105"/>
        </w:rPr>
        <w:t>how</w:t>
      </w:r>
    </w:p>
    <w:p w14:paraId="21FE1761" w14:textId="77777777" w:rsidR="005F326E" w:rsidRDefault="00000000">
      <w:pPr>
        <w:pStyle w:val="BodyText"/>
        <w:spacing w:before="158"/>
      </w:pPr>
      <w:proofErr w:type="gramStart"/>
      <w:r>
        <w:rPr>
          <w:rFonts w:ascii="Arial"/>
          <w:w w:val="105"/>
          <w:sz w:val="12"/>
        </w:rPr>
        <w:t>153</w:t>
      </w:r>
      <w:r>
        <w:rPr>
          <w:rFonts w:ascii="Arial"/>
          <w:spacing w:val="42"/>
          <w:w w:val="105"/>
          <w:sz w:val="12"/>
        </w:rPr>
        <w:t xml:space="preserve">  </w:t>
      </w:r>
      <w:r>
        <w:rPr>
          <w:w w:val="105"/>
        </w:rPr>
        <w:t>one</w:t>
      </w:r>
      <w:proofErr w:type="gramEnd"/>
      <w:r>
        <w:rPr>
          <w:spacing w:val="-7"/>
          <w:w w:val="105"/>
        </w:rPr>
        <w:t xml:space="preserve"> </w:t>
      </w:r>
      <w:r>
        <w:rPr>
          <w:w w:val="105"/>
        </w:rPr>
        <w:t>can</w:t>
      </w:r>
      <w:r>
        <w:rPr>
          <w:spacing w:val="-8"/>
          <w:w w:val="105"/>
        </w:rPr>
        <w:t xml:space="preserve"> </w:t>
      </w:r>
      <w:r>
        <w:rPr>
          <w:w w:val="105"/>
        </w:rPr>
        <w:t>leverage</w:t>
      </w:r>
      <w:r>
        <w:rPr>
          <w:spacing w:val="-9"/>
          <w:w w:val="105"/>
        </w:rPr>
        <w:t xml:space="preserve"> </w:t>
      </w:r>
      <w:proofErr w:type="spellStart"/>
      <w:r>
        <w:rPr>
          <w:w w:val="105"/>
        </w:rPr>
        <w:t>ANTsX</w:t>
      </w:r>
      <w:proofErr w:type="spellEnd"/>
      <w:r>
        <w:rPr>
          <w:spacing w:val="-9"/>
          <w:w w:val="105"/>
        </w:rPr>
        <w:t xml:space="preserve"> </w:t>
      </w:r>
      <w:r>
        <w:rPr>
          <w:w w:val="105"/>
        </w:rPr>
        <w:t>tools</w:t>
      </w:r>
      <w:r>
        <w:rPr>
          <w:spacing w:val="-8"/>
          <w:w w:val="105"/>
        </w:rPr>
        <w:t xml:space="preserve"> </w:t>
      </w:r>
      <w:r>
        <w:rPr>
          <w:w w:val="105"/>
        </w:rPr>
        <w:t>for</w:t>
      </w:r>
      <w:r>
        <w:rPr>
          <w:spacing w:val="-8"/>
          <w:w w:val="105"/>
        </w:rPr>
        <w:t xml:space="preserve"> </w:t>
      </w:r>
      <w:r>
        <w:rPr>
          <w:w w:val="105"/>
        </w:rPr>
        <w:t>developing</w:t>
      </w:r>
      <w:r>
        <w:rPr>
          <w:spacing w:val="-8"/>
          <w:w w:val="105"/>
        </w:rPr>
        <w:t xml:space="preserve"> </w:t>
      </w:r>
      <w:r>
        <w:rPr>
          <w:w w:val="105"/>
        </w:rPr>
        <w:t>tailored</w:t>
      </w:r>
      <w:r>
        <w:rPr>
          <w:spacing w:val="-9"/>
          <w:w w:val="105"/>
        </w:rPr>
        <w:t xml:space="preserve"> </w:t>
      </w:r>
      <w:r>
        <w:rPr>
          <w:w w:val="105"/>
        </w:rPr>
        <w:t>brain</w:t>
      </w:r>
      <w:r>
        <w:rPr>
          <w:spacing w:val="-8"/>
          <w:w w:val="105"/>
        </w:rPr>
        <w:t xml:space="preserve"> </w:t>
      </w:r>
      <w:r>
        <w:rPr>
          <w:w w:val="105"/>
        </w:rPr>
        <w:t>parcellation</w:t>
      </w:r>
      <w:r>
        <w:rPr>
          <w:spacing w:val="-9"/>
          <w:w w:val="105"/>
        </w:rPr>
        <w:t xml:space="preserve"> </w:t>
      </w:r>
      <w:r>
        <w:rPr>
          <w:w w:val="105"/>
        </w:rPr>
        <w:t>schemes</w:t>
      </w:r>
      <w:r>
        <w:rPr>
          <w:spacing w:val="-8"/>
          <w:w w:val="105"/>
        </w:rPr>
        <w:t xml:space="preserve"> </w:t>
      </w:r>
      <w:r>
        <w:rPr>
          <w:w w:val="105"/>
        </w:rPr>
        <w:t>using</w:t>
      </w:r>
      <w:r>
        <w:rPr>
          <w:spacing w:val="-9"/>
          <w:w w:val="105"/>
        </w:rPr>
        <w:t xml:space="preserve"> </w:t>
      </w:r>
      <w:r>
        <w:rPr>
          <w:spacing w:val="-2"/>
          <w:w w:val="105"/>
        </w:rPr>
        <w:t>these</w:t>
      </w:r>
    </w:p>
    <w:p w14:paraId="2BD3AE32" w14:textId="77777777" w:rsidR="005F326E" w:rsidRDefault="00000000">
      <w:pPr>
        <w:pStyle w:val="BodyText"/>
        <w:spacing w:before="142"/>
        <w:rPr>
          <w:sz w:val="16"/>
        </w:rPr>
      </w:pPr>
      <w:proofErr w:type="gramStart"/>
      <w:r>
        <w:rPr>
          <w:rFonts w:ascii="Arial"/>
          <w:w w:val="105"/>
          <w:sz w:val="12"/>
        </w:rPr>
        <w:t>154</w:t>
      </w:r>
      <w:r>
        <w:rPr>
          <w:rFonts w:ascii="Arial"/>
          <w:spacing w:val="57"/>
          <w:w w:val="105"/>
          <w:sz w:val="12"/>
        </w:rPr>
        <w:t xml:space="preserve">  </w:t>
      </w:r>
      <w:r>
        <w:rPr>
          <w:w w:val="105"/>
        </w:rPr>
        <w:t>publicly</w:t>
      </w:r>
      <w:proofErr w:type="gramEnd"/>
      <w:r>
        <w:rPr>
          <w:spacing w:val="35"/>
          <w:w w:val="105"/>
        </w:rPr>
        <w:t xml:space="preserve"> </w:t>
      </w:r>
      <w:r>
        <w:rPr>
          <w:w w:val="105"/>
        </w:rPr>
        <w:t>available</w:t>
      </w:r>
      <w:r>
        <w:rPr>
          <w:spacing w:val="33"/>
          <w:w w:val="105"/>
        </w:rPr>
        <w:t xml:space="preserve"> </w:t>
      </w:r>
      <w:r>
        <w:rPr>
          <w:w w:val="105"/>
        </w:rPr>
        <w:t>resources.</w:t>
      </w:r>
      <w:r>
        <w:rPr>
          <w:spacing w:val="79"/>
          <w:w w:val="150"/>
        </w:rPr>
        <w:t xml:space="preserve"> </w:t>
      </w:r>
      <w:r>
        <w:rPr>
          <w:w w:val="105"/>
        </w:rPr>
        <w:t>Evaluation</w:t>
      </w:r>
      <w:r>
        <w:rPr>
          <w:spacing w:val="34"/>
          <w:w w:val="105"/>
        </w:rPr>
        <w:t xml:space="preserve"> </w:t>
      </w:r>
      <w:r>
        <w:rPr>
          <w:w w:val="105"/>
        </w:rPr>
        <w:t>is</w:t>
      </w:r>
      <w:r>
        <w:rPr>
          <w:spacing w:val="33"/>
          <w:w w:val="105"/>
        </w:rPr>
        <w:t xml:space="preserve"> </w:t>
      </w:r>
      <w:r>
        <w:rPr>
          <w:w w:val="105"/>
        </w:rPr>
        <w:t>performed</w:t>
      </w:r>
      <w:r>
        <w:rPr>
          <w:spacing w:val="34"/>
          <w:w w:val="105"/>
        </w:rPr>
        <w:t xml:space="preserve"> </w:t>
      </w:r>
      <w:r>
        <w:rPr>
          <w:w w:val="105"/>
        </w:rPr>
        <w:t>on</w:t>
      </w:r>
      <w:r>
        <w:rPr>
          <w:spacing w:val="33"/>
          <w:w w:val="105"/>
        </w:rPr>
        <w:t xml:space="preserve"> </w:t>
      </w:r>
      <w:r>
        <w:rPr>
          <w:w w:val="105"/>
        </w:rPr>
        <w:t>an</w:t>
      </w:r>
      <w:r>
        <w:rPr>
          <w:spacing w:val="34"/>
          <w:w w:val="105"/>
        </w:rPr>
        <w:t xml:space="preserve"> </w:t>
      </w:r>
      <w:r>
        <w:rPr>
          <w:w w:val="105"/>
        </w:rPr>
        <w:t>independent</w:t>
      </w:r>
      <w:r>
        <w:rPr>
          <w:spacing w:val="33"/>
          <w:w w:val="105"/>
        </w:rPr>
        <w:t xml:space="preserve"> </w:t>
      </w:r>
      <w:r>
        <w:rPr>
          <w:w w:val="105"/>
        </w:rPr>
        <w:t>open</w:t>
      </w:r>
      <w:r>
        <w:rPr>
          <w:spacing w:val="33"/>
          <w:w w:val="105"/>
        </w:rPr>
        <w:t xml:space="preserve"> </w:t>
      </w:r>
      <w:commentRangeStart w:id="15"/>
      <w:commentRangeStart w:id="16"/>
      <w:r>
        <w:rPr>
          <w:w w:val="105"/>
        </w:rPr>
        <w:t>data</w:t>
      </w:r>
      <w:r>
        <w:rPr>
          <w:spacing w:val="34"/>
          <w:w w:val="105"/>
        </w:rPr>
        <w:t xml:space="preserve"> </w:t>
      </w:r>
      <w:r>
        <w:rPr>
          <w:spacing w:val="-2"/>
          <w:w w:val="105"/>
        </w:rPr>
        <w:t>set</w:t>
      </w:r>
      <w:commentRangeEnd w:id="15"/>
      <w:r w:rsidR="00A45280">
        <w:rPr>
          <w:rStyle w:val="CommentReference"/>
        </w:rPr>
        <w:commentReference w:id="15"/>
      </w:r>
      <w:commentRangeEnd w:id="16"/>
      <w:r w:rsidR="00431D0F">
        <w:rPr>
          <w:rStyle w:val="CommentReference"/>
        </w:rPr>
        <w:commentReference w:id="16"/>
      </w:r>
      <w:proofErr w:type="gramStart"/>
      <w:r>
        <w:rPr>
          <w:spacing w:val="-2"/>
          <w:w w:val="105"/>
          <w:position w:val="9"/>
          <w:sz w:val="16"/>
        </w:rPr>
        <w:t>59</w:t>
      </w:r>
      <w:proofErr w:type="gramEnd"/>
    </w:p>
    <w:p w14:paraId="72CE725A" w14:textId="77777777" w:rsidR="005F326E" w:rsidRDefault="00000000">
      <w:pPr>
        <w:pStyle w:val="BodyText"/>
        <w:spacing w:before="157"/>
      </w:pPr>
      <w:proofErr w:type="gramStart"/>
      <w:r>
        <w:rPr>
          <w:rFonts w:ascii="Arial"/>
          <w:w w:val="105"/>
          <w:sz w:val="12"/>
        </w:rPr>
        <w:t>155</w:t>
      </w:r>
      <w:r>
        <w:rPr>
          <w:rFonts w:ascii="Arial"/>
          <w:spacing w:val="46"/>
          <w:w w:val="105"/>
          <w:sz w:val="12"/>
        </w:rPr>
        <w:t xml:space="preserve">  </w:t>
      </w:r>
      <w:r>
        <w:rPr>
          <w:w w:val="105"/>
        </w:rPr>
        <w:t>comprising</w:t>
      </w:r>
      <w:proofErr w:type="gramEnd"/>
      <w:r>
        <w:rPr>
          <w:spacing w:val="-1"/>
          <w:w w:val="105"/>
        </w:rPr>
        <w:t xml:space="preserve"> </w:t>
      </w:r>
      <w:r>
        <w:rPr>
          <w:w w:val="105"/>
        </w:rPr>
        <w:t>longitudinal</w:t>
      </w:r>
      <w:r>
        <w:rPr>
          <w:spacing w:val="1"/>
          <w:w w:val="105"/>
        </w:rPr>
        <w:t xml:space="preserve"> </w:t>
      </w:r>
      <w:r>
        <w:rPr>
          <w:w w:val="105"/>
        </w:rPr>
        <w:t>acquisitions</w:t>
      </w:r>
      <w:r>
        <w:rPr>
          <w:spacing w:val="1"/>
          <w:w w:val="105"/>
        </w:rPr>
        <w:t xml:space="preserve"> </w:t>
      </w:r>
      <w:r>
        <w:rPr>
          <w:w w:val="105"/>
        </w:rPr>
        <w:t>of</w:t>
      </w:r>
      <w:r>
        <w:rPr>
          <w:spacing w:val="1"/>
          <w:w w:val="105"/>
        </w:rPr>
        <w:t xml:space="preserve"> </w:t>
      </w:r>
      <w:r>
        <w:rPr>
          <w:w w:val="105"/>
        </w:rPr>
        <w:t xml:space="preserve">multiple </w:t>
      </w:r>
      <w:r>
        <w:rPr>
          <w:spacing w:val="-2"/>
          <w:w w:val="105"/>
        </w:rPr>
        <w:t>specimens.</w:t>
      </w:r>
    </w:p>
    <w:p w14:paraId="7505DDC1" w14:textId="77777777" w:rsidR="005F326E" w:rsidRDefault="005F326E">
      <w:pPr>
        <w:sectPr w:rsidR="005F326E" w:rsidSect="008C17C3">
          <w:pgSz w:w="12240" w:h="15840"/>
          <w:pgMar w:top="1320" w:right="0" w:bottom="280" w:left="940" w:header="720" w:footer="720" w:gutter="0"/>
          <w:cols w:space="720"/>
        </w:sectPr>
      </w:pPr>
    </w:p>
    <w:p w14:paraId="7D192713" w14:textId="77777777" w:rsidR="005F326E" w:rsidRDefault="00000000">
      <w:pPr>
        <w:tabs>
          <w:tab w:val="left" w:pos="1080"/>
        </w:tabs>
        <w:spacing w:before="161"/>
        <w:ind w:left="110"/>
        <w:rPr>
          <w:b/>
          <w:sz w:val="34"/>
        </w:rPr>
      </w:pPr>
      <w:r>
        <w:rPr>
          <w:rFonts w:ascii="Arial"/>
          <w:w w:val="110"/>
          <w:sz w:val="12"/>
        </w:rPr>
        <w:lastRenderedPageBreak/>
        <w:t>156</w:t>
      </w:r>
      <w:r>
        <w:rPr>
          <w:rFonts w:ascii="Arial"/>
          <w:spacing w:val="131"/>
          <w:w w:val="110"/>
          <w:sz w:val="12"/>
        </w:rPr>
        <w:t xml:space="preserve"> </w:t>
      </w:r>
      <w:bookmarkStart w:id="17" w:name="Results"/>
      <w:bookmarkEnd w:id="17"/>
      <w:r>
        <w:rPr>
          <w:b/>
          <w:spacing w:val="-10"/>
          <w:w w:val="110"/>
          <w:sz w:val="34"/>
        </w:rPr>
        <w:t>2</w:t>
      </w:r>
      <w:r>
        <w:rPr>
          <w:b/>
          <w:sz w:val="34"/>
        </w:rPr>
        <w:tab/>
      </w:r>
      <w:r>
        <w:rPr>
          <w:b/>
          <w:spacing w:val="-2"/>
          <w:w w:val="110"/>
          <w:sz w:val="34"/>
        </w:rPr>
        <w:t>Results</w:t>
      </w:r>
    </w:p>
    <w:p w14:paraId="48FD0EBF" w14:textId="77777777" w:rsidR="005F326E" w:rsidRDefault="005F326E">
      <w:pPr>
        <w:pStyle w:val="BodyText"/>
        <w:ind w:left="0"/>
        <w:rPr>
          <w:b/>
          <w:sz w:val="20"/>
        </w:rPr>
      </w:pPr>
    </w:p>
    <w:p w14:paraId="2F2B7F31" w14:textId="77777777" w:rsidR="005F326E" w:rsidRDefault="00000000">
      <w:pPr>
        <w:pStyle w:val="BodyText"/>
        <w:spacing w:before="10"/>
        <w:ind w:left="0"/>
        <w:rPr>
          <w:b/>
          <w:sz w:val="25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96032" behindDoc="1" locked="0" layoutInCell="1" allowOverlap="1" wp14:anchorId="6E320C34" wp14:editId="110B1FD4">
                <wp:simplePos x="0" y="0"/>
                <wp:positionH relativeFrom="page">
                  <wp:posOffset>1026597</wp:posOffset>
                </wp:positionH>
                <wp:positionV relativeFrom="paragraph">
                  <wp:posOffset>204699</wp:posOffset>
                </wp:positionV>
                <wp:extent cx="2820670" cy="3949700"/>
                <wp:effectExtent l="0" t="0" r="0" b="0"/>
                <wp:wrapTopAndBottom/>
                <wp:docPr id="22" name="Group 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820670" cy="3949700"/>
                          <a:chOff x="0" y="0"/>
                          <a:chExt cx="2820670" cy="3949700"/>
                        </a:xfrm>
                      </wpg:grpSpPr>
                      <pic:pic xmlns:pic="http://schemas.openxmlformats.org/drawingml/2006/picture">
                        <pic:nvPicPr>
                          <pic:cNvPr id="23" name="Image 23"/>
                          <pic:cNvPicPr/>
                        </pic:nvPicPr>
                        <pic:blipFill>
                          <a:blip r:embed="rId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20122" cy="39494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" name="Graphic 24"/>
                        <wps:cNvSpPr/>
                        <wps:spPr>
                          <a:xfrm>
                            <a:off x="28154" y="28339"/>
                            <a:ext cx="2693035" cy="38207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93035" h="3820795">
                                <a:moveTo>
                                  <a:pt x="2602719" y="0"/>
                                </a:moveTo>
                                <a:lnTo>
                                  <a:pt x="90267" y="0"/>
                                </a:lnTo>
                                <a:lnTo>
                                  <a:pt x="78400" y="777"/>
                                </a:lnTo>
                                <a:lnTo>
                                  <a:pt x="35258" y="18684"/>
                                </a:lnTo>
                                <a:lnTo>
                                  <a:pt x="6895" y="55684"/>
                                </a:lnTo>
                                <a:lnTo>
                                  <a:pt x="0" y="3730256"/>
                                </a:lnTo>
                                <a:lnTo>
                                  <a:pt x="777" y="3742125"/>
                                </a:lnTo>
                                <a:lnTo>
                                  <a:pt x="18684" y="3785270"/>
                                </a:lnTo>
                                <a:lnTo>
                                  <a:pt x="55685" y="3813627"/>
                                </a:lnTo>
                                <a:lnTo>
                                  <a:pt x="90267" y="3820523"/>
                                </a:lnTo>
                                <a:lnTo>
                                  <a:pt x="2602719" y="3820523"/>
                                </a:lnTo>
                                <a:lnTo>
                                  <a:pt x="2647943" y="3808355"/>
                                </a:lnTo>
                                <a:lnTo>
                                  <a:pt x="2680819" y="3775485"/>
                                </a:lnTo>
                                <a:lnTo>
                                  <a:pt x="2692987" y="3730256"/>
                                </a:lnTo>
                                <a:lnTo>
                                  <a:pt x="2692975" y="90088"/>
                                </a:lnTo>
                                <a:lnTo>
                                  <a:pt x="2680819" y="45044"/>
                                </a:lnTo>
                                <a:lnTo>
                                  <a:pt x="2647943" y="12167"/>
                                </a:lnTo>
                                <a:lnTo>
                                  <a:pt x="260271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FC1C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" name="Graphic 25"/>
                        <wps:cNvSpPr/>
                        <wps:spPr>
                          <a:xfrm>
                            <a:off x="28154" y="28339"/>
                            <a:ext cx="2693035" cy="38207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93035" h="3820795">
                                <a:moveTo>
                                  <a:pt x="90088" y="0"/>
                                </a:moveTo>
                                <a:lnTo>
                                  <a:pt x="90267" y="0"/>
                                </a:lnTo>
                                <a:lnTo>
                                  <a:pt x="78400" y="777"/>
                                </a:lnTo>
                                <a:lnTo>
                                  <a:pt x="66838" y="3087"/>
                                </a:lnTo>
                                <a:lnTo>
                                  <a:pt x="26426" y="26426"/>
                                </a:lnTo>
                                <a:lnTo>
                                  <a:pt x="3087" y="66836"/>
                                </a:lnTo>
                                <a:lnTo>
                                  <a:pt x="0" y="90267"/>
                                </a:lnTo>
                                <a:lnTo>
                                  <a:pt x="0" y="3730256"/>
                                </a:lnTo>
                                <a:lnTo>
                                  <a:pt x="12167" y="3775485"/>
                                </a:lnTo>
                                <a:lnTo>
                                  <a:pt x="45044" y="3808355"/>
                                </a:lnTo>
                                <a:lnTo>
                                  <a:pt x="90267" y="3820523"/>
                                </a:lnTo>
                                <a:lnTo>
                                  <a:pt x="2602719" y="3820523"/>
                                </a:lnTo>
                                <a:lnTo>
                                  <a:pt x="2647942" y="3808355"/>
                                </a:lnTo>
                                <a:lnTo>
                                  <a:pt x="2680819" y="3775485"/>
                                </a:lnTo>
                                <a:lnTo>
                                  <a:pt x="2692987" y="3730256"/>
                                </a:lnTo>
                                <a:lnTo>
                                  <a:pt x="2692987" y="90088"/>
                                </a:lnTo>
                                <a:lnTo>
                                  <a:pt x="2692987" y="90267"/>
                                </a:lnTo>
                                <a:lnTo>
                                  <a:pt x="2692209" y="78397"/>
                                </a:lnTo>
                                <a:lnTo>
                                  <a:pt x="2689899" y="66836"/>
                                </a:lnTo>
                                <a:lnTo>
                                  <a:pt x="2666560" y="26426"/>
                                </a:lnTo>
                                <a:lnTo>
                                  <a:pt x="2626148" y="3087"/>
                                </a:lnTo>
                                <a:lnTo>
                                  <a:pt x="2602719" y="0"/>
                                </a:lnTo>
                                <a:lnTo>
                                  <a:pt x="90088" y="0"/>
                                </a:lnTo>
                                <a:close/>
                              </a:path>
                            </a:pathLst>
                          </a:custGeom>
                          <a:ln w="0">
                            <a:solidFill>
                              <a:srgbClr val="295F9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6" name="Image 26"/>
                          <pic:cNvPicPr/>
                        </pic:nvPicPr>
                        <pic:blipFill>
                          <a:blip r:embed="rId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63353" y="74832"/>
                            <a:ext cx="1729819" cy="144484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" name="Graphic 27"/>
                        <wps:cNvSpPr/>
                        <wps:spPr>
                          <a:xfrm>
                            <a:off x="991507" y="103165"/>
                            <a:ext cx="1601470" cy="13163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01470" h="1316355">
                                <a:moveTo>
                                  <a:pt x="160085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15894"/>
                                </a:lnTo>
                                <a:lnTo>
                                  <a:pt x="800425" y="1315894"/>
                                </a:lnTo>
                                <a:lnTo>
                                  <a:pt x="1600857" y="1315894"/>
                                </a:lnTo>
                                <a:lnTo>
                                  <a:pt x="16008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3C6D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8" name="Image 28"/>
                          <pic:cNvPicPr/>
                        </pic:nvPicPr>
                        <pic:blipFill>
                          <a:blip r:embed="rId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94384" y="185994"/>
                            <a:ext cx="1386543" cy="11402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" name="Graphic 29"/>
                        <wps:cNvSpPr/>
                        <wps:spPr>
                          <a:xfrm>
                            <a:off x="1230014" y="221326"/>
                            <a:ext cx="1242695" cy="9975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42695" h="997585">
                                <a:moveTo>
                                  <a:pt x="1241929" y="538060"/>
                                </a:moveTo>
                                <a:lnTo>
                                  <a:pt x="1242626" y="589910"/>
                                </a:lnTo>
                                <a:lnTo>
                                  <a:pt x="1236505" y="640565"/>
                                </a:lnTo>
                                <a:lnTo>
                                  <a:pt x="1223678" y="689614"/>
                                </a:lnTo>
                                <a:lnTo>
                                  <a:pt x="1204259" y="736649"/>
                                </a:lnTo>
                                <a:lnTo>
                                  <a:pt x="1178362" y="781259"/>
                                </a:lnTo>
                                <a:lnTo>
                                  <a:pt x="1146321" y="822774"/>
                                </a:lnTo>
                                <a:lnTo>
                                  <a:pt x="1108638" y="860592"/>
                                </a:lnTo>
                                <a:lnTo>
                                  <a:pt x="1065689" y="894417"/>
                                </a:lnTo>
                                <a:lnTo>
                                  <a:pt x="1017850" y="923952"/>
                                </a:lnTo>
                                <a:lnTo>
                                  <a:pt x="965495" y="948902"/>
                                </a:lnTo>
                                <a:lnTo>
                                  <a:pt x="918866" y="965908"/>
                                </a:lnTo>
                                <a:lnTo>
                                  <a:pt x="870163" y="979295"/>
                                </a:lnTo>
                                <a:lnTo>
                                  <a:pt x="819673" y="989018"/>
                                </a:lnTo>
                                <a:lnTo>
                                  <a:pt x="767684" y="995034"/>
                                </a:lnTo>
                                <a:lnTo>
                                  <a:pt x="714484" y="997296"/>
                                </a:lnTo>
                                <a:lnTo>
                                  <a:pt x="660361" y="995760"/>
                                </a:lnTo>
                                <a:lnTo>
                                  <a:pt x="613700" y="991410"/>
                                </a:lnTo>
                                <a:lnTo>
                                  <a:pt x="567252" y="984312"/>
                                </a:lnTo>
                                <a:lnTo>
                                  <a:pt x="521207" y="974520"/>
                                </a:lnTo>
                                <a:lnTo>
                                  <a:pt x="475757" y="962087"/>
                                </a:lnTo>
                                <a:lnTo>
                                  <a:pt x="431091" y="947069"/>
                                </a:lnTo>
                                <a:lnTo>
                                  <a:pt x="387399" y="929518"/>
                                </a:lnTo>
                                <a:lnTo>
                                  <a:pt x="344874" y="909490"/>
                                </a:lnTo>
                                <a:lnTo>
                                  <a:pt x="297190" y="883216"/>
                                </a:lnTo>
                                <a:lnTo>
                                  <a:pt x="252179" y="854106"/>
                                </a:lnTo>
                                <a:lnTo>
                                  <a:pt x="210064" y="822353"/>
                                </a:lnTo>
                                <a:lnTo>
                                  <a:pt x="171067" y="788148"/>
                                </a:lnTo>
                                <a:lnTo>
                                  <a:pt x="135409" y="751683"/>
                                </a:lnTo>
                                <a:lnTo>
                                  <a:pt x="103314" y="713148"/>
                                </a:lnTo>
                                <a:lnTo>
                                  <a:pt x="75255" y="672975"/>
                                </a:lnTo>
                                <a:lnTo>
                                  <a:pt x="51443" y="631621"/>
                                </a:lnTo>
                                <a:lnTo>
                                  <a:pt x="31979" y="589328"/>
                                </a:lnTo>
                                <a:lnTo>
                                  <a:pt x="16966" y="546338"/>
                                </a:lnTo>
                                <a:lnTo>
                                  <a:pt x="6504" y="502893"/>
                                </a:lnTo>
                                <a:lnTo>
                                  <a:pt x="693" y="459236"/>
                                </a:lnTo>
                                <a:lnTo>
                                  <a:pt x="0" y="407389"/>
                                </a:lnTo>
                                <a:lnTo>
                                  <a:pt x="6123" y="356736"/>
                                </a:lnTo>
                                <a:lnTo>
                                  <a:pt x="18950" y="307686"/>
                                </a:lnTo>
                                <a:lnTo>
                                  <a:pt x="38367" y="260650"/>
                                </a:lnTo>
                                <a:lnTo>
                                  <a:pt x="64261" y="216036"/>
                                </a:lnTo>
                                <a:lnTo>
                                  <a:pt x="96305" y="174521"/>
                                </a:lnTo>
                                <a:lnTo>
                                  <a:pt x="133988" y="136703"/>
                                </a:lnTo>
                                <a:lnTo>
                                  <a:pt x="176936" y="102879"/>
                                </a:lnTo>
                                <a:lnTo>
                                  <a:pt x="224774" y="73343"/>
                                </a:lnTo>
                                <a:lnTo>
                                  <a:pt x="277128" y="48393"/>
                                </a:lnTo>
                                <a:lnTo>
                                  <a:pt x="323759" y="31388"/>
                                </a:lnTo>
                                <a:lnTo>
                                  <a:pt x="372463" y="18001"/>
                                </a:lnTo>
                                <a:lnTo>
                                  <a:pt x="422953" y="8277"/>
                                </a:lnTo>
                                <a:lnTo>
                                  <a:pt x="474940" y="2262"/>
                                </a:lnTo>
                                <a:lnTo>
                                  <a:pt x="528139" y="0"/>
                                </a:lnTo>
                                <a:lnTo>
                                  <a:pt x="582262" y="1536"/>
                                </a:lnTo>
                                <a:lnTo>
                                  <a:pt x="628923" y="5885"/>
                                </a:lnTo>
                                <a:lnTo>
                                  <a:pt x="675372" y="12984"/>
                                </a:lnTo>
                                <a:lnTo>
                                  <a:pt x="721418" y="22776"/>
                                </a:lnTo>
                                <a:lnTo>
                                  <a:pt x="766869" y="35208"/>
                                </a:lnTo>
                                <a:lnTo>
                                  <a:pt x="811535" y="50227"/>
                                </a:lnTo>
                                <a:lnTo>
                                  <a:pt x="855225" y="67777"/>
                                </a:lnTo>
                                <a:lnTo>
                                  <a:pt x="897749" y="87805"/>
                                </a:lnTo>
                                <a:lnTo>
                                  <a:pt x="945435" y="114080"/>
                                </a:lnTo>
                                <a:lnTo>
                                  <a:pt x="990447" y="143189"/>
                                </a:lnTo>
                                <a:lnTo>
                                  <a:pt x="1032562" y="174942"/>
                                </a:lnTo>
                                <a:lnTo>
                                  <a:pt x="1071559" y="209147"/>
                                </a:lnTo>
                                <a:lnTo>
                                  <a:pt x="1107218" y="245613"/>
                                </a:lnTo>
                                <a:lnTo>
                                  <a:pt x="1139315" y="284147"/>
                                </a:lnTo>
                                <a:lnTo>
                                  <a:pt x="1167374" y="324323"/>
                                </a:lnTo>
                                <a:lnTo>
                                  <a:pt x="1191185" y="365679"/>
                                </a:lnTo>
                                <a:lnTo>
                                  <a:pt x="1210647" y="407973"/>
                                </a:lnTo>
                                <a:lnTo>
                                  <a:pt x="1225659" y="450962"/>
                                </a:lnTo>
                                <a:lnTo>
                                  <a:pt x="1236120" y="494405"/>
                                </a:lnTo>
                                <a:lnTo>
                                  <a:pt x="1241929" y="538060"/>
                                </a:lnTo>
                                <a:close/>
                              </a:path>
                            </a:pathLst>
                          </a:custGeom>
                          <a:ln w="14711">
                            <a:solidFill>
                              <a:srgbClr val="FFFF3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0" name="Image 30"/>
                          <pic:cNvPicPr/>
                        </pic:nvPicPr>
                        <pic:blipFill>
                          <a:blip r:embed="rId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12332" y="412117"/>
                            <a:ext cx="879441" cy="69454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" name="Graphic 31"/>
                        <wps:cNvSpPr/>
                        <wps:spPr>
                          <a:xfrm>
                            <a:off x="1448118" y="447787"/>
                            <a:ext cx="735330" cy="551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35330" h="551180">
                                <a:moveTo>
                                  <a:pt x="735223" y="298886"/>
                                </a:moveTo>
                                <a:lnTo>
                                  <a:pt x="728231" y="369197"/>
                                </a:lnTo>
                                <a:lnTo>
                                  <a:pt x="696721" y="433108"/>
                                </a:lnTo>
                                <a:lnTo>
                                  <a:pt x="642663" y="486279"/>
                                </a:lnTo>
                                <a:lnTo>
                                  <a:pt x="608424" y="507585"/>
                                </a:lnTo>
                                <a:lnTo>
                                  <a:pt x="569944" y="525009"/>
                                </a:lnTo>
                                <a:lnTo>
                                  <a:pt x="527988" y="538253"/>
                                </a:lnTo>
                                <a:lnTo>
                                  <a:pt x="483445" y="546897"/>
                                </a:lnTo>
                                <a:lnTo>
                                  <a:pt x="436926" y="550909"/>
                                </a:lnTo>
                                <a:lnTo>
                                  <a:pt x="389044" y="550254"/>
                                </a:lnTo>
                                <a:lnTo>
                                  <a:pt x="340791" y="544798"/>
                                </a:lnTo>
                                <a:lnTo>
                                  <a:pt x="293167" y="534776"/>
                                </a:lnTo>
                                <a:lnTo>
                                  <a:pt x="246802" y="520325"/>
                                </a:lnTo>
                                <a:lnTo>
                                  <a:pt x="202326" y="501584"/>
                                </a:lnTo>
                                <a:lnTo>
                                  <a:pt x="160718" y="479060"/>
                                </a:lnTo>
                                <a:lnTo>
                                  <a:pt x="122821" y="453132"/>
                                </a:lnTo>
                                <a:lnTo>
                                  <a:pt x="89080" y="424138"/>
                                </a:lnTo>
                                <a:lnTo>
                                  <a:pt x="59934" y="392421"/>
                                </a:lnTo>
                                <a:lnTo>
                                  <a:pt x="36163" y="358787"/>
                                </a:lnTo>
                                <a:lnTo>
                                  <a:pt x="18114" y="323858"/>
                                </a:lnTo>
                                <a:lnTo>
                                  <a:pt x="0" y="252028"/>
                                </a:lnTo>
                                <a:lnTo>
                                  <a:pt x="343" y="216265"/>
                                </a:lnTo>
                                <a:lnTo>
                                  <a:pt x="19766" y="148762"/>
                                </a:lnTo>
                                <a:lnTo>
                                  <a:pt x="62983" y="89550"/>
                                </a:lnTo>
                                <a:lnTo>
                                  <a:pt x="92558" y="64632"/>
                                </a:lnTo>
                                <a:lnTo>
                                  <a:pt x="126798" y="43323"/>
                                </a:lnTo>
                                <a:lnTo>
                                  <a:pt x="165278" y="25898"/>
                                </a:lnTo>
                                <a:lnTo>
                                  <a:pt x="207235" y="12658"/>
                                </a:lnTo>
                                <a:lnTo>
                                  <a:pt x="251778" y="4013"/>
                                </a:lnTo>
                                <a:lnTo>
                                  <a:pt x="298297" y="0"/>
                                </a:lnTo>
                                <a:lnTo>
                                  <a:pt x="346179" y="653"/>
                                </a:lnTo>
                                <a:lnTo>
                                  <a:pt x="394432" y="6113"/>
                                </a:lnTo>
                                <a:lnTo>
                                  <a:pt x="442055" y="16137"/>
                                </a:lnTo>
                                <a:lnTo>
                                  <a:pt x="488418" y="30588"/>
                                </a:lnTo>
                                <a:lnTo>
                                  <a:pt x="532890" y="49330"/>
                                </a:lnTo>
                                <a:lnTo>
                                  <a:pt x="574500" y="71852"/>
                                </a:lnTo>
                                <a:lnTo>
                                  <a:pt x="612398" y="97779"/>
                                </a:lnTo>
                                <a:lnTo>
                                  <a:pt x="646142" y="126770"/>
                                </a:lnTo>
                                <a:lnTo>
                                  <a:pt x="675289" y="158487"/>
                                </a:lnTo>
                                <a:lnTo>
                                  <a:pt x="699057" y="192123"/>
                                </a:lnTo>
                                <a:lnTo>
                                  <a:pt x="717107" y="227052"/>
                                </a:lnTo>
                                <a:lnTo>
                                  <a:pt x="735223" y="298886"/>
                                </a:lnTo>
                                <a:close/>
                              </a:path>
                            </a:pathLst>
                          </a:custGeom>
                          <a:ln w="14711">
                            <a:solidFill>
                              <a:srgbClr val="FFFF3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2" name="Image 32"/>
                          <pic:cNvPicPr/>
                        </pic:nvPicPr>
                        <pic:blipFill>
                          <a:blip r:embed="rId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55665" y="329295"/>
                            <a:ext cx="1024377" cy="85964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" name="Graphic 33"/>
                        <wps:cNvSpPr/>
                        <wps:spPr>
                          <a:xfrm>
                            <a:off x="1391630" y="365128"/>
                            <a:ext cx="880110" cy="7162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0110" h="716280">
                                <a:moveTo>
                                  <a:pt x="879621" y="385723"/>
                                </a:moveTo>
                                <a:lnTo>
                                  <a:pt x="879506" y="432181"/>
                                </a:lnTo>
                                <a:lnTo>
                                  <a:pt x="871901" y="477193"/>
                                </a:lnTo>
                                <a:lnTo>
                                  <a:pt x="856939" y="520197"/>
                                </a:lnTo>
                                <a:lnTo>
                                  <a:pt x="834756" y="560632"/>
                                </a:lnTo>
                                <a:lnTo>
                                  <a:pt x="805684" y="597481"/>
                                </a:lnTo>
                                <a:lnTo>
                                  <a:pt x="770551" y="630125"/>
                                </a:lnTo>
                                <a:lnTo>
                                  <a:pt x="729833" y="658174"/>
                                </a:lnTo>
                                <a:lnTo>
                                  <a:pt x="684009" y="681232"/>
                                </a:lnTo>
                                <a:lnTo>
                                  <a:pt x="633862" y="698644"/>
                                </a:lnTo>
                                <a:lnTo>
                                  <a:pt x="580616" y="710199"/>
                                </a:lnTo>
                                <a:lnTo>
                                  <a:pt x="524986" y="715761"/>
                                </a:lnTo>
                                <a:lnTo>
                                  <a:pt x="467689" y="715192"/>
                                </a:lnTo>
                                <a:lnTo>
                                  <a:pt x="421456" y="710287"/>
                                </a:lnTo>
                                <a:lnTo>
                                  <a:pt x="375623" y="701538"/>
                                </a:lnTo>
                                <a:lnTo>
                                  <a:pt x="330549" y="689066"/>
                                </a:lnTo>
                                <a:lnTo>
                                  <a:pt x="286589" y="672994"/>
                                </a:lnTo>
                                <a:lnTo>
                                  <a:pt x="244102" y="653443"/>
                                </a:lnTo>
                                <a:lnTo>
                                  <a:pt x="194099" y="624368"/>
                                </a:lnTo>
                                <a:lnTo>
                                  <a:pt x="148522" y="590849"/>
                                </a:lnTo>
                                <a:lnTo>
                                  <a:pt x="107918" y="553344"/>
                                </a:lnTo>
                                <a:lnTo>
                                  <a:pt x="72832" y="512314"/>
                                </a:lnTo>
                                <a:lnTo>
                                  <a:pt x="44058" y="468752"/>
                                </a:lnTo>
                                <a:lnTo>
                                  <a:pt x="22180" y="423454"/>
                                </a:lnTo>
                                <a:lnTo>
                                  <a:pt x="7420" y="376998"/>
                                </a:lnTo>
                                <a:lnTo>
                                  <a:pt x="0" y="329966"/>
                                </a:lnTo>
                                <a:lnTo>
                                  <a:pt x="111" y="283504"/>
                                </a:lnTo>
                                <a:lnTo>
                                  <a:pt x="7716" y="238491"/>
                                </a:lnTo>
                                <a:lnTo>
                                  <a:pt x="22678" y="195488"/>
                                </a:lnTo>
                                <a:lnTo>
                                  <a:pt x="44858" y="155056"/>
                                </a:lnTo>
                                <a:lnTo>
                                  <a:pt x="73933" y="118205"/>
                                </a:lnTo>
                                <a:lnTo>
                                  <a:pt x="109086" y="85561"/>
                                </a:lnTo>
                                <a:lnTo>
                                  <a:pt x="149859" y="57514"/>
                                </a:lnTo>
                                <a:lnTo>
                                  <a:pt x="195791" y="34456"/>
                                </a:lnTo>
                                <a:lnTo>
                                  <a:pt x="245833" y="17067"/>
                                </a:lnTo>
                                <a:lnTo>
                                  <a:pt x="299024" y="5553"/>
                                </a:lnTo>
                                <a:lnTo>
                                  <a:pt x="354634" y="0"/>
                                </a:lnTo>
                                <a:lnTo>
                                  <a:pt x="411932" y="491"/>
                                </a:lnTo>
                                <a:lnTo>
                                  <a:pt x="458182" y="5396"/>
                                </a:lnTo>
                                <a:lnTo>
                                  <a:pt x="504048" y="14156"/>
                                </a:lnTo>
                                <a:lnTo>
                                  <a:pt x="549148" y="26656"/>
                                </a:lnTo>
                                <a:lnTo>
                                  <a:pt x="593097" y="42784"/>
                                </a:lnTo>
                                <a:lnTo>
                                  <a:pt x="635511" y="62425"/>
                                </a:lnTo>
                                <a:lnTo>
                                  <a:pt x="685515" y="91396"/>
                                </a:lnTo>
                                <a:lnTo>
                                  <a:pt x="731092" y="124861"/>
                                </a:lnTo>
                                <a:lnTo>
                                  <a:pt x="771698" y="162345"/>
                                </a:lnTo>
                                <a:lnTo>
                                  <a:pt x="806788" y="203368"/>
                                </a:lnTo>
                                <a:lnTo>
                                  <a:pt x="835559" y="246930"/>
                                </a:lnTo>
                                <a:lnTo>
                                  <a:pt x="857436" y="292229"/>
                                </a:lnTo>
                                <a:lnTo>
                                  <a:pt x="872197" y="338687"/>
                                </a:lnTo>
                                <a:lnTo>
                                  <a:pt x="879621" y="385723"/>
                                </a:lnTo>
                                <a:close/>
                              </a:path>
                            </a:pathLst>
                          </a:custGeom>
                          <a:ln w="14711">
                            <a:solidFill>
                              <a:srgbClr val="FFFF3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4" name="Image 34"/>
                          <pic:cNvPicPr/>
                        </pic:nvPicPr>
                        <pic:blipFill>
                          <a:blip r:embed="rId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85376" y="267906"/>
                            <a:ext cx="1212543" cy="99985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" name="Graphic 35"/>
                        <wps:cNvSpPr/>
                        <wps:spPr>
                          <a:xfrm>
                            <a:off x="1321520" y="303364"/>
                            <a:ext cx="1068070" cy="8572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68070" h="857250">
                                <a:moveTo>
                                  <a:pt x="1067608" y="462198"/>
                                </a:moveTo>
                                <a:lnTo>
                                  <a:pt x="1067363" y="517799"/>
                                </a:lnTo>
                                <a:lnTo>
                                  <a:pt x="1058026" y="571629"/>
                                </a:lnTo>
                                <a:lnTo>
                                  <a:pt x="1039766" y="623008"/>
                                </a:lnTo>
                                <a:lnTo>
                                  <a:pt x="1012754" y="671252"/>
                                </a:lnTo>
                                <a:lnTo>
                                  <a:pt x="985169" y="706893"/>
                                </a:lnTo>
                                <a:lnTo>
                                  <a:pt x="952755" y="739344"/>
                                </a:lnTo>
                                <a:lnTo>
                                  <a:pt x="915826" y="768377"/>
                                </a:lnTo>
                                <a:lnTo>
                                  <a:pt x="874695" y="793766"/>
                                </a:lnTo>
                                <a:lnTo>
                                  <a:pt x="829675" y="815284"/>
                                </a:lnTo>
                                <a:lnTo>
                                  <a:pt x="781315" y="832447"/>
                                </a:lnTo>
                                <a:lnTo>
                                  <a:pt x="730464" y="845104"/>
                                </a:lnTo>
                                <a:lnTo>
                                  <a:pt x="677546" y="853193"/>
                                </a:lnTo>
                                <a:lnTo>
                                  <a:pt x="622990" y="856652"/>
                                </a:lnTo>
                                <a:lnTo>
                                  <a:pt x="567221" y="855420"/>
                                </a:lnTo>
                                <a:lnTo>
                                  <a:pt x="520419" y="850877"/>
                                </a:lnTo>
                                <a:lnTo>
                                  <a:pt x="473905" y="843110"/>
                                </a:lnTo>
                                <a:lnTo>
                                  <a:pt x="427936" y="832195"/>
                                </a:lnTo>
                                <a:lnTo>
                                  <a:pt x="382768" y="818208"/>
                                </a:lnTo>
                                <a:lnTo>
                                  <a:pt x="338660" y="801223"/>
                                </a:lnTo>
                                <a:lnTo>
                                  <a:pt x="295868" y="781319"/>
                                </a:lnTo>
                                <a:lnTo>
                                  <a:pt x="246974" y="753900"/>
                                </a:lnTo>
                                <a:lnTo>
                                  <a:pt x="201427" y="723047"/>
                                </a:lnTo>
                                <a:lnTo>
                                  <a:pt x="159568" y="689030"/>
                                </a:lnTo>
                                <a:lnTo>
                                  <a:pt x="121735" y="652120"/>
                                </a:lnTo>
                                <a:lnTo>
                                  <a:pt x="88268" y="612586"/>
                                </a:lnTo>
                                <a:lnTo>
                                  <a:pt x="59699" y="571016"/>
                                </a:lnTo>
                                <a:lnTo>
                                  <a:pt x="36431" y="528060"/>
                                </a:lnTo>
                                <a:lnTo>
                                  <a:pt x="18620" y="484076"/>
                                </a:lnTo>
                                <a:lnTo>
                                  <a:pt x="6424" y="439421"/>
                                </a:lnTo>
                                <a:lnTo>
                                  <a:pt x="0" y="394452"/>
                                </a:lnTo>
                                <a:lnTo>
                                  <a:pt x="244" y="338852"/>
                                </a:lnTo>
                                <a:lnTo>
                                  <a:pt x="9581" y="285021"/>
                                </a:lnTo>
                                <a:lnTo>
                                  <a:pt x="27841" y="233643"/>
                                </a:lnTo>
                                <a:lnTo>
                                  <a:pt x="54853" y="185398"/>
                                </a:lnTo>
                                <a:lnTo>
                                  <a:pt x="82436" y="149759"/>
                                </a:lnTo>
                                <a:lnTo>
                                  <a:pt x="114849" y="117318"/>
                                </a:lnTo>
                                <a:lnTo>
                                  <a:pt x="151779" y="88313"/>
                                </a:lnTo>
                                <a:lnTo>
                                  <a:pt x="192911" y="62979"/>
                                </a:lnTo>
                                <a:lnTo>
                                  <a:pt x="237932" y="41552"/>
                                </a:lnTo>
                                <a:lnTo>
                                  <a:pt x="286289" y="24298"/>
                                </a:lnTo>
                                <a:lnTo>
                                  <a:pt x="337141" y="11587"/>
                                </a:lnTo>
                                <a:lnTo>
                                  <a:pt x="390059" y="3469"/>
                                </a:lnTo>
                                <a:lnTo>
                                  <a:pt x="444616" y="0"/>
                                </a:lnTo>
                                <a:lnTo>
                                  <a:pt x="500386" y="1230"/>
                                </a:lnTo>
                                <a:lnTo>
                                  <a:pt x="547186" y="5773"/>
                                </a:lnTo>
                                <a:lnTo>
                                  <a:pt x="593699" y="13540"/>
                                </a:lnTo>
                                <a:lnTo>
                                  <a:pt x="639668" y="24455"/>
                                </a:lnTo>
                                <a:lnTo>
                                  <a:pt x="684835" y="38443"/>
                                </a:lnTo>
                                <a:lnTo>
                                  <a:pt x="728943" y="55427"/>
                                </a:lnTo>
                                <a:lnTo>
                                  <a:pt x="771733" y="75332"/>
                                </a:lnTo>
                                <a:lnTo>
                                  <a:pt x="820647" y="102748"/>
                                </a:lnTo>
                                <a:lnTo>
                                  <a:pt x="866230" y="133599"/>
                                </a:lnTo>
                                <a:lnTo>
                                  <a:pt x="908115" y="167616"/>
                                </a:lnTo>
                                <a:lnTo>
                                  <a:pt x="945938" y="204528"/>
                                </a:lnTo>
                                <a:lnTo>
                                  <a:pt x="979333" y="244064"/>
                                </a:lnTo>
                                <a:lnTo>
                                  <a:pt x="1007902" y="285632"/>
                                </a:lnTo>
                                <a:lnTo>
                                  <a:pt x="1031170" y="328588"/>
                                </a:lnTo>
                                <a:lnTo>
                                  <a:pt x="1048982" y="372572"/>
                                </a:lnTo>
                                <a:lnTo>
                                  <a:pt x="1061180" y="417228"/>
                                </a:lnTo>
                                <a:lnTo>
                                  <a:pt x="1067608" y="462198"/>
                                </a:lnTo>
                                <a:close/>
                              </a:path>
                            </a:pathLst>
                          </a:custGeom>
                          <a:ln w="14711">
                            <a:solidFill>
                              <a:srgbClr val="FFFF3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6" name="Image 36"/>
                          <pic:cNvPicPr/>
                        </pic:nvPicPr>
                        <pic:blipFill>
                          <a:blip r:embed="rId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16063" y="1002765"/>
                            <a:ext cx="208689" cy="18398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7" name="Image 37"/>
                          <pic:cNvPicPr/>
                        </pic:nvPicPr>
                        <pic:blipFill>
                          <a:blip r:embed="rId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57577" y="448441"/>
                            <a:ext cx="209233" cy="18380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8" name="Image 38"/>
                          <pic:cNvPicPr/>
                        </pic:nvPicPr>
                        <pic:blipFill>
                          <a:blip r:embed="rId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76553" y="485860"/>
                            <a:ext cx="226488" cy="14421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9" name="Image 39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95797" y="701629"/>
                            <a:ext cx="221401" cy="5957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0" name="Image 40"/>
                          <pic:cNvPicPr/>
                        </pic:nvPicPr>
                        <pic:blipFill>
                          <a:blip r:embed="rId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65440" y="1058528"/>
                            <a:ext cx="237202" cy="28715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1" name="Image 41"/>
                          <pic:cNvPicPr/>
                        </pic:nvPicPr>
                        <pic:blipFill>
                          <a:blip r:embed="rId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33185" y="605371"/>
                            <a:ext cx="237202" cy="28733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2" name="Image 42"/>
                          <pic:cNvPicPr/>
                        </pic:nvPicPr>
                        <pic:blipFill>
                          <a:blip r:embed="rId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96054" y="263542"/>
                            <a:ext cx="237022" cy="28715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3" name="Image 43"/>
                          <pic:cNvPicPr/>
                        </pic:nvPicPr>
                        <pic:blipFill>
                          <a:blip r:embed="rId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46920" y="687277"/>
                            <a:ext cx="533986" cy="23993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4" name="Image 44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65707" y="391409"/>
                            <a:ext cx="260819" cy="23956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5" name="Image 45"/>
                          <pic:cNvPicPr/>
                        </pic:nvPicPr>
                        <pic:blipFill>
                          <a:blip r:embed="rId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15940" y="969164"/>
                            <a:ext cx="174178" cy="21105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6" name="Image 46"/>
                          <pic:cNvPicPr/>
                        </pic:nvPicPr>
                        <pic:blipFill>
                          <a:blip r:embed="rId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57433" y="327476"/>
                            <a:ext cx="237202" cy="29677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7" name="Image 47"/>
                          <pic:cNvPicPr/>
                        </pic:nvPicPr>
                        <pic:blipFill>
                          <a:blip r:embed="rId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16752" y="762654"/>
                            <a:ext cx="237022" cy="28715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8" name="Image 48"/>
                          <pic:cNvPicPr/>
                        </pic:nvPicPr>
                        <pic:blipFill>
                          <a:blip r:embed="rId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08808" y="830944"/>
                            <a:ext cx="228667" cy="9735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9" name="Image 49"/>
                          <pic:cNvPicPr/>
                        </pic:nvPicPr>
                        <pic:blipFill>
                          <a:blip r:embed="rId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54031" y="1073784"/>
                            <a:ext cx="236843" cy="2869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0" name="Image 50"/>
                          <pic:cNvPicPr/>
                        </pic:nvPicPr>
                        <pic:blipFill>
                          <a:blip r:embed="rId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4620" y="266451"/>
                            <a:ext cx="547788" cy="65803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1" name="Image 51"/>
                          <pic:cNvPicPr/>
                        </pic:nvPicPr>
                        <pic:blipFill>
                          <a:blip r:embed="rId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676" y="1075783"/>
                            <a:ext cx="728509" cy="50764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2" name="Graphic 52"/>
                        <wps:cNvSpPr/>
                        <wps:spPr>
                          <a:xfrm>
                            <a:off x="78830" y="1104117"/>
                            <a:ext cx="600075" cy="3790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0075" h="379095">
                                <a:moveTo>
                                  <a:pt x="5995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78690"/>
                                </a:lnTo>
                                <a:lnTo>
                                  <a:pt x="299866" y="378690"/>
                                </a:lnTo>
                                <a:lnTo>
                                  <a:pt x="599547" y="378690"/>
                                </a:lnTo>
                                <a:lnTo>
                                  <a:pt x="5995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DAB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" name="Graphic 53"/>
                        <wps:cNvSpPr/>
                        <wps:spPr>
                          <a:xfrm>
                            <a:off x="378510" y="924671"/>
                            <a:ext cx="1270" cy="1155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15570">
                                <a:moveTo>
                                  <a:pt x="0" y="0"/>
                                </a:moveTo>
                                <a:lnTo>
                                  <a:pt x="0" y="115147"/>
                                </a:lnTo>
                              </a:path>
                            </a:pathLst>
                          </a:custGeom>
                          <a:ln w="9626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" name="Graphic 54"/>
                        <wps:cNvSpPr/>
                        <wps:spPr>
                          <a:xfrm>
                            <a:off x="344186" y="1035276"/>
                            <a:ext cx="69215" cy="692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215" h="69215">
                                <a:moveTo>
                                  <a:pt x="68834" y="0"/>
                                </a:moveTo>
                                <a:lnTo>
                                  <a:pt x="0" y="0"/>
                                </a:lnTo>
                                <a:lnTo>
                                  <a:pt x="34324" y="68841"/>
                                </a:lnTo>
                                <a:lnTo>
                                  <a:pt x="6883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5" name="Image 55"/>
                          <pic:cNvPicPr/>
                        </pic:nvPicPr>
                        <pic:blipFill>
                          <a:blip r:embed="rId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4620" y="1635560"/>
                            <a:ext cx="547788" cy="65803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6" name="Graphic 56"/>
                        <wps:cNvSpPr/>
                        <wps:spPr>
                          <a:xfrm>
                            <a:off x="378510" y="1482807"/>
                            <a:ext cx="1270" cy="889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88900">
                                <a:moveTo>
                                  <a:pt x="0" y="0"/>
                                </a:moveTo>
                                <a:lnTo>
                                  <a:pt x="0" y="88633"/>
                                </a:lnTo>
                              </a:path>
                            </a:pathLst>
                          </a:custGeom>
                          <a:ln w="9626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" name="Graphic 57"/>
                        <wps:cNvSpPr/>
                        <wps:spPr>
                          <a:xfrm>
                            <a:off x="344186" y="1566905"/>
                            <a:ext cx="69215" cy="692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215" h="69215">
                                <a:moveTo>
                                  <a:pt x="68834" y="0"/>
                                </a:moveTo>
                                <a:lnTo>
                                  <a:pt x="0" y="0"/>
                                </a:lnTo>
                                <a:lnTo>
                                  <a:pt x="34324" y="68834"/>
                                </a:lnTo>
                                <a:lnTo>
                                  <a:pt x="6883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8" name="Image 58"/>
                          <pic:cNvPicPr/>
                        </pic:nvPicPr>
                        <pic:blipFill>
                          <a:blip r:embed="rId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13221" y="1610673"/>
                            <a:ext cx="1829896" cy="78698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9" name="Graphic 59"/>
                        <wps:cNvSpPr/>
                        <wps:spPr>
                          <a:xfrm>
                            <a:off x="941375" y="1639007"/>
                            <a:ext cx="1701164" cy="6584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01164" h="658495">
                                <a:moveTo>
                                  <a:pt x="170093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58033"/>
                                </a:lnTo>
                                <a:lnTo>
                                  <a:pt x="850557" y="658033"/>
                                </a:lnTo>
                                <a:lnTo>
                                  <a:pt x="1700935" y="658033"/>
                                </a:lnTo>
                                <a:lnTo>
                                  <a:pt x="170093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CCCC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0" name="Image 60"/>
                          <pic:cNvPicPr/>
                        </pic:nvPicPr>
                        <pic:blipFill>
                          <a:blip r:embed="rId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82242" y="1796296"/>
                            <a:ext cx="528168" cy="47786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1" name="Image 61"/>
                          <pic:cNvPicPr/>
                        </pic:nvPicPr>
                        <pic:blipFill>
                          <a:blip r:embed="rId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23674" y="1796296"/>
                            <a:ext cx="527809" cy="47786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2" name="Image 62"/>
                          <pic:cNvPicPr/>
                        </pic:nvPicPr>
                        <pic:blipFill>
                          <a:blip r:embed="rId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66740" y="1797026"/>
                            <a:ext cx="528354" cy="47767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3" name="Graphic 63"/>
                        <wps:cNvSpPr/>
                        <wps:spPr>
                          <a:xfrm>
                            <a:off x="1791933" y="1419240"/>
                            <a:ext cx="1270" cy="1562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56210">
                                <a:moveTo>
                                  <a:pt x="0" y="0"/>
                                </a:moveTo>
                                <a:lnTo>
                                  <a:pt x="0" y="155655"/>
                                </a:lnTo>
                              </a:path>
                            </a:pathLst>
                          </a:custGeom>
                          <a:ln w="9626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4" name="Graphic 64"/>
                        <wps:cNvSpPr/>
                        <wps:spPr>
                          <a:xfrm>
                            <a:off x="1757608" y="1570352"/>
                            <a:ext cx="69215" cy="692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215" h="69215">
                                <a:moveTo>
                                  <a:pt x="68834" y="0"/>
                                </a:moveTo>
                                <a:lnTo>
                                  <a:pt x="0" y="0"/>
                                </a:lnTo>
                                <a:lnTo>
                                  <a:pt x="34324" y="68834"/>
                                </a:lnTo>
                                <a:lnTo>
                                  <a:pt x="6883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5" name="Image 65"/>
                          <pic:cNvPicPr/>
                        </pic:nvPicPr>
                        <pic:blipFill>
                          <a:blip r:embed="rId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13221" y="2554407"/>
                            <a:ext cx="1829896" cy="126557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6" name="Graphic 66"/>
                        <wps:cNvSpPr/>
                        <wps:spPr>
                          <a:xfrm>
                            <a:off x="941375" y="2582741"/>
                            <a:ext cx="1701164" cy="11366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01164" h="1136650">
                                <a:moveTo>
                                  <a:pt x="170093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36622"/>
                                </a:lnTo>
                                <a:lnTo>
                                  <a:pt x="850557" y="1136622"/>
                                </a:lnTo>
                                <a:lnTo>
                                  <a:pt x="1700935" y="1136622"/>
                                </a:lnTo>
                                <a:lnTo>
                                  <a:pt x="170093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CCCC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7" name="Image 67"/>
                          <pic:cNvPicPr/>
                        </pic:nvPicPr>
                        <pic:blipFill>
                          <a:blip r:embed="rId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66076" y="2724408"/>
                            <a:ext cx="531077" cy="47858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8" name="Image 68"/>
                          <pic:cNvPicPr/>
                        </pic:nvPicPr>
                        <pic:blipFill>
                          <a:blip r:embed="rId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27666" y="2724408"/>
                            <a:ext cx="531257" cy="47858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9" name="Image 69"/>
                          <pic:cNvPicPr/>
                        </pic:nvPicPr>
                        <pic:blipFill>
                          <a:blip r:embed="rId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89262" y="2724408"/>
                            <a:ext cx="531257" cy="47858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0" name="Image 70"/>
                          <pic:cNvPicPr/>
                        </pic:nvPicPr>
                        <pic:blipFill>
                          <a:blip r:embed="rId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66076" y="3221706"/>
                            <a:ext cx="531077" cy="47858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1" name="Image 71"/>
                          <pic:cNvPicPr/>
                        </pic:nvPicPr>
                        <pic:blipFill>
                          <a:blip r:embed="rId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27666" y="3221706"/>
                            <a:ext cx="531257" cy="47858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2" name="Image 72"/>
                          <pic:cNvPicPr/>
                        </pic:nvPicPr>
                        <pic:blipFill>
                          <a:blip r:embed="rId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89262" y="3218439"/>
                            <a:ext cx="531257" cy="47876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3" name="Image 73"/>
                          <pic:cNvPicPr/>
                        </pic:nvPicPr>
                        <pic:blipFill>
                          <a:blip r:embed="rId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68388" y="1919254"/>
                            <a:ext cx="253188" cy="7065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4" name="Image 74"/>
                          <pic:cNvPicPr/>
                        </pic:nvPicPr>
                        <pic:blipFill>
                          <a:blip r:embed="rId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49432" y="2305941"/>
                            <a:ext cx="64657" cy="27679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5" name="Image 75"/>
                          <pic:cNvPicPr/>
                        </pic:nvPicPr>
                        <pic:blipFill>
                          <a:blip r:embed="rId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50953" y="1799570"/>
                            <a:ext cx="281342" cy="8300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6" name="Image 76"/>
                          <pic:cNvPicPr/>
                        </pic:nvPicPr>
                        <pic:blipFill>
                          <a:blip r:embed="rId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50430" y="2363338"/>
                            <a:ext cx="556508" cy="9953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7" name="Textbox 77"/>
                        <wps:cNvSpPr txBox="1"/>
                        <wps:spPr>
                          <a:xfrm>
                            <a:off x="123323" y="138550"/>
                            <a:ext cx="522605" cy="10033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5456091" w14:textId="77777777" w:rsidR="005F326E" w:rsidRDefault="00000000">
                              <w:pPr>
                                <w:spacing w:line="158" w:lineRule="exact"/>
                                <w:rPr>
                                  <w:rFonts w:ascii="Arial"/>
                                  <w:sz w:val="14"/>
                                </w:rPr>
                              </w:pPr>
                              <w:bookmarkStart w:id="18" w:name="_bookmark1"/>
                              <w:bookmarkEnd w:id="18"/>
                              <w:r>
                                <w:rPr>
                                  <w:rFonts w:ascii="Arial"/>
                                  <w:sz w:val="14"/>
                                </w:rPr>
                                <w:t>Input</w:t>
                              </w:r>
                              <w:r>
                                <w:rPr>
                                  <w:rFonts w:ascii="Arial"/>
                                  <w:spacing w:val="-2"/>
                                  <w:sz w:val="14"/>
                                </w:rPr>
                                <w:t xml:space="preserve"> </w:t>
                              </w:r>
                              <w:proofErr w:type="spellStart"/>
                              <w:proofErr w:type="gramStart"/>
                              <w:r>
                                <w:rPr>
                                  <w:rFonts w:ascii="Arial"/>
                                  <w:spacing w:val="-2"/>
                                  <w:sz w:val="14"/>
                                </w:rPr>
                                <w:t>fMOST</w:t>
                              </w:r>
                              <w:proofErr w:type="spellEnd"/>
                              <w:proofErr w:type="gramEnd"/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78" name="Textbox 78"/>
                        <wps:cNvSpPr txBox="1"/>
                        <wps:spPr>
                          <a:xfrm>
                            <a:off x="78830" y="1104117"/>
                            <a:ext cx="600075" cy="379095"/>
                          </a:xfrm>
                          <a:prstGeom prst="rect">
                            <a:avLst/>
                          </a:prstGeom>
                          <a:ln w="0">
                            <a:solidFill>
                              <a:srgbClr val="3364A3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14:paraId="42239318" w14:textId="77777777" w:rsidR="005F326E" w:rsidRDefault="00000000">
                              <w:pPr>
                                <w:spacing w:before="137" w:line="237" w:lineRule="auto"/>
                                <w:ind w:left="160" w:firstLine="71"/>
                                <w:rPr>
                                  <w:rFonts w:ascii="Arial"/>
                                  <w:sz w:val="14"/>
                                </w:rPr>
                              </w:pPr>
                              <w:r>
                                <w:rPr>
                                  <w:rFonts w:ascii="Arial"/>
                                  <w:sz w:val="14"/>
                                </w:rPr>
                                <w:t>N4</w:t>
                              </w:r>
                              <w:r>
                                <w:rPr>
                                  <w:rFonts w:ascii="Arial"/>
                                  <w:spacing w:val="-2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sz w:val="14"/>
                                </w:rPr>
                                <w:t>bias</w:t>
                              </w:r>
                              <w:r>
                                <w:rPr>
                                  <w:rFonts w:ascii="Arial"/>
                                  <w:spacing w:val="40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spacing w:val="-2"/>
                                  <w:sz w:val="14"/>
                                </w:rPr>
                                <w:t>correction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79" name="Textbox 79"/>
                        <wps:cNvSpPr txBox="1"/>
                        <wps:spPr>
                          <a:xfrm>
                            <a:off x="941375" y="2582741"/>
                            <a:ext cx="1701164" cy="1136650"/>
                          </a:xfrm>
                          <a:prstGeom prst="rect">
                            <a:avLst/>
                          </a:prstGeom>
                          <a:ln w="0">
                            <a:solidFill>
                              <a:srgbClr val="3364A3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14:paraId="3E74A085" w14:textId="77777777" w:rsidR="005F326E" w:rsidRDefault="00000000">
                              <w:pPr>
                                <w:spacing w:before="62"/>
                                <w:ind w:left="71"/>
                                <w:rPr>
                                  <w:rFonts w:ascii="Arial"/>
                                  <w:b/>
                                  <w:sz w:val="13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spacing w:val="-2"/>
                                  <w:sz w:val="13"/>
                                </w:rPr>
                                <w:t>AllenCCFv3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80" name="Textbox 80"/>
                        <wps:cNvSpPr txBox="1"/>
                        <wps:spPr>
                          <a:xfrm>
                            <a:off x="941375" y="1639007"/>
                            <a:ext cx="1701164" cy="658495"/>
                          </a:xfrm>
                          <a:prstGeom prst="rect">
                            <a:avLst/>
                          </a:prstGeom>
                          <a:ln w="0">
                            <a:solidFill>
                              <a:srgbClr val="3364A3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14:paraId="569F60BD" w14:textId="77777777" w:rsidR="005F326E" w:rsidRDefault="00000000">
                              <w:pPr>
                                <w:spacing w:before="62"/>
                                <w:ind w:left="71"/>
                                <w:rPr>
                                  <w:rFonts w:ascii="Arial"/>
                                  <w:b/>
                                  <w:sz w:val="13"/>
                                </w:rPr>
                              </w:pPr>
                              <w:proofErr w:type="spellStart"/>
                              <w:r>
                                <w:rPr>
                                  <w:rFonts w:ascii="Arial"/>
                                  <w:b/>
                                  <w:sz w:val="13"/>
                                </w:rPr>
                                <w:t>fMOST</w:t>
                              </w:r>
                              <w:proofErr w:type="spellEnd"/>
                              <w:r>
                                <w:rPr>
                                  <w:rFonts w:ascii="Arial"/>
                                  <w:b/>
                                  <w:spacing w:val="-5"/>
                                  <w:sz w:val="13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pacing w:val="-2"/>
                                  <w:sz w:val="13"/>
                                </w:rPr>
                                <w:t>template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81" name="Textbox 81"/>
                        <wps:cNvSpPr txBox="1"/>
                        <wps:spPr>
                          <a:xfrm>
                            <a:off x="991507" y="103165"/>
                            <a:ext cx="1601470" cy="1316355"/>
                          </a:xfrm>
                          <a:prstGeom prst="rect">
                            <a:avLst/>
                          </a:prstGeom>
                          <a:ln w="0">
                            <a:solidFill>
                              <a:srgbClr val="3364A3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14:paraId="631256FF" w14:textId="77777777" w:rsidR="005F326E" w:rsidRDefault="00000000">
                              <w:pPr>
                                <w:spacing w:before="54"/>
                                <w:ind w:left="82"/>
                                <w:rPr>
                                  <w:rFonts w:ascii="Arial"/>
                                  <w:b/>
                                  <w:sz w:val="13"/>
                                </w:rPr>
                              </w:pPr>
                              <w:proofErr w:type="spellStart"/>
                              <w:r>
                                <w:rPr>
                                  <w:rFonts w:ascii="Arial"/>
                                  <w:b/>
                                  <w:sz w:val="13"/>
                                </w:rPr>
                                <w:t>fMOST</w:t>
                              </w:r>
                              <w:proofErr w:type="spellEnd"/>
                              <w:r>
                                <w:rPr>
                                  <w:rFonts w:ascii="Arial"/>
                                  <w:b/>
                                  <w:spacing w:val="-7"/>
                                  <w:sz w:val="13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z w:val="13"/>
                                </w:rPr>
                                <w:t>template</w:t>
                              </w:r>
                              <w:r>
                                <w:rPr>
                                  <w:rFonts w:ascii="Arial"/>
                                  <w:b/>
                                  <w:spacing w:val="-6"/>
                                  <w:sz w:val="13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pacing w:val="-2"/>
                                  <w:sz w:val="13"/>
                                </w:rPr>
                                <w:t>generation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ve="http://schemas.openxmlformats.org/markup-compatibility/2006" xmlns:a="http://schemas.openxmlformats.org/drawingml/2006/main" xmlns:pic="http://schemas.openxmlformats.org/drawingml/2006/picture">
            <w:pict>
              <v:group style="position:absolute;margin-left:80.834457pt;margin-top:16.118105pt;width:222.1pt;height:311pt;mso-position-horizontal-relative:page;mso-position-vertical-relative:paragraph;z-index:-15720448;mso-wrap-distance-left:0;mso-wrap-distance-right:0" id="docshapegroup17" coordorigin="1617,322" coordsize="4442,6220">
                <v:shape style="position:absolute;left:1616;top:322;width:4442;height:6220" type="#_x0000_t75" id="docshape18" stroked="false">
                  <v:imagedata r:id="rId54" o:title=""/>
                </v:shape>
                <v:shape style="position:absolute;left:1661;top:367;width:4241;height:6017" id="docshape19" coordorigin="1661,367" coordsize="4241,6017" path="m5760,367l1803,367,1784,368,1717,396,1672,455,1661,6241,1662,6260,1690,6328,1749,6373,1803,6384,5760,6384,5831,6364,5883,6313,5902,6241,5902,509,5883,438,5831,386,5760,367xe" filled="true" fillcolor="#dfc1cc" stroked="false">
                  <v:path arrowok="t"/>
                  <v:fill type="solid"/>
                </v:shape>
                <v:shape style="position:absolute;left:1661;top:367;width:4241;height:6017" id="docshape20" coordorigin="1661,367" coordsize="4241,6017" path="m1803,367l1803,367,1784,368,1766,372,1703,409,1666,472,1661,509,1661,6241,1680,6313,1732,6364,1803,6384,5760,6384,5831,6364,5883,6313,5902,6241,5902,509,5902,509,5901,490,5897,472,5860,409,5797,372,5760,367,1803,367xe" filled="false" stroked="true" strokeweight="0pt" strokecolor="#295f99">
                  <v:path arrowok="t"/>
                  <v:stroke dashstyle="solid"/>
                </v:shape>
                <v:shape style="position:absolute;left:3133;top:440;width:2725;height:2276" type="#_x0000_t75" id="docshape21" stroked="false">
                  <v:imagedata r:id="rId55" o:title=""/>
                </v:shape>
                <v:shape style="position:absolute;left:3178;top:484;width:2522;height:2073" id="docshape22" coordorigin="3178,485" coordsize="2522,2073" path="m5699,485l3178,485,3178,2557,4439,2557,5699,2557,5699,485xe" filled="true" fillcolor="#b3c6db" stroked="false">
                  <v:path arrowok="t"/>
                  <v:fill type="solid"/>
                </v:shape>
                <v:shape style="position:absolute;left:3497;top:615;width:2184;height:1796" type="#_x0000_t75" id="docshape23" stroked="false">
                  <v:imagedata r:id="rId56" o:title=""/>
                </v:shape>
                <v:shape style="position:absolute;left:3553;top:670;width:1957;height:1571" id="docshape24" coordorigin="3554,671" coordsize="1957,1571" path="m5510,1518l5511,1600,5501,1680,5481,1757,5450,1831,5409,1901,5359,1967,5300,2026,5232,2079,5157,2126,5074,2165,5001,2192,4924,2213,4845,2228,4763,2238,4679,2241,4594,2239,4520,2232,4447,2221,4375,2206,4303,2186,4233,2162,4164,2135,4097,2103,4022,2062,3951,2016,3885,1966,3823,1912,3767,1855,3716,1794,3672,1731,3635,1666,3604,1599,3580,1531,3564,1463,3555,1394,3554,1312,3563,1233,3584,1155,3614,1081,3655,1011,3705,946,3765,886,3832,833,3908,786,3990,747,4064,720,4140,699,4220,684,4302,674,4385,671,4471,673,4544,680,4617,691,4690,707,4761,726,4832,750,4901,778,4967,809,5043,851,5113,896,5180,946,5241,1000,5297,1058,5348,1118,5392,1182,5430,1247,5460,1313,5484,1381,5500,1449,5510,1518xe" filled="false" stroked="true" strokeweight="1.158388pt" strokecolor="#ffff37">
                  <v:path arrowok="t"/>
                  <v:stroke dashstyle="solid"/>
                </v:shape>
                <v:shape style="position:absolute;left:3840;top:971;width:1385;height:1094" type="#_x0000_t75" id="docshape25" stroked="false">
                  <v:imagedata r:id="rId57" o:title=""/>
                </v:shape>
                <v:shape style="position:absolute;left:3897;top:1027;width:1158;height:868" id="docshape26" coordorigin="3897,1028" coordsize="1158,868" path="m5055,1498l5044,1609,4994,1710,4909,1793,4855,1827,4795,1854,4729,1875,4659,1889,4585,1895,4510,1894,4434,1885,4359,1870,4286,1847,4216,1817,4150,1782,4091,1741,4037,1695,3992,1646,3954,1593,3926,1538,3897,1424,3898,1368,3928,1262,3996,1169,4043,1129,4097,1096,4157,1068,4224,1047,4294,1034,4367,1028,4442,1029,4518,1037,4593,1053,4666,1076,4736,1105,4802,1141,4862,1182,4915,1227,4961,1277,4998,1330,5026,1385,5055,1498xe" filled="false" stroked="true" strokeweight="1.158388pt" strokecolor="#ffff37">
                  <v:path arrowok="t"/>
                  <v:stroke dashstyle="solid"/>
                </v:shape>
                <v:shape style="position:absolute;left:3751;top:840;width:1614;height:1354" type="#_x0000_t75" id="docshape27" stroked="false">
                  <v:imagedata r:id="rId58" o:title=""/>
                </v:shape>
                <v:shape style="position:absolute;left:3808;top:897;width:1386;height:1128" id="docshape28" coordorigin="3808,897" coordsize="1386,1128" path="m5193,1505l5193,1578,5181,1649,5158,1717,5123,1780,5077,1838,5022,1890,4958,1934,4885,1970,4806,1998,4723,2016,4635,2025,4545,2024,4472,2016,4400,2002,4329,1983,4260,1957,4193,1926,4114,1881,4042,1828,3978,1769,3923,1704,3878,1636,3843,1564,3820,1491,3808,1417,3808,1344,3820,1273,3844,1205,3879,1142,3925,1084,3980,1032,4044,988,4117,952,4195,924,4279,906,4367,897,4457,898,4530,906,4602,920,4673,939,4742,965,4809,996,4888,1041,4960,1094,5024,1153,5079,1218,5124,1286,5159,1358,5182,1431,5193,1505xe" filled="false" stroked="true" strokeweight="1.158388pt" strokecolor="#ffff37">
                  <v:path arrowok="t"/>
                  <v:stroke dashstyle="solid"/>
                </v:shape>
                <v:shape style="position:absolute;left:3640;top:744;width:1910;height:1575" type="#_x0000_t75" id="docshape29" stroked="false">
                  <v:imagedata r:id="rId59" o:title=""/>
                </v:shape>
                <v:shape style="position:absolute;left:3697;top:800;width:1682;height:1350" id="docshape30" coordorigin="3698,800" coordsize="1682,1350" path="m5379,1528l5379,1616,5364,1700,5335,1781,5293,1857,5249,1913,5198,1964,5140,2010,5075,2050,5004,2084,4928,2111,4848,2131,4765,2144,4679,2149,4591,2147,4517,2140,4444,2128,4372,2111,4301,2089,4231,2062,4164,2031,4087,1987,4015,1939,3949,1885,3890,1827,3837,1765,3792,1699,3755,1632,3727,1562,3708,1492,3698,1421,3698,1334,3713,1249,3742,1168,3784,1092,3828,1036,3879,985,3937,939,4002,899,4073,866,4149,838,4229,818,4312,806,4398,800,4486,802,4560,809,4633,821,4705,839,4776,861,4846,887,4913,919,4990,962,5062,1010,5128,1064,5187,1122,5240,1184,5285,1250,5322,1318,5350,1387,5369,1457,5379,1528xe" filled="false" stroked="true" strokeweight="1.158388pt" strokecolor="#ffff37">
                  <v:path arrowok="t"/>
                  <v:stroke dashstyle="solid"/>
                </v:shape>
                <v:shape style="position:absolute;left:4791;top:1901;width:329;height:290" type="#_x0000_t75" id="docshape31" stroked="false">
                  <v:imagedata r:id="rId60" o:title=""/>
                </v:shape>
                <v:shape style="position:absolute;left:4699;top:1028;width:330;height:290" type="#_x0000_t75" id="docshape32" stroked="false">
                  <v:imagedata r:id="rId61" o:title=""/>
                </v:shape>
                <v:shape style="position:absolute;left:3784;top:1087;width:357;height:228" type="#_x0000_t75" id="docshape33" stroked="false">
                  <v:imagedata r:id="rId62" o:title=""/>
                </v:shape>
                <v:shape style="position:absolute;left:4917;top:1427;width:349;height:94" type="#_x0000_t75" id="docshape34" stroked="false">
                  <v:imagedata r:id="rId63" o:title=""/>
                </v:shape>
                <v:shape style="position:absolute;left:5184;top:1989;width:374;height:453" type="#_x0000_t75" id="docshape35" stroked="false">
                  <v:imagedata r:id="rId64" o:title=""/>
                </v:shape>
                <v:shape style="position:absolute;left:5291;top:1275;width:374;height:453" type="#_x0000_t75" id="docshape36" stroked="false">
                  <v:imagedata r:id="rId65" o:title=""/>
                </v:shape>
                <v:shape style="position:absolute;left:5075;top:737;width:374;height:453" type="#_x0000_t75" id="docshape37" stroked="false">
                  <v:imagedata r:id="rId66" o:title=""/>
                </v:shape>
                <v:shape style="position:absolute;left:4052;top:1404;width:841;height:378" type="#_x0000_t75" id="docshape38" stroked="false">
                  <v:imagedata r:id="rId67" o:title=""/>
                </v:shape>
                <v:shape style="position:absolute;left:4239;top:938;width:411;height:378" type="#_x0000_t75" id="docshape39" stroked="false">
                  <v:imagedata r:id="rId68" o:title=""/>
                </v:shape>
                <v:shape style="position:absolute;left:4161;top:1848;width:275;height:333" type="#_x0000_t75" id="docshape40" stroked="false">
                  <v:imagedata r:id="rId69" o:title=""/>
                </v:shape>
                <v:shape style="position:absolute;left:3281;top:838;width:374;height:468" type="#_x0000_t75" id="docshape41" stroked="false">
                  <v:imagedata r:id="rId70" o:title=""/>
                </v:shape>
                <v:shape style="position:absolute;left:3217;top:1523;width:374;height:453" type="#_x0000_t75" id="docshape42" stroked="false">
                  <v:imagedata r:id="rId71" o:title=""/>
                </v:shape>
                <v:shape style="position:absolute;left:3677;top:1630;width:361;height:154" type="#_x0000_t75" id="docshape43" stroked="false">
                  <v:imagedata r:id="rId72" o:title=""/>
                </v:shape>
                <v:shape style="position:absolute;left:3749;top:2013;width:373;height:452" type="#_x0000_t75" id="docshape44" stroked="false">
                  <v:imagedata r:id="rId73" o:title=""/>
                </v:shape>
                <v:shape style="position:absolute;left:1781;top:741;width:863;height:1037" type="#_x0000_t75" id="docshape45" stroked="false">
                  <v:imagedata r:id="rId74" o:title=""/>
                </v:shape>
                <v:shape style="position:absolute;left:1696;top:2016;width:1148;height:800" type="#_x0000_t75" id="docshape46" stroked="false">
                  <v:imagedata r:id="rId75" o:title=""/>
                </v:shape>
                <v:shape style="position:absolute;left:1740;top:2061;width:945;height:597" id="docshape47" coordorigin="1741,2061" coordsize="945,597" path="m2685,2061l1741,2061,1741,2657,2213,2657,2685,2657,2685,2061xe" filled="true" fillcolor="#ffdab5" stroked="false">
                  <v:path arrowok="t"/>
                  <v:fill type="solid"/>
                </v:shape>
                <v:line style="position:absolute" from="2213,1779" to="2213,1960" stroked="true" strokeweight=".757956pt" strokecolor="#000000">
                  <v:stroke dashstyle="solid"/>
                </v:line>
                <v:shape style="position:absolute;left:2158;top:1952;width:109;height:109" id="docshape48" coordorigin="2159,1953" coordsize="109,109" path="m2267,1953l2159,1953,2213,2061,2267,1953xe" filled="true" fillcolor="#000000" stroked="false">
                  <v:path arrowok="t"/>
                  <v:fill type="solid"/>
                </v:shape>
                <v:shape style="position:absolute;left:1781;top:2898;width:863;height:1037" type="#_x0000_t75" id="docshape49" stroked="false">
                  <v:imagedata r:id="rId76" o:title=""/>
                </v:shape>
                <v:line style="position:absolute" from="2213,2657" to="2213,2797" stroked="true" strokeweight=".757956pt" strokecolor="#000000">
                  <v:stroke dashstyle="solid"/>
                </v:line>
                <v:shape style="position:absolute;left:2158;top:2789;width:109;height:109" id="docshape50" coordorigin="2159,2790" coordsize="109,109" path="m2267,2790l2159,2790,2213,2898,2267,2790xe" filled="true" fillcolor="#000000" stroked="false">
                  <v:path arrowok="t"/>
                  <v:fill type="solid"/>
                </v:shape>
                <v:shape style="position:absolute;left:3054;top:2858;width:2882;height:1240" type="#_x0000_t75" id="docshape51" stroked="false">
                  <v:imagedata r:id="rId77" o:title=""/>
                </v:shape>
                <v:shape style="position:absolute;left:3099;top:2903;width:2679;height:1037" id="docshape52" coordorigin="3099,2903" coordsize="2679,1037" path="m5778,2903l3099,2903,3099,3940,4439,3940,5778,3940,5778,2903xe" filled="true" fillcolor="#cccccc" stroked="false">
                  <v:path arrowok="t"/>
                  <v:fill type="solid"/>
                </v:shape>
                <v:shape style="position:absolute;left:3163;top:3151;width:832;height:753" type="#_x0000_t75" id="docshape53" stroked="false">
                  <v:imagedata r:id="rId78" o:title=""/>
                </v:shape>
                <v:shape style="position:absolute;left:4016;top:3151;width:832;height:753" type="#_x0000_t75" id="docshape54" stroked="false">
                  <v:imagedata r:id="rId79" o:title=""/>
                </v:shape>
                <v:shape style="position:absolute;left:4871;top:3152;width:833;height:753" type="#_x0000_t75" id="docshape55" stroked="false">
                  <v:imagedata r:id="rId80" o:title=""/>
                </v:shape>
                <v:line style="position:absolute" from="4439,2557" to="4439,2803" stroked="true" strokeweight=".757956pt" strokecolor="#000000">
                  <v:stroke dashstyle="solid"/>
                </v:line>
                <v:shape style="position:absolute;left:4384;top:2795;width:109;height:109" id="docshape56" coordorigin="4385,2795" coordsize="109,109" path="m4493,2795l4385,2795,4439,2904,4493,2795xe" filled="true" fillcolor="#000000" stroked="false">
                  <v:path arrowok="t"/>
                  <v:fill type="solid"/>
                </v:shape>
                <v:shape style="position:absolute;left:3054;top:4345;width:2882;height:1994" type="#_x0000_t75" id="docshape57" stroked="false">
                  <v:imagedata r:id="rId81" o:title=""/>
                </v:shape>
                <v:shape style="position:absolute;left:3099;top:4389;width:2679;height:1790" id="docshape58" coordorigin="3099,4390" coordsize="2679,1790" path="m5778,4390l3099,4390,3099,6180,4439,6180,5778,6180,5778,4390xe" filled="true" fillcolor="#cccccc" stroked="false">
                  <v:path arrowok="t"/>
                  <v:fill type="solid"/>
                </v:shape>
                <v:shape style="position:absolute;left:3138;top:4612;width:837;height:754" type="#_x0000_t75" id="docshape59" stroked="false">
                  <v:imagedata r:id="rId82" o:title=""/>
                </v:shape>
                <v:shape style="position:absolute;left:4022;top:4612;width:837;height:754" type="#_x0000_t75" id="docshape60" stroked="false">
                  <v:imagedata r:id="rId83" o:title=""/>
                </v:shape>
                <v:shape style="position:absolute;left:4906;top:4612;width:837;height:754" type="#_x0000_t75" id="docshape61" stroked="false">
                  <v:imagedata r:id="rId84" o:title=""/>
                </v:shape>
                <v:shape style="position:absolute;left:3138;top:5395;width:837;height:754" type="#_x0000_t75" id="docshape62" stroked="false">
                  <v:imagedata r:id="rId85" o:title=""/>
                </v:shape>
                <v:shape style="position:absolute;left:4022;top:5395;width:837;height:754" type="#_x0000_t75" id="docshape63" stroked="false">
                  <v:imagedata r:id="rId86" o:title=""/>
                </v:shape>
                <v:shape style="position:absolute;left:4906;top:5390;width:837;height:754" type="#_x0000_t75" id="docshape64" stroked="false">
                  <v:imagedata r:id="rId87" o:title=""/>
                </v:shape>
                <v:shape style="position:absolute;left:2669;top:3344;width:399;height:112" type="#_x0000_t75" id="docshape65" stroked="false">
                  <v:imagedata r:id="rId88" o:title=""/>
                </v:shape>
                <v:shape style="position:absolute;left:4371;top:3953;width:102;height:436" type="#_x0000_t75" id="docshape66" stroked="false">
                  <v:imagedata r:id="rId89" o:title=""/>
                </v:shape>
                <v:shape style="position:absolute;left:2641;top:3156;width:444;height:131" type="#_x0000_t75" id="docshape67" stroked="false">
                  <v:imagedata r:id="rId90" o:title=""/>
                </v:shape>
                <v:shape style="position:absolute;left:3428;top:4044;width:877;height:157" type="#_x0000_t75" id="docshape68" stroked="false">
                  <v:imagedata r:id="rId91" o:title=""/>
                </v:shape>
                <v:shape style="position:absolute;left:1810;top:540;width:823;height:158" type="#_x0000_t202" id="docshape69" filled="false" stroked="false">
                  <v:textbox inset="0,0,0,0">
                    <w:txbxContent>
                      <w:p>
                        <w:pPr>
                          <w:spacing w:line="158" w:lineRule="exact" w:before="0"/>
                          <w:ind w:left="0" w:right="0" w:firstLine="0"/>
                          <w:jc w:val="left"/>
                          <w:rPr>
                            <w:rFonts w:ascii="Arial"/>
                            <w:sz w:val="14"/>
                          </w:rPr>
                        </w:pPr>
                        <w:bookmarkStart w:name="_bookmark1" w:id="11"/>
                        <w:bookmarkEnd w:id="11"/>
                        <w:r>
                          <w:rPr/>
                        </w:r>
                        <w:r>
                          <w:rPr>
                            <w:rFonts w:ascii="Arial"/>
                            <w:sz w:val="14"/>
                          </w:rPr>
                          <w:t>Input</w:t>
                        </w:r>
                        <w:r>
                          <w:rPr>
                            <w:rFonts w:ascii="Arial"/>
                            <w:spacing w:val="-2"/>
                            <w:sz w:val="14"/>
                          </w:rPr>
                          <w:t> fMOST</w:t>
                        </w:r>
                      </w:p>
                    </w:txbxContent>
                  </v:textbox>
                  <w10:wrap type="none"/>
                </v:shape>
                <v:shape style="position:absolute;left:1740;top:2061;width:945;height:597" type="#_x0000_t202" id="docshape70" filled="false" stroked="true" strokeweight="0pt" strokecolor="#3364a3">
                  <v:textbox inset="0,0,0,0">
                    <w:txbxContent>
                      <w:p>
                        <w:pPr>
                          <w:spacing w:line="237" w:lineRule="auto" w:before="137"/>
                          <w:ind w:left="160" w:right="0" w:firstLine="71"/>
                          <w:jc w:val="left"/>
                          <w:rPr>
                            <w:rFonts w:ascii="Arial"/>
                            <w:sz w:val="14"/>
                          </w:rPr>
                        </w:pPr>
                        <w:r>
                          <w:rPr>
                            <w:rFonts w:ascii="Arial"/>
                            <w:sz w:val="14"/>
                          </w:rPr>
                          <w:t>N4</w:t>
                        </w:r>
                        <w:r>
                          <w:rPr>
                            <w:rFonts w:ascii="Arial"/>
                            <w:spacing w:val="-2"/>
                            <w:sz w:val="14"/>
                          </w:rPr>
                          <w:t> </w:t>
                        </w:r>
                        <w:r>
                          <w:rPr>
                            <w:rFonts w:ascii="Arial"/>
                            <w:sz w:val="14"/>
                          </w:rPr>
                          <w:t>bias</w:t>
                        </w:r>
                        <w:r>
                          <w:rPr>
                            <w:rFonts w:ascii="Arial"/>
                            <w:spacing w:val="40"/>
                            <w:sz w:val="14"/>
                          </w:rPr>
                          <w:t> </w:t>
                        </w:r>
                        <w:r>
                          <w:rPr>
                            <w:rFonts w:ascii="Arial"/>
                            <w:spacing w:val="-2"/>
                            <w:sz w:val="14"/>
                          </w:rPr>
                          <w:t>correction</w:t>
                        </w:r>
                      </w:p>
                    </w:txbxContent>
                  </v:textbox>
                  <v:stroke dashstyle="solid"/>
                  <w10:wrap type="none"/>
                </v:shape>
                <v:shape style="position:absolute;left:3099;top:4389;width:2679;height:1790" type="#_x0000_t202" id="docshape71" filled="false" stroked="true" strokeweight="0pt" strokecolor="#3364a3">
                  <v:textbox inset="0,0,0,0">
                    <w:txbxContent>
                      <w:p>
                        <w:pPr>
                          <w:spacing w:before="62"/>
                          <w:ind w:left="71" w:right="0" w:firstLine="0"/>
                          <w:jc w:val="left"/>
                          <w:rPr>
                            <w:rFonts w:ascii="Arial"/>
                            <w:b/>
                            <w:sz w:val="13"/>
                          </w:rPr>
                        </w:pPr>
                        <w:r>
                          <w:rPr>
                            <w:rFonts w:ascii="Arial"/>
                            <w:b/>
                            <w:spacing w:val="-2"/>
                            <w:sz w:val="13"/>
                          </w:rPr>
                          <w:t>AllenCCFv3</w:t>
                        </w:r>
                      </w:p>
                    </w:txbxContent>
                  </v:textbox>
                  <v:stroke dashstyle="solid"/>
                  <w10:wrap type="none"/>
                </v:shape>
                <v:shape style="position:absolute;left:3099;top:2903;width:2679;height:1037" type="#_x0000_t202" id="docshape72" filled="false" stroked="true" strokeweight="0pt" strokecolor="#3364a3">
                  <v:textbox inset="0,0,0,0">
                    <w:txbxContent>
                      <w:p>
                        <w:pPr>
                          <w:spacing w:before="62"/>
                          <w:ind w:left="71" w:right="0" w:firstLine="0"/>
                          <w:jc w:val="left"/>
                          <w:rPr>
                            <w:rFonts w:ascii="Arial"/>
                            <w:b/>
                            <w:sz w:val="13"/>
                          </w:rPr>
                        </w:pPr>
                        <w:r>
                          <w:rPr>
                            <w:rFonts w:ascii="Arial"/>
                            <w:b/>
                            <w:sz w:val="13"/>
                          </w:rPr>
                          <w:t>fMOST</w:t>
                        </w:r>
                        <w:r>
                          <w:rPr>
                            <w:rFonts w:ascii="Arial"/>
                            <w:b/>
                            <w:spacing w:val="-5"/>
                            <w:sz w:val="13"/>
                          </w:rPr>
                          <w:t> </w:t>
                        </w:r>
                        <w:r>
                          <w:rPr>
                            <w:rFonts w:ascii="Arial"/>
                            <w:b/>
                            <w:spacing w:val="-2"/>
                            <w:sz w:val="13"/>
                          </w:rPr>
                          <w:t>template</w:t>
                        </w:r>
                      </w:p>
                    </w:txbxContent>
                  </v:textbox>
                  <v:stroke dashstyle="solid"/>
                  <w10:wrap type="none"/>
                </v:shape>
                <v:shape style="position:absolute;left:3178;top:484;width:2522;height:2073" type="#_x0000_t202" id="docshape73" filled="false" stroked="true" strokeweight="0pt" strokecolor="#3364a3">
                  <v:textbox inset="0,0,0,0">
                    <w:txbxContent>
                      <w:p>
                        <w:pPr>
                          <w:spacing w:before="54"/>
                          <w:ind w:left="82" w:right="0" w:firstLine="0"/>
                          <w:jc w:val="left"/>
                          <w:rPr>
                            <w:rFonts w:ascii="Arial"/>
                            <w:b/>
                            <w:sz w:val="13"/>
                          </w:rPr>
                        </w:pPr>
                        <w:r>
                          <w:rPr>
                            <w:rFonts w:ascii="Arial"/>
                            <w:b/>
                            <w:sz w:val="13"/>
                          </w:rPr>
                          <w:t>fMOST</w:t>
                        </w:r>
                        <w:r>
                          <w:rPr>
                            <w:rFonts w:ascii="Arial"/>
                            <w:b/>
                            <w:spacing w:val="-7"/>
                            <w:sz w:val="13"/>
                          </w:rPr>
                          <w:t> </w:t>
                        </w:r>
                        <w:r>
                          <w:rPr>
                            <w:rFonts w:ascii="Arial"/>
                            <w:b/>
                            <w:sz w:val="13"/>
                          </w:rPr>
                          <w:t>template</w:t>
                        </w:r>
                        <w:r>
                          <w:rPr>
                            <w:rFonts w:ascii="Arial"/>
                            <w:b/>
                            <w:spacing w:val="-6"/>
                            <w:sz w:val="13"/>
                          </w:rPr>
                          <w:t> </w:t>
                        </w:r>
                        <w:r>
                          <w:rPr>
                            <w:rFonts w:ascii="Arial"/>
                            <w:b/>
                            <w:spacing w:val="-2"/>
                            <w:sz w:val="13"/>
                          </w:rPr>
                          <w:t>generation</w:t>
                        </w:r>
                      </w:p>
                    </w:txbxContent>
                  </v:textbox>
                  <v:stroke dashstyle="solid"/>
                  <w10:wrap type="none"/>
                </v:shape>
                <w10:wrap type="topAndBottom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596544" behindDoc="1" locked="0" layoutInCell="1" allowOverlap="1" wp14:anchorId="72D0C1EF" wp14:editId="4DACD753">
                <wp:simplePos x="0" y="0"/>
                <wp:positionH relativeFrom="page">
                  <wp:posOffset>3988363</wp:posOffset>
                </wp:positionH>
                <wp:positionV relativeFrom="paragraph">
                  <wp:posOffset>204520</wp:posOffset>
                </wp:positionV>
                <wp:extent cx="2820670" cy="3949700"/>
                <wp:effectExtent l="0" t="0" r="0" b="0"/>
                <wp:wrapTopAndBottom/>
                <wp:docPr id="82" name="Group 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820670" cy="3949700"/>
                          <a:chOff x="0" y="0"/>
                          <a:chExt cx="2820670" cy="3949700"/>
                        </a:xfrm>
                      </wpg:grpSpPr>
                      <pic:pic xmlns:pic="http://schemas.openxmlformats.org/drawingml/2006/picture">
                        <pic:nvPicPr>
                          <pic:cNvPr id="83" name="Image 83"/>
                          <pic:cNvPicPr/>
                        </pic:nvPicPr>
                        <pic:blipFill>
                          <a:blip r:embed="rId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20302" cy="39494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4" name="Graphic 84"/>
                        <wps:cNvSpPr/>
                        <wps:spPr>
                          <a:xfrm>
                            <a:off x="28154" y="28333"/>
                            <a:ext cx="2693035" cy="38207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93035" h="3820795">
                                <a:moveTo>
                                  <a:pt x="2602713" y="0"/>
                                </a:moveTo>
                                <a:lnTo>
                                  <a:pt x="90267" y="0"/>
                                </a:lnTo>
                                <a:lnTo>
                                  <a:pt x="78397" y="777"/>
                                </a:lnTo>
                                <a:lnTo>
                                  <a:pt x="35255" y="18689"/>
                                </a:lnTo>
                                <a:lnTo>
                                  <a:pt x="6895" y="55688"/>
                                </a:lnTo>
                                <a:lnTo>
                                  <a:pt x="0" y="3730262"/>
                                </a:lnTo>
                                <a:lnTo>
                                  <a:pt x="777" y="3742129"/>
                                </a:lnTo>
                                <a:lnTo>
                                  <a:pt x="18683" y="3785271"/>
                                </a:lnTo>
                                <a:lnTo>
                                  <a:pt x="55681" y="3813634"/>
                                </a:lnTo>
                                <a:lnTo>
                                  <a:pt x="90267" y="3820530"/>
                                </a:lnTo>
                                <a:lnTo>
                                  <a:pt x="2602713" y="3820530"/>
                                </a:lnTo>
                                <a:lnTo>
                                  <a:pt x="2647943" y="3808362"/>
                                </a:lnTo>
                                <a:lnTo>
                                  <a:pt x="2680813" y="3775485"/>
                                </a:lnTo>
                                <a:lnTo>
                                  <a:pt x="2692980" y="3730262"/>
                                </a:lnTo>
                                <a:lnTo>
                                  <a:pt x="2692968" y="90088"/>
                                </a:lnTo>
                                <a:lnTo>
                                  <a:pt x="2680813" y="45044"/>
                                </a:lnTo>
                                <a:lnTo>
                                  <a:pt x="2647943" y="12174"/>
                                </a:lnTo>
                                <a:lnTo>
                                  <a:pt x="260271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FC1C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5" name="Graphic 85"/>
                        <wps:cNvSpPr/>
                        <wps:spPr>
                          <a:xfrm>
                            <a:off x="28154" y="28333"/>
                            <a:ext cx="2693035" cy="38207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93035" h="3820795">
                                <a:moveTo>
                                  <a:pt x="90081" y="0"/>
                                </a:moveTo>
                                <a:lnTo>
                                  <a:pt x="90267" y="0"/>
                                </a:lnTo>
                                <a:lnTo>
                                  <a:pt x="78397" y="777"/>
                                </a:lnTo>
                                <a:lnTo>
                                  <a:pt x="66835" y="3088"/>
                                </a:lnTo>
                                <a:lnTo>
                                  <a:pt x="26425" y="26429"/>
                                </a:lnTo>
                                <a:lnTo>
                                  <a:pt x="3087" y="66842"/>
                                </a:lnTo>
                                <a:lnTo>
                                  <a:pt x="0" y="90273"/>
                                </a:lnTo>
                                <a:lnTo>
                                  <a:pt x="0" y="3730262"/>
                                </a:lnTo>
                                <a:lnTo>
                                  <a:pt x="12167" y="3775485"/>
                                </a:lnTo>
                                <a:lnTo>
                                  <a:pt x="45037" y="3808362"/>
                                </a:lnTo>
                                <a:lnTo>
                                  <a:pt x="90267" y="3820529"/>
                                </a:lnTo>
                                <a:lnTo>
                                  <a:pt x="2602713" y="3820529"/>
                                </a:lnTo>
                                <a:lnTo>
                                  <a:pt x="2647942" y="3808362"/>
                                </a:lnTo>
                                <a:lnTo>
                                  <a:pt x="2680812" y="3775485"/>
                                </a:lnTo>
                                <a:lnTo>
                                  <a:pt x="2692980" y="3730262"/>
                                </a:lnTo>
                                <a:lnTo>
                                  <a:pt x="2692980" y="90088"/>
                                </a:lnTo>
                                <a:lnTo>
                                  <a:pt x="2692980" y="90273"/>
                                </a:lnTo>
                                <a:lnTo>
                                  <a:pt x="2692203" y="78404"/>
                                </a:lnTo>
                                <a:lnTo>
                                  <a:pt x="2689895" y="66842"/>
                                </a:lnTo>
                                <a:lnTo>
                                  <a:pt x="2666557" y="26429"/>
                                </a:lnTo>
                                <a:lnTo>
                                  <a:pt x="2626145" y="3088"/>
                                </a:lnTo>
                                <a:lnTo>
                                  <a:pt x="2602713" y="0"/>
                                </a:lnTo>
                                <a:lnTo>
                                  <a:pt x="90081" y="0"/>
                                </a:lnTo>
                                <a:close/>
                              </a:path>
                            </a:pathLst>
                          </a:custGeom>
                          <a:ln w="0">
                            <a:solidFill>
                              <a:srgbClr val="295F9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6" name="Image 86"/>
                          <pic:cNvPicPr/>
                        </pic:nvPicPr>
                        <pic:blipFill>
                          <a:blip r:embed="rId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72509" y="1142074"/>
                            <a:ext cx="762833" cy="5356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7" name="Graphic 87"/>
                        <wps:cNvSpPr/>
                        <wps:spPr>
                          <a:xfrm>
                            <a:off x="1100657" y="1170408"/>
                            <a:ext cx="634365" cy="4070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4365" h="407034">
                                <a:moveTo>
                                  <a:pt x="63388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06665"/>
                                </a:lnTo>
                                <a:lnTo>
                                  <a:pt x="316942" y="406665"/>
                                </a:lnTo>
                                <a:lnTo>
                                  <a:pt x="633884" y="406665"/>
                                </a:lnTo>
                                <a:lnTo>
                                  <a:pt x="6338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CCCC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8" name="Graphic 88"/>
                        <wps:cNvSpPr/>
                        <wps:spPr>
                          <a:xfrm>
                            <a:off x="1100657" y="1170408"/>
                            <a:ext cx="634365" cy="4070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4365" h="407034">
                                <a:moveTo>
                                  <a:pt x="316942" y="406665"/>
                                </a:moveTo>
                                <a:lnTo>
                                  <a:pt x="0" y="406665"/>
                                </a:lnTo>
                                <a:lnTo>
                                  <a:pt x="0" y="0"/>
                                </a:lnTo>
                                <a:lnTo>
                                  <a:pt x="633884" y="0"/>
                                </a:lnTo>
                                <a:lnTo>
                                  <a:pt x="633884" y="406665"/>
                                </a:lnTo>
                                <a:lnTo>
                                  <a:pt x="316942" y="406665"/>
                                </a:lnTo>
                                <a:close/>
                              </a:path>
                            </a:pathLst>
                          </a:custGeom>
                          <a:ln w="0">
                            <a:solidFill>
                              <a:srgbClr val="3364A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9" name="Image 89"/>
                          <pic:cNvPicPr/>
                        </pic:nvPicPr>
                        <pic:blipFill>
                          <a:blip r:embed="rId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21186" y="1189842"/>
                            <a:ext cx="285879" cy="36343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0" name="Image 90"/>
                          <pic:cNvPicPr/>
                        </pic:nvPicPr>
                        <pic:blipFill>
                          <a:blip r:embed="rId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28498" y="1189842"/>
                            <a:ext cx="286244" cy="36343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1" name="Image 91"/>
                          <pic:cNvPicPr/>
                        </pic:nvPicPr>
                        <pic:blipFill>
                          <a:blip r:embed="rId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7867" y="988239"/>
                            <a:ext cx="701078" cy="48403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2" name="Graphic 92"/>
                        <wps:cNvSpPr/>
                        <wps:spPr>
                          <a:xfrm>
                            <a:off x="326021" y="1016566"/>
                            <a:ext cx="572135" cy="355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2135" h="355600">
                                <a:moveTo>
                                  <a:pt x="57212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55085"/>
                                </a:lnTo>
                                <a:lnTo>
                                  <a:pt x="286058" y="355085"/>
                                </a:lnTo>
                                <a:lnTo>
                                  <a:pt x="572123" y="355085"/>
                                </a:lnTo>
                                <a:lnTo>
                                  <a:pt x="57212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DAB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3" name="Graphic 93"/>
                        <wps:cNvSpPr/>
                        <wps:spPr>
                          <a:xfrm>
                            <a:off x="612080" y="684009"/>
                            <a:ext cx="1270" cy="2686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" h="268605">
                                <a:moveTo>
                                  <a:pt x="365" y="0"/>
                                </a:moveTo>
                                <a:lnTo>
                                  <a:pt x="0" y="268265"/>
                                </a:lnTo>
                              </a:path>
                            </a:pathLst>
                          </a:custGeom>
                          <a:ln w="9626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4" name="Graphic 94"/>
                        <wps:cNvSpPr/>
                        <wps:spPr>
                          <a:xfrm>
                            <a:off x="577755" y="947731"/>
                            <a:ext cx="69215" cy="692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215" h="69215">
                                <a:moveTo>
                                  <a:pt x="68834" y="0"/>
                                </a:moveTo>
                                <a:lnTo>
                                  <a:pt x="0" y="0"/>
                                </a:lnTo>
                                <a:lnTo>
                                  <a:pt x="34324" y="68834"/>
                                </a:lnTo>
                                <a:lnTo>
                                  <a:pt x="6883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5" name="Graphic 95"/>
                        <wps:cNvSpPr/>
                        <wps:spPr>
                          <a:xfrm>
                            <a:off x="612080" y="1371652"/>
                            <a:ext cx="1270" cy="24955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" h="249554">
                                <a:moveTo>
                                  <a:pt x="0" y="0"/>
                                </a:moveTo>
                                <a:lnTo>
                                  <a:pt x="365" y="249369"/>
                                </a:lnTo>
                              </a:path>
                            </a:pathLst>
                          </a:custGeom>
                          <a:ln w="9626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6" name="Graphic 96"/>
                        <wps:cNvSpPr/>
                        <wps:spPr>
                          <a:xfrm>
                            <a:off x="577935" y="1616485"/>
                            <a:ext cx="69215" cy="692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215" h="69215">
                                <a:moveTo>
                                  <a:pt x="68841" y="0"/>
                                </a:moveTo>
                                <a:lnTo>
                                  <a:pt x="0" y="0"/>
                                </a:lnTo>
                                <a:lnTo>
                                  <a:pt x="34510" y="68834"/>
                                </a:lnTo>
                                <a:lnTo>
                                  <a:pt x="6884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7" name="Image 97"/>
                          <pic:cNvPicPr/>
                        </pic:nvPicPr>
                        <pic:blipFill>
                          <a:blip r:embed="rId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68300" y="124053"/>
                            <a:ext cx="1449566" cy="99404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8" name="Graphic 98"/>
                        <wps:cNvSpPr/>
                        <wps:spPr>
                          <a:xfrm>
                            <a:off x="1296454" y="152387"/>
                            <a:ext cx="1320800" cy="8655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20800" h="865505">
                                <a:moveTo>
                                  <a:pt x="132061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65089"/>
                                </a:lnTo>
                                <a:lnTo>
                                  <a:pt x="660398" y="865089"/>
                                </a:lnTo>
                                <a:lnTo>
                                  <a:pt x="1320610" y="865089"/>
                                </a:lnTo>
                                <a:lnTo>
                                  <a:pt x="132061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CCCC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9" name="Graphic 99"/>
                        <wps:cNvSpPr/>
                        <wps:spPr>
                          <a:xfrm>
                            <a:off x="1296454" y="152387"/>
                            <a:ext cx="1320800" cy="8655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20800" h="865505">
                                <a:moveTo>
                                  <a:pt x="660398" y="865089"/>
                                </a:moveTo>
                                <a:lnTo>
                                  <a:pt x="0" y="865089"/>
                                </a:lnTo>
                                <a:lnTo>
                                  <a:pt x="0" y="0"/>
                                </a:lnTo>
                                <a:lnTo>
                                  <a:pt x="1320610" y="0"/>
                                </a:lnTo>
                                <a:lnTo>
                                  <a:pt x="1320610" y="865089"/>
                                </a:lnTo>
                                <a:lnTo>
                                  <a:pt x="660398" y="865089"/>
                                </a:lnTo>
                                <a:close/>
                              </a:path>
                            </a:pathLst>
                          </a:custGeom>
                          <a:ln w="0">
                            <a:solidFill>
                              <a:srgbClr val="3364A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0" name="Image 100"/>
                          <pic:cNvPicPr/>
                        </pic:nvPicPr>
                        <pic:blipFill>
                          <a:blip r:embed="rId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15888" y="260089"/>
                            <a:ext cx="412290" cy="36416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1" name="Image 101"/>
                          <pic:cNvPicPr/>
                        </pic:nvPicPr>
                        <pic:blipFill>
                          <a:blip r:embed="rId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51976" y="260089"/>
                            <a:ext cx="412476" cy="36416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2" name="Image 102"/>
                          <pic:cNvPicPr/>
                        </pic:nvPicPr>
                        <pic:blipFill>
                          <a:blip r:embed="rId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88064" y="260089"/>
                            <a:ext cx="412476" cy="36416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3" name="Image 103"/>
                          <pic:cNvPicPr/>
                        </pic:nvPicPr>
                        <pic:blipFill>
                          <a:blip r:embed="rId1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15888" y="638779"/>
                            <a:ext cx="412290" cy="36416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4" name="Image 104"/>
                          <pic:cNvPicPr/>
                        </pic:nvPicPr>
                        <pic:blipFill>
                          <a:blip r:embed="rId1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51976" y="638779"/>
                            <a:ext cx="412476" cy="36416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5" name="Image 105"/>
                          <pic:cNvPicPr/>
                        </pic:nvPicPr>
                        <pic:blipFill>
                          <a:blip r:embed="rId1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88064" y="636063"/>
                            <a:ext cx="412476" cy="3643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6" name="Image 106"/>
                          <pic:cNvPicPr/>
                        </pic:nvPicPr>
                        <pic:blipFill>
                          <a:blip r:embed="rId1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7920" y="292062"/>
                            <a:ext cx="1141523" cy="49238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7" name="Graphic 107"/>
                        <wps:cNvSpPr/>
                        <wps:spPr>
                          <a:xfrm>
                            <a:off x="106068" y="320389"/>
                            <a:ext cx="1012825" cy="363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12825" h="363855">
                                <a:moveTo>
                                  <a:pt x="101257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3440"/>
                                </a:lnTo>
                                <a:lnTo>
                                  <a:pt x="506377" y="363440"/>
                                </a:lnTo>
                                <a:lnTo>
                                  <a:pt x="1012574" y="363440"/>
                                </a:lnTo>
                                <a:lnTo>
                                  <a:pt x="101257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CCCC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8" name="Graphic 108"/>
                        <wps:cNvSpPr/>
                        <wps:spPr>
                          <a:xfrm>
                            <a:off x="106068" y="320389"/>
                            <a:ext cx="1012825" cy="363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12825" h="363855">
                                <a:moveTo>
                                  <a:pt x="506377" y="363440"/>
                                </a:moveTo>
                                <a:lnTo>
                                  <a:pt x="0" y="363440"/>
                                </a:lnTo>
                                <a:lnTo>
                                  <a:pt x="0" y="0"/>
                                </a:lnTo>
                                <a:lnTo>
                                  <a:pt x="1012574" y="0"/>
                                </a:lnTo>
                                <a:lnTo>
                                  <a:pt x="1012574" y="363440"/>
                                </a:lnTo>
                                <a:lnTo>
                                  <a:pt x="506377" y="363440"/>
                                </a:lnTo>
                                <a:close/>
                              </a:path>
                            </a:pathLst>
                          </a:custGeom>
                          <a:ln w="0">
                            <a:solidFill>
                              <a:srgbClr val="3364A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9" name="Image 109"/>
                          <pic:cNvPicPr/>
                        </pic:nvPicPr>
                        <pic:blipFill>
                          <a:blip r:embed="rId1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6776" y="340553"/>
                            <a:ext cx="316942" cy="32438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0" name="Image 110"/>
                          <pic:cNvPicPr/>
                        </pic:nvPicPr>
                        <pic:blipFill>
                          <a:blip r:embed="rId1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4791" y="340553"/>
                            <a:ext cx="316756" cy="32438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1" name="Image 111"/>
                          <pic:cNvPicPr/>
                        </pic:nvPicPr>
                        <pic:blipFill>
                          <a:blip r:embed="rId1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82811" y="340553"/>
                            <a:ext cx="314033" cy="32438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2" name="Image 112"/>
                          <pic:cNvPicPr/>
                        </pic:nvPicPr>
                        <pic:blipFill>
                          <a:blip r:embed="rId1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7920" y="1656807"/>
                            <a:ext cx="1141523" cy="49238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3" name="Graphic 113"/>
                        <wps:cNvSpPr/>
                        <wps:spPr>
                          <a:xfrm>
                            <a:off x="106068" y="1685140"/>
                            <a:ext cx="1012825" cy="363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12825" h="363855">
                                <a:moveTo>
                                  <a:pt x="101257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3434"/>
                                </a:lnTo>
                                <a:lnTo>
                                  <a:pt x="506377" y="363434"/>
                                </a:lnTo>
                                <a:lnTo>
                                  <a:pt x="1012574" y="363434"/>
                                </a:lnTo>
                                <a:lnTo>
                                  <a:pt x="101257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CCCC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4" name="Graphic 114"/>
                        <wps:cNvSpPr/>
                        <wps:spPr>
                          <a:xfrm>
                            <a:off x="106068" y="1685140"/>
                            <a:ext cx="1012825" cy="363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12825" h="363855">
                                <a:moveTo>
                                  <a:pt x="506377" y="363434"/>
                                </a:moveTo>
                                <a:lnTo>
                                  <a:pt x="0" y="363434"/>
                                </a:lnTo>
                                <a:lnTo>
                                  <a:pt x="0" y="0"/>
                                </a:lnTo>
                                <a:lnTo>
                                  <a:pt x="1012574" y="0"/>
                                </a:lnTo>
                                <a:lnTo>
                                  <a:pt x="1012574" y="363434"/>
                                </a:lnTo>
                                <a:lnTo>
                                  <a:pt x="506377" y="363434"/>
                                </a:lnTo>
                                <a:close/>
                              </a:path>
                            </a:pathLst>
                          </a:custGeom>
                          <a:ln w="0">
                            <a:solidFill>
                              <a:srgbClr val="3364A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5" name="Image 115"/>
                          <pic:cNvPicPr/>
                        </pic:nvPicPr>
                        <pic:blipFill>
                          <a:blip r:embed="rId1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88809" y="1706573"/>
                            <a:ext cx="316942" cy="32002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6" name="Image 116"/>
                          <pic:cNvPicPr/>
                        </pic:nvPicPr>
                        <pic:blipFill>
                          <a:blip r:embed="rId1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8609" y="1706573"/>
                            <a:ext cx="316756" cy="32002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7" name="Image 117"/>
                          <pic:cNvPicPr/>
                        </pic:nvPicPr>
                        <pic:blipFill>
                          <a:blip r:embed="rId1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8410" y="1706573"/>
                            <a:ext cx="316942" cy="32002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8" name="Image 118"/>
                          <pic:cNvPicPr/>
                        </pic:nvPicPr>
                        <pic:blipFill>
                          <a:blip r:embed="rId1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51832" y="2280330"/>
                            <a:ext cx="899420" cy="5356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9" name="Graphic 119"/>
                        <wps:cNvSpPr/>
                        <wps:spPr>
                          <a:xfrm>
                            <a:off x="879980" y="2308664"/>
                            <a:ext cx="770890" cy="4070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70890" h="407034">
                                <a:moveTo>
                                  <a:pt x="77046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06665"/>
                                </a:lnTo>
                                <a:lnTo>
                                  <a:pt x="385232" y="406665"/>
                                </a:lnTo>
                                <a:lnTo>
                                  <a:pt x="770464" y="406665"/>
                                </a:lnTo>
                                <a:lnTo>
                                  <a:pt x="7704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CCCC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0" name="Graphic 120"/>
                        <wps:cNvSpPr/>
                        <wps:spPr>
                          <a:xfrm>
                            <a:off x="879980" y="2308664"/>
                            <a:ext cx="770890" cy="4070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70890" h="407034">
                                <a:moveTo>
                                  <a:pt x="385232" y="406665"/>
                                </a:moveTo>
                                <a:lnTo>
                                  <a:pt x="0" y="406665"/>
                                </a:lnTo>
                                <a:lnTo>
                                  <a:pt x="0" y="0"/>
                                </a:lnTo>
                                <a:lnTo>
                                  <a:pt x="770464" y="0"/>
                                </a:lnTo>
                                <a:lnTo>
                                  <a:pt x="770464" y="406665"/>
                                </a:lnTo>
                                <a:lnTo>
                                  <a:pt x="385232" y="406665"/>
                                </a:lnTo>
                                <a:close/>
                              </a:path>
                            </a:pathLst>
                          </a:custGeom>
                          <a:ln w="0">
                            <a:solidFill>
                              <a:srgbClr val="3364A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1" name="Image 121"/>
                          <pic:cNvPicPr/>
                        </pic:nvPicPr>
                        <pic:blipFill>
                          <a:blip r:embed="rId1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09588" y="2332461"/>
                            <a:ext cx="347454" cy="36343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2" name="Image 122"/>
                          <pic:cNvPicPr/>
                        </pic:nvPicPr>
                        <pic:blipFill>
                          <a:blip r:embed="rId1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81378" y="2332461"/>
                            <a:ext cx="336920" cy="36343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3" name="Graphic 123"/>
                        <wps:cNvSpPr/>
                        <wps:spPr>
                          <a:xfrm>
                            <a:off x="1417599" y="1577252"/>
                            <a:ext cx="791845" cy="3009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91845" h="300990">
                                <a:moveTo>
                                  <a:pt x="0" y="0"/>
                                </a:moveTo>
                                <a:lnTo>
                                  <a:pt x="0" y="245743"/>
                                </a:lnTo>
                                <a:lnTo>
                                  <a:pt x="791711" y="245743"/>
                                </a:lnTo>
                                <a:lnTo>
                                  <a:pt x="791711" y="300955"/>
                                </a:lnTo>
                              </a:path>
                            </a:pathLst>
                          </a:custGeom>
                          <a:ln w="926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4" name="Image 124"/>
                          <pic:cNvPicPr/>
                        </pic:nvPicPr>
                        <pic:blipFill>
                          <a:blip r:embed="rId1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74800" y="1873665"/>
                            <a:ext cx="69199" cy="771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5" name="Image 125"/>
                          <pic:cNvPicPr/>
                        </pic:nvPicPr>
                        <pic:blipFill>
                          <a:blip r:embed="rId1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72467" y="1304271"/>
                            <a:ext cx="769010" cy="48403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6" name="Graphic 126"/>
                        <wps:cNvSpPr/>
                        <wps:spPr>
                          <a:xfrm>
                            <a:off x="2000622" y="1332599"/>
                            <a:ext cx="640080" cy="355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0080" h="355600">
                                <a:moveTo>
                                  <a:pt x="64005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55085"/>
                                </a:lnTo>
                                <a:lnTo>
                                  <a:pt x="320030" y="355085"/>
                                </a:lnTo>
                                <a:lnTo>
                                  <a:pt x="640054" y="355085"/>
                                </a:lnTo>
                                <a:lnTo>
                                  <a:pt x="6400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DAB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7" name="Graphic 127"/>
                        <wps:cNvSpPr/>
                        <wps:spPr>
                          <a:xfrm>
                            <a:off x="677653" y="2512086"/>
                            <a:ext cx="13843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8430" h="635">
                                <a:moveTo>
                                  <a:pt x="0" y="185"/>
                                </a:moveTo>
                                <a:lnTo>
                                  <a:pt x="138034" y="0"/>
                                </a:lnTo>
                              </a:path>
                            </a:pathLst>
                          </a:custGeom>
                          <a:ln w="9626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8" name="Graphic 128"/>
                        <wps:cNvSpPr/>
                        <wps:spPr>
                          <a:xfrm>
                            <a:off x="811145" y="2477762"/>
                            <a:ext cx="69215" cy="692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215" h="69215">
                                <a:moveTo>
                                  <a:pt x="0" y="0"/>
                                </a:moveTo>
                                <a:lnTo>
                                  <a:pt x="0" y="68834"/>
                                </a:lnTo>
                                <a:lnTo>
                                  <a:pt x="68834" y="3432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9" name="Graphic 129"/>
                        <wps:cNvSpPr/>
                        <wps:spPr>
                          <a:xfrm>
                            <a:off x="393767" y="2048754"/>
                            <a:ext cx="219075" cy="2254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9075" h="225425">
                                <a:moveTo>
                                  <a:pt x="218678" y="0"/>
                                </a:moveTo>
                                <a:lnTo>
                                  <a:pt x="218678" y="128955"/>
                                </a:lnTo>
                                <a:lnTo>
                                  <a:pt x="0" y="128955"/>
                                </a:lnTo>
                                <a:lnTo>
                                  <a:pt x="0" y="225220"/>
                                </a:lnTo>
                              </a:path>
                            </a:pathLst>
                          </a:custGeom>
                          <a:ln w="926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0" name="Graphic 130"/>
                        <wps:cNvSpPr/>
                        <wps:spPr>
                          <a:xfrm>
                            <a:off x="359256" y="2269432"/>
                            <a:ext cx="69215" cy="774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215" h="77470">
                                <a:moveTo>
                                  <a:pt x="65387" y="0"/>
                                </a:moveTo>
                                <a:lnTo>
                                  <a:pt x="3632" y="0"/>
                                </a:lnTo>
                                <a:lnTo>
                                  <a:pt x="2178" y="185"/>
                                </a:lnTo>
                                <a:lnTo>
                                  <a:pt x="730" y="1089"/>
                                </a:lnTo>
                                <a:lnTo>
                                  <a:pt x="185" y="2543"/>
                                </a:lnTo>
                                <a:lnTo>
                                  <a:pt x="0" y="4542"/>
                                </a:lnTo>
                                <a:lnTo>
                                  <a:pt x="185" y="5452"/>
                                </a:lnTo>
                                <a:lnTo>
                                  <a:pt x="30877" y="74287"/>
                                </a:lnTo>
                                <a:lnTo>
                                  <a:pt x="32331" y="76286"/>
                                </a:lnTo>
                                <a:lnTo>
                                  <a:pt x="34330" y="77196"/>
                                </a:lnTo>
                                <a:lnTo>
                                  <a:pt x="36688" y="76286"/>
                                </a:lnTo>
                                <a:lnTo>
                                  <a:pt x="38143" y="74652"/>
                                </a:lnTo>
                                <a:lnTo>
                                  <a:pt x="69199" y="4542"/>
                                </a:lnTo>
                                <a:lnTo>
                                  <a:pt x="69199" y="3998"/>
                                </a:lnTo>
                                <a:lnTo>
                                  <a:pt x="68834" y="2543"/>
                                </a:lnTo>
                                <a:lnTo>
                                  <a:pt x="67931" y="1089"/>
                                </a:lnTo>
                                <a:lnTo>
                                  <a:pt x="66842" y="185"/>
                                </a:lnTo>
                                <a:lnTo>
                                  <a:pt x="6538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1" name="Image 131"/>
                          <pic:cNvPicPr/>
                        </pic:nvPicPr>
                        <pic:blipFill>
                          <a:blip r:embed="rId1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5099" y="2900407"/>
                            <a:ext cx="88813" cy="31947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2" name="Graphic 132"/>
                        <wps:cNvSpPr/>
                        <wps:spPr>
                          <a:xfrm>
                            <a:off x="1956853" y="1017662"/>
                            <a:ext cx="363855" cy="2425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3855" h="242570">
                                <a:moveTo>
                                  <a:pt x="0" y="0"/>
                                </a:moveTo>
                                <a:lnTo>
                                  <a:pt x="0" y="123867"/>
                                </a:lnTo>
                                <a:lnTo>
                                  <a:pt x="363799" y="123867"/>
                                </a:lnTo>
                                <a:lnTo>
                                  <a:pt x="363799" y="242289"/>
                                </a:lnTo>
                              </a:path>
                            </a:pathLst>
                          </a:custGeom>
                          <a:ln w="926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3" name="Image 133"/>
                          <pic:cNvPicPr/>
                        </pic:nvPicPr>
                        <pic:blipFill>
                          <a:blip r:embed="rId1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86142" y="1255409"/>
                            <a:ext cx="69199" cy="7718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4" name="Image 134"/>
                          <pic:cNvPicPr/>
                        </pic:nvPicPr>
                        <pic:blipFill>
                          <a:blip r:embed="rId1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59678" y="1922528"/>
                            <a:ext cx="771912" cy="48403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5" name="Graphic 135"/>
                        <wps:cNvSpPr/>
                        <wps:spPr>
                          <a:xfrm>
                            <a:off x="1887832" y="1950862"/>
                            <a:ext cx="643255" cy="355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3255" h="355600">
                                <a:moveTo>
                                  <a:pt x="64295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55079"/>
                                </a:lnTo>
                                <a:lnTo>
                                  <a:pt x="321478" y="355079"/>
                                </a:lnTo>
                                <a:lnTo>
                                  <a:pt x="642957" y="355079"/>
                                </a:lnTo>
                                <a:lnTo>
                                  <a:pt x="6429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DAB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6" name="Image 136"/>
                          <pic:cNvPicPr/>
                        </pic:nvPicPr>
                        <pic:blipFill>
                          <a:blip r:embed="rId1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1912" y="2318288"/>
                            <a:ext cx="696542" cy="46024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7" name="Graphic 137"/>
                        <wps:cNvSpPr/>
                        <wps:spPr>
                          <a:xfrm>
                            <a:off x="110066" y="2346628"/>
                            <a:ext cx="567690" cy="3314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7690" h="331470">
                                <a:moveTo>
                                  <a:pt x="56758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31288"/>
                                </a:lnTo>
                                <a:lnTo>
                                  <a:pt x="283880" y="331288"/>
                                </a:lnTo>
                                <a:lnTo>
                                  <a:pt x="567587" y="331288"/>
                                </a:lnTo>
                                <a:lnTo>
                                  <a:pt x="56758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DAB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8" name="Image 138"/>
                          <pic:cNvPicPr/>
                        </pic:nvPicPr>
                        <pic:blipFill>
                          <a:blip r:embed="rId1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9902" y="3224795"/>
                            <a:ext cx="225034" cy="935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9" name="Image 139"/>
                          <pic:cNvPicPr/>
                        </pic:nvPicPr>
                        <pic:blipFill>
                          <a:blip r:embed="rId1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3511" y="2926197"/>
                            <a:ext cx="2086532" cy="8690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0" name="Graphic 140"/>
                        <wps:cNvSpPr/>
                        <wps:spPr>
                          <a:xfrm>
                            <a:off x="491665" y="2954530"/>
                            <a:ext cx="1957705" cy="7404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57705" h="740410">
                                <a:moveTo>
                                  <a:pt x="195757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40132"/>
                                </a:lnTo>
                                <a:lnTo>
                                  <a:pt x="978788" y="740132"/>
                                </a:lnTo>
                                <a:lnTo>
                                  <a:pt x="1957577" y="740132"/>
                                </a:lnTo>
                                <a:lnTo>
                                  <a:pt x="195757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3C6D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1" name="Graphic 141"/>
                        <wps:cNvSpPr/>
                        <wps:spPr>
                          <a:xfrm>
                            <a:off x="491665" y="2954530"/>
                            <a:ext cx="1957705" cy="7404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57705" h="740410">
                                <a:moveTo>
                                  <a:pt x="978788" y="740132"/>
                                </a:moveTo>
                                <a:lnTo>
                                  <a:pt x="0" y="740132"/>
                                </a:lnTo>
                                <a:lnTo>
                                  <a:pt x="0" y="0"/>
                                </a:lnTo>
                                <a:lnTo>
                                  <a:pt x="1957577" y="0"/>
                                </a:lnTo>
                                <a:lnTo>
                                  <a:pt x="1957577" y="740132"/>
                                </a:lnTo>
                                <a:lnTo>
                                  <a:pt x="978788" y="740132"/>
                                </a:lnTo>
                                <a:close/>
                              </a:path>
                            </a:pathLst>
                          </a:custGeom>
                          <a:ln w="0">
                            <a:solidFill>
                              <a:srgbClr val="3364A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2" name="Image 142"/>
                          <pic:cNvPicPr/>
                        </pic:nvPicPr>
                        <pic:blipFill>
                          <a:blip r:embed="rId1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67576" y="3592593"/>
                            <a:ext cx="505832" cy="8354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3" name="Graphic 143"/>
                        <wps:cNvSpPr/>
                        <wps:spPr>
                          <a:xfrm>
                            <a:off x="1696757" y="3139249"/>
                            <a:ext cx="729615" cy="43878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9615" h="438784">
                                <a:moveTo>
                                  <a:pt x="72923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38625"/>
                                </a:lnTo>
                                <a:lnTo>
                                  <a:pt x="364709" y="438625"/>
                                </a:lnTo>
                                <a:lnTo>
                                  <a:pt x="729233" y="438625"/>
                                </a:lnTo>
                                <a:lnTo>
                                  <a:pt x="72923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CCCC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4" name="Graphic 144"/>
                        <wps:cNvSpPr/>
                        <wps:spPr>
                          <a:xfrm>
                            <a:off x="1696757" y="3139249"/>
                            <a:ext cx="729615" cy="43878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9615" h="438784">
                                <a:moveTo>
                                  <a:pt x="364709" y="438625"/>
                                </a:moveTo>
                                <a:lnTo>
                                  <a:pt x="0" y="438625"/>
                                </a:lnTo>
                                <a:lnTo>
                                  <a:pt x="0" y="0"/>
                                </a:lnTo>
                                <a:lnTo>
                                  <a:pt x="729233" y="0"/>
                                </a:lnTo>
                                <a:lnTo>
                                  <a:pt x="729233" y="438625"/>
                                </a:lnTo>
                                <a:lnTo>
                                  <a:pt x="364709" y="438625"/>
                                </a:lnTo>
                                <a:close/>
                              </a:path>
                            </a:pathLst>
                          </a:custGeom>
                          <a:ln w="0">
                            <a:solidFill>
                              <a:srgbClr val="3364A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5" name="Image 145"/>
                          <pic:cNvPicPr/>
                        </pic:nvPicPr>
                        <pic:blipFill>
                          <a:blip r:embed="rId1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70546" y="3162495"/>
                            <a:ext cx="328924" cy="39195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6" name="Image 146"/>
                          <pic:cNvPicPr/>
                        </pic:nvPicPr>
                        <pic:blipFill>
                          <a:blip r:embed="rId1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23642" y="3162495"/>
                            <a:ext cx="328924" cy="39195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7" name="Graphic 147"/>
                        <wps:cNvSpPr/>
                        <wps:spPr>
                          <a:xfrm>
                            <a:off x="511458" y="3139249"/>
                            <a:ext cx="822325" cy="43878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22325" h="438784">
                                <a:moveTo>
                                  <a:pt x="82223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38625"/>
                                </a:lnTo>
                                <a:lnTo>
                                  <a:pt x="411207" y="438625"/>
                                </a:lnTo>
                                <a:lnTo>
                                  <a:pt x="822230" y="438625"/>
                                </a:lnTo>
                                <a:lnTo>
                                  <a:pt x="82223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CCCC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8" name="Graphic 148"/>
                        <wps:cNvSpPr/>
                        <wps:spPr>
                          <a:xfrm>
                            <a:off x="511458" y="3139249"/>
                            <a:ext cx="822325" cy="43878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22325" h="438784">
                                <a:moveTo>
                                  <a:pt x="411207" y="438625"/>
                                </a:moveTo>
                                <a:lnTo>
                                  <a:pt x="0" y="438625"/>
                                </a:lnTo>
                                <a:lnTo>
                                  <a:pt x="0" y="0"/>
                                </a:lnTo>
                                <a:lnTo>
                                  <a:pt x="822230" y="0"/>
                                </a:lnTo>
                                <a:lnTo>
                                  <a:pt x="822230" y="438625"/>
                                </a:lnTo>
                                <a:lnTo>
                                  <a:pt x="411207" y="438625"/>
                                </a:lnTo>
                                <a:close/>
                              </a:path>
                            </a:pathLst>
                          </a:custGeom>
                          <a:ln w="0">
                            <a:solidFill>
                              <a:srgbClr val="3364A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9" name="Image 149"/>
                          <pic:cNvPicPr/>
                        </pic:nvPicPr>
                        <pic:blipFill>
                          <a:blip r:embed="rId1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91064" y="3161041"/>
                            <a:ext cx="421735" cy="39176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0" name="Image 150"/>
                          <pic:cNvPicPr/>
                        </pic:nvPicPr>
                        <pic:blipFill>
                          <a:blip r:embed="rId1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5979" y="3161041"/>
                            <a:ext cx="335286" cy="39176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1" name="Image 151"/>
                          <pic:cNvPicPr/>
                        </pic:nvPicPr>
                        <pic:blipFill>
                          <a:blip r:embed="rId1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50578" y="3313973"/>
                            <a:ext cx="336920" cy="85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2" name="Graphic 152"/>
                        <wps:cNvSpPr/>
                        <wps:spPr>
                          <a:xfrm>
                            <a:off x="2209311" y="2305941"/>
                            <a:ext cx="394970" cy="1019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94970" h="1019175">
                                <a:moveTo>
                                  <a:pt x="0" y="0"/>
                                </a:moveTo>
                                <a:lnTo>
                                  <a:pt x="0" y="360711"/>
                                </a:lnTo>
                                <a:lnTo>
                                  <a:pt x="394856" y="360711"/>
                                </a:lnTo>
                                <a:lnTo>
                                  <a:pt x="394856" y="1018565"/>
                                </a:lnTo>
                                <a:lnTo>
                                  <a:pt x="312578" y="1018565"/>
                                </a:lnTo>
                              </a:path>
                            </a:pathLst>
                          </a:custGeom>
                          <a:ln w="926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3" name="Image 153"/>
                          <pic:cNvPicPr/>
                        </pic:nvPicPr>
                        <pic:blipFill>
                          <a:blip r:embed="rId1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49242" y="3289996"/>
                            <a:ext cx="77189" cy="691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4" name="Graphic 154"/>
                        <wps:cNvSpPr/>
                        <wps:spPr>
                          <a:xfrm>
                            <a:off x="1807189" y="1373830"/>
                            <a:ext cx="193675" cy="136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3675" h="136525">
                                <a:moveTo>
                                  <a:pt x="193433" y="136221"/>
                                </a:moveTo>
                                <a:lnTo>
                                  <a:pt x="96809" y="136221"/>
                                </a:lnTo>
                                <a:lnTo>
                                  <a:pt x="96809" y="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26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5" name="Graphic 155"/>
                        <wps:cNvSpPr/>
                        <wps:spPr>
                          <a:xfrm>
                            <a:off x="1734541" y="1339320"/>
                            <a:ext cx="77470" cy="692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7470" h="69215">
                                <a:moveTo>
                                  <a:pt x="72647" y="0"/>
                                </a:moveTo>
                                <a:lnTo>
                                  <a:pt x="71737" y="179"/>
                                </a:lnTo>
                                <a:lnTo>
                                  <a:pt x="2902" y="30877"/>
                                </a:lnTo>
                                <a:lnTo>
                                  <a:pt x="903" y="32331"/>
                                </a:lnTo>
                                <a:lnTo>
                                  <a:pt x="0" y="34330"/>
                                </a:lnTo>
                                <a:lnTo>
                                  <a:pt x="903" y="36688"/>
                                </a:lnTo>
                                <a:lnTo>
                                  <a:pt x="2537" y="38143"/>
                                </a:lnTo>
                                <a:lnTo>
                                  <a:pt x="72647" y="69199"/>
                                </a:lnTo>
                                <a:lnTo>
                                  <a:pt x="73191" y="69199"/>
                                </a:lnTo>
                                <a:lnTo>
                                  <a:pt x="74646" y="68834"/>
                                </a:lnTo>
                                <a:lnTo>
                                  <a:pt x="76100" y="67931"/>
                                </a:lnTo>
                                <a:lnTo>
                                  <a:pt x="77004" y="66842"/>
                                </a:lnTo>
                                <a:lnTo>
                                  <a:pt x="77189" y="65387"/>
                                </a:lnTo>
                                <a:lnTo>
                                  <a:pt x="77189" y="3632"/>
                                </a:lnTo>
                                <a:lnTo>
                                  <a:pt x="77004" y="2178"/>
                                </a:lnTo>
                                <a:lnTo>
                                  <a:pt x="76100" y="730"/>
                                </a:lnTo>
                                <a:lnTo>
                                  <a:pt x="74646" y="179"/>
                                </a:lnTo>
                                <a:lnTo>
                                  <a:pt x="726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6" name="Graphic 156"/>
                        <wps:cNvSpPr/>
                        <wps:spPr>
                          <a:xfrm>
                            <a:off x="321843" y="2715509"/>
                            <a:ext cx="943610" cy="609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43610" h="609600">
                                <a:moveTo>
                                  <a:pt x="943368" y="0"/>
                                </a:moveTo>
                                <a:lnTo>
                                  <a:pt x="943368" y="74466"/>
                                </a:lnTo>
                                <a:lnTo>
                                  <a:pt x="0" y="74466"/>
                                </a:lnTo>
                                <a:lnTo>
                                  <a:pt x="0" y="608998"/>
                                </a:lnTo>
                                <a:lnTo>
                                  <a:pt x="73736" y="608998"/>
                                </a:lnTo>
                              </a:path>
                            </a:pathLst>
                          </a:custGeom>
                          <a:ln w="926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7" name="Image 157"/>
                          <pic:cNvPicPr/>
                        </pic:nvPicPr>
                        <pic:blipFill>
                          <a:blip r:embed="rId1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1043" y="3289996"/>
                            <a:ext cx="77189" cy="691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8" name="Textbox 158"/>
                        <wps:cNvSpPr txBox="1"/>
                        <wps:spPr>
                          <a:xfrm>
                            <a:off x="286788" y="205206"/>
                            <a:ext cx="641985" cy="10033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1E90237" w14:textId="77777777" w:rsidR="005F326E" w:rsidRDefault="00000000">
                              <w:pPr>
                                <w:spacing w:line="158" w:lineRule="exact"/>
                                <w:rPr>
                                  <w:rFonts w:ascii="Arial"/>
                                  <w:sz w:val="14"/>
                                </w:rPr>
                              </w:pPr>
                              <w:r>
                                <w:rPr>
                                  <w:rFonts w:ascii="Arial"/>
                                  <w:sz w:val="14"/>
                                </w:rPr>
                                <w:t>Input</w:t>
                              </w:r>
                              <w:r>
                                <w:rPr>
                                  <w:rFonts w:ascii="Arial"/>
                                  <w:spacing w:val="-2"/>
                                  <w:sz w:val="14"/>
                                </w:rPr>
                                <w:t xml:space="preserve"> MERFISH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59" name="Textbox 159"/>
                        <wps:cNvSpPr txBox="1"/>
                        <wps:spPr>
                          <a:xfrm>
                            <a:off x="1342408" y="172637"/>
                            <a:ext cx="479425" cy="9334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1B2FBC4" w14:textId="77777777" w:rsidR="005F326E" w:rsidRDefault="00000000">
                              <w:pPr>
                                <w:spacing w:line="146" w:lineRule="exact"/>
                                <w:rPr>
                                  <w:rFonts w:ascii="Arial"/>
                                  <w:b/>
                                  <w:sz w:val="13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spacing w:val="-2"/>
                                  <w:sz w:val="13"/>
                                </w:rPr>
                                <w:t>AllenCCFv3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60" name="Textbox 160"/>
                        <wps:cNvSpPr txBox="1"/>
                        <wps:spPr>
                          <a:xfrm>
                            <a:off x="513643" y="2977139"/>
                            <a:ext cx="1245870" cy="9334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6BAB8D5" w14:textId="77777777" w:rsidR="005F326E" w:rsidRDefault="00000000">
                              <w:pPr>
                                <w:spacing w:line="146" w:lineRule="exact"/>
                                <w:rPr>
                                  <w:rFonts w:ascii="Arial"/>
                                  <w:b/>
                                  <w:sz w:val="13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spacing w:val="-2"/>
                                  <w:sz w:val="13"/>
                                </w:rPr>
                                <w:t>MERFISH/AllenCCFv3</w:t>
                              </w:r>
                              <w:r>
                                <w:rPr>
                                  <w:rFonts w:ascii="Arial"/>
                                  <w:b/>
                                  <w:spacing w:val="18"/>
                                  <w:sz w:val="13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pacing w:val="-2"/>
                                  <w:sz w:val="13"/>
                                </w:rPr>
                                <w:t>mapping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61" name="Textbox 161"/>
                        <wps:cNvSpPr txBox="1"/>
                        <wps:spPr>
                          <a:xfrm>
                            <a:off x="110066" y="2346628"/>
                            <a:ext cx="567690" cy="331470"/>
                          </a:xfrm>
                          <a:prstGeom prst="rect">
                            <a:avLst/>
                          </a:prstGeom>
                          <a:ln w="0">
                            <a:solidFill>
                              <a:srgbClr val="3364A3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14:paraId="16FB6232" w14:textId="77777777" w:rsidR="005F326E" w:rsidRDefault="00000000">
                              <w:pPr>
                                <w:spacing w:before="57" w:line="235" w:lineRule="auto"/>
                                <w:ind w:left="153" w:right="152" w:hanging="1"/>
                                <w:jc w:val="center"/>
                                <w:rPr>
                                  <w:rFonts w:ascii="Arial"/>
                                  <w:sz w:val="12"/>
                                </w:rPr>
                              </w:pPr>
                              <w:r>
                                <w:rPr>
                                  <w:rFonts w:ascii="Arial"/>
                                  <w:spacing w:val="-2"/>
                                  <w:sz w:val="12"/>
                                </w:rPr>
                                <w:t>Conjoin</w:t>
                              </w:r>
                              <w:r>
                                <w:rPr>
                                  <w:rFonts w:ascii="Arial"/>
                                  <w:spacing w:val="40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spacing w:val="-2"/>
                                  <w:sz w:val="12"/>
                                </w:rPr>
                                <w:t>anatomical</w:t>
                              </w:r>
                              <w:r>
                                <w:rPr>
                                  <w:rFonts w:ascii="Arial"/>
                                  <w:spacing w:val="40"/>
                                  <w:sz w:val="12"/>
                                </w:rPr>
                                <w:t xml:space="preserve"> </w:t>
                              </w:r>
                              <w:proofErr w:type="gramStart"/>
                              <w:r>
                                <w:rPr>
                                  <w:rFonts w:ascii="Arial"/>
                                  <w:spacing w:val="-2"/>
                                  <w:sz w:val="12"/>
                                </w:rPr>
                                <w:t>labels</w:t>
                              </w:r>
                              <w:proofErr w:type="gramEnd"/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62" name="Textbox 162"/>
                        <wps:cNvSpPr txBox="1"/>
                        <wps:spPr>
                          <a:xfrm>
                            <a:off x="1887832" y="1950862"/>
                            <a:ext cx="643255" cy="355600"/>
                          </a:xfrm>
                          <a:prstGeom prst="rect">
                            <a:avLst/>
                          </a:prstGeom>
                          <a:ln w="0">
                            <a:solidFill>
                              <a:srgbClr val="3364A3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14:paraId="32ABD68B" w14:textId="77777777" w:rsidR="005F326E" w:rsidRDefault="00000000">
                              <w:pPr>
                                <w:spacing w:before="76" w:line="235" w:lineRule="auto"/>
                                <w:ind w:left="167" w:right="201"/>
                                <w:jc w:val="center"/>
                                <w:rPr>
                                  <w:rFonts w:ascii="Arial"/>
                                  <w:sz w:val="12"/>
                                </w:rPr>
                              </w:pPr>
                              <w:r>
                                <w:rPr>
                                  <w:rFonts w:ascii="Arial"/>
                                  <w:sz w:val="12"/>
                                </w:rPr>
                                <w:t>Section</w:t>
                              </w:r>
                              <w:r>
                                <w:rPr>
                                  <w:rFonts w:ascii="Arial"/>
                                  <w:spacing w:val="-9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sz w:val="12"/>
                                </w:rPr>
                                <w:t>and</w:t>
                              </w:r>
                              <w:r>
                                <w:rPr>
                                  <w:rFonts w:ascii="Arial"/>
                                  <w:spacing w:val="40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spacing w:val="-4"/>
                                  <w:sz w:val="12"/>
                                </w:rPr>
                                <w:t>FOV</w:t>
                              </w:r>
                            </w:p>
                            <w:p w14:paraId="05525D0E" w14:textId="77777777" w:rsidR="005F326E" w:rsidRDefault="00000000">
                              <w:pPr>
                                <w:spacing w:line="136" w:lineRule="exact"/>
                                <w:ind w:left="262" w:right="263"/>
                                <w:jc w:val="center"/>
                                <w:rPr>
                                  <w:rFonts w:ascii="Arial"/>
                                  <w:sz w:val="12"/>
                                </w:rPr>
                              </w:pPr>
                              <w:r>
                                <w:rPr>
                                  <w:rFonts w:ascii="Arial"/>
                                  <w:spacing w:val="-2"/>
                                  <w:sz w:val="12"/>
                                </w:rPr>
                                <w:t>matched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63" name="Textbox 163"/>
                        <wps:cNvSpPr txBox="1"/>
                        <wps:spPr>
                          <a:xfrm>
                            <a:off x="2000622" y="1332599"/>
                            <a:ext cx="640080" cy="355600"/>
                          </a:xfrm>
                          <a:prstGeom prst="rect">
                            <a:avLst/>
                          </a:prstGeom>
                          <a:ln w="0">
                            <a:solidFill>
                              <a:srgbClr val="3364A3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14:paraId="7F94B8B3" w14:textId="77777777" w:rsidR="005F326E" w:rsidRDefault="00000000">
                              <w:pPr>
                                <w:spacing w:before="76" w:line="235" w:lineRule="auto"/>
                                <w:ind w:left="45" w:right="45" w:firstLine="1"/>
                                <w:jc w:val="center"/>
                                <w:rPr>
                                  <w:rFonts w:ascii="Arial"/>
                                  <w:sz w:val="12"/>
                                </w:rPr>
                              </w:pPr>
                              <w:r>
                                <w:rPr>
                                  <w:rFonts w:ascii="Arial"/>
                                  <w:spacing w:val="-2"/>
                                  <w:sz w:val="12"/>
                                </w:rPr>
                                <w:t>Ontological</w:t>
                              </w:r>
                              <w:r>
                                <w:rPr>
                                  <w:rFonts w:ascii="Arial"/>
                                  <w:spacing w:val="40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spacing w:val="-2"/>
                                  <w:sz w:val="12"/>
                                </w:rPr>
                                <w:t>MERFISH-based</w:t>
                              </w:r>
                              <w:r>
                                <w:rPr>
                                  <w:rFonts w:ascii="Arial"/>
                                  <w:spacing w:val="40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spacing w:val="-2"/>
                                  <w:sz w:val="12"/>
                                </w:rPr>
                                <w:t>simplification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64" name="Textbox 164"/>
                        <wps:cNvSpPr txBox="1"/>
                        <wps:spPr>
                          <a:xfrm>
                            <a:off x="326021" y="1016566"/>
                            <a:ext cx="572135" cy="355600"/>
                          </a:xfrm>
                          <a:prstGeom prst="rect">
                            <a:avLst/>
                          </a:prstGeom>
                          <a:ln w="0">
                            <a:solidFill>
                              <a:srgbClr val="3364A3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14:paraId="1FC9BBA3" w14:textId="77777777" w:rsidR="005F326E" w:rsidRDefault="00000000">
                              <w:pPr>
                                <w:spacing w:before="38" w:line="160" w:lineRule="exact"/>
                                <w:ind w:left="132"/>
                                <w:rPr>
                                  <w:rFonts w:ascii="Arial"/>
                                  <w:sz w:val="14"/>
                                </w:rPr>
                              </w:pPr>
                              <w:r>
                                <w:rPr>
                                  <w:rFonts w:ascii="Arial"/>
                                  <w:spacing w:val="-2"/>
                                  <w:sz w:val="14"/>
                                </w:rPr>
                                <w:t>MERFISH</w:t>
                              </w:r>
                            </w:p>
                            <w:p w14:paraId="193017B6" w14:textId="77777777" w:rsidR="005F326E" w:rsidRDefault="00000000">
                              <w:pPr>
                                <w:spacing w:line="237" w:lineRule="auto"/>
                                <w:ind w:left="206" w:hanging="99"/>
                                <w:rPr>
                                  <w:rFonts w:ascii="Arial"/>
                                  <w:sz w:val="14"/>
                                </w:rPr>
                              </w:pPr>
                              <w:r>
                                <w:rPr>
                                  <w:rFonts w:ascii="Arial"/>
                                  <w:spacing w:val="-2"/>
                                  <w:sz w:val="14"/>
                                </w:rPr>
                                <w:t>anatomical</w:t>
                              </w:r>
                              <w:r>
                                <w:rPr>
                                  <w:rFonts w:ascii="Arial"/>
                                  <w:spacing w:val="40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spacing w:val="-2"/>
                                  <w:sz w:val="14"/>
                                </w:rPr>
                                <w:t>labeling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ve="http://schemas.openxmlformats.org/markup-compatibility/2006" xmlns:a="http://schemas.openxmlformats.org/drawingml/2006/main" xmlns:pic="http://schemas.openxmlformats.org/drawingml/2006/picture">
            <w:pict>
              <v:group style="position:absolute;margin-left:314.044342pt;margin-top:16.103979pt;width:222.1pt;height:311pt;mso-position-horizontal-relative:page;mso-position-vertical-relative:paragraph;z-index:-15719936;mso-wrap-distance-left:0;mso-wrap-distance-right:0" id="docshapegroup74" coordorigin="6281,322" coordsize="4442,6220">
                <v:shape style="position:absolute;left:6280;top:322;width:4442;height:6220" type="#_x0000_t75" id="docshape75" stroked="false">
                  <v:imagedata r:id="rId54" o:title=""/>
                </v:shape>
                <v:shape style="position:absolute;left:6325;top:366;width:4241;height:6017" id="docshape76" coordorigin="6325,367" coordsize="4241,6017" path="m10424,367l6467,367,6449,368,6381,396,6336,454,6325,6241,6326,6260,6355,6328,6413,6372,6467,6383,10424,6383,10495,6364,10547,6312,10566,6241,10566,509,10547,438,10495,386,10424,367xe" filled="true" fillcolor="#dfc1cc" stroked="false">
                  <v:path arrowok="t"/>
                  <v:fill type="solid"/>
                </v:shape>
                <v:shape style="position:absolute;left:6325;top:366;width:4241;height:6017" id="docshape77" coordorigin="6325,367" coordsize="4241,6017" path="m6467,367l6467,367,6449,368,6430,372,6367,408,6330,472,6325,509,6325,6241,6344,6312,6396,6364,6467,6383,10424,6383,10495,6364,10547,6312,10566,6241,10566,509,10566,509,10565,490,10561,472,10525,408,10461,372,10424,367,6467,367xe" filled="false" stroked="true" strokeweight="0pt" strokecolor="#295f99">
                  <v:path arrowok="t"/>
                  <v:stroke dashstyle="solid"/>
                </v:shape>
                <v:shape style="position:absolute;left:7969;top:2120;width:1202;height:844" type="#_x0000_t75" id="docshape78" stroked="false">
                  <v:imagedata r:id="rId129" o:title=""/>
                </v:shape>
                <v:shape style="position:absolute;left:8014;top:2165;width:999;height:641" id="docshape79" coordorigin="8014,2165" coordsize="999,641" path="m9012,2165l8014,2165,8014,2806,8513,2806,9012,2806,9012,2165xe" filled="true" fillcolor="#cccccc" stroked="false">
                  <v:path arrowok="t"/>
                  <v:fill type="solid"/>
                </v:shape>
                <v:shape style="position:absolute;left:8014;top:2165;width:999;height:641" id="docshape80" coordorigin="8014,2165" coordsize="999,641" path="m8513,2806l8014,2806,8014,2165,9012,2165,9012,2806,8513,2806xe" filled="false" stroked="true" strokeweight="0pt" strokecolor="#3364a3">
                  <v:path arrowok="t"/>
                  <v:stroke dashstyle="solid"/>
                </v:shape>
                <v:shape style="position:absolute;left:8046;top:2195;width:451;height:573" type="#_x0000_t75" id="docshape81" stroked="false">
                  <v:imagedata r:id="rId130" o:title=""/>
                </v:shape>
                <v:shape style="position:absolute;left:8530;top:2195;width:451;height:573" type="#_x0000_t75" id="docshape82" stroked="false">
                  <v:imagedata r:id="rId131" o:title=""/>
                </v:shape>
                <v:shape style="position:absolute;left:6749;top:1878;width:1105;height:763" type="#_x0000_t75" id="docshape83" stroked="false">
                  <v:imagedata r:id="rId132" o:title=""/>
                </v:shape>
                <v:shape style="position:absolute;left:6794;top:1922;width:901;height:560" id="docshape84" coordorigin="6794,1923" coordsize="901,560" path="m7695,1923l6794,1923,6794,2482,7245,2482,7695,2482,7695,1923xe" filled="true" fillcolor="#ffdab5" stroked="false">
                  <v:path arrowok="t"/>
                  <v:fill type="solid"/>
                </v:shape>
                <v:line style="position:absolute" from="7245,1399" to="7245,1822" stroked="true" strokeweight=".757956pt" strokecolor="#000000">
                  <v:stroke dashstyle="solid"/>
                </v:line>
                <v:shape style="position:absolute;left:7190;top:1814;width:109;height:109" id="docshape85" coordorigin="7191,1815" coordsize="109,109" path="m7299,1815l7191,1815,7245,1923,7299,1815xe" filled="true" fillcolor="#000000" stroked="false">
                  <v:path arrowok="t"/>
                  <v:fill type="solid"/>
                </v:shape>
                <v:line style="position:absolute" from="7245,2482" to="7245,2875" stroked="true" strokeweight=".757956pt" strokecolor="#000000">
                  <v:stroke dashstyle="solid"/>
                </v:line>
                <v:shape style="position:absolute;left:7191;top:2867;width:109;height:109" id="docshape86" coordorigin="7191,2868" coordsize="109,109" path="m7299,2868l7191,2868,7245,2976,7299,2868xe" filled="true" fillcolor="#000000" stroked="false">
                  <v:path arrowok="t"/>
                  <v:fill type="solid"/>
                </v:shape>
                <v:shape style="position:absolute;left:8278;top:517;width:2283;height:1566" type="#_x0000_t75" id="docshape87" stroked="false">
                  <v:imagedata r:id="rId133" o:title=""/>
                </v:shape>
                <v:shape style="position:absolute;left:8322;top:562;width:2080;height:1363" id="docshape88" coordorigin="8323,562" coordsize="2080,1363" path="m10402,562l8323,562,8323,1924,9363,1924,10402,1924,10402,562xe" filled="true" fillcolor="#cccccc" stroked="false">
                  <v:path arrowok="t"/>
                  <v:fill type="solid"/>
                </v:shape>
                <v:shape style="position:absolute;left:8322;top:562;width:2080;height:1363" id="docshape89" coordorigin="8323,562" coordsize="2080,1363" path="m9363,1924l8323,1924,8323,562,10402,562,10402,1924,9363,1924xe" filled="false" stroked="true" strokeweight="0pt" strokecolor="#3364a3">
                  <v:path arrowok="t"/>
                  <v:stroke dashstyle="solid"/>
                </v:shape>
                <v:shape style="position:absolute;left:8353;top:731;width:650;height:574" type="#_x0000_t75" id="docshape90" stroked="false">
                  <v:imagedata r:id="rId134" o:title=""/>
                </v:shape>
                <v:shape style="position:absolute;left:9039;top:731;width:650;height:574" type="#_x0000_t75" id="docshape91" stroked="false">
                  <v:imagedata r:id="rId135" o:title=""/>
                </v:shape>
                <v:shape style="position:absolute;left:9726;top:731;width:650;height:574" type="#_x0000_t75" id="docshape92" stroked="false">
                  <v:imagedata r:id="rId136" o:title=""/>
                </v:shape>
                <v:shape style="position:absolute;left:8353;top:1328;width:650;height:574" type="#_x0000_t75" id="docshape93" stroked="false">
                  <v:imagedata r:id="rId137" o:title=""/>
                </v:shape>
                <v:shape style="position:absolute;left:9039;top:1328;width:650;height:574" type="#_x0000_t75" id="docshape94" stroked="false">
                  <v:imagedata r:id="rId138" o:title=""/>
                </v:shape>
                <v:shape style="position:absolute;left:9726;top:1323;width:650;height:574" type="#_x0000_t75" id="docshape95" stroked="false">
                  <v:imagedata r:id="rId139" o:title=""/>
                </v:shape>
                <v:shape style="position:absolute;left:6403;top:782;width:1798;height:776" type="#_x0000_t75" id="docshape96" stroked="false">
                  <v:imagedata r:id="rId140" o:title=""/>
                </v:shape>
                <v:shape style="position:absolute;left:6447;top:826;width:1595;height:573" id="docshape97" coordorigin="6448,827" coordsize="1595,573" path="m8043,827l6448,827,6448,1399,7245,1399,8043,1399,8043,827xe" filled="true" fillcolor="#cccccc" stroked="false">
                  <v:path arrowok="t"/>
                  <v:fill type="solid"/>
                </v:shape>
                <v:shape style="position:absolute;left:6447;top:826;width:1595;height:573" id="docshape98" coordorigin="6448,827" coordsize="1595,573" path="m7245,1399l6448,1399,6448,827,8043,827,8043,1399,7245,1399xe" filled="false" stroked="true" strokeweight="0pt" strokecolor="#3364a3">
                  <v:path arrowok="t"/>
                  <v:stroke dashstyle="solid"/>
                </v:shape>
                <v:shape style="position:absolute;left:6480;top:858;width:500;height:511" type="#_x0000_t75" id="docshape99" stroked="false">
                  <v:imagedata r:id="rId141" o:title=""/>
                </v:shape>
                <v:shape style="position:absolute;left:6997;top:858;width:499;height:511" type="#_x0000_t75" id="docshape100" stroked="false">
                  <v:imagedata r:id="rId142" o:title=""/>
                </v:shape>
                <v:shape style="position:absolute;left:7513;top:858;width:495;height:511" type="#_x0000_t75" id="docshape101" stroked="false">
                  <v:imagedata r:id="rId143" o:title=""/>
                </v:shape>
                <v:shape style="position:absolute;left:6403;top:2931;width:1798;height:776" type="#_x0000_t75" id="docshape102" stroked="false">
                  <v:imagedata r:id="rId140" o:title=""/>
                </v:shape>
                <v:shape style="position:absolute;left:6447;top:2975;width:1595;height:573" id="docshape103" coordorigin="6448,2976" coordsize="1595,573" path="m8043,2976l6448,2976,6448,3548,7245,3548,8043,3548,8043,2976xe" filled="true" fillcolor="#cccccc" stroked="false">
                  <v:path arrowok="t"/>
                  <v:fill type="solid"/>
                </v:shape>
                <v:shape style="position:absolute;left:6447;top:2975;width:1595;height:573" id="docshape104" coordorigin="6448,2976" coordsize="1595,573" path="m7245,3548l6448,3548,6448,2976,8043,2976,8043,3548,7245,3548xe" filled="false" stroked="true" strokeweight="0pt" strokecolor="#3364a3">
                  <v:path arrowok="t"/>
                  <v:stroke dashstyle="solid"/>
                </v:shape>
                <v:shape style="position:absolute;left:7523;top:3009;width:500;height:504" type="#_x0000_t75" id="docshape105" stroked="false">
                  <v:imagedata r:id="rId144" o:title=""/>
                </v:shape>
                <v:shape style="position:absolute;left:7003;top:3009;width:499;height:504" type="#_x0000_t75" id="docshape106" stroked="false">
                  <v:imagedata r:id="rId145" o:title=""/>
                </v:shape>
                <v:shape style="position:absolute;left:6483;top:3009;width:500;height:504" type="#_x0000_t75" id="docshape107" stroked="false">
                  <v:imagedata r:id="rId146" o:title=""/>
                </v:shape>
                <v:shape style="position:absolute;left:7622;top:3913;width:1417;height:844" type="#_x0000_t75" id="docshape108" stroked="false">
                  <v:imagedata r:id="rId147" o:title=""/>
                </v:shape>
                <v:shape style="position:absolute;left:7666;top:3957;width:1214;height:641" id="docshape109" coordorigin="7667,3958" coordsize="1214,641" path="m8880,3958l7667,3958,7667,4598,8273,4598,8880,4598,8880,3958xe" filled="true" fillcolor="#cccccc" stroked="false">
                  <v:path arrowok="t"/>
                  <v:fill type="solid"/>
                </v:shape>
                <v:shape style="position:absolute;left:7666;top:3957;width:1214;height:641" id="docshape110" coordorigin="7667,3958" coordsize="1214,641" path="m8273,4598l7667,4598,7667,3958,8880,3958,8880,4598,8273,4598xe" filled="false" stroked="true" strokeweight="0pt" strokecolor="#3364a3">
                  <v:path arrowok="t"/>
                  <v:stroke dashstyle="solid"/>
                </v:shape>
                <v:shape style="position:absolute;left:7713;top:3995;width:548;height:573" type="#_x0000_t75" id="docshape111" stroked="false">
                  <v:imagedata r:id="rId148" o:title=""/>
                </v:shape>
                <v:shape style="position:absolute;left:8298;top:3995;width:531;height:573" type="#_x0000_t75" id="docshape112" stroked="false">
                  <v:imagedata r:id="rId149" o:title=""/>
                </v:shape>
                <v:shape style="position:absolute;left:8513;top:2805;width:1247;height:474" id="docshape113" coordorigin="8513,2806" coordsize="1247,474" path="m8513,2806l8513,3193,9760,3193,9760,3280e" filled="false" stroked="true" strokeweight=".729354pt" strokecolor="#000000">
                  <v:path arrowok="t"/>
                  <v:stroke dashstyle="solid"/>
                </v:shape>
                <v:shape style="position:absolute;left:9705;top:3272;width:109;height:122" type="#_x0000_t75" id="docshape114" stroked="false">
                  <v:imagedata r:id="rId150" o:title=""/>
                </v:shape>
                <v:shape style="position:absolute;left:9387;top:2376;width:1212;height:763" type="#_x0000_t75" id="docshape115" stroked="false">
                  <v:imagedata r:id="rId151" o:title=""/>
                </v:shape>
                <v:shape style="position:absolute;left:9431;top:2420;width:1008;height:560" id="docshape116" coordorigin="9431,2421" coordsize="1008,560" path="m10439,2421l9431,2421,9431,2980,9935,2980,10439,2980,10439,2421xe" filled="true" fillcolor="#ffdab5" stroked="false">
                  <v:path arrowok="t"/>
                  <v:fill type="solid"/>
                </v:shape>
                <v:line style="position:absolute" from="7348,4278" to="7565,4278" stroked="true" strokeweight=".757956pt" strokecolor="#000000">
                  <v:stroke dashstyle="solid"/>
                </v:line>
                <v:shape style="position:absolute;left:7558;top:4224;width:109;height:109" id="docshape117" coordorigin="7558,4224" coordsize="109,109" path="m7558,4224l7558,4332,7667,4278,7558,4224xe" filled="true" fillcolor="#000000" stroked="false">
                  <v:path arrowok="t"/>
                  <v:fill type="solid"/>
                </v:shape>
                <v:shape style="position:absolute;left:6901;top:3548;width:345;height:355" id="docshape118" coordorigin="6901,3548" coordsize="345,355" path="m7245,3548l7245,3752,6901,3752,6901,3903e" filled="false" stroked="true" strokeweight=".729354pt" strokecolor="#000000">
                  <v:path arrowok="t"/>
                  <v:stroke dashstyle="solid"/>
                </v:shape>
                <v:shape style="position:absolute;left:6846;top:3895;width:109;height:122" id="docshape119" coordorigin="6847,3896" coordsize="109,122" path="m6950,3896l6852,3896,6850,3896,6848,3898,6847,3900,6847,3903,6847,3905,6895,4013,6898,4016,6901,4018,6904,4016,6907,4014,6956,3903,6956,3902,6955,3900,6954,3898,6952,3896,6950,3896xe" filled="true" fillcolor="#000000" stroked="false">
                  <v:path arrowok="t"/>
                  <v:fill type="solid"/>
                </v:shape>
                <v:shape style="position:absolute;left:6540;top:4889;width:140;height:504" type="#_x0000_t75" id="docshape120" stroked="false">
                  <v:imagedata r:id="rId152" o:title=""/>
                </v:shape>
                <v:shape style="position:absolute;left:9362;top:1924;width:573;height:382" id="docshape121" coordorigin="9363,1925" coordsize="573,382" path="m9363,1925l9363,2120,9935,2120,9935,2306e" filled="false" stroked="true" strokeweight=".729354pt" strokecolor="#000000">
                  <v:path arrowok="t"/>
                  <v:stroke dashstyle="solid"/>
                </v:shape>
                <v:shape style="position:absolute;left:9881;top:2299;width:109;height:122" type="#_x0000_t75" id="docshape122" stroked="false">
                  <v:imagedata r:id="rId153" o:title=""/>
                </v:shape>
                <v:shape style="position:absolute;left:9209;top:3349;width:1216;height:763" type="#_x0000_t75" id="docshape123" stroked="false">
                  <v:imagedata r:id="rId154" o:title=""/>
                </v:shape>
                <v:shape style="position:absolute;left:9253;top:3394;width:1013;height:560" id="docshape124" coordorigin="9254,3394" coordsize="1013,560" path="m10266,3394l9254,3394,9254,3953,9760,3953,10266,3953,10266,3394xe" filled="true" fillcolor="#ffdab5" stroked="false">
                  <v:path arrowok="t"/>
                  <v:fill type="solid"/>
                </v:shape>
                <v:shape style="position:absolute;left:6409;top:3972;width:1097;height:725" type="#_x0000_t75" id="docshape125" stroked="false">
                  <v:imagedata r:id="rId155" o:title=""/>
                </v:shape>
                <v:shape style="position:absolute;left:6454;top:4017;width:894;height:522" id="docshape126" coordorigin="6454,4018" coordsize="894,522" path="m7348,4018l6454,4018,6454,4539,6901,4539,7348,4539,7348,4018xe" filled="true" fillcolor="#ffdab5" stroked="false">
                  <v:path arrowok="t"/>
                  <v:fill type="solid"/>
                </v:shape>
                <v:shape style="position:absolute;left:6422;top:5400;width:355;height:148" type="#_x0000_t75" id="docshape127" stroked="false">
                  <v:imagedata r:id="rId156" o:title=""/>
                </v:shape>
                <v:shape style="position:absolute;left:7010;top:4930;width:3286;height:1369" type="#_x0000_t75" id="docshape128" stroked="false">
                  <v:imagedata r:id="rId157" o:title=""/>
                </v:shape>
                <v:shape style="position:absolute;left:7055;top:4974;width:3083;height:1166" id="docshape129" coordorigin="7055,4975" coordsize="3083,1166" path="m10138,4975l7055,4975,7055,6140,8597,6140,10138,6140,10138,4975xe" filled="true" fillcolor="#b3c6db" stroked="false">
                  <v:path arrowok="t"/>
                  <v:fill type="solid"/>
                </v:shape>
                <v:shape style="position:absolute;left:7055;top:4974;width:3083;height:1166" id="docshape130" coordorigin="7055,4975" coordsize="3083,1166" path="m8597,6140l7055,6140,7055,4975,10138,4975,10138,6140,8597,6140xe" filled="false" stroked="true" strokeweight="0pt" strokecolor="#3364a3">
                  <v:path arrowok="t"/>
                  <v:stroke dashstyle="solid"/>
                </v:shape>
                <v:shape style="position:absolute;left:8277;top:5979;width:797;height:132" type="#_x0000_t75" id="docshape131" stroked="false">
                  <v:imagedata r:id="rId158" o:title=""/>
                </v:shape>
                <v:shape style="position:absolute;left:8952;top:5265;width:1149;height:691" id="docshape132" coordorigin="8953,5266" coordsize="1149,691" path="m10101,5266l8953,5266,8953,5957,9527,5957,10101,5957,10101,5266xe" filled="true" fillcolor="#cccccc" stroked="false">
                  <v:path arrowok="t"/>
                  <v:fill type="solid"/>
                </v:shape>
                <v:shape style="position:absolute;left:8952;top:5265;width:1149;height:691" id="docshape133" coordorigin="8953,5266" coordsize="1149,691" path="m9527,5957l8953,5957,8953,5266,10101,5266,10101,5957,9527,5957xe" filled="false" stroked="true" strokeweight="0pt" strokecolor="#3364a3">
                  <v:path arrowok="t"/>
                  <v:stroke dashstyle="solid"/>
                </v:shape>
                <v:shape style="position:absolute;left:9541;top:5302;width:518;height:618" type="#_x0000_t75" id="docshape134" stroked="false">
                  <v:imagedata r:id="rId159" o:title=""/>
                </v:shape>
                <v:shape style="position:absolute;left:8995;top:5302;width:518;height:618" type="#_x0000_t75" id="docshape135" stroked="false">
                  <v:imagedata r:id="rId160" o:title=""/>
                </v:shape>
                <v:shape style="position:absolute;left:7086;top:5265;width:1295;height:691" id="docshape136" coordorigin="7086,5266" coordsize="1295,691" path="m8381,5266l7086,5266,7086,5957,7734,5957,8381,5957,8381,5266xe" filled="true" fillcolor="#cccccc" stroked="false">
                  <v:path arrowok="t"/>
                  <v:fill type="solid"/>
                </v:shape>
                <v:shape style="position:absolute;left:7086;top:5265;width:1295;height:691" id="docshape137" coordorigin="7086,5266" coordsize="1295,691" path="m7734,5957l7086,5957,7086,5266,8381,5266,8381,5957,7734,5957xe" filled="false" stroked="true" strokeweight="0pt" strokecolor="#3364a3">
                  <v:path arrowok="t"/>
                  <v:stroke dashstyle="solid"/>
                </v:shape>
                <v:shape style="position:absolute;left:7684;top:5300;width:665;height:617" type="#_x0000_t75" id="docshape138" stroked="false">
                  <v:imagedata r:id="rId161" o:title=""/>
                </v:shape>
                <v:shape style="position:absolute;left:7124;top:5300;width:529;height:617" type="#_x0000_t75" id="docshape139" stroked="false">
                  <v:imagedata r:id="rId162" o:title=""/>
                </v:shape>
                <v:shape style="position:absolute;left:8407;top:5540;width:531;height:134" type="#_x0000_t75" id="docshape140" stroked="false">
                  <v:imagedata r:id="rId163" o:title=""/>
                </v:shape>
                <v:shape style="position:absolute;left:9760;top:3953;width:622;height:1605" id="docshape141" coordorigin="9760,3953" coordsize="622,1605" path="m9760,3953l9760,4522,10382,4522,10382,5558,10252,5558e" filled="false" stroked="true" strokeweight=".729354pt" strokecolor="#000000">
                  <v:path arrowok="t"/>
                  <v:stroke dashstyle="solid"/>
                </v:shape>
                <v:shape style="position:absolute;left:10137;top:5503;width:122;height:109" type="#_x0000_t75" id="docshape142" stroked="false">
                  <v:imagedata r:id="rId164" o:title=""/>
                </v:shape>
                <v:shape style="position:absolute;left:9126;top:2485;width:305;height:215" id="docshape143" coordorigin="9127,2486" coordsize="305,215" path="m9431,2700l9279,2700,9279,2486,9127,2486e" filled="false" stroked="true" strokeweight=".729354pt" strokecolor="#000000">
                  <v:path arrowok="t"/>
                  <v:stroke dashstyle="solid"/>
                </v:shape>
                <v:shape style="position:absolute;left:9012;top:2431;width:122;height:109" id="docshape144" coordorigin="9012,2431" coordsize="122,109" path="m9127,2431l9125,2432,9017,2480,9014,2482,9012,2485,9014,2489,9016,2491,9127,2540,9128,2540,9130,2540,9132,2538,9134,2537,9134,2534,9134,2437,9134,2435,9132,2432,9130,2432,9127,2431xe" filled="true" fillcolor="#000000" stroked="false">
                  <v:path arrowok="t"/>
                  <v:fill type="solid"/>
                </v:shape>
                <v:shape style="position:absolute;left:6787;top:4598;width:1486;height:960" id="docshape145" coordorigin="6788,4598" coordsize="1486,960" path="m8273,4598l8273,4716,6788,4716,6788,5558,6904,5558e" filled="false" stroked="true" strokeweight=".729354pt" strokecolor="#000000">
                  <v:path arrowok="t"/>
                  <v:stroke dashstyle="solid"/>
                </v:shape>
                <v:shape style="position:absolute;left:6896;top:5503;width:122;height:109" type="#_x0000_t75" id="docshape146" stroked="false">
                  <v:imagedata r:id="rId165" o:title=""/>
                </v:shape>
                <v:shape style="position:absolute;left:6732;top:645;width:1011;height:158" type="#_x0000_t202" id="docshape147" filled="false" stroked="false">
                  <v:textbox inset="0,0,0,0">
                    <w:txbxContent>
                      <w:p>
                        <w:pPr>
                          <w:spacing w:line="158" w:lineRule="exact" w:before="0"/>
                          <w:ind w:left="0" w:right="0" w:firstLine="0"/>
                          <w:jc w:val="left"/>
                          <w:rPr>
                            <w:rFonts w:ascii="Arial"/>
                            <w:sz w:val="14"/>
                          </w:rPr>
                        </w:pPr>
                        <w:r>
                          <w:rPr>
                            <w:rFonts w:ascii="Arial"/>
                            <w:sz w:val="14"/>
                          </w:rPr>
                          <w:t>Input</w:t>
                        </w:r>
                        <w:r>
                          <w:rPr>
                            <w:rFonts w:ascii="Arial"/>
                            <w:spacing w:val="-2"/>
                            <w:sz w:val="14"/>
                          </w:rPr>
                          <w:t> MERFISH</w:t>
                        </w:r>
                      </w:p>
                    </w:txbxContent>
                  </v:textbox>
                  <w10:wrap type="none"/>
                </v:shape>
                <v:shape style="position:absolute;left:8394;top:593;width:755;height:147" type="#_x0000_t202" id="docshape148" filled="false" stroked="false">
                  <v:textbox inset="0,0,0,0">
                    <w:txbxContent>
                      <w:p>
                        <w:pPr>
                          <w:spacing w:line="146" w:lineRule="exact" w:before="0"/>
                          <w:ind w:left="0" w:right="0" w:firstLine="0"/>
                          <w:jc w:val="left"/>
                          <w:rPr>
                            <w:rFonts w:ascii="Arial"/>
                            <w:b/>
                            <w:sz w:val="13"/>
                          </w:rPr>
                        </w:pPr>
                        <w:r>
                          <w:rPr>
                            <w:rFonts w:ascii="Arial"/>
                            <w:b/>
                            <w:spacing w:val="-2"/>
                            <w:sz w:val="13"/>
                          </w:rPr>
                          <w:t>AllenCCFv3</w:t>
                        </w:r>
                      </w:p>
                    </w:txbxContent>
                  </v:textbox>
                  <w10:wrap type="none"/>
                </v:shape>
                <v:shape style="position:absolute;left:7089;top:5010;width:1962;height:147" type="#_x0000_t202" id="docshape149" filled="false" stroked="false">
                  <v:textbox inset="0,0,0,0">
                    <w:txbxContent>
                      <w:p>
                        <w:pPr>
                          <w:spacing w:line="146" w:lineRule="exact" w:before="0"/>
                          <w:ind w:left="0" w:right="0" w:firstLine="0"/>
                          <w:jc w:val="left"/>
                          <w:rPr>
                            <w:rFonts w:ascii="Arial"/>
                            <w:b/>
                            <w:sz w:val="13"/>
                          </w:rPr>
                        </w:pPr>
                        <w:r>
                          <w:rPr>
                            <w:rFonts w:ascii="Arial"/>
                            <w:b/>
                            <w:spacing w:val="-2"/>
                            <w:sz w:val="13"/>
                          </w:rPr>
                          <w:t>MERFISH/AllenCCFv3</w:t>
                        </w:r>
                        <w:r>
                          <w:rPr>
                            <w:rFonts w:ascii="Arial"/>
                            <w:b/>
                            <w:spacing w:val="18"/>
                            <w:sz w:val="13"/>
                          </w:rPr>
                          <w:t> </w:t>
                        </w:r>
                        <w:r>
                          <w:rPr>
                            <w:rFonts w:ascii="Arial"/>
                            <w:b/>
                            <w:spacing w:val="-2"/>
                            <w:sz w:val="13"/>
                          </w:rPr>
                          <w:t>mapping</w:t>
                        </w:r>
                      </w:p>
                    </w:txbxContent>
                  </v:textbox>
                  <w10:wrap type="none"/>
                </v:shape>
                <v:shape style="position:absolute;left:6454;top:4017;width:894;height:522" type="#_x0000_t202" id="docshape150" filled="false" stroked="true" strokeweight="0pt" strokecolor="#3364a3">
                  <v:textbox inset="0,0,0,0">
                    <w:txbxContent>
                      <w:p>
                        <w:pPr>
                          <w:spacing w:line="235" w:lineRule="auto" w:before="57"/>
                          <w:ind w:left="153" w:right="152" w:hanging="1"/>
                          <w:jc w:val="center"/>
                          <w:rPr>
                            <w:rFonts w:ascii="Arial"/>
                            <w:sz w:val="12"/>
                          </w:rPr>
                        </w:pPr>
                        <w:r>
                          <w:rPr>
                            <w:rFonts w:ascii="Arial"/>
                            <w:spacing w:val="-2"/>
                            <w:sz w:val="12"/>
                          </w:rPr>
                          <w:t>Conjoin</w:t>
                        </w:r>
                        <w:r>
                          <w:rPr>
                            <w:rFonts w:ascii="Arial"/>
                            <w:spacing w:val="40"/>
                            <w:sz w:val="12"/>
                          </w:rPr>
                          <w:t> </w:t>
                        </w:r>
                        <w:r>
                          <w:rPr>
                            <w:rFonts w:ascii="Arial"/>
                            <w:spacing w:val="-2"/>
                            <w:sz w:val="12"/>
                          </w:rPr>
                          <w:t>anatomical</w:t>
                        </w:r>
                        <w:r>
                          <w:rPr>
                            <w:rFonts w:ascii="Arial"/>
                            <w:spacing w:val="40"/>
                            <w:sz w:val="12"/>
                          </w:rPr>
                          <w:t> </w:t>
                        </w:r>
                        <w:r>
                          <w:rPr>
                            <w:rFonts w:ascii="Arial"/>
                            <w:spacing w:val="-2"/>
                            <w:sz w:val="12"/>
                          </w:rPr>
                          <w:t>labels</w:t>
                        </w:r>
                      </w:p>
                    </w:txbxContent>
                  </v:textbox>
                  <v:stroke dashstyle="solid"/>
                  <w10:wrap type="none"/>
                </v:shape>
                <v:shape style="position:absolute;left:9253;top:3394;width:1013;height:560" type="#_x0000_t202" id="docshape151" filled="false" stroked="true" strokeweight="0pt" strokecolor="#3364a3">
                  <v:textbox inset="0,0,0,0">
                    <w:txbxContent>
                      <w:p>
                        <w:pPr>
                          <w:spacing w:line="235" w:lineRule="auto" w:before="76"/>
                          <w:ind w:left="167" w:right="201" w:firstLine="0"/>
                          <w:jc w:val="center"/>
                          <w:rPr>
                            <w:rFonts w:ascii="Arial"/>
                            <w:sz w:val="12"/>
                          </w:rPr>
                        </w:pPr>
                        <w:r>
                          <w:rPr>
                            <w:rFonts w:ascii="Arial"/>
                            <w:sz w:val="12"/>
                          </w:rPr>
                          <w:t>Section</w:t>
                        </w:r>
                        <w:r>
                          <w:rPr>
                            <w:rFonts w:ascii="Arial"/>
                            <w:spacing w:val="-9"/>
                            <w:sz w:val="12"/>
                          </w:rPr>
                          <w:t> </w:t>
                        </w:r>
                        <w:r>
                          <w:rPr>
                            <w:rFonts w:ascii="Arial"/>
                            <w:sz w:val="12"/>
                          </w:rPr>
                          <w:t>and</w:t>
                        </w:r>
                        <w:r>
                          <w:rPr>
                            <w:rFonts w:ascii="Arial"/>
                            <w:spacing w:val="40"/>
                            <w:sz w:val="12"/>
                          </w:rPr>
                          <w:t> </w:t>
                        </w:r>
                        <w:r>
                          <w:rPr>
                            <w:rFonts w:ascii="Arial"/>
                            <w:spacing w:val="-4"/>
                            <w:sz w:val="12"/>
                          </w:rPr>
                          <w:t>FOV</w:t>
                        </w:r>
                      </w:p>
                      <w:p>
                        <w:pPr>
                          <w:spacing w:line="136" w:lineRule="exact" w:before="0"/>
                          <w:ind w:left="262" w:right="263" w:firstLine="0"/>
                          <w:jc w:val="center"/>
                          <w:rPr>
                            <w:rFonts w:ascii="Arial"/>
                            <w:sz w:val="12"/>
                          </w:rPr>
                        </w:pPr>
                        <w:r>
                          <w:rPr>
                            <w:rFonts w:ascii="Arial"/>
                            <w:spacing w:val="-2"/>
                            <w:sz w:val="12"/>
                          </w:rPr>
                          <w:t>matched</w:t>
                        </w:r>
                      </w:p>
                    </w:txbxContent>
                  </v:textbox>
                  <v:stroke dashstyle="solid"/>
                  <w10:wrap type="none"/>
                </v:shape>
                <v:shape style="position:absolute;left:9431;top:2420;width:1008;height:560" type="#_x0000_t202" id="docshape152" filled="false" stroked="true" strokeweight="0pt" strokecolor="#3364a3">
                  <v:textbox inset="0,0,0,0">
                    <w:txbxContent>
                      <w:p>
                        <w:pPr>
                          <w:spacing w:line="235" w:lineRule="auto" w:before="76"/>
                          <w:ind w:left="45" w:right="45" w:firstLine="1"/>
                          <w:jc w:val="center"/>
                          <w:rPr>
                            <w:rFonts w:ascii="Arial"/>
                            <w:sz w:val="12"/>
                          </w:rPr>
                        </w:pPr>
                        <w:r>
                          <w:rPr>
                            <w:rFonts w:ascii="Arial"/>
                            <w:spacing w:val="-2"/>
                            <w:sz w:val="12"/>
                          </w:rPr>
                          <w:t>Ontological</w:t>
                        </w:r>
                        <w:r>
                          <w:rPr>
                            <w:rFonts w:ascii="Arial"/>
                            <w:spacing w:val="40"/>
                            <w:sz w:val="12"/>
                          </w:rPr>
                          <w:t> </w:t>
                        </w:r>
                        <w:r>
                          <w:rPr>
                            <w:rFonts w:ascii="Arial"/>
                            <w:spacing w:val="-2"/>
                            <w:sz w:val="12"/>
                          </w:rPr>
                          <w:t>MERFISH-based</w:t>
                        </w:r>
                        <w:r>
                          <w:rPr>
                            <w:rFonts w:ascii="Arial"/>
                            <w:spacing w:val="40"/>
                            <w:sz w:val="12"/>
                          </w:rPr>
                          <w:t> </w:t>
                        </w:r>
                        <w:r>
                          <w:rPr>
                            <w:rFonts w:ascii="Arial"/>
                            <w:spacing w:val="-2"/>
                            <w:sz w:val="12"/>
                          </w:rPr>
                          <w:t>simplification</w:t>
                        </w:r>
                      </w:p>
                    </w:txbxContent>
                  </v:textbox>
                  <v:stroke dashstyle="solid"/>
                  <w10:wrap type="none"/>
                </v:shape>
                <v:shape style="position:absolute;left:6794;top:1922;width:901;height:560" type="#_x0000_t202" id="docshape153" filled="false" stroked="true" strokeweight="0pt" strokecolor="#3364a3">
                  <v:textbox inset="0,0,0,0">
                    <w:txbxContent>
                      <w:p>
                        <w:pPr>
                          <w:spacing w:line="160" w:lineRule="exact" w:before="38"/>
                          <w:ind w:left="132" w:right="0" w:firstLine="0"/>
                          <w:jc w:val="left"/>
                          <w:rPr>
                            <w:rFonts w:ascii="Arial"/>
                            <w:sz w:val="14"/>
                          </w:rPr>
                        </w:pPr>
                        <w:r>
                          <w:rPr>
                            <w:rFonts w:ascii="Arial"/>
                            <w:spacing w:val="-2"/>
                            <w:sz w:val="14"/>
                          </w:rPr>
                          <w:t>MERFISH</w:t>
                        </w:r>
                      </w:p>
                      <w:p>
                        <w:pPr>
                          <w:spacing w:line="237" w:lineRule="auto" w:before="0"/>
                          <w:ind w:left="206" w:right="0" w:hanging="99"/>
                          <w:jc w:val="left"/>
                          <w:rPr>
                            <w:rFonts w:ascii="Arial"/>
                            <w:sz w:val="14"/>
                          </w:rPr>
                        </w:pPr>
                        <w:r>
                          <w:rPr>
                            <w:rFonts w:ascii="Arial"/>
                            <w:spacing w:val="-2"/>
                            <w:sz w:val="14"/>
                          </w:rPr>
                          <w:t>anatomical</w:t>
                        </w:r>
                        <w:r>
                          <w:rPr>
                            <w:rFonts w:ascii="Arial"/>
                            <w:spacing w:val="40"/>
                            <w:sz w:val="14"/>
                          </w:rPr>
                          <w:t> </w:t>
                        </w:r>
                        <w:r>
                          <w:rPr>
                            <w:rFonts w:ascii="Arial"/>
                            <w:spacing w:val="-2"/>
                            <w:sz w:val="14"/>
                          </w:rPr>
                          <w:t>labeling</w:t>
                        </w:r>
                      </w:p>
                    </w:txbxContent>
                  </v:textbox>
                  <v:stroke dashstyle="solid"/>
                  <w10:wrap type="none"/>
                </v:shape>
                <w10:wrap type="topAndBottom"/>
              </v:group>
            </w:pict>
          </mc:Fallback>
        </mc:AlternateContent>
      </w:r>
    </w:p>
    <w:p w14:paraId="32BB516B" w14:textId="77777777" w:rsidR="005F326E" w:rsidRDefault="00000000">
      <w:pPr>
        <w:tabs>
          <w:tab w:val="left" w:pos="7366"/>
        </w:tabs>
        <w:spacing w:before="131"/>
        <w:ind w:left="2708"/>
      </w:pPr>
      <w:r>
        <w:rPr>
          <w:spacing w:val="-5"/>
          <w:w w:val="115"/>
        </w:rPr>
        <w:t>(a)</w:t>
      </w:r>
      <w:r>
        <w:tab/>
      </w:r>
      <w:r>
        <w:rPr>
          <w:spacing w:val="-5"/>
          <w:w w:val="115"/>
        </w:rPr>
        <w:t>(b)</w:t>
      </w:r>
    </w:p>
    <w:p w14:paraId="572F4ECF" w14:textId="77777777" w:rsidR="005F326E" w:rsidRDefault="00000000">
      <w:pPr>
        <w:pStyle w:val="BodyText"/>
        <w:spacing w:before="211" w:line="252" w:lineRule="auto"/>
        <w:ind w:left="500" w:right="1436"/>
        <w:jc w:val="both"/>
      </w:pPr>
      <w:r>
        <w:rPr>
          <w:w w:val="105"/>
        </w:rPr>
        <w:t>Figure 1:</w:t>
      </w:r>
      <w:r>
        <w:rPr>
          <w:spacing w:val="40"/>
          <w:w w:val="105"/>
        </w:rPr>
        <w:t xml:space="preserve"> </w:t>
      </w:r>
      <w:r>
        <w:rPr>
          <w:w w:val="105"/>
        </w:rPr>
        <w:t xml:space="preserve">Diagrammatic illustration of the two </w:t>
      </w:r>
      <w:proofErr w:type="spellStart"/>
      <w:r>
        <w:rPr>
          <w:w w:val="105"/>
        </w:rPr>
        <w:t>ANTsX</w:t>
      </w:r>
      <w:proofErr w:type="spellEnd"/>
      <w:r>
        <w:rPr>
          <w:w w:val="105"/>
        </w:rPr>
        <w:t xml:space="preserve">-based pipelines for mapping (a) </w:t>
      </w:r>
      <w:proofErr w:type="spellStart"/>
      <w:r>
        <w:rPr>
          <w:w w:val="105"/>
        </w:rPr>
        <w:t>fMOST</w:t>
      </w:r>
      <w:proofErr w:type="spellEnd"/>
      <w:r>
        <w:rPr>
          <w:w w:val="105"/>
        </w:rPr>
        <w:t xml:space="preserve"> and (b) MERFISH data into the space of AllenCCFv3.</w:t>
      </w:r>
      <w:r>
        <w:rPr>
          <w:spacing w:val="36"/>
          <w:w w:val="105"/>
        </w:rPr>
        <w:t xml:space="preserve"> </w:t>
      </w:r>
      <w:r>
        <w:rPr>
          <w:w w:val="105"/>
        </w:rPr>
        <w:t xml:space="preserve">Each generates the requisite transforms, </w:t>
      </w:r>
      <w:proofErr w:type="gramStart"/>
      <w:r>
        <w:rPr>
          <w:rFonts w:ascii="Menlo"/>
          <w:i/>
          <w:w w:val="105"/>
        </w:rPr>
        <w:t>T</w:t>
      </w:r>
      <w:r>
        <w:rPr>
          <w:rFonts w:ascii="Menlo"/>
          <w:i/>
          <w:spacing w:val="-71"/>
          <w:w w:val="105"/>
        </w:rPr>
        <w:t xml:space="preserve"> </w:t>
      </w:r>
      <w:r>
        <w:rPr>
          <w:w w:val="105"/>
        </w:rPr>
        <w:t>,</w:t>
      </w:r>
      <w:proofErr w:type="gramEnd"/>
      <w:r>
        <w:rPr>
          <w:w w:val="105"/>
        </w:rPr>
        <w:t xml:space="preserve"> to map individual images.</w:t>
      </w:r>
    </w:p>
    <w:p w14:paraId="4CEF4C57" w14:textId="77777777" w:rsidR="005F326E" w:rsidRDefault="005F326E">
      <w:pPr>
        <w:pStyle w:val="BodyText"/>
        <w:ind w:left="0"/>
        <w:rPr>
          <w:sz w:val="20"/>
        </w:rPr>
      </w:pPr>
    </w:p>
    <w:p w14:paraId="13508A16" w14:textId="77777777" w:rsidR="005F326E" w:rsidRDefault="005F326E">
      <w:pPr>
        <w:pStyle w:val="BodyText"/>
        <w:ind w:left="0"/>
        <w:rPr>
          <w:sz w:val="20"/>
        </w:rPr>
      </w:pPr>
    </w:p>
    <w:p w14:paraId="13CE37BA" w14:textId="77777777" w:rsidR="005F326E" w:rsidRDefault="005F326E">
      <w:pPr>
        <w:pStyle w:val="BodyText"/>
        <w:spacing w:before="4"/>
        <w:ind w:left="0"/>
      </w:pPr>
    </w:p>
    <w:p w14:paraId="693C83DB" w14:textId="77777777" w:rsidR="005F326E" w:rsidRDefault="00000000">
      <w:pPr>
        <w:pStyle w:val="Heading1"/>
        <w:tabs>
          <w:tab w:val="left" w:pos="1235"/>
        </w:tabs>
      </w:pPr>
      <w:r>
        <w:rPr>
          <w:rFonts w:ascii="Arial"/>
          <w:b w:val="0"/>
          <w:w w:val="115"/>
          <w:sz w:val="12"/>
        </w:rPr>
        <w:t>157</w:t>
      </w:r>
      <w:r>
        <w:rPr>
          <w:rFonts w:ascii="Arial"/>
          <w:b w:val="0"/>
          <w:spacing w:val="119"/>
          <w:w w:val="115"/>
          <w:sz w:val="12"/>
        </w:rPr>
        <w:t xml:space="preserve"> </w:t>
      </w:r>
      <w:bookmarkStart w:id="19" w:name="AllenCCFv3_brain_image_mapping"/>
      <w:bookmarkEnd w:id="19"/>
      <w:r>
        <w:rPr>
          <w:spacing w:val="-5"/>
          <w:w w:val="115"/>
        </w:rPr>
        <w:t>2.1</w:t>
      </w:r>
      <w:r>
        <w:tab/>
      </w:r>
      <w:r>
        <w:rPr>
          <w:w w:val="115"/>
        </w:rPr>
        <w:t>AllenCCFv3</w:t>
      </w:r>
      <w:r>
        <w:rPr>
          <w:spacing w:val="18"/>
          <w:w w:val="115"/>
        </w:rPr>
        <w:t xml:space="preserve"> </w:t>
      </w:r>
      <w:r>
        <w:rPr>
          <w:w w:val="115"/>
        </w:rPr>
        <w:t>brain</w:t>
      </w:r>
      <w:r>
        <w:rPr>
          <w:spacing w:val="19"/>
          <w:w w:val="115"/>
        </w:rPr>
        <w:t xml:space="preserve"> </w:t>
      </w:r>
      <w:r>
        <w:rPr>
          <w:w w:val="115"/>
        </w:rPr>
        <w:t>image</w:t>
      </w:r>
      <w:r>
        <w:rPr>
          <w:spacing w:val="18"/>
          <w:w w:val="115"/>
        </w:rPr>
        <w:t xml:space="preserve"> </w:t>
      </w:r>
      <w:r>
        <w:rPr>
          <w:spacing w:val="-2"/>
          <w:w w:val="115"/>
        </w:rPr>
        <w:t>mapping</w:t>
      </w:r>
    </w:p>
    <w:p w14:paraId="519B459E" w14:textId="77777777" w:rsidR="005F326E" w:rsidRDefault="005F326E">
      <w:pPr>
        <w:pStyle w:val="BodyText"/>
        <w:spacing w:before="10"/>
        <w:ind w:left="0"/>
        <w:rPr>
          <w:b/>
          <w:sz w:val="23"/>
        </w:rPr>
      </w:pPr>
    </w:p>
    <w:p w14:paraId="4CCAAF2A" w14:textId="77777777" w:rsidR="005F326E" w:rsidRDefault="00000000">
      <w:pPr>
        <w:pStyle w:val="Heading2"/>
        <w:tabs>
          <w:tab w:val="left" w:pos="1321"/>
        </w:tabs>
      </w:pPr>
      <w:r>
        <w:rPr>
          <w:rFonts w:ascii="Arial"/>
          <w:b w:val="0"/>
          <w:w w:val="110"/>
          <w:sz w:val="12"/>
        </w:rPr>
        <w:t>158</w:t>
      </w:r>
      <w:r>
        <w:rPr>
          <w:rFonts w:ascii="Arial"/>
          <w:b w:val="0"/>
          <w:spacing w:val="131"/>
          <w:w w:val="110"/>
          <w:sz w:val="12"/>
        </w:rPr>
        <w:t xml:space="preserve"> </w:t>
      </w:r>
      <w:bookmarkStart w:id="20" w:name="Mapping_fluorescence_micro-optical_secti"/>
      <w:bookmarkEnd w:id="20"/>
      <w:r>
        <w:rPr>
          <w:spacing w:val="-2"/>
          <w:w w:val="110"/>
        </w:rPr>
        <w:t>2.1.1</w:t>
      </w:r>
      <w:r>
        <w:tab/>
      </w:r>
      <w:r>
        <w:rPr>
          <w:w w:val="110"/>
        </w:rPr>
        <w:t>Mapping</w:t>
      </w:r>
      <w:r>
        <w:rPr>
          <w:spacing w:val="14"/>
          <w:w w:val="110"/>
        </w:rPr>
        <w:t xml:space="preserve"> </w:t>
      </w:r>
      <w:r>
        <w:rPr>
          <w:w w:val="110"/>
        </w:rPr>
        <w:t>fluorescence</w:t>
      </w:r>
      <w:r>
        <w:rPr>
          <w:spacing w:val="17"/>
          <w:w w:val="110"/>
        </w:rPr>
        <w:t xml:space="preserve"> </w:t>
      </w:r>
      <w:r>
        <w:rPr>
          <w:w w:val="110"/>
        </w:rPr>
        <w:t>micro-optical</w:t>
      </w:r>
      <w:r>
        <w:rPr>
          <w:spacing w:val="14"/>
          <w:w w:val="110"/>
        </w:rPr>
        <w:t xml:space="preserve"> </w:t>
      </w:r>
      <w:r>
        <w:rPr>
          <w:w w:val="110"/>
        </w:rPr>
        <w:t>sectioning</w:t>
      </w:r>
      <w:r>
        <w:rPr>
          <w:spacing w:val="15"/>
          <w:w w:val="110"/>
        </w:rPr>
        <w:t xml:space="preserve"> </w:t>
      </w:r>
      <w:r>
        <w:rPr>
          <w:w w:val="110"/>
        </w:rPr>
        <w:t>tomography</w:t>
      </w:r>
      <w:r>
        <w:rPr>
          <w:spacing w:val="15"/>
          <w:w w:val="110"/>
        </w:rPr>
        <w:t xml:space="preserve"> </w:t>
      </w:r>
      <w:r>
        <w:rPr>
          <w:w w:val="110"/>
        </w:rPr>
        <w:t>(</w:t>
      </w:r>
      <w:proofErr w:type="spellStart"/>
      <w:r>
        <w:rPr>
          <w:w w:val="110"/>
        </w:rPr>
        <w:t>fMOST</w:t>
      </w:r>
      <w:proofErr w:type="spellEnd"/>
      <w:r>
        <w:rPr>
          <w:w w:val="110"/>
        </w:rPr>
        <w:t>)</w:t>
      </w:r>
      <w:r>
        <w:rPr>
          <w:spacing w:val="15"/>
          <w:w w:val="110"/>
        </w:rPr>
        <w:t xml:space="preserve"> </w:t>
      </w:r>
      <w:r>
        <w:rPr>
          <w:spacing w:val="-4"/>
          <w:w w:val="110"/>
        </w:rPr>
        <w:t>data</w:t>
      </w:r>
    </w:p>
    <w:p w14:paraId="16AEC643" w14:textId="77777777" w:rsidR="005F326E" w:rsidRDefault="005F326E">
      <w:pPr>
        <w:pStyle w:val="BodyText"/>
        <w:spacing w:before="8"/>
        <w:ind w:left="0"/>
        <w:rPr>
          <w:b/>
        </w:rPr>
      </w:pPr>
    </w:p>
    <w:p w14:paraId="49F8B050" w14:textId="77777777" w:rsidR="005F326E" w:rsidRDefault="00000000">
      <w:pPr>
        <w:pStyle w:val="BodyText"/>
        <w:tabs>
          <w:tab w:val="left" w:pos="1880"/>
        </w:tabs>
        <w:spacing w:before="148"/>
      </w:pPr>
      <w:proofErr w:type="gramStart"/>
      <w:r>
        <w:rPr>
          <w:rFonts w:ascii="Arial"/>
          <w:w w:val="105"/>
          <w:sz w:val="12"/>
        </w:rPr>
        <w:t>159</w:t>
      </w:r>
      <w:r>
        <w:rPr>
          <w:rFonts w:ascii="Arial"/>
          <w:spacing w:val="54"/>
          <w:w w:val="105"/>
          <w:sz w:val="12"/>
        </w:rPr>
        <w:t xml:space="preserve">  </w:t>
      </w:r>
      <w:r>
        <w:rPr>
          <w:b/>
          <w:spacing w:val="-2"/>
          <w:w w:val="105"/>
        </w:rPr>
        <w:t>Overview</w:t>
      </w:r>
      <w:proofErr w:type="gramEnd"/>
      <w:r>
        <w:rPr>
          <w:b/>
          <w:spacing w:val="-2"/>
          <w:w w:val="105"/>
        </w:rPr>
        <w:t>.</w:t>
      </w:r>
      <w:r>
        <w:rPr>
          <w:b/>
        </w:rPr>
        <w:tab/>
      </w:r>
      <w:r>
        <w:rPr>
          <w:w w:val="105"/>
        </w:rPr>
        <w:t>A</w:t>
      </w:r>
      <w:r>
        <w:rPr>
          <w:spacing w:val="17"/>
          <w:w w:val="105"/>
        </w:rPr>
        <w:t xml:space="preserve"> </w:t>
      </w:r>
      <w:r>
        <w:rPr>
          <w:w w:val="105"/>
        </w:rPr>
        <w:t>framework</w:t>
      </w:r>
      <w:r>
        <w:rPr>
          <w:spacing w:val="18"/>
          <w:w w:val="105"/>
        </w:rPr>
        <w:t xml:space="preserve"> </w:t>
      </w:r>
      <w:r>
        <w:rPr>
          <w:w w:val="105"/>
        </w:rPr>
        <w:t>for</w:t>
      </w:r>
      <w:r>
        <w:rPr>
          <w:spacing w:val="18"/>
          <w:w w:val="105"/>
        </w:rPr>
        <w:t xml:space="preserve"> </w:t>
      </w:r>
      <w:r>
        <w:rPr>
          <w:w w:val="105"/>
        </w:rPr>
        <w:t>mapping</w:t>
      </w:r>
      <w:r>
        <w:rPr>
          <w:spacing w:val="18"/>
          <w:w w:val="105"/>
        </w:rPr>
        <w:t xml:space="preserve"> </w:t>
      </w:r>
      <w:r>
        <w:rPr>
          <w:w w:val="105"/>
        </w:rPr>
        <w:t>fluorescence</w:t>
      </w:r>
      <w:r>
        <w:rPr>
          <w:spacing w:val="19"/>
          <w:w w:val="105"/>
        </w:rPr>
        <w:t xml:space="preserve"> </w:t>
      </w:r>
      <w:r>
        <w:rPr>
          <w:w w:val="105"/>
        </w:rPr>
        <w:t>micro-optical</w:t>
      </w:r>
      <w:r>
        <w:rPr>
          <w:spacing w:val="17"/>
          <w:w w:val="105"/>
        </w:rPr>
        <w:t xml:space="preserve"> </w:t>
      </w:r>
      <w:r>
        <w:rPr>
          <w:w w:val="105"/>
        </w:rPr>
        <w:t>sectioning</w:t>
      </w:r>
      <w:r>
        <w:rPr>
          <w:spacing w:val="19"/>
          <w:w w:val="105"/>
        </w:rPr>
        <w:t xml:space="preserve"> </w:t>
      </w:r>
      <w:r>
        <w:rPr>
          <w:spacing w:val="-2"/>
          <w:w w:val="105"/>
        </w:rPr>
        <w:t>tomography</w:t>
      </w:r>
    </w:p>
    <w:p w14:paraId="6490BAD6" w14:textId="77777777" w:rsidR="005F326E" w:rsidRDefault="00000000">
      <w:pPr>
        <w:pStyle w:val="BodyText"/>
        <w:spacing w:before="157"/>
      </w:pPr>
      <w:proofErr w:type="gramStart"/>
      <w:r>
        <w:rPr>
          <w:rFonts w:ascii="Arial"/>
          <w:w w:val="105"/>
          <w:sz w:val="12"/>
        </w:rPr>
        <w:t>160</w:t>
      </w:r>
      <w:r>
        <w:rPr>
          <w:rFonts w:ascii="Arial"/>
          <w:spacing w:val="53"/>
          <w:w w:val="105"/>
          <w:sz w:val="12"/>
        </w:rPr>
        <w:t xml:space="preserve">  </w:t>
      </w:r>
      <w:r>
        <w:rPr>
          <w:w w:val="105"/>
        </w:rPr>
        <w:t>(</w:t>
      </w:r>
      <w:proofErr w:type="spellStart"/>
      <w:proofErr w:type="gramEnd"/>
      <w:r>
        <w:rPr>
          <w:w w:val="105"/>
        </w:rPr>
        <w:t>fMOST</w:t>
      </w:r>
      <w:proofErr w:type="spellEnd"/>
      <w:r>
        <w:rPr>
          <w:w w:val="105"/>
        </w:rPr>
        <w:t>)</w:t>
      </w:r>
      <w:r>
        <w:rPr>
          <w:spacing w:val="26"/>
          <w:w w:val="105"/>
        </w:rPr>
        <w:t xml:space="preserve"> </w:t>
      </w:r>
      <w:r>
        <w:rPr>
          <w:w w:val="105"/>
        </w:rPr>
        <w:t>mouse</w:t>
      </w:r>
      <w:r>
        <w:rPr>
          <w:spacing w:val="26"/>
          <w:w w:val="105"/>
        </w:rPr>
        <w:t xml:space="preserve"> </w:t>
      </w:r>
      <w:r>
        <w:rPr>
          <w:w w:val="105"/>
        </w:rPr>
        <w:t>brain</w:t>
      </w:r>
      <w:r>
        <w:rPr>
          <w:spacing w:val="25"/>
          <w:w w:val="105"/>
        </w:rPr>
        <w:t xml:space="preserve"> </w:t>
      </w:r>
      <w:r>
        <w:rPr>
          <w:w w:val="105"/>
        </w:rPr>
        <w:t>images</w:t>
      </w:r>
      <w:r>
        <w:rPr>
          <w:spacing w:val="26"/>
          <w:w w:val="105"/>
        </w:rPr>
        <w:t xml:space="preserve"> </w:t>
      </w:r>
      <w:r>
        <w:rPr>
          <w:w w:val="105"/>
        </w:rPr>
        <w:t>into</w:t>
      </w:r>
      <w:r>
        <w:rPr>
          <w:spacing w:val="25"/>
          <w:w w:val="105"/>
        </w:rPr>
        <w:t xml:space="preserve"> </w:t>
      </w:r>
      <w:r>
        <w:rPr>
          <w:w w:val="105"/>
        </w:rPr>
        <w:t>the</w:t>
      </w:r>
      <w:r>
        <w:rPr>
          <w:spacing w:val="25"/>
          <w:w w:val="105"/>
        </w:rPr>
        <w:t xml:space="preserve"> </w:t>
      </w:r>
      <w:r>
        <w:rPr>
          <w:w w:val="105"/>
        </w:rPr>
        <w:t>AllenCCFv3</w:t>
      </w:r>
      <w:r>
        <w:rPr>
          <w:spacing w:val="26"/>
          <w:w w:val="105"/>
        </w:rPr>
        <w:t xml:space="preserve"> </w:t>
      </w:r>
      <w:r>
        <w:rPr>
          <w:w w:val="105"/>
        </w:rPr>
        <w:t>was</w:t>
      </w:r>
      <w:r>
        <w:rPr>
          <w:spacing w:val="25"/>
          <w:w w:val="105"/>
        </w:rPr>
        <w:t xml:space="preserve"> </w:t>
      </w:r>
      <w:r>
        <w:rPr>
          <w:w w:val="105"/>
        </w:rPr>
        <w:t>developed</w:t>
      </w:r>
      <w:r>
        <w:rPr>
          <w:spacing w:val="26"/>
          <w:w w:val="105"/>
        </w:rPr>
        <w:t xml:space="preserve"> </w:t>
      </w:r>
      <w:r>
        <w:rPr>
          <w:w w:val="105"/>
        </w:rPr>
        <w:t>(see</w:t>
      </w:r>
      <w:r>
        <w:rPr>
          <w:spacing w:val="25"/>
          <w:w w:val="105"/>
        </w:rPr>
        <w:t xml:space="preserve"> </w:t>
      </w:r>
      <w:r>
        <w:rPr>
          <w:w w:val="105"/>
        </w:rPr>
        <w:t>Figure</w:t>
      </w:r>
      <w:r>
        <w:rPr>
          <w:spacing w:val="26"/>
          <w:w w:val="105"/>
        </w:rPr>
        <w:t xml:space="preserve"> </w:t>
      </w:r>
      <w:hyperlink w:anchor="_bookmark1" w:history="1">
        <w:r>
          <w:rPr>
            <w:color w:val="AE3236"/>
            <w:w w:val="105"/>
          </w:rPr>
          <w:t>1</w:t>
        </w:r>
      </w:hyperlink>
      <w:r>
        <w:rPr>
          <w:w w:val="105"/>
        </w:rPr>
        <w:t>(a)).</w:t>
      </w:r>
      <w:r>
        <w:rPr>
          <w:spacing w:val="60"/>
          <w:w w:val="150"/>
        </w:rPr>
        <w:t xml:space="preserve"> </w:t>
      </w:r>
      <w:r>
        <w:rPr>
          <w:spacing w:val="-5"/>
          <w:w w:val="105"/>
        </w:rPr>
        <w:t>An</w:t>
      </w:r>
    </w:p>
    <w:p w14:paraId="1F5C926A" w14:textId="77777777" w:rsidR="005F326E" w:rsidRDefault="00000000">
      <w:pPr>
        <w:pStyle w:val="BodyText"/>
        <w:spacing w:before="157"/>
      </w:pPr>
      <w:proofErr w:type="gramStart"/>
      <w:r>
        <w:rPr>
          <w:rFonts w:ascii="Arial"/>
          <w:w w:val="105"/>
          <w:sz w:val="12"/>
        </w:rPr>
        <w:t>161</w:t>
      </w:r>
      <w:r>
        <w:rPr>
          <w:rFonts w:ascii="Arial"/>
          <w:spacing w:val="58"/>
          <w:w w:val="105"/>
          <w:sz w:val="12"/>
        </w:rPr>
        <w:t xml:space="preserve">  </w:t>
      </w:r>
      <w:r>
        <w:rPr>
          <w:w w:val="105"/>
        </w:rPr>
        <w:t>intensity</w:t>
      </w:r>
      <w:proofErr w:type="gramEnd"/>
      <w:r>
        <w:rPr>
          <w:w w:val="105"/>
        </w:rPr>
        <w:t>-</w:t>
      </w:r>
      <w:r>
        <w:rPr>
          <w:spacing w:val="-5"/>
          <w:w w:val="105"/>
        </w:rPr>
        <w:t xml:space="preserve"> </w:t>
      </w:r>
      <w:r>
        <w:rPr>
          <w:w w:val="105"/>
        </w:rPr>
        <w:t>and</w:t>
      </w:r>
      <w:r>
        <w:rPr>
          <w:spacing w:val="-7"/>
          <w:w w:val="105"/>
        </w:rPr>
        <w:t xml:space="preserve"> </w:t>
      </w:r>
      <w:r>
        <w:rPr>
          <w:w w:val="105"/>
        </w:rPr>
        <w:t>shape-based</w:t>
      </w:r>
      <w:r>
        <w:rPr>
          <w:spacing w:val="-6"/>
          <w:w w:val="105"/>
        </w:rPr>
        <w:t xml:space="preserve"> </w:t>
      </w:r>
      <w:r>
        <w:rPr>
          <w:w w:val="105"/>
        </w:rPr>
        <w:t>average</w:t>
      </w:r>
      <w:r>
        <w:rPr>
          <w:spacing w:val="-6"/>
          <w:w w:val="105"/>
        </w:rPr>
        <w:t xml:space="preserve"> </w:t>
      </w:r>
      <w:proofErr w:type="spellStart"/>
      <w:r>
        <w:rPr>
          <w:w w:val="105"/>
        </w:rPr>
        <w:t>fMOST</w:t>
      </w:r>
      <w:proofErr w:type="spellEnd"/>
      <w:r>
        <w:rPr>
          <w:spacing w:val="-6"/>
          <w:w w:val="105"/>
        </w:rPr>
        <w:t xml:space="preserve"> </w:t>
      </w:r>
      <w:r>
        <w:rPr>
          <w:w w:val="105"/>
        </w:rPr>
        <w:t>atlas</w:t>
      </w:r>
      <w:r>
        <w:rPr>
          <w:spacing w:val="-7"/>
          <w:w w:val="105"/>
        </w:rPr>
        <w:t xml:space="preserve"> </w:t>
      </w:r>
      <w:r>
        <w:rPr>
          <w:w w:val="105"/>
        </w:rPr>
        <w:t>serves</w:t>
      </w:r>
      <w:r>
        <w:rPr>
          <w:spacing w:val="-6"/>
          <w:w w:val="105"/>
        </w:rPr>
        <w:t xml:space="preserve"> </w:t>
      </w:r>
      <w:r>
        <w:rPr>
          <w:w w:val="105"/>
        </w:rPr>
        <w:t>as</w:t>
      </w:r>
      <w:r>
        <w:rPr>
          <w:spacing w:val="-6"/>
          <w:w w:val="105"/>
        </w:rPr>
        <w:t xml:space="preserve"> </w:t>
      </w:r>
      <w:r>
        <w:rPr>
          <w:w w:val="105"/>
        </w:rPr>
        <w:t>an</w:t>
      </w:r>
      <w:r>
        <w:rPr>
          <w:spacing w:val="-7"/>
          <w:w w:val="105"/>
        </w:rPr>
        <w:t xml:space="preserve"> </w:t>
      </w:r>
      <w:r>
        <w:rPr>
          <w:w w:val="105"/>
        </w:rPr>
        <w:t>intermediate</w:t>
      </w:r>
      <w:r>
        <w:rPr>
          <w:spacing w:val="-6"/>
          <w:w w:val="105"/>
        </w:rPr>
        <w:t xml:space="preserve"> </w:t>
      </w:r>
      <w:r>
        <w:rPr>
          <w:w w:val="105"/>
        </w:rPr>
        <w:t>registration</w:t>
      </w:r>
      <w:r>
        <w:rPr>
          <w:spacing w:val="-6"/>
          <w:w w:val="105"/>
        </w:rPr>
        <w:t xml:space="preserve"> </w:t>
      </w:r>
      <w:r>
        <w:rPr>
          <w:spacing w:val="-2"/>
          <w:w w:val="105"/>
        </w:rPr>
        <w:t>target</w:t>
      </w:r>
    </w:p>
    <w:p w14:paraId="3D69AAD9" w14:textId="77777777" w:rsidR="005F326E" w:rsidRDefault="00000000">
      <w:pPr>
        <w:pStyle w:val="BodyText"/>
        <w:spacing w:before="158"/>
      </w:pPr>
      <w:proofErr w:type="gramStart"/>
      <w:r>
        <w:rPr>
          <w:rFonts w:ascii="Arial"/>
          <w:w w:val="105"/>
          <w:sz w:val="12"/>
        </w:rPr>
        <w:t>162</w:t>
      </w:r>
      <w:r>
        <w:rPr>
          <w:rFonts w:ascii="Arial"/>
          <w:spacing w:val="49"/>
          <w:w w:val="105"/>
          <w:sz w:val="12"/>
        </w:rPr>
        <w:t xml:space="preserve">  </w:t>
      </w:r>
      <w:r>
        <w:rPr>
          <w:w w:val="105"/>
        </w:rPr>
        <w:t>for</w:t>
      </w:r>
      <w:proofErr w:type="gramEnd"/>
      <w:r>
        <w:rPr>
          <w:spacing w:val="18"/>
          <w:w w:val="105"/>
        </w:rPr>
        <w:t xml:space="preserve"> </w:t>
      </w:r>
      <w:r>
        <w:rPr>
          <w:w w:val="105"/>
        </w:rPr>
        <w:t>mapping</w:t>
      </w:r>
      <w:r>
        <w:rPr>
          <w:spacing w:val="17"/>
          <w:w w:val="105"/>
        </w:rPr>
        <w:t xml:space="preserve"> </w:t>
      </w:r>
      <w:proofErr w:type="spellStart"/>
      <w:r>
        <w:rPr>
          <w:w w:val="105"/>
        </w:rPr>
        <w:t>fMOST</w:t>
      </w:r>
      <w:proofErr w:type="spellEnd"/>
      <w:r>
        <w:rPr>
          <w:spacing w:val="18"/>
          <w:w w:val="105"/>
        </w:rPr>
        <w:t xml:space="preserve"> </w:t>
      </w:r>
      <w:r>
        <w:rPr>
          <w:w w:val="105"/>
        </w:rPr>
        <w:t>images</w:t>
      </w:r>
      <w:r>
        <w:rPr>
          <w:spacing w:val="17"/>
          <w:w w:val="105"/>
        </w:rPr>
        <w:t xml:space="preserve"> </w:t>
      </w:r>
      <w:r>
        <w:rPr>
          <w:w w:val="105"/>
        </w:rPr>
        <w:t>from</w:t>
      </w:r>
      <w:r>
        <w:rPr>
          <w:spacing w:val="18"/>
          <w:w w:val="105"/>
        </w:rPr>
        <w:t xml:space="preserve"> </w:t>
      </w:r>
      <w:r>
        <w:rPr>
          <w:w w:val="105"/>
        </w:rPr>
        <w:t>individual</w:t>
      </w:r>
      <w:r>
        <w:rPr>
          <w:spacing w:val="17"/>
          <w:w w:val="105"/>
        </w:rPr>
        <w:t xml:space="preserve"> </w:t>
      </w:r>
      <w:r>
        <w:rPr>
          <w:w w:val="105"/>
        </w:rPr>
        <w:t>specimens</w:t>
      </w:r>
      <w:r>
        <w:rPr>
          <w:spacing w:val="17"/>
          <w:w w:val="105"/>
        </w:rPr>
        <w:t xml:space="preserve"> </w:t>
      </w:r>
      <w:r>
        <w:rPr>
          <w:w w:val="105"/>
        </w:rPr>
        <w:t>into</w:t>
      </w:r>
      <w:r>
        <w:rPr>
          <w:spacing w:val="17"/>
          <w:w w:val="105"/>
        </w:rPr>
        <w:t xml:space="preserve"> </w:t>
      </w:r>
      <w:r>
        <w:rPr>
          <w:w w:val="105"/>
        </w:rPr>
        <w:t>the</w:t>
      </w:r>
      <w:r>
        <w:rPr>
          <w:spacing w:val="17"/>
          <w:w w:val="105"/>
        </w:rPr>
        <w:t xml:space="preserve"> </w:t>
      </w:r>
      <w:r>
        <w:rPr>
          <w:w w:val="105"/>
        </w:rPr>
        <w:t>AllenCCFv3.</w:t>
      </w:r>
      <w:r>
        <w:rPr>
          <w:spacing w:val="69"/>
          <w:w w:val="105"/>
        </w:rPr>
        <w:t xml:space="preserve"> </w:t>
      </w:r>
      <w:r>
        <w:rPr>
          <w:spacing w:val="-2"/>
          <w:w w:val="105"/>
        </w:rPr>
        <w:t>Preprocess-</w:t>
      </w:r>
    </w:p>
    <w:p w14:paraId="19CC2578" w14:textId="77777777" w:rsidR="005F326E" w:rsidRDefault="00000000">
      <w:pPr>
        <w:pStyle w:val="BodyText"/>
        <w:spacing w:before="157"/>
      </w:pPr>
      <w:proofErr w:type="gramStart"/>
      <w:r>
        <w:rPr>
          <w:rFonts w:ascii="Arial" w:hAnsi="Arial"/>
          <w:w w:val="105"/>
          <w:sz w:val="12"/>
        </w:rPr>
        <w:t>163</w:t>
      </w:r>
      <w:r>
        <w:rPr>
          <w:rFonts w:ascii="Arial" w:hAnsi="Arial"/>
          <w:spacing w:val="49"/>
          <w:w w:val="105"/>
          <w:sz w:val="12"/>
        </w:rPr>
        <w:t xml:space="preserve">  </w:t>
      </w:r>
      <w:proofErr w:type="spellStart"/>
      <w:r>
        <w:rPr>
          <w:w w:val="105"/>
        </w:rPr>
        <w:t>ing</w:t>
      </w:r>
      <w:proofErr w:type="spellEnd"/>
      <w:proofErr w:type="gramEnd"/>
      <w:r>
        <w:rPr>
          <w:spacing w:val="-7"/>
          <w:w w:val="105"/>
        </w:rPr>
        <w:t xml:space="preserve"> </w:t>
      </w:r>
      <w:r>
        <w:rPr>
          <w:w w:val="105"/>
        </w:rPr>
        <w:t>steps</w:t>
      </w:r>
      <w:r>
        <w:rPr>
          <w:spacing w:val="-6"/>
          <w:w w:val="105"/>
        </w:rPr>
        <w:t xml:space="preserve"> </w:t>
      </w:r>
      <w:r>
        <w:rPr>
          <w:w w:val="105"/>
        </w:rPr>
        <w:t>include</w:t>
      </w:r>
      <w:r>
        <w:rPr>
          <w:spacing w:val="-5"/>
          <w:w w:val="105"/>
        </w:rPr>
        <w:t xml:space="preserve"> </w:t>
      </w:r>
      <w:proofErr w:type="spellStart"/>
      <w:r>
        <w:rPr>
          <w:w w:val="105"/>
        </w:rPr>
        <w:t>downsampling</w:t>
      </w:r>
      <w:proofErr w:type="spellEnd"/>
      <w:r>
        <w:rPr>
          <w:spacing w:val="-7"/>
          <w:w w:val="105"/>
        </w:rPr>
        <w:t xml:space="preserve"> </w:t>
      </w:r>
      <w:r>
        <w:rPr>
          <w:w w:val="105"/>
        </w:rPr>
        <w:t>to</w:t>
      </w:r>
      <w:r>
        <w:rPr>
          <w:spacing w:val="-7"/>
          <w:w w:val="105"/>
        </w:rPr>
        <w:t xml:space="preserve"> </w:t>
      </w:r>
      <w:r>
        <w:rPr>
          <w:w w:val="105"/>
        </w:rPr>
        <w:t>match</w:t>
      </w:r>
      <w:r>
        <w:rPr>
          <w:spacing w:val="-7"/>
          <w:w w:val="105"/>
        </w:rPr>
        <w:t xml:space="preserve"> </w:t>
      </w:r>
      <w:r>
        <w:rPr>
          <w:w w:val="105"/>
        </w:rPr>
        <w:t>the</w:t>
      </w:r>
      <w:r>
        <w:rPr>
          <w:spacing w:val="-6"/>
          <w:w w:val="105"/>
        </w:rPr>
        <w:t xml:space="preserve"> </w:t>
      </w:r>
      <w:r>
        <w:rPr>
          <w:w w:val="105"/>
        </w:rPr>
        <w:t>25</w:t>
      </w:r>
      <w:r>
        <w:rPr>
          <w:i/>
          <w:w w:val="105"/>
        </w:rPr>
        <w:t>µm</w:t>
      </w:r>
      <w:r>
        <w:rPr>
          <w:i/>
          <w:spacing w:val="-6"/>
          <w:w w:val="105"/>
        </w:rPr>
        <w:t xml:space="preserve"> </w:t>
      </w:r>
      <w:r>
        <w:rPr>
          <w:w w:val="105"/>
        </w:rPr>
        <w:t>isotropic</w:t>
      </w:r>
      <w:r>
        <w:rPr>
          <w:spacing w:val="-6"/>
          <w:w w:val="105"/>
        </w:rPr>
        <w:t xml:space="preserve"> </w:t>
      </w:r>
      <w:r>
        <w:rPr>
          <w:w w:val="105"/>
        </w:rPr>
        <w:t>AllenCCFv3,</w:t>
      </w:r>
      <w:r>
        <w:rPr>
          <w:spacing w:val="-4"/>
          <w:w w:val="105"/>
        </w:rPr>
        <w:t xml:space="preserve"> </w:t>
      </w:r>
      <w:r>
        <w:rPr>
          <w:w w:val="105"/>
        </w:rPr>
        <w:t>acquisition-</w:t>
      </w:r>
      <w:r>
        <w:rPr>
          <w:spacing w:val="-4"/>
          <w:w w:val="105"/>
        </w:rPr>
        <w:t>based</w:t>
      </w:r>
    </w:p>
    <w:p w14:paraId="47C62FE1" w14:textId="77777777" w:rsidR="005F326E" w:rsidRDefault="005F326E">
      <w:pPr>
        <w:sectPr w:rsidR="005F326E" w:rsidSect="008C17C3">
          <w:pgSz w:w="12240" w:h="15840"/>
          <w:pgMar w:top="1200" w:right="0" w:bottom="280" w:left="940" w:header="720" w:footer="720" w:gutter="0"/>
          <w:cols w:space="720"/>
        </w:sectPr>
      </w:pPr>
    </w:p>
    <w:p w14:paraId="1927A8ED" w14:textId="6B326026" w:rsidR="005F326E" w:rsidRDefault="00000000">
      <w:pPr>
        <w:pStyle w:val="BodyText"/>
        <w:spacing w:before="119"/>
      </w:pPr>
      <w:proofErr w:type="gramStart"/>
      <w:r>
        <w:rPr>
          <w:rFonts w:ascii="Arial"/>
          <w:w w:val="105"/>
          <w:sz w:val="12"/>
        </w:rPr>
        <w:lastRenderedPageBreak/>
        <w:t>164</w:t>
      </w:r>
      <w:r>
        <w:rPr>
          <w:rFonts w:ascii="Arial"/>
          <w:spacing w:val="50"/>
          <w:w w:val="105"/>
          <w:sz w:val="12"/>
        </w:rPr>
        <w:t xml:space="preserve">  </w:t>
      </w:r>
      <w:r>
        <w:rPr>
          <w:w w:val="105"/>
        </w:rPr>
        <w:t>stripe</w:t>
      </w:r>
      <w:proofErr w:type="gramEnd"/>
      <w:r>
        <w:rPr>
          <w:spacing w:val="-2"/>
          <w:w w:val="105"/>
        </w:rPr>
        <w:t xml:space="preserve"> </w:t>
      </w:r>
      <w:r>
        <w:rPr>
          <w:w w:val="105"/>
        </w:rPr>
        <w:t>art</w:t>
      </w:r>
      <w:ins w:id="21" w:author="Gee, James C" w:date="2024-04-10T18:01:00Z">
        <w:r w:rsidR="00A45280">
          <w:rPr>
            <w:w w:val="105"/>
          </w:rPr>
          <w:t>i</w:t>
        </w:r>
      </w:ins>
      <w:del w:id="22" w:author="Gee, James C" w:date="2024-04-10T18:01:00Z">
        <w:r w:rsidDel="00A45280">
          <w:rPr>
            <w:w w:val="105"/>
          </w:rPr>
          <w:delText>e</w:delText>
        </w:r>
      </w:del>
      <w:r>
        <w:rPr>
          <w:w w:val="105"/>
        </w:rPr>
        <w:t>fact</w:t>
      </w:r>
      <w:r>
        <w:rPr>
          <w:spacing w:val="-3"/>
          <w:w w:val="105"/>
        </w:rPr>
        <w:t xml:space="preserve"> </w:t>
      </w:r>
      <w:r>
        <w:rPr>
          <w:w w:val="105"/>
        </w:rPr>
        <w:t>removal,</w:t>
      </w:r>
      <w:r>
        <w:rPr>
          <w:spacing w:val="-1"/>
          <w:w w:val="105"/>
        </w:rPr>
        <w:t xml:space="preserve"> </w:t>
      </w:r>
      <w:r>
        <w:rPr>
          <w:w w:val="105"/>
        </w:rPr>
        <w:t>and</w:t>
      </w:r>
      <w:r>
        <w:rPr>
          <w:spacing w:val="-2"/>
          <w:w w:val="105"/>
        </w:rPr>
        <w:t xml:space="preserve"> </w:t>
      </w:r>
      <w:r>
        <w:rPr>
          <w:w w:val="105"/>
        </w:rPr>
        <w:t>inhomogeneity</w:t>
      </w:r>
      <w:r>
        <w:rPr>
          <w:spacing w:val="-3"/>
          <w:w w:val="105"/>
        </w:rPr>
        <w:t xml:space="preserve"> </w:t>
      </w:r>
      <w:r>
        <w:rPr>
          <w:w w:val="105"/>
        </w:rPr>
        <w:t>correction.</w:t>
      </w:r>
      <w:r>
        <w:rPr>
          <w:w w:val="105"/>
          <w:position w:val="9"/>
          <w:sz w:val="16"/>
        </w:rPr>
        <w:t>25</w:t>
      </w:r>
      <w:r>
        <w:rPr>
          <w:spacing w:val="27"/>
          <w:w w:val="105"/>
          <w:position w:val="9"/>
          <w:sz w:val="16"/>
        </w:rPr>
        <w:t xml:space="preserve"> </w:t>
      </w:r>
      <w:r>
        <w:rPr>
          <w:w w:val="105"/>
        </w:rPr>
        <w:t>Preprocessing</w:t>
      </w:r>
      <w:r>
        <w:rPr>
          <w:spacing w:val="-3"/>
          <w:w w:val="105"/>
        </w:rPr>
        <w:t xml:space="preserve"> </w:t>
      </w:r>
      <w:r>
        <w:rPr>
          <w:w w:val="105"/>
        </w:rPr>
        <w:t>also</w:t>
      </w:r>
      <w:r>
        <w:rPr>
          <w:spacing w:val="-2"/>
          <w:w w:val="105"/>
        </w:rPr>
        <w:t xml:space="preserve"> </w:t>
      </w:r>
      <w:r>
        <w:rPr>
          <w:w w:val="105"/>
        </w:rPr>
        <w:t>includes</w:t>
      </w:r>
      <w:r>
        <w:rPr>
          <w:spacing w:val="-3"/>
          <w:w w:val="105"/>
        </w:rPr>
        <w:t xml:space="preserve"> </w:t>
      </w:r>
      <w:r>
        <w:rPr>
          <w:w w:val="105"/>
        </w:rPr>
        <w:t>a</w:t>
      </w:r>
      <w:r>
        <w:rPr>
          <w:spacing w:val="-3"/>
          <w:w w:val="105"/>
        </w:rPr>
        <w:t xml:space="preserve"> </w:t>
      </w:r>
      <w:r>
        <w:rPr>
          <w:spacing w:val="-2"/>
          <w:w w:val="105"/>
        </w:rPr>
        <w:t>single</w:t>
      </w:r>
    </w:p>
    <w:p w14:paraId="21884BF0" w14:textId="77777777" w:rsidR="005F326E" w:rsidRDefault="00000000">
      <w:pPr>
        <w:pStyle w:val="BodyText"/>
        <w:spacing w:before="158"/>
      </w:pPr>
      <w:proofErr w:type="gramStart"/>
      <w:r>
        <w:rPr>
          <w:rFonts w:ascii="Arial"/>
          <w:w w:val="105"/>
          <w:sz w:val="12"/>
        </w:rPr>
        <w:t>165</w:t>
      </w:r>
      <w:r>
        <w:rPr>
          <w:rFonts w:ascii="Arial"/>
          <w:spacing w:val="61"/>
          <w:w w:val="105"/>
          <w:sz w:val="12"/>
        </w:rPr>
        <w:t xml:space="preserve">  </w:t>
      </w:r>
      <w:r>
        <w:rPr>
          <w:w w:val="105"/>
        </w:rPr>
        <w:t>annotation</w:t>
      </w:r>
      <w:proofErr w:type="gramEnd"/>
      <w:r>
        <w:rPr>
          <w:w w:val="105"/>
        </w:rPr>
        <w:t>-driven</w:t>
      </w:r>
      <w:r>
        <w:rPr>
          <w:spacing w:val="25"/>
          <w:w w:val="105"/>
        </w:rPr>
        <w:t xml:space="preserve"> </w:t>
      </w:r>
      <w:r>
        <w:rPr>
          <w:w w:val="105"/>
        </w:rPr>
        <w:t>registration</w:t>
      </w:r>
      <w:r>
        <w:rPr>
          <w:spacing w:val="27"/>
          <w:w w:val="105"/>
        </w:rPr>
        <w:t xml:space="preserve"> </w:t>
      </w:r>
      <w:r>
        <w:rPr>
          <w:w w:val="105"/>
        </w:rPr>
        <w:t>to</w:t>
      </w:r>
      <w:r>
        <w:rPr>
          <w:spacing w:val="25"/>
          <w:w w:val="105"/>
        </w:rPr>
        <w:t xml:space="preserve"> </w:t>
      </w:r>
      <w:r>
        <w:rPr>
          <w:w w:val="105"/>
        </w:rPr>
        <w:t>establish</w:t>
      </w:r>
      <w:r>
        <w:rPr>
          <w:spacing w:val="26"/>
          <w:w w:val="105"/>
        </w:rPr>
        <w:t xml:space="preserve"> </w:t>
      </w:r>
      <w:r>
        <w:rPr>
          <w:w w:val="105"/>
        </w:rPr>
        <w:t>a</w:t>
      </w:r>
      <w:r>
        <w:rPr>
          <w:spacing w:val="25"/>
          <w:w w:val="105"/>
        </w:rPr>
        <w:t xml:space="preserve"> </w:t>
      </w:r>
      <w:r>
        <w:rPr>
          <w:w w:val="105"/>
        </w:rPr>
        <w:t>canonical</w:t>
      </w:r>
      <w:r>
        <w:rPr>
          <w:spacing w:val="26"/>
          <w:w w:val="105"/>
        </w:rPr>
        <w:t xml:space="preserve"> </w:t>
      </w:r>
      <w:r>
        <w:rPr>
          <w:w w:val="105"/>
        </w:rPr>
        <w:t>mapping</w:t>
      </w:r>
      <w:r>
        <w:rPr>
          <w:spacing w:val="26"/>
          <w:w w:val="105"/>
        </w:rPr>
        <w:t xml:space="preserve"> </w:t>
      </w:r>
      <w:r>
        <w:rPr>
          <w:w w:val="105"/>
        </w:rPr>
        <w:t>between</w:t>
      </w:r>
      <w:r>
        <w:rPr>
          <w:spacing w:val="26"/>
          <w:w w:val="105"/>
        </w:rPr>
        <w:t xml:space="preserve"> </w:t>
      </w:r>
      <w:r>
        <w:rPr>
          <w:w w:val="105"/>
        </w:rPr>
        <w:t>the</w:t>
      </w:r>
      <w:r>
        <w:rPr>
          <w:spacing w:val="26"/>
          <w:w w:val="105"/>
        </w:rPr>
        <w:t xml:space="preserve"> </w:t>
      </w:r>
      <w:proofErr w:type="spellStart"/>
      <w:r>
        <w:rPr>
          <w:w w:val="105"/>
        </w:rPr>
        <w:t>fMOST</w:t>
      </w:r>
      <w:proofErr w:type="spellEnd"/>
      <w:r>
        <w:rPr>
          <w:spacing w:val="26"/>
          <w:w w:val="105"/>
        </w:rPr>
        <w:t xml:space="preserve"> </w:t>
      </w:r>
      <w:r>
        <w:rPr>
          <w:spacing w:val="-2"/>
          <w:w w:val="105"/>
        </w:rPr>
        <w:t>atlas</w:t>
      </w:r>
    </w:p>
    <w:p w14:paraId="04D606BD" w14:textId="77777777" w:rsidR="005F326E" w:rsidRDefault="00000000">
      <w:pPr>
        <w:pStyle w:val="BodyText"/>
        <w:spacing w:before="157"/>
      </w:pPr>
      <w:proofErr w:type="gramStart"/>
      <w:r>
        <w:rPr>
          <w:rFonts w:ascii="Arial"/>
          <w:w w:val="105"/>
          <w:sz w:val="12"/>
        </w:rPr>
        <w:t>166</w:t>
      </w:r>
      <w:r>
        <w:rPr>
          <w:rFonts w:ascii="Arial"/>
          <w:spacing w:val="62"/>
          <w:w w:val="105"/>
          <w:sz w:val="12"/>
        </w:rPr>
        <w:t xml:space="preserve">  </w:t>
      </w:r>
      <w:r>
        <w:rPr>
          <w:w w:val="105"/>
        </w:rPr>
        <w:t>and</w:t>
      </w:r>
      <w:proofErr w:type="gramEnd"/>
      <w:r>
        <w:rPr>
          <w:spacing w:val="33"/>
          <w:w w:val="105"/>
        </w:rPr>
        <w:t xml:space="preserve"> </w:t>
      </w:r>
      <w:r>
        <w:rPr>
          <w:w w:val="105"/>
        </w:rPr>
        <w:t>the</w:t>
      </w:r>
      <w:r>
        <w:rPr>
          <w:spacing w:val="32"/>
          <w:w w:val="105"/>
        </w:rPr>
        <w:t xml:space="preserve"> </w:t>
      </w:r>
      <w:r>
        <w:rPr>
          <w:w w:val="105"/>
        </w:rPr>
        <w:t>AllenCCFv3.</w:t>
      </w:r>
      <w:r>
        <w:rPr>
          <w:spacing w:val="67"/>
          <w:w w:val="150"/>
        </w:rPr>
        <w:t xml:space="preserve"> </w:t>
      </w:r>
      <w:r>
        <w:rPr>
          <w:w w:val="105"/>
        </w:rPr>
        <w:t>This</w:t>
      </w:r>
      <w:r>
        <w:rPr>
          <w:spacing w:val="33"/>
          <w:w w:val="105"/>
        </w:rPr>
        <w:t xml:space="preserve"> </w:t>
      </w:r>
      <w:r>
        <w:rPr>
          <w:w w:val="105"/>
        </w:rPr>
        <w:t>step</w:t>
      </w:r>
      <w:r>
        <w:rPr>
          <w:spacing w:val="31"/>
          <w:w w:val="105"/>
        </w:rPr>
        <w:t xml:space="preserve"> </w:t>
      </w:r>
      <w:r>
        <w:rPr>
          <w:w w:val="105"/>
        </w:rPr>
        <w:t>allows</w:t>
      </w:r>
      <w:r>
        <w:rPr>
          <w:spacing w:val="33"/>
          <w:w w:val="105"/>
        </w:rPr>
        <w:t xml:space="preserve"> </w:t>
      </w:r>
      <w:r>
        <w:rPr>
          <w:w w:val="105"/>
        </w:rPr>
        <w:t>us</w:t>
      </w:r>
      <w:r>
        <w:rPr>
          <w:spacing w:val="32"/>
          <w:w w:val="105"/>
        </w:rPr>
        <w:t xml:space="preserve"> </w:t>
      </w:r>
      <w:r>
        <w:rPr>
          <w:w w:val="105"/>
        </w:rPr>
        <w:t>to</w:t>
      </w:r>
      <w:r>
        <w:rPr>
          <w:spacing w:val="32"/>
          <w:w w:val="105"/>
        </w:rPr>
        <w:t xml:space="preserve"> </w:t>
      </w:r>
      <w:r>
        <w:rPr>
          <w:w w:val="105"/>
        </w:rPr>
        <w:t>align</w:t>
      </w:r>
      <w:r>
        <w:rPr>
          <w:spacing w:val="32"/>
          <w:w w:val="105"/>
        </w:rPr>
        <w:t xml:space="preserve"> </w:t>
      </w:r>
      <w:r>
        <w:rPr>
          <w:w w:val="105"/>
        </w:rPr>
        <w:t>expert</w:t>
      </w:r>
      <w:r>
        <w:rPr>
          <w:spacing w:val="33"/>
          <w:w w:val="105"/>
        </w:rPr>
        <w:t xml:space="preserve"> </w:t>
      </w:r>
      <w:r>
        <w:rPr>
          <w:w w:val="105"/>
        </w:rPr>
        <w:t>determined</w:t>
      </w:r>
      <w:r>
        <w:rPr>
          <w:spacing w:val="31"/>
          <w:w w:val="105"/>
        </w:rPr>
        <w:t xml:space="preserve"> </w:t>
      </w:r>
      <w:r>
        <w:rPr>
          <w:w w:val="105"/>
        </w:rPr>
        <w:t>landmarks</w:t>
      </w:r>
      <w:r>
        <w:rPr>
          <w:spacing w:val="33"/>
          <w:w w:val="105"/>
        </w:rPr>
        <w:t xml:space="preserve"> </w:t>
      </w:r>
      <w:r>
        <w:rPr>
          <w:w w:val="105"/>
        </w:rPr>
        <w:t>to</w:t>
      </w:r>
      <w:r>
        <w:rPr>
          <w:spacing w:val="31"/>
          <w:w w:val="105"/>
        </w:rPr>
        <w:t xml:space="preserve"> </w:t>
      </w:r>
      <w:proofErr w:type="spellStart"/>
      <w:r>
        <w:rPr>
          <w:spacing w:val="-2"/>
          <w:w w:val="105"/>
        </w:rPr>
        <w:t>accu</w:t>
      </w:r>
      <w:proofErr w:type="spellEnd"/>
      <w:r>
        <w:rPr>
          <w:spacing w:val="-2"/>
          <w:w w:val="105"/>
        </w:rPr>
        <w:t>-</w:t>
      </w:r>
    </w:p>
    <w:p w14:paraId="21CD3E41" w14:textId="77777777" w:rsidR="005F326E" w:rsidRDefault="00000000">
      <w:pPr>
        <w:pStyle w:val="BodyText"/>
        <w:spacing w:before="158"/>
      </w:pPr>
      <w:r>
        <w:rPr>
          <w:rFonts w:ascii="Arial"/>
          <w:sz w:val="12"/>
        </w:rPr>
        <w:t>167</w:t>
      </w:r>
      <w:r>
        <w:rPr>
          <w:rFonts w:ascii="Arial"/>
          <w:spacing w:val="54"/>
          <w:sz w:val="12"/>
        </w:rPr>
        <w:t xml:space="preserve">   </w:t>
      </w:r>
      <w:proofErr w:type="spellStart"/>
      <w:r>
        <w:t>rately</w:t>
      </w:r>
      <w:proofErr w:type="spellEnd"/>
      <w:r>
        <w:rPr>
          <w:spacing w:val="25"/>
        </w:rPr>
        <w:t xml:space="preserve"> </w:t>
      </w:r>
      <w:r>
        <w:t>map</w:t>
      </w:r>
      <w:r>
        <w:rPr>
          <w:spacing w:val="24"/>
        </w:rPr>
        <w:t xml:space="preserve"> </w:t>
      </w:r>
      <w:r>
        <w:t>structures</w:t>
      </w:r>
      <w:r>
        <w:rPr>
          <w:spacing w:val="24"/>
        </w:rPr>
        <w:t xml:space="preserve"> </w:t>
      </w:r>
      <w:r>
        <w:t>with</w:t>
      </w:r>
      <w:r>
        <w:rPr>
          <w:spacing w:val="24"/>
        </w:rPr>
        <w:t xml:space="preserve"> </w:t>
      </w:r>
      <w:r>
        <w:t>large</w:t>
      </w:r>
      <w:r>
        <w:rPr>
          <w:spacing w:val="24"/>
        </w:rPr>
        <w:t xml:space="preserve"> </w:t>
      </w:r>
      <w:r>
        <w:t>morphological</w:t>
      </w:r>
      <w:r>
        <w:rPr>
          <w:spacing w:val="24"/>
        </w:rPr>
        <w:t xml:space="preserve"> </w:t>
      </w:r>
      <w:r>
        <w:t>differences</w:t>
      </w:r>
      <w:r>
        <w:rPr>
          <w:spacing w:val="23"/>
        </w:rPr>
        <w:t xml:space="preserve"> </w:t>
      </w:r>
      <w:r>
        <w:t>between</w:t>
      </w:r>
      <w:r>
        <w:rPr>
          <w:spacing w:val="24"/>
        </w:rPr>
        <w:t xml:space="preserve"> </w:t>
      </w:r>
      <w:r>
        <w:t>the</w:t>
      </w:r>
      <w:r>
        <w:rPr>
          <w:spacing w:val="24"/>
        </w:rPr>
        <w:t xml:space="preserve"> </w:t>
      </w:r>
      <w:r>
        <w:t>modalities,</w:t>
      </w:r>
      <w:r>
        <w:rPr>
          <w:spacing w:val="28"/>
        </w:rPr>
        <w:t xml:space="preserve"> </w:t>
      </w:r>
      <w:r>
        <w:t>which</w:t>
      </w:r>
      <w:r>
        <w:rPr>
          <w:spacing w:val="24"/>
        </w:rPr>
        <w:t xml:space="preserve"> </w:t>
      </w:r>
      <w:proofErr w:type="gramStart"/>
      <w:r>
        <w:rPr>
          <w:spacing w:val="-5"/>
        </w:rPr>
        <w:t>are</w:t>
      </w:r>
      <w:proofErr w:type="gramEnd"/>
    </w:p>
    <w:p w14:paraId="59DA02ED" w14:textId="77777777" w:rsidR="005F326E" w:rsidRDefault="00000000">
      <w:pPr>
        <w:pStyle w:val="BodyText"/>
        <w:spacing w:before="157"/>
      </w:pPr>
      <w:proofErr w:type="gramStart"/>
      <w:r>
        <w:rPr>
          <w:rFonts w:ascii="Arial"/>
          <w:w w:val="105"/>
          <w:sz w:val="12"/>
        </w:rPr>
        <w:t>168</w:t>
      </w:r>
      <w:r>
        <w:rPr>
          <w:rFonts w:ascii="Arial"/>
          <w:spacing w:val="57"/>
          <w:w w:val="105"/>
          <w:sz w:val="12"/>
        </w:rPr>
        <w:t xml:space="preserve">  </w:t>
      </w:r>
      <w:r>
        <w:rPr>
          <w:w w:val="105"/>
        </w:rPr>
        <w:t>difficult</w:t>
      </w:r>
      <w:proofErr w:type="gramEnd"/>
      <w:r>
        <w:rPr>
          <w:spacing w:val="11"/>
          <w:w w:val="105"/>
        </w:rPr>
        <w:t xml:space="preserve"> </w:t>
      </w:r>
      <w:r>
        <w:rPr>
          <w:w w:val="105"/>
        </w:rPr>
        <w:t>to</w:t>
      </w:r>
      <w:r>
        <w:rPr>
          <w:spacing w:val="11"/>
          <w:w w:val="105"/>
        </w:rPr>
        <w:t xml:space="preserve"> </w:t>
      </w:r>
      <w:r>
        <w:rPr>
          <w:w w:val="105"/>
        </w:rPr>
        <w:t>address</w:t>
      </w:r>
      <w:r>
        <w:rPr>
          <w:spacing w:val="11"/>
          <w:w w:val="105"/>
        </w:rPr>
        <w:t xml:space="preserve"> </w:t>
      </w:r>
      <w:r>
        <w:rPr>
          <w:w w:val="105"/>
        </w:rPr>
        <w:t>using</w:t>
      </w:r>
      <w:r>
        <w:rPr>
          <w:spacing w:val="12"/>
          <w:w w:val="105"/>
        </w:rPr>
        <w:t xml:space="preserve"> </w:t>
      </w:r>
      <w:r>
        <w:rPr>
          <w:w w:val="105"/>
        </w:rPr>
        <w:t>standard</w:t>
      </w:r>
      <w:r>
        <w:rPr>
          <w:spacing w:val="11"/>
          <w:w w:val="105"/>
        </w:rPr>
        <w:t xml:space="preserve"> </w:t>
      </w:r>
      <w:r>
        <w:rPr>
          <w:w w:val="105"/>
        </w:rPr>
        <w:t>approaches.</w:t>
      </w:r>
      <w:r>
        <w:rPr>
          <w:spacing w:val="39"/>
          <w:w w:val="105"/>
        </w:rPr>
        <w:t xml:space="preserve"> </w:t>
      </w:r>
      <w:r>
        <w:rPr>
          <w:w w:val="105"/>
        </w:rPr>
        <w:t>Once</w:t>
      </w:r>
      <w:r>
        <w:rPr>
          <w:spacing w:val="11"/>
          <w:w w:val="105"/>
        </w:rPr>
        <w:t xml:space="preserve"> </w:t>
      </w:r>
      <w:r>
        <w:rPr>
          <w:w w:val="105"/>
        </w:rPr>
        <w:t>this</w:t>
      </w:r>
      <w:r>
        <w:rPr>
          <w:spacing w:val="12"/>
          <w:w w:val="105"/>
        </w:rPr>
        <w:t xml:space="preserve"> </w:t>
      </w:r>
      <w:r>
        <w:rPr>
          <w:w w:val="105"/>
        </w:rPr>
        <w:t>canonical</w:t>
      </w:r>
      <w:r>
        <w:rPr>
          <w:spacing w:val="11"/>
          <w:w w:val="105"/>
        </w:rPr>
        <w:t xml:space="preserve"> </w:t>
      </w:r>
      <w:r>
        <w:rPr>
          <w:w w:val="105"/>
        </w:rPr>
        <w:t>mapping</w:t>
      </w:r>
      <w:r>
        <w:rPr>
          <w:spacing w:val="11"/>
          <w:w w:val="105"/>
        </w:rPr>
        <w:t xml:space="preserve"> </w:t>
      </w:r>
      <w:r>
        <w:rPr>
          <w:w w:val="105"/>
        </w:rPr>
        <w:t>is</w:t>
      </w:r>
      <w:r>
        <w:rPr>
          <w:spacing w:val="11"/>
          <w:w w:val="105"/>
        </w:rPr>
        <w:t xml:space="preserve"> </w:t>
      </w:r>
      <w:r>
        <w:rPr>
          <w:spacing w:val="-2"/>
          <w:w w:val="105"/>
        </w:rPr>
        <w:t>established,</w:t>
      </w:r>
    </w:p>
    <w:p w14:paraId="1BAF2A99" w14:textId="77777777" w:rsidR="005F326E" w:rsidRDefault="00000000">
      <w:pPr>
        <w:pStyle w:val="BodyText"/>
        <w:spacing w:before="157"/>
      </w:pPr>
      <w:proofErr w:type="gramStart"/>
      <w:r>
        <w:rPr>
          <w:rFonts w:ascii="Arial"/>
          <w:w w:val="105"/>
          <w:sz w:val="12"/>
        </w:rPr>
        <w:t>169</w:t>
      </w:r>
      <w:r>
        <w:rPr>
          <w:rFonts w:ascii="Arial"/>
          <w:spacing w:val="60"/>
          <w:w w:val="105"/>
          <w:sz w:val="12"/>
        </w:rPr>
        <w:t xml:space="preserve">  </w:t>
      </w:r>
      <w:r>
        <w:rPr>
          <w:w w:val="105"/>
        </w:rPr>
        <w:t>standard</w:t>
      </w:r>
      <w:proofErr w:type="gramEnd"/>
      <w:r>
        <w:rPr>
          <w:spacing w:val="7"/>
          <w:w w:val="105"/>
        </w:rPr>
        <w:t xml:space="preserve"> </w:t>
      </w:r>
      <w:r>
        <w:rPr>
          <w:w w:val="105"/>
        </w:rPr>
        <w:t>intensity-based</w:t>
      </w:r>
      <w:r>
        <w:rPr>
          <w:spacing w:val="5"/>
          <w:w w:val="105"/>
        </w:rPr>
        <w:t xml:space="preserve"> </w:t>
      </w:r>
      <w:r>
        <w:rPr>
          <w:w w:val="105"/>
        </w:rPr>
        <w:t>registration</w:t>
      </w:r>
      <w:r>
        <w:rPr>
          <w:spacing w:val="6"/>
          <w:w w:val="105"/>
        </w:rPr>
        <w:t xml:space="preserve"> </w:t>
      </w:r>
      <w:r>
        <w:rPr>
          <w:w w:val="105"/>
        </w:rPr>
        <w:t>is</w:t>
      </w:r>
      <w:r>
        <w:rPr>
          <w:spacing w:val="5"/>
          <w:w w:val="105"/>
        </w:rPr>
        <w:t xml:space="preserve"> </w:t>
      </w:r>
      <w:r>
        <w:rPr>
          <w:w w:val="105"/>
        </w:rPr>
        <w:t>used</w:t>
      </w:r>
      <w:r>
        <w:rPr>
          <w:spacing w:val="6"/>
          <w:w w:val="105"/>
        </w:rPr>
        <w:t xml:space="preserve"> </w:t>
      </w:r>
      <w:r>
        <w:rPr>
          <w:w w:val="105"/>
        </w:rPr>
        <w:t>to</w:t>
      </w:r>
      <w:r>
        <w:rPr>
          <w:spacing w:val="6"/>
          <w:w w:val="105"/>
        </w:rPr>
        <w:t xml:space="preserve"> </w:t>
      </w:r>
      <w:r>
        <w:rPr>
          <w:w w:val="105"/>
        </w:rPr>
        <w:t>align</w:t>
      </w:r>
      <w:r>
        <w:rPr>
          <w:spacing w:val="5"/>
          <w:w w:val="105"/>
        </w:rPr>
        <w:t xml:space="preserve"> </w:t>
      </w:r>
      <w:r>
        <w:rPr>
          <w:w w:val="105"/>
        </w:rPr>
        <w:t>each</w:t>
      </w:r>
      <w:r>
        <w:rPr>
          <w:spacing w:val="6"/>
          <w:w w:val="105"/>
        </w:rPr>
        <w:t xml:space="preserve"> </w:t>
      </w:r>
      <w:r>
        <w:rPr>
          <w:w w:val="105"/>
        </w:rPr>
        <w:t>new</w:t>
      </w:r>
      <w:r>
        <w:rPr>
          <w:spacing w:val="5"/>
          <w:w w:val="105"/>
        </w:rPr>
        <w:t xml:space="preserve"> </w:t>
      </w:r>
      <w:proofErr w:type="spellStart"/>
      <w:r>
        <w:rPr>
          <w:w w:val="105"/>
        </w:rPr>
        <w:t>fMOST</w:t>
      </w:r>
      <w:proofErr w:type="spellEnd"/>
      <w:r>
        <w:rPr>
          <w:spacing w:val="6"/>
          <w:w w:val="105"/>
        </w:rPr>
        <w:t xml:space="preserve"> </w:t>
      </w:r>
      <w:r>
        <w:rPr>
          <w:w w:val="105"/>
        </w:rPr>
        <w:t>image</w:t>
      </w:r>
      <w:r>
        <w:rPr>
          <w:spacing w:val="6"/>
          <w:w w:val="105"/>
        </w:rPr>
        <w:t xml:space="preserve"> </w:t>
      </w:r>
      <w:r>
        <w:rPr>
          <w:w w:val="105"/>
        </w:rPr>
        <w:t>to</w:t>
      </w:r>
      <w:r>
        <w:rPr>
          <w:spacing w:val="5"/>
          <w:w w:val="105"/>
        </w:rPr>
        <w:t xml:space="preserve"> </w:t>
      </w:r>
      <w:r>
        <w:rPr>
          <w:w w:val="105"/>
        </w:rPr>
        <w:t>the</w:t>
      </w:r>
      <w:r>
        <w:rPr>
          <w:spacing w:val="6"/>
          <w:w w:val="105"/>
        </w:rPr>
        <w:t xml:space="preserve"> </w:t>
      </w:r>
      <w:proofErr w:type="spellStart"/>
      <w:r>
        <w:rPr>
          <w:spacing w:val="-2"/>
          <w:w w:val="105"/>
        </w:rPr>
        <w:t>fMOST</w:t>
      </w:r>
      <w:proofErr w:type="spellEnd"/>
    </w:p>
    <w:p w14:paraId="2A01E3A9" w14:textId="77777777" w:rsidR="005F326E" w:rsidRDefault="00000000">
      <w:pPr>
        <w:pStyle w:val="BodyText"/>
        <w:spacing w:before="158"/>
      </w:pPr>
      <w:proofErr w:type="gramStart"/>
      <w:r>
        <w:rPr>
          <w:rFonts w:ascii="Arial"/>
          <w:w w:val="105"/>
          <w:sz w:val="12"/>
        </w:rPr>
        <w:t>170</w:t>
      </w:r>
      <w:r>
        <w:rPr>
          <w:rFonts w:ascii="Arial"/>
          <w:spacing w:val="57"/>
          <w:w w:val="105"/>
          <w:sz w:val="12"/>
        </w:rPr>
        <w:t xml:space="preserve">  </w:t>
      </w:r>
      <w:r>
        <w:rPr>
          <w:w w:val="105"/>
        </w:rPr>
        <w:t>specific</w:t>
      </w:r>
      <w:proofErr w:type="gramEnd"/>
      <w:r>
        <w:rPr>
          <w:spacing w:val="-13"/>
          <w:w w:val="105"/>
        </w:rPr>
        <w:t xml:space="preserve"> </w:t>
      </w:r>
      <w:r>
        <w:rPr>
          <w:w w:val="105"/>
        </w:rPr>
        <w:t>atlas.</w:t>
      </w:r>
      <w:r>
        <w:rPr>
          <w:spacing w:val="27"/>
          <w:w w:val="105"/>
        </w:rPr>
        <w:t xml:space="preserve"> </w:t>
      </w:r>
      <w:r>
        <w:rPr>
          <w:w w:val="105"/>
        </w:rPr>
        <w:t>This</w:t>
      </w:r>
      <w:r>
        <w:rPr>
          <w:spacing w:val="-13"/>
          <w:w w:val="105"/>
        </w:rPr>
        <w:t xml:space="preserve"> </w:t>
      </w:r>
      <w:r>
        <w:rPr>
          <w:w w:val="105"/>
        </w:rPr>
        <w:t>mapping</w:t>
      </w:r>
      <w:r>
        <w:rPr>
          <w:spacing w:val="-13"/>
          <w:w w:val="105"/>
        </w:rPr>
        <w:t xml:space="preserve"> </w:t>
      </w:r>
      <w:r>
        <w:rPr>
          <w:w w:val="105"/>
        </w:rPr>
        <w:t>is</w:t>
      </w:r>
      <w:r>
        <w:rPr>
          <w:spacing w:val="-13"/>
          <w:w w:val="105"/>
        </w:rPr>
        <w:t xml:space="preserve"> </w:t>
      </w:r>
      <w:r>
        <w:rPr>
          <w:w w:val="105"/>
        </w:rPr>
        <w:t>concatenated</w:t>
      </w:r>
      <w:r>
        <w:rPr>
          <w:spacing w:val="-12"/>
          <w:w w:val="105"/>
        </w:rPr>
        <w:t xml:space="preserve"> </w:t>
      </w:r>
      <w:r>
        <w:rPr>
          <w:w w:val="105"/>
        </w:rPr>
        <w:t>with</w:t>
      </w:r>
      <w:r>
        <w:rPr>
          <w:spacing w:val="-13"/>
          <w:w w:val="105"/>
        </w:rPr>
        <w:t xml:space="preserve"> </w:t>
      </w:r>
      <w:r>
        <w:rPr>
          <w:w w:val="105"/>
        </w:rPr>
        <w:t>the</w:t>
      </w:r>
      <w:r>
        <w:rPr>
          <w:spacing w:val="-13"/>
          <w:w w:val="105"/>
        </w:rPr>
        <w:t xml:space="preserve"> </w:t>
      </w:r>
      <w:r>
        <w:rPr>
          <w:w w:val="105"/>
        </w:rPr>
        <w:t>canonical</w:t>
      </w:r>
      <w:r>
        <w:rPr>
          <w:spacing w:val="-12"/>
          <w:w w:val="105"/>
        </w:rPr>
        <w:t xml:space="preserve"> </w:t>
      </w:r>
      <w:proofErr w:type="spellStart"/>
      <w:r>
        <w:rPr>
          <w:w w:val="105"/>
        </w:rPr>
        <w:t>fMOST</w:t>
      </w:r>
      <w:proofErr w:type="spellEnd"/>
      <w:r>
        <w:rPr>
          <w:spacing w:val="-13"/>
          <w:w w:val="105"/>
        </w:rPr>
        <w:t xml:space="preserve"> </w:t>
      </w:r>
      <w:r>
        <w:rPr>
          <w:w w:val="105"/>
        </w:rPr>
        <w:t>atlas-to-</w:t>
      </w:r>
      <w:del w:id="23" w:author="Gee, James C" w:date="2024-04-10T18:02:00Z">
        <w:r w:rsidDel="00A45280">
          <w:rPr>
            <w:spacing w:val="-13"/>
            <w:w w:val="105"/>
          </w:rPr>
          <w:delText xml:space="preserve"> </w:delText>
        </w:r>
      </w:del>
      <w:proofErr w:type="gramStart"/>
      <w:r>
        <w:rPr>
          <w:spacing w:val="-2"/>
          <w:w w:val="105"/>
        </w:rPr>
        <w:t>AllenCCFv3</w:t>
      </w:r>
      <w:proofErr w:type="gramEnd"/>
    </w:p>
    <w:p w14:paraId="25878717" w14:textId="77777777" w:rsidR="005F326E" w:rsidRDefault="00000000">
      <w:pPr>
        <w:pStyle w:val="BodyText"/>
        <w:spacing w:before="157"/>
      </w:pPr>
      <w:proofErr w:type="gramStart"/>
      <w:r>
        <w:rPr>
          <w:rFonts w:ascii="Arial"/>
          <w:w w:val="105"/>
          <w:sz w:val="12"/>
        </w:rPr>
        <w:t>171</w:t>
      </w:r>
      <w:r>
        <w:rPr>
          <w:rFonts w:ascii="Arial"/>
          <w:spacing w:val="69"/>
          <w:w w:val="105"/>
          <w:sz w:val="12"/>
        </w:rPr>
        <w:t xml:space="preserve">  </w:t>
      </w:r>
      <w:r>
        <w:rPr>
          <w:w w:val="105"/>
        </w:rPr>
        <w:t>mapping</w:t>
      </w:r>
      <w:proofErr w:type="gramEnd"/>
      <w:r>
        <w:rPr>
          <w:spacing w:val="27"/>
          <w:w w:val="105"/>
        </w:rPr>
        <w:t xml:space="preserve"> </w:t>
      </w:r>
      <w:r>
        <w:rPr>
          <w:w w:val="105"/>
        </w:rPr>
        <w:t>to</w:t>
      </w:r>
      <w:r>
        <w:rPr>
          <w:spacing w:val="25"/>
          <w:w w:val="105"/>
        </w:rPr>
        <w:t xml:space="preserve"> </w:t>
      </w:r>
      <w:r>
        <w:rPr>
          <w:w w:val="105"/>
        </w:rPr>
        <w:t>further</w:t>
      </w:r>
      <w:r>
        <w:rPr>
          <w:spacing w:val="26"/>
          <w:w w:val="105"/>
        </w:rPr>
        <w:t xml:space="preserve"> </w:t>
      </w:r>
      <w:r>
        <w:rPr>
          <w:w w:val="105"/>
        </w:rPr>
        <w:t>map</w:t>
      </w:r>
      <w:r>
        <w:rPr>
          <w:spacing w:val="26"/>
          <w:w w:val="105"/>
        </w:rPr>
        <w:t xml:space="preserve"> </w:t>
      </w:r>
      <w:r>
        <w:rPr>
          <w:w w:val="105"/>
        </w:rPr>
        <w:t>each</w:t>
      </w:r>
      <w:r>
        <w:rPr>
          <w:spacing w:val="26"/>
          <w:w w:val="105"/>
        </w:rPr>
        <w:t xml:space="preserve"> </w:t>
      </w:r>
      <w:r>
        <w:rPr>
          <w:w w:val="105"/>
        </w:rPr>
        <w:t>individual</w:t>
      </w:r>
      <w:r>
        <w:rPr>
          <w:spacing w:val="25"/>
          <w:w w:val="105"/>
        </w:rPr>
        <w:t xml:space="preserve"> </w:t>
      </w:r>
      <w:r>
        <w:rPr>
          <w:w w:val="105"/>
        </w:rPr>
        <w:t>brain</w:t>
      </w:r>
      <w:r>
        <w:rPr>
          <w:spacing w:val="26"/>
          <w:w w:val="105"/>
        </w:rPr>
        <w:t xml:space="preserve"> </w:t>
      </w:r>
      <w:r>
        <w:rPr>
          <w:w w:val="105"/>
        </w:rPr>
        <w:t>into</w:t>
      </w:r>
      <w:r>
        <w:rPr>
          <w:spacing w:val="26"/>
          <w:w w:val="105"/>
        </w:rPr>
        <w:t xml:space="preserve"> </w:t>
      </w:r>
      <w:r>
        <w:rPr>
          <w:w w:val="105"/>
        </w:rPr>
        <w:t>the</w:t>
      </w:r>
      <w:r>
        <w:rPr>
          <w:spacing w:val="25"/>
          <w:w w:val="105"/>
        </w:rPr>
        <w:t xml:space="preserve"> </w:t>
      </w:r>
      <w:r>
        <w:rPr>
          <w:w w:val="105"/>
        </w:rPr>
        <w:t>latter</w:t>
      </w:r>
      <w:r>
        <w:rPr>
          <w:spacing w:val="26"/>
          <w:w w:val="105"/>
        </w:rPr>
        <w:t xml:space="preserve"> </w:t>
      </w:r>
      <w:r>
        <w:rPr>
          <w:w w:val="105"/>
        </w:rPr>
        <w:t>without</w:t>
      </w:r>
      <w:r>
        <w:rPr>
          <w:spacing w:val="26"/>
          <w:w w:val="105"/>
        </w:rPr>
        <w:t xml:space="preserve"> </w:t>
      </w:r>
      <w:r>
        <w:rPr>
          <w:w w:val="105"/>
        </w:rPr>
        <w:t>the</w:t>
      </w:r>
      <w:r>
        <w:rPr>
          <w:spacing w:val="26"/>
          <w:w w:val="105"/>
        </w:rPr>
        <w:t xml:space="preserve"> </w:t>
      </w:r>
      <w:r>
        <w:rPr>
          <w:w w:val="105"/>
        </w:rPr>
        <w:t>need</w:t>
      </w:r>
      <w:r>
        <w:rPr>
          <w:spacing w:val="25"/>
          <w:w w:val="105"/>
        </w:rPr>
        <w:t xml:space="preserve"> </w:t>
      </w:r>
      <w:r>
        <w:rPr>
          <w:w w:val="105"/>
        </w:rPr>
        <w:t>to</w:t>
      </w:r>
      <w:r>
        <w:rPr>
          <w:spacing w:val="26"/>
          <w:w w:val="105"/>
        </w:rPr>
        <w:t xml:space="preserve"> </w:t>
      </w:r>
      <w:r>
        <w:rPr>
          <w:spacing w:val="-2"/>
          <w:w w:val="105"/>
        </w:rPr>
        <w:t>generate</w:t>
      </w:r>
    </w:p>
    <w:p w14:paraId="5B5635C6" w14:textId="77777777" w:rsidR="005F326E" w:rsidRDefault="00000000">
      <w:pPr>
        <w:pStyle w:val="BodyText"/>
        <w:spacing w:before="158"/>
      </w:pPr>
      <w:proofErr w:type="gramStart"/>
      <w:r>
        <w:rPr>
          <w:rFonts w:ascii="Arial"/>
          <w:w w:val="105"/>
          <w:sz w:val="12"/>
        </w:rPr>
        <w:t>172</w:t>
      </w:r>
      <w:r>
        <w:rPr>
          <w:rFonts w:ascii="Arial"/>
          <w:spacing w:val="66"/>
          <w:w w:val="105"/>
          <w:sz w:val="12"/>
        </w:rPr>
        <w:t xml:space="preserve">  </w:t>
      </w:r>
      <w:r>
        <w:rPr>
          <w:w w:val="105"/>
        </w:rPr>
        <w:t>additional</w:t>
      </w:r>
      <w:proofErr w:type="gramEnd"/>
      <w:r>
        <w:rPr>
          <w:spacing w:val="11"/>
          <w:w w:val="105"/>
        </w:rPr>
        <w:t xml:space="preserve"> </w:t>
      </w:r>
      <w:r>
        <w:rPr>
          <w:w w:val="105"/>
        </w:rPr>
        <w:t>landmarks.</w:t>
      </w:r>
      <w:r>
        <w:rPr>
          <w:spacing w:val="40"/>
          <w:w w:val="105"/>
        </w:rPr>
        <w:t xml:space="preserve"> </w:t>
      </w:r>
      <w:r>
        <w:rPr>
          <w:w w:val="105"/>
        </w:rPr>
        <w:t>Transformations</w:t>
      </w:r>
      <w:r>
        <w:rPr>
          <w:spacing w:val="11"/>
          <w:w w:val="105"/>
        </w:rPr>
        <w:t xml:space="preserve"> </w:t>
      </w:r>
      <w:r>
        <w:rPr>
          <w:w w:val="105"/>
        </w:rPr>
        <w:t>learned</w:t>
      </w:r>
      <w:r>
        <w:rPr>
          <w:spacing w:val="10"/>
          <w:w w:val="105"/>
        </w:rPr>
        <w:t xml:space="preserve"> </w:t>
      </w:r>
      <w:r>
        <w:rPr>
          <w:w w:val="105"/>
        </w:rPr>
        <w:t>through</w:t>
      </w:r>
      <w:r>
        <w:rPr>
          <w:spacing w:val="9"/>
          <w:w w:val="105"/>
        </w:rPr>
        <w:t xml:space="preserve"> </w:t>
      </w:r>
      <w:r>
        <w:rPr>
          <w:w w:val="105"/>
        </w:rPr>
        <w:t>this</w:t>
      </w:r>
      <w:r>
        <w:rPr>
          <w:spacing w:val="11"/>
          <w:w w:val="105"/>
        </w:rPr>
        <w:t xml:space="preserve"> </w:t>
      </w:r>
      <w:r>
        <w:rPr>
          <w:w w:val="105"/>
        </w:rPr>
        <w:t>mapping</w:t>
      </w:r>
      <w:r>
        <w:rPr>
          <w:spacing w:val="10"/>
          <w:w w:val="105"/>
        </w:rPr>
        <w:t xml:space="preserve"> </w:t>
      </w:r>
      <w:r>
        <w:rPr>
          <w:w w:val="105"/>
        </w:rPr>
        <w:t>can</w:t>
      </w:r>
      <w:r>
        <w:rPr>
          <w:spacing w:val="10"/>
          <w:w w:val="105"/>
        </w:rPr>
        <w:t xml:space="preserve"> </w:t>
      </w:r>
      <w:r>
        <w:rPr>
          <w:w w:val="105"/>
        </w:rPr>
        <w:t>be</w:t>
      </w:r>
      <w:r>
        <w:rPr>
          <w:spacing w:val="10"/>
          <w:w w:val="105"/>
        </w:rPr>
        <w:t xml:space="preserve"> </w:t>
      </w:r>
      <w:r>
        <w:rPr>
          <w:w w:val="105"/>
        </w:rPr>
        <w:t>applied</w:t>
      </w:r>
      <w:r>
        <w:rPr>
          <w:spacing w:val="10"/>
          <w:w w:val="105"/>
        </w:rPr>
        <w:t xml:space="preserve"> </w:t>
      </w:r>
      <w:r>
        <w:rPr>
          <w:w w:val="105"/>
        </w:rPr>
        <w:t>to</w:t>
      </w:r>
      <w:r>
        <w:rPr>
          <w:spacing w:val="10"/>
          <w:w w:val="105"/>
        </w:rPr>
        <w:t xml:space="preserve"> </w:t>
      </w:r>
      <w:r>
        <w:rPr>
          <w:spacing w:val="-4"/>
          <w:w w:val="105"/>
        </w:rPr>
        <w:t>sin-</w:t>
      </w:r>
    </w:p>
    <w:p w14:paraId="1559E485" w14:textId="77777777" w:rsidR="005F326E" w:rsidRDefault="00000000">
      <w:pPr>
        <w:pStyle w:val="BodyText"/>
        <w:spacing w:before="157"/>
      </w:pPr>
      <w:proofErr w:type="gramStart"/>
      <w:r>
        <w:rPr>
          <w:rFonts w:ascii="Arial"/>
          <w:w w:val="105"/>
          <w:sz w:val="12"/>
        </w:rPr>
        <w:t>173</w:t>
      </w:r>
      <w:r>
        <w:rPr>
          <w:rFonts w:ascii="Arial"/>
          <w:spacing w:val="56"/>
          <w:w w:val="105"/>
          <w:sz w:val="12"/>
        </w:rPr>
        <w:t xml:space="preserve">  </w:t>
      </w:r>
      <w:proofErr w:type="spellStart"/>
      <w:r>
        <w:rPr>
          <w:w w:val="105"/>
        </w:rPr>
        <w:t>gle</w:t>
      </w:r>
      <w:proofErr w:type="spellEnd"/>
      <w:proofErr w:type="gramEnd"/>
      <w:r>
        <w:rPr>
          <w:spacing w:val="-1"/>
          <w:w w:val="105"/>
        </w:rPr>
        <w:t xml:space="preserve"> </w:t>
      </w:r>
      <w:r>
        <w:rPr>
          <w:w w:val="105"/>
        </w:rPr>
        <w:t>neuron</w:t>
      </w:r>
      <w:r>
        <w:rPr>
          <w:spacing w:val="-2"/>
          <w:w w:val="105"/>
        </w:rPr>
        <w:t xml:space="preserve"> </w:t>
      </w:r>
      <w:r>
        <w:rPr>
          <w:w w:val="105"/>
        </w:rPr>
        <w:t>reconstructions</w:t>
      </w:r>
      <w:r>
        <w:rPr>
          <w:spacing w:val="-2"/>
          <w:w w:val="105"/>
        </w:rPr>
        <w:t xml:space="preserve"> </w:t>
      </w:r>
      <w:r>
        <w:rPr>
          <w:w w:val="105"/>
        </w:rPr>
        <w:t>from</w:t>
      </w:r>
      <w:r>
        <w:rPr>
          <w:spacing w:val="-2"/>
          <w:w w:val="105"/>
        </w:rPr>
        <w:t xml:space="preserve"> </w:t>
      </w:r>
      <w:r>
        <w:rPr>
          <w:w w:val="105"/>
        </w:rPr>
        <w:t>the</w:t>
      </w:r>
      <w:r>
        <w:rPr>
          <w:spacing w:val="-2"/>
          <w:w w:val="105"/>
        </w:rPr>
        <w:t xml:space="preserve"> </w:t>
      </w:r>
      <w:proofErr w:type="spellStart"/>
      <w:r>
        <w:rPr>
          <w:w w:val="105"/>
        </w:rPr>
        <w:t>fMOST</w:t>
      </w:r>
      <w:proofErr w:type="spellEnd"/>
      <w:r>
        <w:rPr>
          <w:spacing w:val="-2"/>
          <w:w w:val="105"/>
        </w:rPr>
        <w:t xml:space="preserve"> </w:t>
      </w:r>
      <w:r>
        <w:rPr>
          <w:w w:val="105"/>
        </w:rPr>
        <w:t>images</w:t>
      </w:r>
      <w:r>
        <w:rPr>
          <w:spacing w:val="-2"/>
          <w:w w:val="105"/>
        </w:rPr>
        <w:t xml:space="preserve"> </w:t>
      </w:r>
      <w:r>
        <w:rPr>
          <w:w w:val="105"/>
        </w:rPr>
        <w:t>to</w:t>
      </w:r>
      <w:r>
        <w:rPr>
          <w:spacing w:val="-3"/>
          <w:w w:val="105"/>
        </w:rPr>
        <w:t xml:space="preserve"> </w:t>
      </w:r>
      <w:r>
        <w:rPr>
          <w:w w:val="105"/>
        </w:rPr>
        <w:t>evaluate</w:t>
      </w:r>
      <w:r>
        <w:rPr>
          <w:spacing w:val="-2"/>
          <w:w w:val="105"/>
        </w:rPr>
        <w:t xml:space="preserve"> </w:t>
      </w:r>
      <w:r>
        <w:rPr>
          <w:w w:val="105"/>
        </w:rPr>
        <w:t>neuronal</w:t>
      </w:r>
      <w:r>
        <w:rPr>
          <w:spacing w:val="-2"/>
          <w:w w:val="105"/>
        </w:rPr>
        <w:t xml:space="preserve"> </w:t>
      </w:r>
      <w:r>
        <w:rPr>
          <w:w w:val="105"/>
        </w:rPr>
        <w:t>distributions</w:t>
      </w:r>
      <w:r>
        <w:rPr>
          <w:spacing w:val="-2"/>
          <w:w w:val="105"/>
        </w:rPr>
        <w:t xml:space="preserve"> across</w:t>
      </w:r>
    </w:p>
    <w:p w14:paraId="34A071E6" w14:textId="77777777" w:rsidR="005F326E" w:rsidRDefault="00000000">
      <w:pPr>
        <w:pStyle w:val="BodyText"/>
        <w:spacing w:before="157"/>
      </w:pPr>
      <w:proofErr w:type="gramStart"/>
      <w:r>
        <w:rPr>
          <w:rFonts w:ascii="Arial"/>
          <w:w w:val="105"/>
          <w:sz w:val="12"/>
        </w:rPr>
        <w:t>174</w:t>
      </w:r>
      <w:r>
        <w:rPr>
          <w:rFonts w:ascii="Arial"/>
          <w:spacing w:val="47"/>
          <w:w w:val="105"/>
          <w:sz w:val="12"/>
        </w:rPr>
        <w:t xml:space="preserve">  </w:t>
      </w:r>
      <w:r>
        <w:rPr>
          <w:w w:val="105"/>
        </w:rPr>
        <w:t>different</w:t>
      </w:r>
      <w:proofErr w:type="gramEnd"/>
      <w:r>
        <w:rPr>
          <w:spacing w:val="2"/>
          <w:w w:val="105"/>
        </w:rPr>
        <w:t xml:space="preserve"> </w:t>
      </w:r>
      <w:r>
        <w:rPr>
          <w:w w:val="105"/>
        </w:rPr>
        <w:t>specimens</w:t>
      </w:r>
      <w:r>
        <w:rPr>
          <w:spacing w:val="3"/>
          <w:w w:val="105"/>
        </w:rPr>
        <w:t xml:space="preserve"> </w:t>
      </w:r>
      <w:r>
        <w:rPr>
          <w:w w:val="105"/>
        </w:rPr>
        <w:t>into</w:t>
      </w:r>
      <w:r>
        <w:rPr>
          <w:spacing w:val="2"/>
          <w:w w:val="105"/>
        </w:rPr>
        <w:t xml:space="preserve"> </w:t>
      </w:r>
      <w:r>
        <w:rPr>
          <w:w w:val="105"/>
        </w:rPr>
        <w:t>the</w:t>
      </w:r>
      <w:r>
        <w:rPr>
          <w:spacing w:val="2"/>
          <w:w w:val="105"/>
        </w:rPr>
        <w:t xml:space="preserve"> </w:t>
      </w:r>
      <w:r>
        <w:rPr>
          <w:w w:val="105"/>
        </w:rPr>
        <w:t>AllenCCFv3</w:t>
      </w:r>
      <w:r>
        <w:rPr>
          <w:spacing w:val="2"/>
          <w:w w:val="105"/>
        </w:rPr>
        <w:t xml:space="preserve"> </w:t>
      </w:r>
      <w:r>
        <w:rPr>
          <w:w w:val="105"/>
        </w:rPr>
        <w:t>for</w:t>
      </w:r>
      <w:r>
        <w:rPr>
          <w:spacing w:val="1"/>
          <w:w w:val="105"/>
        </w:rPr>
        <w:t xml:space="preserve"> </w:t>
      </w:r>
      <w:r>
        <w:rPr>
          <w:w w:val="105"/>
        </w:rPr>
        <w:t>the</w:t>
      </w:r>
      <w:r>
        <w:rPr>
          <w:spacing w:val="2"/>
          <w:w w:val="105"/>
        </w:rPr>
        <w:t xml:space="preserve"> </w:t>
      </w:r>
      <w:r>
        <w:rPr>
          <w:w w:val="105"/>
        </w:rPr>
        <w:t>purpose</w:t>
      </w:r>
      <w:r>
        <w:rPr>
          <w:spacing w:val="2"/>
          <w:w w:val="105"/>
        </w:rPr>
        <w:t xml:space="preserve"> </w:t>
      </w:r>
      <w:r>
        <w:rPr>
          <w:w w:val="105"/>
        </w:rPr>
        <w:t>of</w:t>
      </w:r>
      <w:r>
        <w:rPr>
          <w:spacing w:val="3"/>
          <w:w w:val="105"/>
        </w:rPr>
        <w:t xml:space="preserve"> </w:t>
      </w:r>
      <w:r>
        <w:rPr>
          <w:w w:val="105"/>
        </w:rPr>
        <w:t>cell</w:t>
      </w:r>
      <w:r>
        <w:rPr>
          <w:spacing w:val="1"/>
          <w:w w:val="105"/>
        </w:rPr>
        <w:t xml:space="preserve"> </w:t>
      </w:r>
      <w:r>
        <w:rPr>
          <w:w w:val="105"/>
        </w:rPr>
        <w:t>census</w:t>
      </w:r>
      <w:r>
        <w:rPr>
          <w:spacing w:val="2"/>
          <w:w w:val="105"/>
        </w:rPr>
        <w:t xml:space="preserve"> </w:t>
      </w:r>
      <w:r>
        <w:rPr>
          <w:spacing w:val="-2"/>
          <w:w w:val="105"/>
        </w:rPr>
        <w:t>analyses.</w:t>
      </w:r>
    </w:p>
    <w:p w14:paraId="0A3E4526" w14:textId="77777777" w:rsidR="005F326E" w:rsidRDefault="00000000">
      <w:pPr>
        <w:pStyle w:val="BodyText"/>
        <w:spacing w:before="277"/>
      </w:pPr>
      <w:proofErr w:type="gramStart"/>
      <w:r>
        <w:rPr>
          <w:rFonts w:ascii="Arial"/>
          <w:w w:val="105"/>
          <w:sz w:val="12"/>
        </w:rPr>
        <w:t>175</w:t>
      </w:r>
      <w:r>
        <w:rPr>
          <w:rFonts w:ascii="Arial"/>
          <w:spacing w:val="56"/>
          <w:w w:val="105"/>
          <w:sz w:val="12"/>
        </w:rPr>
        <w:t xml:space="preserve">  </w:t>
      </w:r>
      <w:r>
        <w:rPr>
          <w:b/>
          <w:w w:val="105"/>
        </w:rPr>
        <w:t>Data</w:t>
      </w:r>
      <w:proofErr w:type="gramEnd"/>
      <w:r>
        <w:rPr>
          <w:b/>
          <w:w w:val="105"/>
        </w:rPr>
        <w:t>.</w:t>
      </w:r>
      <w:r>
        <w:rPr>
          <w:b/>
          <w:spacing w:val="69"/>
          <w:w w:val="150"/>
        </w:rPr>
        <w:t xml:space="preserve"> </w:t>
      </w:r>
      <w:r>
        <w:rPr>
          <w:w w:val="105"/>
        </w:rPr>
        <w:t>The</w:t>
      </w:r>
      <w:r>
        <w:rPr>
          <w:spacing w:val="29"/>
          <w:w w:val="105"/>
        </w:rPr>
        <w:t xml:space="preserve"> </w:t>
      </w:r>
      <w:r>
        <w:rPr>
          <w:w w:val="105"/>
        </w:rPr>
        <w:t>high-throughput</w:t>
      </w:r>
      <w:r>
        <w:rPr>
          <w:spacing w:val="30"/>
          <w:w w:val="105"/>
        </w:rPr>
        <w:t xml:space="preserve"> </w:t>
      </w:r>
      <w:r>
        <w:rPr>
          <w:w w:val="105"/>
        </w:rPr>
        <w:t>and</w:t>
      </w:r>
      <w:r>
        <w:rPr>
          <w:spacing w:val="29"/>
          <w:w w:val="105"/>
        </w:rPr>
        <w:t xml:space="preserve"> </w:t>
      </w:r>
      <w:r>
        <w:rPr>
          <w:w w:val="105"/>
        </w:rPr>
        <w:t>high-resolution</w:t>
      </w:r>
      <w:r>
        <w:rPr>
          <w:spacing w:val="29"/>
          <w:w w:val="105"/>
        </w:rPr>
        <w:t xml:space="preserve"> </w:t>
      </w:r>
      <w:r>
        <w:rPr>
          <w:w w:val="105"/>
        </w:rPr>
        <w:t>fluorescence</w:t>
      </w:r>
      <w:r>
        <w:rPr>
          <w:spacing w:val="29"/>
          <w:w w:val="105"/>
        </w:rPr>
        <w:t xml:space="preserve"> </w:t>
      </w:r>
      <w:r>
        <w:rPr>
          <w:w w:val="105"/>
        </w:rPr>
        <w:t>micro-optical</w:t>
      </w:r>
      <w:r>
        <w:rPr>
          <w:spacing w:val="30"/>
          <w:w w:val="105"/>
        </w:rPr>
        <w:t xml:space="preserve"> </w:t>
      </w:r>
      <w:r>
        <w:rPr>
          <w:w w:val="105"/>
        </w:rPr>
        <w:t>sectioning</w:t>
      </w:r>
      <w:r>
        <w:rPr>
          <w:spacing w:val="29"/>
          <w:w w:val="105"/>
        </w:rPr>
        <w:t xml:space="preserve"> </w:t>
      </w:r>
      <w:r>
        <w:rPr>
          <w:spacing w:val="-5"/>
          <w:w w:val="105"/>
        </w:rPr>
        <w:t>to-</w:t>
      </w:r>
    </w:p>
    <w:p w14:paraId="11EF65F3" w14:textId="77777777" w:rsidR="005F326E" w:rsidRDefault="00000000">
      <w:pPr>
        <w:pStyle w:val="BodyText"/>
        <w:spacing w:before="142"/>
      </w:pPr>
      <w:proofErr w:type="gramStart"/>
      <w:r>
        <w:rPr>
          <w:rFonts w:ascii="Arial"/>
          <w:w w:val="105"/>
          <w:sz w:val="12"/>
        </w:rPr>
        <w:t>176</w:t>
      </w:r>
      <w:r>
        <w:rPr>
          <w:rFonts w:ascii="Arial"/>
          <w:spacing w:val="47"/>
          <w:w w:val="105"/>
          <w:sz w:val="12"/>
        </w:rPr>
        <w:t xml:space="preserve">  </w:t>
      </w:r>
      <w:proofErr w:type="spellStart"/>
      <w:r>
        <w:rPr>
          <w:w w:val="105"/>
        </w:rPr>
        <w:t>mography</w:t>
      </w:r>
      <w:proofErr w:type="spellEnd"/>
      <w:proofErr w:type="gramEnd"/>
      <w:r>
        <w:rPr>
          <w:spacing w:val="-13"/>
          <w:w w:val="105"/>
        </w:rPr>
        <w:t xml:space="preserve"> </w:t>
      </w:r>
      <w:r>
        <w:rPr>
          <w:w w:val="105"/>
        </w:rPr>
        <w:t>(</w:t>
      </w:r>
      <w:proofErr w:type="spellStart"/>
      <w:r>
        <w:rPr>
          <w:w w:val="105"/>
        </w:rPr>
        <w:t>fMOST</w:t>
      </w:r>
      <w:proofErr w:type="spellEnd"/>
      <w:r>
        <w:rPr>
          <w:w w:val="105"/>
        </w:rPr>
        <w:t>)</w:t>
      </w:r>
      <w:r>
        <w:rPr>
          <w:w w:val="105"/>
          <w:position w:val="9"/>
          <w:sz w:val="16"/>
        </w:rPr>
        <w:t>60,61</w:t>
      </w:r>
      <w:r>
        <w:rPr>
          <w:spacing w:val="16"/>
          <w:w w:val="105"/>
          <w:position w:val="9"/>
          <w:sz w:val="16"/>
        </w:rPr>
        <w:t xml:space="preserve"> </w:t>
      </w:r>
      <w:r>
        <w:rPr>
          <w:w w:val="105"/>
        </w:rPr>
        <w:t>platform</w:t>
      </w:r>
      <w:r>
        <w:rPr>
          <w:spacing w:val="-14"/>
          <w:w w:val="105"/>
        </w:rPr>
        <w:t xml:space="preserve"> </w:t>
      </w:r>
      <w:r>
        <w:rPr>
          <w:w w:val="105"/>
        </w:rPr>
        <w:t>was</w:t>
      </w:r>
      <w:r>
        <w:rPr>
          <w:spacing w:val="-13"/>
          <w:w w:val="105"/>
        </w:rPr>
        <w:t xml:space="preserve"> </w:t>
      </w:r>
      <w:r>
        <w:rPr>
          <w:w w:val="105"/>
        </w:rPr>
        <w:t>used</w:t>
      </w:r>
      <w:r>
        <w:rPr>
          <w:spacing w:val="-13"/>
          <w:w w:val="105"/>
        </w:rPr>
        <w:t xml:space="preserve"> </w:t>
      </w:r>
      <w:r>
        <w:rPr>
          <w:w w:val="105"/>
        </w:rPr>
        <w:t>to</w:t>
      </w:r>
      <w:r>
        <w:rPr>
          <w:spacing w:val="-13"/>
          <w:w w:val="105"/>
        </w:rPr>
        <w:t xml:space="preserve"> </w:t>
      </w:r>
      <w:r>
        <w:rPr>
          <w:w w:val="105"/>
        </w:rPr>
        <w:t>image</w:t>
      </w:r>
      <w:r>
        <w:rPr>
          <w:spacing w:val="-14"/>
          <w:w w:val="105"/>
        </w:rPr>
        <w:t xml:space="preserve"> </w:t>
      </w:r>
      <w:r>
        <w:rPr>
          <w:w w:val="105"/>
        </w:rPr>
        <w:t>55</w:t>
      </w:r>
      <w:r>
        <w:rPr>
          <w:spacing w:val="-13"/>
          <w:w w:val="105"/>
        </w:rPr>
        <w:t xml:space="preserve"> </w:t>
      </w:r>
      <w:r>
        <w:rPr>
          <w:w w:val="105"/>
        </w:rPr>
        <w:t>mouse</w:t>
      </w:r>
      <w:r>
        <w:rPr>
          <w:spacing w:val="-13"/>
          <w:w w:val="105"/>
        </w:rPr>
        <w:t xml:space="preserve"> </w:t>
      </w:r>
      <w:r>
        <w:rPr>
          <w:w w:val="105"/>
        </w:rPr>
        <w:t>brains</w:t>
      </w:r>
      <w:r>
        <w:rPr>
          <w:spacing w:val="-14"/>
          <w:w w:val="105"/>
        </w:rPr>
        <w:t xml:space="preserve"> </w:t>
      </w:r>
      <w:r>
        <w:rPr>
          <w:w w:val="105"/>
        </w:rPr>
        <w:t>containing</w:t>
      </w:r>
      <w:r>
        <w:rPr>
          <w:spacing w:val="-13"/>
          <w:w w:val="105"/>
        </w:rPr>
        <w:t xml:space="preserve"> </w:t>
      </w:r>
      <w:r>
        <w:rPr>
          <w:w w:val="105"/>
        </w:rPr>
        <w:t>gene-</w:t>
      </w:r>
      <w:r>
        <w:rPr>
          <w:spacing w:val="-2"/>
          <w:w w:val="105"/>
        </w:rPr>
        <w:t>defined</w:t>
      </w:r>
    </w:p>
    <w:p w14:paraId="2826D606" w14:textId="77777777" w:rsidR="005F326E" w:rsidRDefault="00000000">
      <w:pPr>
        <w:pStyle w:val="BodyText"/>
        <w:spacing w:before="143"/>
      </w:pPr>
      <w:proofErr w:type="gramStart"/>
      <w:r>
        <w:rPr>
          <w:rFonts w:ascii="Arial"/>
          <w:w w:val="105"/>
          <w:sz w:val="12"/>
        </w:rPr>
        <w:t>177</w:t>
      </w:r>
      <w:r>
        <w:rPr>
          <w:rFonts w:ascii="Arial"/>
          <w:spacing w:val="61"/>
          <w:w w:val="105"/>
          <w:sz w:val="12"/>
        </w:rPr>
        <w:t xml:space="preserve">  </w:t>
      </w:r>
      <w:r>
        <w:rPr>
          <w:w w:val="105"/>
        </w:rPr>
        <w:t>neuron</w:t>
      </w:r>
      <w:proofErr w:type="gramEnd"/>
      <w:r>
        <w:rPr>
          <w:spacing w:val="40"/>
          <w:w w:val="105"/>
        </w:rPr>
        <w:t xml:space="preserve"> </w:t>
      </w:r>
      <w:r>
        <w:rPr>
          <w:w w:val="105"/>
        </w:rPr>
        <w:t>populations,</w:t>
      </w:r>
      <w:r>
        <w:rPr>
          <w:spacing w:val="47"/>
          <w:w w:val="105"/>
        </w:rPr>
        <w:t xml:space="preserve"> </w:t>
      </w:r>
      <w:r>
        <w:rPr>
          <w:w w:val="105"/>
        </w:rPr>
        <w:t>with</w:t>
      </w:r>
      <w:r>
        <w:rPr>
          <w:spacing w:val="39"/>
          <w:w w:val="105"/>
        </w:rPr>
        <w:t xml:space="preserve"> </w:t>
      </w:r>
      <w:r>
        <w:rPr>
          <w:w w:val="105"/>
        </w:rPr>
        <w:t>sparse</w:t>
      </w:r>
      <w:r>
        <w:rPr>
          <w:spacing w:val="40"/>
          <w:w w:val="105"/>
        </w:rPr>
        <w:t xml:space="preserve"> </w:t>
      </w:r>
      <w:r>
        <w:rPr>
          <w:w w:val="105"/>
        </w:rPr>
        <w:t>transgenic</w:t>
      </w:r>
      <w:r>
        <w:rPr>
          <w:spacing w:val="39"/>
          <w:w w:val="105"/>
        </w:rPr>
        <w:t xml:space="preserve"> </w:t>
      </w:r>
      <w:r>
        <w:rPr>
          <w:w w:val="105"/>
        </w:rPr>
        <w:t>expression.</w:t>
      </w:r>
      <w:r>
        <w:rPr>
          <w:w w:val="105"/>
          <w:position w:val="9"/>
          <w:sz w:val="16"/>
        </w:rPr>
        <w:t>62,63</w:t>
      </w:r>
      <w:r>
        <w:rPr>
          <w:spacing w:val="70"/>
          <w:w w:val="105"/>
          <w:position w:val="9"/>
          <w:sz w:val="16"/>
        </w:rPr>
        <w:t xml:space="preserve"> </w:t>
      </w:r>
      <w:r>
        <w:rPr>
          <w:w w:val="105"/>
        </w:rPr>
        <w:t>In</w:t>
      </w:r>
      <w:r>
        <w:rPr>
          <w:spacing w:val="40"/>
          <w:w w:val="105"/>
        </w:rPr>
        <w:t xml:space="preserve"> </w:t>
      </w:r>
      <w:r>
        <w:rPr>
          <w:w w:val="105"/>
        </w:rPr>
        <w:t>short,</w:t>
      </w:r>
      <w:r>
        <w:rPr>
          <w:spacing w:val="46"/>
          <w:w w:val="105"/>
        </w:rPr>
        <w:t xml:space="preserve"> </w:t>
      </w:r>
      <w:r>
        <w:rPr>
          <w:w w:val="105"/>
        </w:rPr>
        <w:t>the</w:t>
      </w:r>
      <w:r>
        <w:rPr>
          <w:spacing w:val="39"/>
          <w:w w:val="105"/>
        </w:rPr>
        <w:t xml:space="preserve"> </w:t>
      </w:r>
      <w:proofErr w:type="spellStart"/>
      <w:r>
        <w:rPr>
          <w:w w:val="105"/>
        </w:rPr>
        <w:t>fMOST</w:t>
      </w:r>
      <w:proofErr w:type="spellEnd"/>
      <w:r>
        <w:rPr>
          <w:spacing w:val="40"/>
          <w:w w:val="105"/>
        </w:rPr>
        <w:t xml:space="preserve"> </w:t>
      </w:r>
      <w:r>
        <w:rPr>
          <w:spacing w:val="-2"/>
          <w:w w:val="105"/>
        </w:rPr>
        <w:t>imaging</w:t>
      </w:r>
    </w:p>
    <w:p w14:paraId="74ED673D" w14:textId="0C034A1B" w:rsidR="005F326E" w:rsidRDefault="00000000">
      <w:pPr>
        <w:pStyle w:val="BodyText"/>
        <w:spacing w:before="157"/>
      </w:pPr>
      <w:proofErr w:type="gramStart"/>
      <w:r>
        <w:rPr>
          <w:rFonts w:ascii="Arial" w:hAnsi="Arial"/>
          <w:w w:val="105"/>
          <w:sz w:val="12"/>
        </w:rPr>
        <w:t>178</w:t>
      </w:r>
      <w:r>
        <w:rPr>
          <w:rFonts w:ascii="Arial" w:hAnsi="Arial"/>
          <w:spacing w:val="44"/>
          <w:w w:val="105"/>
          <w:sz w:val="12"/>
        </w:rPr>
        <w:t xml:space="preserve">  </w:t>
      </w:r>
      <w:r>
        <w:rPr>
          <w:w w:val="105"/>
        </w:rPr>
        <w:t>platform</w:t>
      </w:r>
      <w:proofErr w:type="gramEnd"/>
      <w:r>
        <w:rPr>
          <w:spacing w:val="4"/>
          <w:w w:val="105"/>
        </w:rPr>
        <w:t xml:space="preserve"> </w:t>
      </w:r>
      <w:r>
        <w:rPr>
          <w:w w:val="105"/>
        </w:rPr>
        <w:t>results</w:t>
      </w:r>
      <w:r>
        <w:rPr>
          <w:spacing w:val="4"/>
          <w:w w:val="105"/>
        </w:rPr>
        <w:t xml:space="preserve"> </w:t>
      </w:r>
      <w:r>
        <w:rPr>
          <w:w w:val="105"/>
        </w:rPr>
        <w:t>in</w:t>
      </w:r>
      <w:r>
        <w:rPr>
          <w:spacing w:val="6"/>
          <w:w w:val="105"/>
        </w:rPr>
        <w:t xml:space="preserve"> </w:t>
      </w:r>
      <w:r>
        <w:rPr>
          <w:w w:val="105"/>
        </w:rPr>
        <w:t>3D</w:t>
      </w:r>
      <w:r>
        <w:rPr>
          <w:spacing w:val="4"/>
          <w:w w:val="105"/>
        </w:rPr>
        <w:t xml:space="preserve"> </w:t>
      </w:r>
      <w:r>
        <w:rPr>
          <w:w w:val="105"/>
        </w:rPr>
        <w:t>images</w:t>
      </w:r>
      <w:r>
        <w:rPr>
          <w:spacing w:val="4"/>
          <w:w w:val="105"/>
        </w:rPr>
        <w:t xml:space="preserve"> </w:t>
      </w:r>
      <w:r>
        <w:rPr>
          <w:w w:val="105"/>
        </w:rPr>
        <w:t>with</w:t>
      </w:r>
      <w:r>
        <w:rPr>
          <w:spacing w:val="4"/>
          <w:w w:val="105"/>
        </w:rPr>
        <w:t xml:space="preserve"> </w:t>
      </w:r>
      <w:r>
        <w:rPr>
          <w:w w:val="105"/>
        </w:rPr>
        <w:t>voxel</w:t>
      </w:r>
      <w:r>
        <w:rPr>
          <w:spacing w:val="5"/>
          <w:w w:val="105"/>
        </w:rPr>
        <w:t xml:space="preserve"> </w:t>
      </w:r>
      <w:r>
        <w:rPr>
          <w:w w:val="105"/>
        </w:rPr>
        <w:t>sizes</w:t>
      </w:r>
      <w:r>
        <w:rPr>
          <w:spacing w:val="4"/>
          <w:w w:val="105"/>
        </w:rPr>
        <w:t xml:space="preserve"> </w:t>
      </w:r>
      <w:r>
        <w:rPr>
          <w:w w:val="105"/>
        </w:rPr>
        <w:t>of</w:t>
      </w:r>
      <w:r>
        <w:rPr>
          <w:spacing w:val="4"/>
          <w:w w:val="105"/>
        </w:rPr>
        <w:t xml:space="preserve"> </w:t>
      </w:r>
      <w:r>
        <w:rPr>
          <w:w w:val="105"/>
        </w:rPr>
        <w:t>0</w:t>
      </w:r>
      <w:r>
        <w:rPr>
          <w:i/>
          <w:w w:val="105"/>
        </w:rPr>
        <w:t>.</w:t>
      </w:r>
      <w:r>
        <w:rPr>
          <w:w w:val="105"/>
        </w:rPr>
        <w:t>35</w:t>
      </w:r>
      <w:r>
        <w:rPr>
          <w:spacing w:val="-16"/>
          <w:w w:val="105"/>
        </w:rPr>
        <w:t xml:space="preserve"> </w:t>
      </w:r>
      <w:r>
        <w:rPr>
          <w:rFonts w:ascii="Menlo" w:hAnsi="Menlo"/>
          <w:i/>
          <w:w w:val="105"/>
        </w:rPr>
        <w:t>×</w:t>
      </w:r>
      <w:r>
        <w:rPr>
          <w:rFonts w:ascii="Menlo" w:hAnsi="Menlo"/>
          <w:i/>
          <w:spacing w:val="-101"/>
          <w:w w:val="105"/>
        </w:rPr>
        <w:t xml:space="preserve"> </w:t>
      </w:r>
      <w:r>
        <w:rPr>
          <w:w w:val="105"/>
        </w:rPr>
        <w:t>0</w:t>
      </w:r>
      <w:r>
        <w:rPr>
          <w:i/>
          <w:w w:val="105"/>
        </w:rPr>
        <w:t>.</w:t>
      </w:r>
      <w:r>
        <w:rPr>
          <w:w w:val="105"/>
        </w:rPr>
        <w:t>35</w:t>
      </w:r>
      <w:r>
        <w:rPr>
          <w:spacing w:val="-16"/>
          <w:w w:val="105"/>
        </w:rPr>
        <w:t xml:space="preserve"> </w:t>
      </w:r>
      <w:r>
        <w:rPr>
          <w:rFonts w:ascii="Menlo" w:hAnsi="Menlo"/>
          <w:i/>
          <w:w w:val="105"/>
        </w:rPr>
        <w:t>×</w:t>
      </w:r>
      <w:r>
        <w:rPr>
          <w:rFonts w:ascii="Menlo" w:hAnsi="Menlo"/>
          <w:i/>
          <w:spacing w:val="-101"/>
          <w:w w:val="105"/>
        </w:rPr>
        <w:t xml:space="preserve"> </w:t>
      </w:r>
      <w:r>
        <w:rPr>
          <w:w w:val="105"/>
        </w:rPr>
        <w:t>1</w:t>
      </w:r>
      <w:r>
        <w:rPr>
          <w:i/>
          <w:w w:val="105"/>
        </w:rPr>
        <w:t>.</w:t>
      </w:r>
      <w:r>
        <w:rPr>
          <w:w w:val="105"/>
        </w:rPr>
        <w:t>0</w:t>
      </w:r>
      <w:ins w:id="24" w:author="Gee, James C" w:date="2024-04-10T18:19:00Z">
        <w:r w:rsidR="00CF6D04">
          <w:rPr>
            <w:w w:val="105"/>
          </w:rPr>
          <w:t xml:space="preserve"> </w:t>
        </w:r>
      </w:ins>
      <w:r>
        <w:rPr>
          <w:i/>
          <w:w w:val="105"/>
        </w:rPr>
        <w:t>µm</w:t>
      </w:r>
      <w:r>
        <w:rPr>
          <w:w w:val="105"/>
          <w:vertAlign w:val="superscript"/>
        </w:rPr>
        <w:t>3</w:t>
      </w:r>
      <w:r>
        <w:rPr>
          <w:spacing w:val="13"/>
          <w:w w:val="105"/>
        </w:rPr>
        <w:t xml:space="preserve"> </w:t>
      </w:r>
      <w:r>
        <w:rPr>
          <w:w w:val="105"/>
        </w:rPr>
        <w:t>and</w:t>
      </w:r>
      <w:r>
        <w:rPr>
          <w:spacing w:val="4"/>
          <w:w w:val="105"/>
        </w:rPr>
        <w:t xml:space="preserve"> </w:t>
      </w:r>
      <w:r>
        <w:rPr>
          <w:w w:val="105"/>
        </w:rPr>
        <w:t>is</w:t>
      </w:r>
      <w:r>
        <w:rPr>
          <w:spacing w:val="4"/>
          <w:w w:val="105"/>
        </w:rPr>
        <w:t xml:space="preserve"> </w:t>
      </w:r>
      <w:r>
        <w:rPr>
          <w:w w:val="105"/>
        </w:rPr>
        <w:t>a</w:t>
      </w:r>
      <w:r>
        <w:rPr>
          <w:spacing w:val="5"/>
          <w:w w:val="105"/>
        </w:rPr>
        <w:t xml:space="preserve"> </w:t>
      </w:r>
      <w:r>
        <w:rPr>
          <w:w w:val="105"/>
        </w:rPr>
        <w:t>two-</w:t>
      </w:r>
      <w:r>
        <w:rPr>
          <w:spacing w:val="-2"/>
          <w:w w:val="105"/>
        </w:rPr>
        <w:t>channel</w:t>
      </w:r>
    </w:p>
    <w:p w14:paraId="529E7ECD" w14:textId="77777777" w:rsidR="005F326E" w:rsidRDefault="00000000">
      <w:pPr>
        <w:pStyle w:val="BodyText"/>
        <w:spacing w:before="153"/>
      </w:pPr>
      <w:proofErr w:type="gramStart"/>
      <w:r>
        <w:rPr>
          <w:rFonts w:ascii="Arial"/>
          <w:w w:val="105"/>
          <w:sz w:val="12"/>
        </w:rPr>
        <w:t>179</w:t>
      </w:r>
      <w:r>
        <w:rPr>
          <w:rFonts w:ascii="Arial"/>
          <w:spacing w:val="53"/>
          <w:w w:val="105"/>
          <w:sz w:val="12"/>
        </w:rPr>
        <w:t xml:space="preserve">  </w:t>
      </w:r>
      <w:r>
        <w:rPr>
          <w:w w:val="105"/>
        </w:rPr>
        <w:t>imaging</w:t>
      </w:r>
      <w:proofErr w:type="gramEnd"/>
      <w:r>
        <w:rPr>
          <w:spacing w:val="9"/>
          <w:w w:val="105"/>
        </w:rPr>
        <w:t xml:space="preserve"> </w:t>
      </w:r>
      <w:r>
        <w:rPr>
          <w:w w:val="105"/>
        </w:rPr>
        <w:t>system</w:t>
      </w:r>
      <w:r>
        <w:rPr>
          <w:spacing w:val="9"/>
          <w:w w:val="105"/>
        </w:rPr>
        <w:t xml:space="preserve"> </w:t>
      </w:r>
      <w:r>
        <w:rPr>
          <w:w w:val="105"/>
        </w:rPr>
        <w:t>where</w:t>
      </w:r>
      <w:r>
        <w:rPr>
          <w:spacing w:val="9"/>
          <w:w w:val="105"/>
        </w:rPr>
        <w:t xml:space="preserve"> </w:t>
      </w:r>
      <w:r>
        <w:rPr>
          <w:w w:val="105"/>
        </w:rPr>
        <w:t>the</w:t>
      </w:r>
      <w:r>
        <w:rPr>
          <w:spacing w:val="9"/>
          <w:w w:val="105"/>
        </w:rPr>
        <w:t xml:space="preserve"> </w:t>
      </w:r>
      <w:r>
        <w:rPr>
          <w:w w:val="105"/>
        </w:rPr>
        <w:t>green</w:t>
      </w:r>
      <w:r>
        <w:rPr>
          <w:spacing w:val="9"/>
          <w:w w:val="105"/>
        </w:rPr>
        <w:t xml:space="preserve"> </w:t>
      </w:r>
      <w:r>
        <w:rPr>
          <w:w w:val="105"/>
        </w:rPr>
        <w:t>channel</w:t>
      </w:r>
      <w:r>
        <w:rPr>
          <w:spacing w:val="10"/>
          <w:w w:val="105"/>
        </w:rPr>
        <w:t xml:space="preserve"> </w:t>
      </w:r>
      <w:r>
        <w:rPr>
          <w:w w:val="105"/>
        </w:rPr>
        <w:t>displays</w:t>
      </w:r>
      <w:r>
        <w:rPr>
          <w:spacing w:val="9"/>
          <w:w w:val="105"/>
        </w:rPr>
        <w:t xml:space="preserve"> </w:t>
      </w:r>
      <w:r>
        <w:rPr>
          <w:w w:val="105"/>
        </w:rPr>
        <w:t>the</w:t>
      </w:r>
      <w:r>
        <w:rPr>
          <w:spacing w:val="9"/>
          <w:w w:val="105"/>
        </w:rPr>
        <w:t xml:space="preserve"> </w:t>
      </w:r>
      <w:commentRangeStart w:id="25"/>
      <w:commentRangeStart w:id="26"/>
      <w:r>
        <w:rPr>
          <w:w w:val="105"/>
        </w:rPr>
        <w:t>GFP</w:t>
      </w:r>
      <w:commentRangeEnd w:id="25"/>
      <w:r w:rsidR="00A45280">
        <w:rPr>
          <w:rStyle w:val="CommentReference"/>
        </w:rPr>
        <w:commentReference w:id="25"/>
      </w:r>
      <w:commentRangeEnd w:id="26"/>
      <w:r w:rsidR="00431D0F">
        <w:rPr>
          <w:rStyle w:val="CommentReference"/>
        </w:rPr>
        <w:commentReference w:id="26"/>
      </w:r>
      <w:r>
        <w:rPr>
          <w:spacing w:val="9"/>
          <w:w w:val="105"/>
        </w:rPr>
        <w:t xml:space="preserve"> </w:t>
      </w:r>
      <w:r>
        <w:rPr>
          <w:w w:val="105"/>
        </w:rPr>
        <w:t>labeled</w:t>
      </w:r>
      <w:r>
        <w:rPr>
          <w:spacing w:val="9"/>
          <w:w w:val="105"/>
        </w:rPr>
        <w:t xml:space="preserve"> </w:t>
      </w:r>
      <w:r>
        <w:rPr>
          <w:w w:val="105"/>
        </w:rPr>
        <w:t>neuron</w:t>
      </w:r>
      <w:r>
        <w:rPr>
          <w:spacing w:val="9"/>
          <w:w w:val="105"/>
        </w:rPr>
        <w:t xml:space="preserve"> </w:t>
      </w:r>
      <w:r>
        <w:rPr>
          <w:w w:val="105"/>
        </w:rPr>
        <w:t>morphology</w:t>
      </w:r>
      <w:r>
        <w:rPr>
          <w:spacing w:val="9"/>
          <w:w w:val="105"/>
        </w:rPr>
        <w:t xml:space="preserve"> </w:t>
      </w:r>
      <w:r>
        <w:rPr>
          <w:spacing w:val="-5"/>
          <w:w w:val="105"/>
        </w:rPr>
        <w:t>and</w:t>
      </w:r>
    </w:p>
    <w:p w14:paraId="2573710A" w14:textId="77777777" w:rsidR="005F326E" w:rsidRDefault="00000000">
      <w:pPr>
        <w:pStyle w:val="BodyText"/>
        <w:spacing w:before="157"/>
      </w:pPr>
      <w:proofErr w:type="gramStart"/>
      <w:r>
        <w:rPr>
          <w:rFonts w:ascii="Arial"/>
          <w:w w:val="105"/>
          <w:sz w:val="12"/>
        </w:rPr>
        <w:t>180</w:t>
      </w:r>
      <w:r>
        <w:rPr>
          <w:rFonts w:ascii="Arial"/>
          <w:spacing w:val="59"/>
          <w:w w:val="105"/>
          <w:sz w:val="12"/>
        </w:rPr>
        <w:t xml:space="preserve">  </w:t>
      </w:r>
      <w:r>
        <w:rPr>
          <w:w w:val="105"/>
        </w:rPr>
        <w:t>the</w:t>
      </w:r>
      <w:proofErr w:type="gramEnd"/>
      <w:r>
        <w:rPr>
          <w:spacing w:val="28"/>
          <w:w w:val="105"/>
        </w:rPr>
        <w:t xml:space="preserve"> </w:t>
      </w:r>
      <w:r>
        <w:rPr>
          <w:w w:val="105"/>
        </w:rPr>
        <w:t>red</w:t>
      </w:r>
      <w:r>
        <w:rPr>
          <w:spacing w:val="27"/>
          <w:w w:val="105"/>
        </w:rPr>
        <w:t xml:space="preserve"> </w:t>
      </w:r>
      <w:r>
        <w:rPr>
          <w:w w:val="105"/>
        </w:rPr>
        <w:t>channel</w:t>
      </w:r>
      <w:r>
        <w:rPr>
          <w:spacing w:val="27"/>
          <w:w w:val="105"/>
        </w:rPr>
        <w:t xml:space="preserve"> </w:t>
      </w:r>
      <w:r>
        <w:rPr>
          <w:w w:val="105"/>
        </w:rPr>
        <w:t>is</w:t>
      </w:r>
      <w:r>
        <w:rPr>
          <w:spacing w:val="27"/>
          <w:w w:val="105"/>
        </w:rPr>
        <w:t xml:space="preserve"> </w:t>
      </w:r>
      <w:r>
        <w:rPr>
          <w:w w:val="105"/>
        </w:rPr>
        <w:t>used</w:t>
      </w:r>
      <w:r>
        <w:rPr>
          <w:spacing w:val="27"/>
          <w:w w:val="105"/>
        </w:rPr>
        <w:t xml:space="preserve"> </w:t>
      </w:r>
      <w:r>
        <w:rPr>
          <w:w w:val="105"/>
        </w:rPr>
        <w:t>to</w:t>
      </w:r>
      <w:r>
        <w:rPr>
          <w:spacing w:val="27"/>
          <w:w w:val="105"/>
        </w:rPr>
        <w:t xml:space="preserve"> </w:t>
      </w:r>
      <w:r>
        <w:rPr>
          <w:w w:val="105"/>
        </w:rPr>
        <w:t>visualize</w:t>
      </w:r>
      <w:r>
        <w:rPr>
          <w:spacing w:val="27"/>
          <w:w w:val="105"/>
        </w:rPr>
        <w:t xml:space="preserve"> </w:t>
      </w:r>
      <w:r>
        <w:rPr>
          <w:w w:val="105"/>
        </w:rPr>
        <w:t>the</w:t>
      </w:r>
      <w:r>
        <w:rPr>
          <w:spacing w:val="26"/>
          <w:w w:val="105"/>
        </w:rPr>
        <w:t xml:space="preserve"> </w:t>
      </w:r>
      <w:r>
        <w:rPr>
          <w:w w:val="105"/>
        </w:rPr>
        <w:t>counterstained</w:t>
      </w:r>
      <w:r>
        <w:rPr>
          <w:spacing w:val="27"/>
          <w:w w:val="105"/>
        </w:rPr>
        <w:t xml:space="preserve"> </w:t>
      </w:r>
      <w:r>
        <w:rPr>
          <w:w w:val="105"/>
        </w:rPr>
        <w:t>propidium</w:t>
      </w:r>
      <w:r>
        <w:rPr>
          <w:spacing w:val="27"/>
          <w:w w:val="105"/>
        </w:rPr>
        <w:t xml:space="preserve"> </w:t>
      </w:r>
      <w:r>
        <w:rPr>
          <w:w w:val="105"/>
        </w:rPr>
        <w:t>iodide</w:t>
      </w:r>
      <w:r>
        <w:rPr>
          <w:spacing w:val="27"/>
          <w:w w:val="105"/>
        </w:rPr>
        <w:t xml:space="preserve"> </w:t>
      </w:r>
      <w:r>
        <w:rPr>
          <w:spacing w:val="-2"/>
          <w:w w:val="105"/>
        </w:rPr>
        <w:t>cytoarchitecture.</w:t>
      </w:r>
    </w:p>
    <w:p w14:paraId="58C45C0E" w14:textId="77777777" w:rsidR="005F326E" w:rsidRDefault="00000000">
      <w:pPr>
        <w:pStyle w:val="BodyText"/>
        <w:spacing w:before="157"/>
      </w:pPr>
      <w:proofErr w:type="gramStart"/>
      <w:r>
        <w:rPr>
          <w:rFonts w:ascii="Arial"/>
          <w:w w:val="105"/>
          <w:sz w:val="12"/>
        </w:rPr>
        <w:t>181</w:t>
      </w:r>
      <w:r>
        <w:rPr>
          <w:rFonts w:ascii="Arial"/>
          <w:spacing w:val="58"/>
          <w:w w:val="105"/>
          <w:sz w:val="12"/>
        </w:rPr>
        <w:t xml:space="preserve">  </w:t>
      </w:r>
      <w:r>
        <w:rPr>
          <w:w w:val="105"/>
        </w:rPr>
        <w:t>The</w:t>
      </w:r>
      <w:proofErr w:type="gramEnd"/>
      <w:r>
        <w:rPr>
          <w:spacing w:val="33"/>
          <w:w w:val="105"/>
        </w:rPr>
        <w:t xml:space="preserve"> </w:t>
      </w:r>
      <w:r>
        <w:rPr>
          <w:w w:val="105"/>
        </w:rPr>
        <w:t>spatial</w:t>
      </w:r>
      <w:r>
        <w:rPr>
          <w:spacing w:val="34"/>
          <w:w w:val="105"/>
        </w:rPr>
        <w:t xml:space="preserve"> </w:t>
      </w:r>
      <w:r>
        <w:rPr>
          <w:w w:val="105"/>
        </w:rPr>
        <w:t>normalizations</w:t>
      </w:r>
      <w:r>
        <w:rPr>
          <w:spacing w:val="33"/>
          <w:w w:val="105"/>
        </w:rPr>
        <w:t xml:space="preserve"> </w:t>
      </w:r>
      <w:r>
        <w:rPr>
          <w:w w:val="105"/>
        </w:rPr>
        <w:t>described</w:t>
      </w:r>
      <w:r>
        <w:rPr>
          <w:spacing w:val="33"/>
          <w:w w:val="105"/>
        </w:rPr>
        <w:t xml:space="preserve"> </w:t>
      </w:r>
      <w:r>
        <w:rPr>
          <w:w w:val="105"/>
        </w:rPr>
        <w:t>in</w:t>
      </w:r>
      <w:r>
        <w:rPr>
          <w:spacing w:val="33"/>
          <w:w w:val="105"/>
        </w:rPr>
        <w:t xml:space="preserve"> </w:t>
      </w:r>
      <w:r>
        <w:rPr>
          <w:w w:val="105"/>
        </w:rPr>
        <w:t>this</w:t>
      </w:r>
      <w:r>
        <w:rPr>
          <w:spacing w:val="33"/>
          <w:w w:val="105"/>
        </w:rPr>
        <w:t xml:space="preserve"> </w:t>
      </w:r>
      <w:r>
        <w:rPr>
          <w:w w:val="105"/>
        </w:rPr>
        <w:t>work</w:t>
      </w:r>
      <w:r>
        <w:rPr>
          <w:spacing w:val="33"/>
          <w:w w:val="105"/>
        </w:rPr>
        <w:t xml:space="preserve"> </w:t>
      </w:r>
      <w:r>
        <w:rPr>
          <w:w w:val="105"/>
        </w:rPr>
        <w:t>were</w:t>
      </w:r>
      <w:r>
        <w:rPr>
          <w:spacing w:val="33"/>
          <w:w w:val="105"/>
        </w:rPr>
        <w:t xml:space="preserve"> </w:t>
      </w:r>
      <w:r>
        <w:rPr>
          <w:w w:val="105"/>
        </w:rPr>
        <w:t>performed</w:t>
      </w:r>
      <w:r>
        <w:rPr>
          <w:spacing w:val="33"/>
          <w:w w:val="105"/>
        </w:rPr>
        <w:t xml:space="preserve"> </w:t>
      </w:r>
      <w:r>
        <w:rPr>
          <w:w w:val="105"/>
        </w:rPr>
        <w:t>using</w:t>
      </w:r>
      <w:r>
        <w:rPr>
          <w:spacing w:val="33"/>
          <w:w w:val="105"/>
        </w:rPr>
        <w:t xml:space="preserve"> </w:t>
      </w:r>
      <w:r>
        <w:rPr>
          <w:w w:val="105"/>
        </w:rPr>
        <w:t>the</w:t>
      </w:r>
      <w:r>
        <w:rPr>
          <w:spacing w:val="33"/>
          <w:w w:val="105"/>
        </w:rPr>
        <w:t xml:space="preserve"> </w:t>
      </w:r>
      <w:r>
        <w:rPr>
          <w:w w:val="105"/>
        </w:rPr>
        <w:t>red</w:t>
      </w:r>
      <w:r>
        <w:rPr>
          <w:spacing w:val="34"/>
          <w:w w:val="105"/>
        </w:rPr>
        <w:t xml:space="preserve"> </w:t>
      </w:r>
      <w:r>
        <w:rPr>
          <w:spacing w:val="-2"/>
          <w:w w:val="105"/>
        </w:rPr>
        <w:t>channel,</w:t>
      </w:r>
    </w:p>
    <w:p w14:paraId="000C739C" w14:textId="77777777" w:rsidR="005F326E" w:rsidRDefault="00000000">
      <w:pPr>
        <w:pStyle w:val="BodyText"/>
        <w:spacing w:before="158"/>
      </w:pPr>
      <w:proofErr w:type="gramStart"/>
      <w:r>
        <w:rPr>
          <w:rFonts w:ascii="Arial"/>
          <w:w w:val="105"/>
          <w:sz w:val="12"/>
        </w:rPr>
        <w:t>182</w:t>
      </w:r>
      <w:r>
        <w:rPr>
          <w:rFonts w:ascii="Arial"/>
          <w:spacing w:val="55"/>
          <w:w w:val="105"/>
          <w:sz w:val="12"/>
        </w:rPr>
        <w:t xml:space="preserve">  </w:t>
      </w:r>
      <w:r>
        <w:rPr>
          <w:w w:val="105"/>
        </w:rPr>
        <w:t>which</w:t>
      </w:r>
      <w:proofErr w:type="gramEnd"/>
      <w:r>
        <w:rPr>
          <w:spacing w:val="23"/>
          <w:w w:val="105"/>
        </w:rPr>
        <w:t xml:space="preserve"> </w:t>
      </w:r>
      <w:r>
        <w:rPr>
          <w:w w:val="105"/>
        </w:rPr>
        <w:t>offered</w:t>
      </w:r>
      <w:r>
        <w:rPr>
          <w:spacing w:val="21"/>
          <w:w w:val="105"/>
        </w:rPr>
        <w:t xml:space="preserve"> </w:t>
      </w:r>
      <w:r>
        <w:rPr>
          <w:w w:val="105"/>
        </w:rPr>
        <w:t>higher</w:t>
      </w:r>
      <w:r>
        <w:rPr>
          <w:spacing w:val="21"/>
          <w:w w:val="105"/>
        </w:rPr>
        <w:t xml:space="preserve"> </w:t>
      </w:r>
      <w:r>
        <w:rPr>
          <w:w w:val="105"/>
        </w:rPr>
        <w:t>tissue</w:t>
      </w:r>
      <w:r>
        <w:rPr>
          <w:spacing w:val="22"/>
          <w:w w:val="105"/>
        </w:rPr>
        <w:t xml:space="preserve"> </w:t>
      </w:r>
      <w:r>
        <w:rPr>
          <w:w w:val="105"/>
        </w:rPr>
        <w:t>contrast</w:t>
      </w:r>
      <w:r>
        <w:rPr>
          <w:spacing w:val="21"/>
          <w:w w:val="105"/>
        </w:rPr>
        <w:t xml:space="preserve"> </w:t>
      </w:r>
      <w:r>
        <w:rPr>
          <w:w w:val="105"/>
        </w:rPr>
        <w:t>for</w:t>
      </w:r>
      <w:r>
        <w:rPr>
          <w:spacing w:val="21"/>
          <w:w w:val="105"/>
        </w:rPr>
        <w:t xml:space="preserve"> </w:t>
      </w:r>
      <w:r>
        <w:rPr>
          <w:w w:val="105"/>
        </w:rPr>
        <w:t>alignment,</w:t>
      </w:r>
      <w:r>
        <w:rPr>
          <w:spacing w:val="25"/>
          <w:w w:val="105"/>
        </w:rPr>
        <w:t xml:space="preserve"> </w:t>
      </w:r>
      <w:r>
        <w:rPr>
          <w:w w:val="105"/>
        </w:rPr>
        <w:t>although</w:t>
      </w:r>
      <w:r>
        <w:rPr>
          <w:spacing w:val="22"/>
          <w:w w:val="105"/>
        </w:rPr>
        <w:t xml:space="preserve"> </w:t>
      </w:r>
      <w:r>
        <w:rPr>
          <w:w w:val="105"/>
        </w:rPr>
        <w:t>other</w:t>
      </w:r>
      <w:r>
        <w:rPr>
          <w:spacing w:val="21"/>
          <w:w w:val="105"/>
        </w:rPr>
        <w:t xml:space="preserve"> </w:t>
      </w:r>
      <w:r>
        <w:rPr>
          <w:w w:val="105"/>
        </w:rPr>
        <w:t>approaches</w:t>
      </w:r>
      <w:r>
        <w:rPr>
          <w:spacing w:val="22"/>
          <w:w w:val="105"/>
        </w:rPr>
        <w:t xml:space="preserve"> </w:t>
      </w:r>
      <w:r>
        <w:rPr>
          <w:w w:val="105"/>
        </w:rPr>
        <w:t>are</w:t>
      </w:r>
      <w:r>
        <w:rPr>
          <w:spacing w:val="21"/>
          <w:w w:val="105"/>
        </w:rPr>
        <w:t xml:space="preserve"> </w:t>
      </w:r>
      <w:r>
        <w:rPr>
          <w:spacing w:val="-2"/>
          <w:w w:val="105"/>
        </w:rPr>
        <w:t>possible</w:t>
      </w:r>
    </w:p>
    <w:p w14:paraId="78BBD813" w14:textId="77777777" w:rsidR="005F326E" w:rsidRDefault="00000000">
      <w:pPr>
        <w:pStyle w:val="BodyText"/>
        <w:spacing w:before="157"/>
      </w:pPr>
      <w:proofErr w:type="gramStart"/>
      <w:r>
        <w:rPr>
          <w:rFonts w:ascii="Arial"/>
          <w:w w:val="105"/>
          <w:sz w:val="12"/>
        </w:rPr>
        <w:t>183</w:t>
      </w:r>
      <w:r>
        <w:rPr>
          <w:rFonts w:ascii="Arial"/>
          <w:spacing w:val="46"/>
          <w:w w:val="105"/>
          <w:sz w:val="12"/>
        </w:rPr>
        <w:t xml:space="preserve">  </w:t>
      </w:r>
      <w:r>
        <w:rPr>
          <w:w w:val="105"/>
        </w:rPr>
        <w:t>including</w:t>
      </w:r>
      <w:proofErr w:type="gramEnd"/>
      <w:r>
        <w:rPr>
          <w:spacing w:val="1"/>
          <w:w w:val="105"/>
        </w:rPr>
        <w:t xml:space="preserve"> </w:t>
      </w:r>
      <w:r>
        <w:rPr>
          <w:w w:val="105"/>
        </w:rPr>
        <w:t>multi-channel</w:t>
      </w:r>
      <w:r>
        <w:rPr>
          <w:spacing w:val="1"/>
          <w:w w:val="105"/>
        </w:rPr>
        <w:t xml:space="preserve"> </w:t>
      </w:r>
      <w:r>
        <w:rPr>
          <w:spacing w:val="-2"/>
          <w:w w:val="105"/>
        </w:rPr>
        <w:t>registration.</w:t>
      </w:r>
    </w:p>
    <w:p w14:paraId="595D37C7" w14:textId="77777777" w:rsidR="005F326E" w:rsidRDefault="00000000">
      <w:pPr>
        <w:pStyle w:val="BodyText"/>
        <w:spacing w:before="277"/>
      </w:pPr>
      <w:proofErr w:type="gramStart"/>
      <w:r>
        <w:rPr>
          <w:rFonts w:ascii="Arial"/>
          <w:w w:val="105"/>
          <w:sz w:val="12"/>
        </w:rPr>
        <w:t>184</w:t>
      </w:r>
      <w:r>
        <w:rPr>
          <w:rFonts w:ascii="Arial"/>
          <w:spacing w:val="60"/>
          <w:w w:val="105"/>
          <w:sz w:val="12"/>
        </w:rPr>
        <w:t xml:space="preserve">  </w:t>
      </w:r>
      <w:r>
        <w:rPr>
          <w:b/>
          <w:w w:val="105"/>
        </w:rPr>
        <w:t>Evaluation</w:t>
      </w:r>
      <w:proofErr w:type="gramEnd"/>
      <w:r>
        <w:rPr>
          <w:b/>
          <w:w w:val="105"/>
        </w:rPr>
        <w:t>.</w:t>
      </w:r>
      <w:r>
        <w:rPr>
          <w:b/>
          <w:spacing w:val="65"/>
          <w:w w:val="105"/>
        </w:rPr>
        <w:t xml:space="preserve"> </w:t>
      </w:r>
      <w:r>
        <w:rPr>
          <w:w w:val="105"/>
        </w:rPr>
        <w:t>Evaluation</w:t>
      </w:r>
      <w:r>
        <w:rPr>
          <w:spacing w:val="22"/>
          <w:w w:val="105"/>
        </w:rPr>
        <w:t xml:space="preserve"> </w:t>
      </w:r>
      <w:r>
        <w:rPr>
          <w:w w:val="105"/>
        </w:rPr>
        <w:t>of</w:t>
      </w:r>
      <w:r>
        <w:rPr>
          <w:spacing w:val="21"/>
          <w:w w:val="105"/>
        </w:rPr>
        <w:t xml:space="preserve"> </w:t>
      </w:r>
      <w:r>
        <w:rPr>
          <w:w w:val="105"/>
        </w:rPr>
        <w:t>the</w:t>
      </w:r>
      <w:r>
        <w:rPr>
          <w:spacing w:val="21"/>
          <w:w w:val="105"/>
        </w:rPr>
        <w:t xml:space="preserve"> </w:t>
      </w:r>
      <w:r>
        <w:rPr>
          <w:w w:val="105"/>
        </w:rPr>
        <w:t>canonical</w:t>
      </w:r>
      <w:r>
        <w:rPr>
          <w:spacing w:val="21"/>
          <w:w w:val="105"/>
        </w:rPr>
        <w:t xml:space="preserve"> </w:t>
      </w:r>
      <w:proofErr w:type="spellStart"/>
      <w:r>
        <w:rPr>
          <w:w w:val="105"/>
        </w:rPr>
        <w:t>fMOST</w:t>
      </w:r>
      <w:proofErr w:type="spellEnd"/>
      <w:r>
        <w:rPr>
          <w:spacing w:val="21"/>
          <w:w w:val="105"/>
        </w:rPr>
        <w:t xml:space="preserve"> </w:t>
      </w:r>
      <w:r>
        <w:rPr>
          <w:w w:val="105"/>
        </w:rPr>
        <w:t>atlas</w:t>
      </w:r>
      <w:r>
        <w:rPr>
          <w:spacing w:val="22"/>
          <w:w w:val="105"/>
        </w:rPr>
        <w:t xml:space="preserve"> </w:t>
      </w:r>
      <w:r>
        <w:rPr>
          <w:w w:val="105"/>
        </w:rPr>
        <w:t>to</w:t>
      </w:r>
      <w:r>
        <w:rPr>
          <w:spacing w:val="21"/>
          <w:w w:val="105"/>
        </w:rPr>
        <w:t xml:space="preserve"> </w:t>
      </w:r>
      <w:r>
        <w:rPr>
          <w:w w:val="105"/>
        </w:rPr>
        <w:t>Allen</w:t>
      </w:r>
      <w:r>
        <w:rPr>
          <w:spacing w:val="21"/>
          <w:w w:val="105"/>
        </w:rPr>
        <w:t xml:space="preserve"> </w:t>
      </w:r>
      <w:r>
        <w:rPr>
          <w:w w:val="105"/>
        </w:rPr>
        <w:t>CCFv3</w:t>
      </w:r>
      <w:r>
        <w:rPr>
          <w:spacing w:val="21"/>
          <w:w w:val="105"/>
        </w:rPr>
        <w:t xml:space="preserve"> </w:t>
      </w:r>
      <w:r>
        <w:rPr>
          <w:w w:val="105"/>
        </w:rPr>
        <w:t>mapping</w:t>
      </w:r>
      <w:r>
        <w:rPr>
          <w:spacing w:val="21"/>
          <w:w w:val="105"/>
        </w:rPr>
        <w:t xml:space="preserve"> </w:t>
      </w:r>
      <w:r>
        <w:rPr>
          <w:w w:val="105"/>
        </w:rPr>
        <w:t>was</w:t>
      </w:r>
      <w:r>
        <w:rPr>
          <w:spacing w:val="22"/>
          <w:w w:val="105"/>
        </w:rPr>
        <w:t xml:space="preserve"> </w:t>
      </w:r>
      <w:r>
        <w:rPr>
          <w:spacing w:val="-4"/>
          <w:w w:val="105"/>
        </w:rPr>
        <w:t>per-</w:t>
      </w:r>
    </w:p>
    <w:p w14:paraId="6831C3E7" w14:textId="77777777" w:rsidR="005F326E" w:rsidRDefault="00000000">
      <w:pPr>
        <w:pStyle w:val="BodyText"/>
        <w:spacing w:before="158"/>
      </w:pPr>
      <w:proofErr w:type="gramStart"/>
      <w:r>
        <w:rPr>
          <w:rFonts w:ascii="Arial"/>
          <w:w w:val="105"/>
          <w:sz w:val="12"/>
        </w:rPr>
        <w:t>185</w:t>
      </w:r>
      <w:r>
        <w:rPr>
          <w:rFonts w:ascii="Arial"/>
          <w:spacing w:val="65"/>
          <w:w w:val="105"/>
          <w:sz w:val="12"/>
        </w:rPr>
        <w:t xml:space="preserve">  </w:t>
      </w:r>
      <w:r>
        <w:rPr>
          <w:w w:val="105"/>
        </w:rPr>
        <w:t>formed</w:t>
      </w:r>
      <w:proofErr w:type="gramEnd"/>
      <w:r>
        <w:rPr>
          <w:spacing w:val="28"/>
          <w:w w:val="105"/>
        </w:rPr>
        <w:t xml:space="preserve"> </w:t>
      </w:r>
      <w:r>
        <w:rPr>
          <w:w w:val="105"/>
        </w:rPr>
        <w:t>via</w:t>
      </w:r>
      <w:r>
        <w:rPr>
          <w:spacing w:val="26"/>
          <w:w w:val="105"/>
        </w:rPr>
        <w:t xml:space="preserve"> </w:t>
      </w:r>
      <w:r>
        <w:rPr>
          <w:w w:val="105"/>
        </w:rPr>
        <w:t>quantitative</w:t>
      </w:r>
      <w:r>
        <w:rPr>
          <w:spacing w:val="27"/>
          <w:w w:val="105"/>
        </w:rPr>
        <w:t xml:space="preserve"> </w:t>
      </w:r>
      <w:r>
        <w:rPr>
          <w:w w:val="105"/>
        </w:rPr>
        <w:t>comparison</w:t>
      </w:r>
      <w:r>
        <w:rPr>
          <w:spacing w:val="26"/>
          <w:w w:val="105"/>
        </w:rPr>
        <w:t xml:space="preserve"> </w:t>
      </w:r>
      <w:r>
        <w:rPr>
          <w:w w:val="105"/>
        </w:rPr>
        <w:t>at</w:t>
      </w:r>
      <w:r>
        <w:rPr>
          <w:spacing w:val="27"/>
          <w:w w:val="105"/>
        </w:rPr>
        <w:t xml:space="preserve"> </w:t>
      </w:r>
      <w:r>
        <w:rPr>
          <w:w w:val="105"/>
        </w:rPr>
        <w:t>each</w:t>
      </w:r>
      <w:r>
        <w:rPr>
          <w:spacing w:val="26"/>
          <w:w w:val="105"/>
        </w:rPr>
        <w:t xml:space="preserve"> </w:t>
      </w:r>
      <w:r>
        <w:rPr>
          <w:w w:val="105"/>
        </w:rPr>
        <w:t>step</w:t>
      </w:r>
      <w:r>
        <w:rPr>
          <w:spacing w:val="27"/>
          <w:w w:val="105"/>
        </w:rPr>
        <w:t xml:space="preserve"> </w:t>
      </w:r>
      <w:r>
        <w:rPr>
          <w:w w:val="105"/>
        </w:rPr>
        <w:t>of</w:t>
      </w:r>
      <w:r>
        <w:rPr>
          <w:spacing w:val="27"/>
          <w:w w:val="105"/>
        </w:rPr>
        <w:t xml:space="preserve"> </w:t>
      </w:r>
      <w:r>
        <w:rPr>
          <w:w w:val="105"/>
        </w:rPr>
        <w:t>the</w:t>
      </w:r>
      <w:r>
        <w:rPr>
          <w:spacing w:val="26"/>
          <w:w w:val="105"/>
        </w:rPr>
        <w:t xml:space="preserve"> </w:t>
      </w:r>
      <w:r>
        <w:rPr>
          <w:w w:val="105"/>
        </w:rPr>
        <w:t>registration</w:t>
      </w:r>
      <w:r>
        <w:rPr>
          <w:spacing w:val="27"/>
          <w:w w:val="105"/>
        </w:rPr>
        <w:t xml:space="preserve"> </w:t>
      </w:r>
      <w:r>
        <w:rPr>
          <w:w w:val="105"/>
        </w:rPr>
        <w:t>and</w:t>
      </w:r>
      <w:r>
        <w:rPr>
          <w:spacing w:val="26"/>
          <w:w w:val="105"/>
        </w:rPr>
        <w:t xml:space="preserve"> </w:t>
      </w:r>
      <w:r>
        <w:rPr>
          <w:w w:val="105"/>
        </w:rPr>
        <w:t>qualitative</w:t>
      </w:r>
      <w:r>
        <w:rPr>
          <w:spacing w:val="27"/>
          <w:w w:val="105"/>
        </w:rPr>
        <w:t xml:space="preserve"> </w:t>
      </w:r>
      <w:r>
        <w:rPr>
          <w:spacing w:val="-2"/>
          <w:w w:val="105"/>
        </w:rPr>
        <w:t>assess-</w:t>
      </w:r>
    </w:p>
    <w:p w14:paraId="5835635C" w14:textId="43691E14" w:rsidR="005F326E" w:rsidRDefault="00000000">
      <w:pPr>
        <w:pStyle w:val="BodyText"/>
        <w:spacing w:before="157"/>
      </w:pPr>
      <w:proofErr w:type="gramStart"/>
      <w:r>
        <w:rPr>
          <w:rFonts w:ascii="Arial"/>
          <w:w w:val="105"/>
          <w:sz w:val="12"/>
        </w:rPr>
        <w:t>186</w:t>
      </w:r>
      <w:r>
        <w:rPr>
          <w:rFonts w:ascii="Arial"/>
          <w:spacing w:val="61"/>
          <w:w w:val="105"/>
          <w:sz w:val="12"/>
        </w:rPr>
        <w:t xml:space="preserve">  </w:t>
      </w:r>
      <w:proofErr w:type="spellStart"/>
      <w:r>
        <w:rPr>
          <w:w w:val="105"/>
        </w:rPr>
        <w:t>ment</w:t>
      </w:r>
      <w:proofErr w:type="spellEnd"/>
      <w:proofErr w:type="gramEnd"/>
      <w:r>
        <w:rPr>
          <w:spacing w:val="4"/>
          <w:w w:val="105"/>
        </w:rPr>
        <w:t xml:space="preserve"> </w:t>
      </w:r>
      <w:r>
        <w:rPr>
          <w:w w:val="105"/>
        </w:rPr>
        <w:t>of</w:t>
      </w:r>
      <w:r>
        <w:rPr>
          <w:spacing w:val="2"/>
          <w:w w:val="105"/>
        </w:rPr>
        <w:t xml:space="preserve"> </w:t>
      </w:r>
      <w:r>
        <w:rPr>
          <w:w w:val="105"/>
        </w:rPr>
        <w:t>structural</w:t>
      </w:r>
      <w:r>
        <w:rPr>
          <w:spacing w:val="3"/>
          <w:w w:val="105"/>
        </w:rPr>
        <w:t xml:space="preserve"> </w:t>
      </w:r>
      <w:r>
        <w:rPr>
          <w:w w:val="105"/>
        </w:rPr>
        <w:t>correspondence</w:t>
      </w:r>
      <w:r>
        <w:rPr>
          <w:spacing w:val="2"/>
          <w:w w:val="105"/>
        </w:rPr>
        <w:t xml:space="preserve"> </w:t>
      </w:r>
      <w:r>
        <w:rPr>
          <w:w w:val="105"/>
        </w:rPr>
        <w:t>after</w:t>
      </w:r>
      <w:r>
        <w:rPr>
          <w:spacing w:val="3"/>
          <w:w w:val="105"/>
        </w:rPr>
        <w:t xml:space="preserve"> </w:t>
      </w:r>
      <w:r>
        <w:rPr>
          <w:w w:val="105"/>
        </w:rPr>
        <w:t>alignment</w:t>
      </w:r>
      <w:r>
        <w:rPr>
          <w:spacing w:val="2"/>
          <w:w w:val="105"/>
        </w:rPr>
        <w:t xml:space="preserve"> </w:t>
      </w:r>
      <w:r>
        <w:rPr>
          <w:w w:val="105"/>
        </w:rPr>
        <w:t>by</w:t>
      </w:r>
      <w:r>
        <w:rPr>
          <w:spacing w:val="2"/>
          <w:w w:val="105"/>
        </w:rPr>
        <w:t xml:space="preserve"> </w:t>
      </w:r>
      <w:r>
        <w:rPr>
          <w:w w:val="105"/>
        </w:rPr>
        <w:t>an</w:t>
      </w:r>
      <w:r>
        <w:rPr>
          <w:spacing w:val="3"/>
          <w:w w:val="105"/>
        </w:rPr>
        <w:t xml:space="preserve"> </w:t>
      </w:r>
      <w:r>
        <w:rPr>
          <w:w w:val="105"/>
        </w:rPr>
        <w:t>expert</w:t>
      </w:r>
      <w:r>
        <w:rPr>
          <w:spacing w:val="2"/>
          <w:w w:val="105"/>
        </w:rPr>
        <w:t xml:space="preserve"> </w:t>
      </w:r>
      <w:r>
        <w:rPr>
          <w:w w:val="105"/>
        </w:rPr>
        <w:t>anatomist.</w:t>
      </w:r>
      <w:r>
        <w:rPr>
          <w:spacing w:val="35"/>
          <w:w w:val="105"/>
        </w:rPr>
        <w:t xml:space="preserve"> </w:t>
      </w:r>
      <w:r>
        <w:rPr>
          <w:w w:val="105"/>
        </w:rPr>
        <w:t>Di</w:t>
      </w:r>
      <w:ins w:id="27" w:author="Gee, James C" w:date="2024-04-10T18:02:00Z">
        <w:r w:rsidR="00A45280">
          <w:rPr>
            <w:w w:val="105"/>
          </w:rPr>
          <w:t>c</w:t>
        </w:r>
      </w:ins>
      <w:del w:id="28" w:author="Gee, James C" w:date="2024-04-10T18:02:00Z">
        <w:r w:rsidDel="00A45280">
          <w:rPr>
            <w:w w:val="105"/>
          </w:rPr>
          <w:delText>v</w:delText>
        </w:r>
      </w:del>
      <w:r>
        <w:rPr>
          <w:w w:val="105"/>
        </w:rPr>
        <w:t>e</w:t>
      </w:r>
      <w:r>
        <w:rPr>
          <w:spacing w:val="3"/>
          <w:w w:val="105"/>
        </w:rPr>
        <w:t xml:space="preserve"> </w:t>
      </w:r>
      <w:r>
        <w:rPr>
          <w:w w:val="105"/>
        </w:rPr>
        <w:t>values</w:t>
      </w:r>
      <w:r>
        <w:rPr>
          <w:spacing w:val="2"/>
          <w:w w:val="105"/>
        </w:rPr>
        <w:t xml:space="preserve"> </w:t>
      </w:r>
      <w:proofErr w:type="gramStart"/>
      <w:r>
        <w:rPr>
          <w:spacing w:val="-4"/>
          <w:w w:val="105"/>
        </w:rPr>
        <w:t>were</w:t>
      </w:r>
      <w:proofErr w:type="gramEnd"/>
    </w:p>
    <w:p w14:paraId="1331B696" w14:textId="0121DAB9" w:rsidR="005F326E" w:rsidRDefault="00000000">
      <w:pPr>
        <w:pStyle w:val="BodyText"/>
        <w:spacing w:before="157"/>
      </w:pPr>
      <w:proofErr w:type="gramStart"/>
      <w:r>
        <w:rPr>
          <w:rFonts w:ascii="Arial"/>
          <w:sz w:val="12"/>
        </w:rPr>
        <w:t>187</w:t>
      </w:r>
      <w:r>
        <w:rPr>
          <w:rFonts w:ascii="Arial"/>
          <w:spacing w:val="72"/>
          <w:w w:val="150"/>
          <w:sz w:val="12"/>
        </w:rPr>
        <w:t xml:space="preserve">  </w:t>
      </w:r>
      <w:r>
        <w:t>generated</w:t>
      </w:r>
      <w:proofErr w:type="gramEnd"/>
      <w:r>
        <w:rPr>
          <w:spacing w:val="14"/>
        </w:rPr>
        <w:t xml:space="preserve"> </w:t>
      </w:r>
      <w:r>
        <w:t>for</w:t>
      </w:r>
      <w:r>
        <w:rPr>
          <w:spacing w:val="13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following</w:t>
      </w:r>
      <w:r>
        <w:rPr>
          <w:spacing w:val="13"/>
        </w:rPr>
        <w:t xml:space="preserve"> </w:t>
      </w:r>
      <w:r>
        <w:t>structures</w:t>
      </w:r>
      <w:ins w:id="29" w:author="Gee, James C" w:date="2024-04-10T18:02:00Z">
        <w:r w:rsidR="00A45280">
          <w:t>:</w:t>
        </w:r>
      </w:ins>
      <w:r>
        <w:rPr>
          <w:spacing w:val="13"/>
        </w:rPr>
        <w:t xml:space="preserve"> </w:t>
      </w:r>
      <w:r>
        <w:t>whole</w:t>
      </w:r>
      <w:r>
        <w:rPr>
          <w:spacing w:val="13"/>
        </w:rPr>
        <w:t xml:space="preserve"> </w:t>
      </w:r>
      <w:r>
        <w:t>brain</w:t>
      </w:r>
      <w:ins w:id="30" w:author="Gee, James C" w:date="2024-04-10T18:03:00Z">
        <w:r w:rsidR="00A45280">
          <w:t>,</w:t>
        </w:r>
      </w:ins>
      <w:del w:id="31" w:author="Gee, James C" w:date="2024-04-10T18:02:00Z">
        <w:r w:rsidDel="00A45280">
          <w:delText>:</w:delText>
        </w:r>
      </w:del>
      <w:r>
        <w:rPr>
          <w:spacing w:val="56"/>
        </w:rPr>
        <w:t xml:space="preserve"> </w:t>
      </w:r>
      <w:r>
        <w:t>0.99</w:t>
      </w:r>
      <w:ins w:id="32" w:author="Gee, James C" w:date="2024-04-10T18:03:00Z">
        <w:r w:rsidR="00A45280">
          <w:t>;</w:t>
        </w:r>
      </w:ins>
      <w:del w:id="33" w:author="Gee, James C" w:date="2024-04-10T18:03:00Z">
        <w:r w:rsidDel="00A45280">
          <w:delText>,</w:delText>
        </w:r>
      </w:del>
      <w:r>
        <w:rPr>
          <w:spacing w:val="18"/>
        </w:rPr>
        <w:t xml:space="preserve"> </w:t>
      </w:r>
      <w:r>
        <w:t>fimbria</w:t>
      </w:r>
      <w:ins w:id="34" w:author="Gee, James C" w:date="2024-04-10T18:03:00Z">
        <w:r w:rsidR="00A45280">
          <w:t>,</w:t>
        </w:r>
      </w:ins>
      <w:del w:id="35" w:author="Gee, James C" w:date="2024-04-10T18:03:00Z">
        <w:r w:rsidDel="00A45280">
          <w:delText>:</w:delText>
        </w:r>
      </w:del>
      <w:r>
        <w:rPr>
          <w:spacing w:val="57"/>
        </w:rPr>
        <w:t xml:space="preserve"> </w:t>
      </w:r>
      <w:r>
        <w:t>0.91</w:t>
      </w:r>
      <w:ins w:id="36" w:author="Gee, James C" w:date="2024-04-10T18:03:00Z">
        <w:r w:rsidR="00A45280">
          <w:t>;</w:t>
        </w:r>
      </w:ins>
      <w:del w:id="37" w:author="Gee, James C" w:date="2024-04-10T18:03:00Z">
        <w:r w:rsidDel="00A45280">
          <w:delText>,</w:delText>
        </w:r>
      </w:del>
      <w:r>
        <w:rPr>
          <w:spacing w:val="18"/>
        </w:rPr>
        <w:t xml:space="preserve"> </w:t>
      </w:r>
      <w:r>
        <w:t>habenular</w:t>
      </w:r>
      <w:r>
        <w:rPr>
          <w:spacing w:val="13"/>
        </w:rPr>
        <w:t xml:space="preserve"> </w:t>
      </w:r>
      <w:del w:id="38" w:author="Gee, James C" w:date="2024-04-10T18:03:00Z">
        <w:r w:rsidDel="00A45280">
          <w:rPr>
            <w:spacing w:val="-2"/>
          </w:rPr>
          <w:delText>commisure</w:delText>
        </w:r>
      </w:del>
      <w:ins w:id="39" w:author="Gee, James C" w:date="2024-04-10T18:03:00Z">
        <w:r w:rsidR="00A45280">
          <w:rPr>
            <w:spacing w:val="-2"/>
          </w:rPr>
          <w:t>commissure,</w:t>
        </w:r>
      </w:ins>
      <w:del w:id="40" w:author="Gee, James C" w:date="2024-04-10T18:03:00Z">
        <w:r w:rsidDel="00A45280">
          <w:rPr>
            <w:spacing w:val="-2"/>
          </w:rPr>
          <w:delText>:</w:delText>
        </w:r>
      </w:del>
    </w:p>
    <w:p w14:paraId="75365D20" w14:textId="346C0587" w:rsidR="005F326E" w:rsidRDefault="00000000">
      <w:pPr>
        <w:pStyle w:val="BodyText"/>
        <w:spacing w:before="158"/>
      </w:pPr>
      <w:proofErr w:type="gramStart"/>
      <w:r>
        <w:rPr>
          <w:rFonts w:ascii="Arial"/>
          <w:w w:val="105"/>
          <w:sz w:val="12"/>
        </w:rPr>
        <w:t>188</w:t>
      </w:r>
      <w:r>
        <w:rPr>
          <w:rFonts w:ascii="Arial"/>
          <w:spacing w:val="46"/>
          <w:w w:val="105"/>
          <w:sz w:val="12"/>
        </w:rPr>
        <w:t xml:space="preserve">  </w:t>
      </w:r>
      <w:r>
        <w:rPr>
          <w:w w:val="105"/>
        </w:rPr>
        <w:t>0.63</w:t>
      </w:r>
      <w:proofErr w:type="gramEnd"/>
      <w:ins w:id="41" w:author="Gee, James C" w:date="2024-04-10T18:04:00Z">
        <w:r w:rsidR="00A45280">
          <w:rPr>
            <w:w w:val="105"/>
          </w:rPr>
          <w:t>;</w:t>
        </w:r>
      </w:ins>
      <w:del w:id="42" w:author="Gee, James C" w:date="2024-04-10T18:04:00Z">
        <w:r w:rsidDel="00A45280">
          <w:rPr>
            <w:w w:val="105"/>
          </w:rPr>
          <w:delText>,</w:delText>
        </w:r>
      </w:del>
      <w:r>
        <w:rPr>
          <w:spacing w:val="6"/>
          <w:w w:val="105"/>
        </w:rPr>
        <w:t xml:space="preserve"> </w:t>
      </w:r>
      <w:r>
        <w:rPr>
          <w:w w:val="105"/>
        </w:rPr>
        <w:t>posterior</w:t>
      </w:r>
      <w:r>
        <w:rPr>
          <w:spacing w:val="6"/>
          <w:w w:val="105"/>
        </w:rPr>
        <w:t xml:space="preserve"> </w:t>
      </w:r>
      <w:r>
        <w:rPr>
          <w:w w:val="105"/>
        </w:rPr>
        <w:t>choroid</w:t>
      </w:r>
      <w:r>
        <w:rPr>
          <w:spacing w:val="5"/>
          <w:w w:val="105"/>
        </w:rPr>
        <w:t xml:space="preserve"> </w:t>
      </w:r>
      <w:r>
        <w:rPr>
          <w:w w:val="105"/>
        </w:rPr>
        <w:t>plexus</w:t>
      </w:r>
      <w:ins w:id="43" w:author="Gee, James C" w:date="2024-04-10T18:04:00Z">
        <w:r w:rsidR="00A45280">
          <w:rPr>
            <w:w w:val="105"/>
          </w:rPr>
          <w:t>,</w:t>
        </w:r>
      </w:ins>
      <w:del w:id="44" w:author="Gee, James C" w:date="2024-04-10T18:04:00Z">
        <w:r w:rsidDel="00A45280">
          <w:rPr>
            <w:w w:val="105"/>
          </w:rPr>
          <w:delText>:</w:delText>
        </w:r>
      </w:del>
      <w:r>
        <w:rPr>
          <w:spacing w:val="32"/>
          <w:w w:val="105"/>
        </w:rPr>
        <w:t xml:space="preserve"> </w:t>
      </w:r>
      <w:r>
        <w:rPr>
          <w:w w:val="105"/>
        </w:rPr>
        <w:t>0.93</w:t>
      </w:r>
      <w:ins w:id="45" w:author="Gee, James C" w:date="2024-04-10T18:04:00Z">
        <w:r w:rsidR="00A45280">
          <w:rPr>
            <w:w w:val="105"/>
          </w:rPr>
          <w:t>;</w:t>
        </w:r>
      </w:ins>
      <w:del w:id="46" w:author="Gee, James C" w:date="2024-04-10T18:04:00Z">
        <w:r w:rsidDel="00A45280">
          <w:rPr>
            <w:w w:val="105"/>
          </w:rPr>
          <w:delText>,</w:delText>
        </w:r>
      </w:del>
      <w:r>
        <w:rPr>
          <w:spacing w:val="6"/>
          <w:w w:val="105"/>
        </w:rPr>
        <w:t xml:space="preserve"> </w:t>
      </w:r>
      <w:r>
        <w:rPr>
          <w:w w:val="105"/>
        </w:rPr>
        <w:t>anterior</w:t>
      </w:r>
      <w:r>
        <w:rPr>
          <w:spacing w:val="6"/>
          <w:w w:val="105"/>
        </w:rPr>
        <w:t xml:space="preserve"> </w:t>
      </w:r>
      <w:r>
        <w:rPr>
          <w:w w:val="105"/>
        </w:rPr>
        <w:t>choroid</w:t>
      </w:r>
      <w:r>
        <w:rPr>
          <w:spacing w:val="6"/>
          <w:w w:val="105"/>
        </w:rPr>
        <w:t xml:space="preserve"> </w:t>
      </w:r>
      <w:r>
        <w:rPr>
          <w:w w:val="105"/>
        </w:rPr>
        <w:t>plexus</w:t>
      </w:r>
      <w:ins w:id="47" w:author="Gee, James C" w:date="2024-04-10T18:04:00Z">
        <w:r w:rsidR="00A45280">
          <w:rPr>
            <w:w w:val="105"/>
          </w:rPr>
          <w:t>,</w:t>
        </w:r>
      </w:ins>
      <w:del w:id="48" w:author="Gee, James C" w:date="2024-04-10T18:04:00Z">
        <w:r w:rsidDel="00A45280">
          <w:rPr>
            <w:w w:val="105"/>
          </w:rPr>
          <w:delText>:</w:delText>
        </w:r>
      </w:del>
      <w:r>
        <w:rPr>
          <w:spacing w:val="31"/>
          <w:w w:val="105"/>
        </w:rPr>
        <w:t xml:space="preserve"> </w:t>
      </w:r>
      <w:r>
        <w:rPr>
          <w:w w:val="105"/>
        </w:rPr>
        <w:t>0.96</w:t>
      </w:r>
      <w:ins w:id="49" w:author="Gee, James C" w:date="2024-04-10T18:04:00Z">
        <w:r w:rsidR="00A45280">
          <w:rPr>
            <w:w w:val="105"/>
          </w:rPr>
          <w:t>;</w:t>
        </w:r>
      </w:ins>
      <w:del w:id="50" w:author="Gee, James C" w:date="2024-04-10T18:04:00Z">
        <w:r w:rsidDel="00A45280">
          <w:rPr>
            <w:w w:val="105"/>
          </w:rPr>
          <w:delText>,</w:delText>
        </w:r>
      </w:del>
      <w:r>
        <w:rPr>
          <w:spacing w:val="7"/>
          <w:w w:val="105"/>
        </w:rPr>
        <w:t xml:space="preserve"> </w:t>
      </w:r>
      <w:r>
        <w:rPr>
          <w:w w:val="105"/>
        </w:rPr>
        <w:t>optic</w:t>
      </w:r>
      <w:r>
        <w:rPr>
          <w:spacing w:val="5"/>
          <w:w w:val="105"/>
        </w:rPr>
        <w:t xml:space="preserve"> </w:t>
      </w:r>
      <w:r>
        <w:rPr>
          <w:w w:val="105"/>
        </w:rPr>
        <w:t>chiasm</w:t>
      </w:r>
      <w:ins w:id="51" w:author="Gee, James C" w:date="2024-04-10T18:04:00Z">
        <w:r w:rsidR="00A45280">
          <w:rPr>
            <w:w w:val="105"/>
          </w:rPr>
          <w:t>,</w:t>
        </w:r>
      </w:ins>
      <w:del w:id="52" w:author="Gee, James C" w:date="2024-04-10T18:04:00Z">
        <w:r w:rsidDel="00A45280">
          <w:rPr>
            <w:w w:val="105"/>
          </w:rPr>
          <w:delText>:</w:delText>
        </w:r>
      </w:del>
      <w:r>
        <w:rPr>
          <w:spacing w:val="32"/>
          <w:w w:val="105"/>
        </w:rPr>
        <w:t xml:space="preserve"> </w:t>
      </w:r>
      <w:r>
        <w:rPr>
          <w:w w:val="105"/>
        </w:rPr>
        <w:t>0.77</w:t>
      </w:r>
      <w:ins w:id="53" w:author="Gee, James C" w:date="2024-04-10T18:04:00Z">
        <w:r w:rsidR="00A45280">
          <w:rPr>
            <w:w w:val="105"/>
          </w:rPr>
          <w:t>;</w:t>
        </w:r>
      </w:ins>
      <w:del w:id="54" w:author="Gee, James C" w:date="2024-04-10T18:04:00Z">
        <w:r w:rsidDel="00A45280">
          <w:rPr>
            <w:w w:val="105"/>
          </w:rPr>
          <w:delText>,</w:delText>
        </w:r>
      </w:del>
      <w:r>
        <w:rPr>
          <w:spacing w:val="8"/>
          <w:w w:val="105"/>
        </w:rPr>
        <w:t xml:space="preserve"> </w:t>
      </w:r>
      <w:proofErr w:type="spellStart"/>
      <w:r>
        <w:rPr>
          <w:spacing w:val="-4"/>
          <w:w w:val="105"/>
        </w:rPr>
        <w:t>cau</w:t>
      </w:r>
      <w:proofErr w:type="spellEnd"/>
      <w:r>
        <w:rPr>
          <w:spacing w:val="-4"/>
          <w:w w:val="105"/>
        </w:rPr>
        <w:t>-</w:t>
      </w:r>
    </w:p>
    <w:p w14:paraId="419F7D26" w14:textId="688FCB28" w:rsidR="005F326E" w:rsidRDefault="00000000">
      <w:pPr>
        <w:pStyle w:val="BodyText"/>
        <w:spacing w:before="157"/>
      </w:pPr>
      <w:proofErr w:type="gramStart"/>
      <w:r>
        <w:rPr>
          <w:rFonts w:ascii="Arial"/>
          <w:w w:val="105"/>
          <w:sz w:val="12"/>
        </w:rPr>
        <w:t>189</w:t>
      </w:r>
      <w:r>
        <w:rPr>
          <w:rFonts w:ascii="Arial"/>
          <w:spacing w:val="49"/>
          <w:w w:val="105"/>
          <w:sz w:val="12"/>
        </w:rPr>
        <w:t xml:space="preserve">  </w:t>
      </w:r>
      <w:r>
        <w:rPr>
          <w:w w:val="105"/>
        </w:rPr>
        <w:t>date</w:t>
      </w:r>
      <w:proofErr w:type="gramEnd"/>
      <w:r>
        <w:rPr>
          <w:spacing w:val="-14"/>
          <w:w w:val="105"/>
        </w:rPr>
        <w:t xml:space="preserve"> </w:t>
      </w:r>
      <w:r>
        <w:rPr>
          <w:w w:val="105"/>
        </w:rPr>
        <w:t>putamen</w:t>
      </w:r>
      <w:ins w:id="55" w:author="Gee, James C" w:date="2024-04-10T18:04:00Z">
        <w:r w:rsidR="00A45280">
          <w:rPr>
            <w:w w:val="105"/>
          </w:rPr>
          <w:t>,</w:t>
        </w:r>
      </w:ins>
      <w:del w:id="56" w:author="Gee, James C" w:date="2024-04-10T18:04:00Z">
        <w:r w:rsidDel="00A45280">
          <w:rPr>
            <w:w w:val="105"/>
          </w:rPr>
          <w:delText>:</w:delText>
        </w:r>
      </w:del>
      <w:r>
        <w:rPr>
          <w:spacing w:val="17"/>
          <w:w w:val="105"/>
        </w:rPr>
        <w:t xml:space="preserve"> </w:t>
      </w:r>
      <w:r>
        <w:rPr>
          <w:w w:val="105"/>
        </w:rPr>
        <w:t>0.97.</w:t>
      </w:r>
      <w:r>
        <w:rPr>
          <w:spacing w:val="20"/>
          <w:w w:val="105"/>
        </w:rPr>
        <w:t xml:space="preserve"> </w:t>
      </w:r>
      <w:commentRangeStart w:id="57"/>
      <w:commentRangeStart w:id="58"/>
      <w:r>
        <w:rPr>
          <w:w w:val="105"/>
        </w:rPr>
        <w:t>Similar</w:t>
      </w:r>
      <w:r>
        <w:rPr>
          <w:spacing w:val="-14"/>
          <w:w w:val="105"/>
        </w:rPr>
        <w:t xml:space="preserve"> </w:t>
      </w:r>
      <w:r>
        <w:rPr>
          <w:w w:val="105"/>
        </w:rPr>
        <w:t>qualitative</w:t>
      </w:r>
      <w:r>
        <w:rPr>
          <w:spacing w:val="-14"/>
          <w:w w:val="105"/>
        </w:rPr>
        <w:t xml:space="preserve"> </w:t>
      </w:r>
      <w:r>
        <w:rPr>
          <w:w w:val="105"/>
        </w:rPr>
        <w:t>assessment</w:t>
      </w:r>
      <w:r>
        <w:rPr>
          <w:spacing w:val="-13"/>
          <w:w w:val="105"/>
        </w:rPr>
        <w:t xml:space="preserve"> </w:t>
      </w:r>
      <w:commentRangeEnd w:id="57"/>
      <w:r w:rsidR="00A45280">
        <w:rPr>
          <w:rStyle w:val="CommentReference"/>
        </w:rPr>
        <w:commentReference w:id="57"/>
      </w:r>
      <w:commentRangeEnd w:id="58"/>
      <w:r w:rsidR="00431D0F">
        <w:rPr>
          <w:rStyle w:val="CommentReference"/>
        </w:rPr>
        <w:commentReference w:id="58"/>
      </w:r>
      <w:r>
        <w:rPr>
          <w:w w:val="105"/>
        </w:rPr>
        <w:t>was</w:t>
      </w:r>
      <w:r>
        <w:rPr>
          <w:spacing w:val="-14"/>
          <w:w w:val="105"/>
        </w:rPr>
        <w:t xml:space="preserve"> </w:t>
      </w:r>
      <w:r>
        <w:rPr>
          <w:w w:val="105"/>
        </w:rPr>
        <w:t>performed</w:t>
      </w:r>
      <w:r>
        <w:rPr>
          <w:spacing w:val="-14"/>
          <w:w w:val="105"/>
        </w:rPr>
        <w:t xml:space="preserve"> </w:t>
      </w:r>
      <w:r>
        <w:rPr>
          <w:w w:val="105"/>
        </w:rPr>
        <w:t>for</w:t>
      </w:r>
      <w:r>
        <w:rPr>
          <w:spacing w:val="-13"/>
          <w:w w:val="105"/>
        </w:rPr>
        <w:t xml:space="preserve"> </w:t>
      </w:r>
      <w:r>
        <w:rPr>
          <w:w w:val="105"/>
        </w:rPr>
        <w:t>each</w:t>
      </w:r>
      <w:r>
        <w:rPr>
          <w:spacing w:val="-14"/>
          <w:w w:val="105"/>
        </w:rPr>
        <w:t xml:space="preserve"> </w:t>
      </w:r>
      <w:proofErr w:type="spellStart"/>
      <w:r>
        <w:rPr>
          <w:w w:val="105"/>
        </w:rPr>
        <w:t>fMOST</w:t>
      </w:r>
      <w:proofErr w:type="spellEnd"/>
      <w:r>
        <w:rPr>
          <w:spacing w:val="-14"/>
          <w:w w:val="105"/>
        </w:rPr>
        <w:t xml:space="preserve"> </w:t>
      </w:r>
      <w:proofErr w:type="gramStart"/>
      <w:r>
        <w:rPr>
          <w:spacing w:val="-2"/>
          <w:w w:val="105"/>
        </w:rPr>
        <w:t>specimen</w:t>
      </w:r>
      <w:proofErr w:type="gramEnd"/>
    </w:p>
    <w:p w14:paraId="1E9103A2" w14:textId="77777777" w:rsidR="005F326E" w:rsidRDefault="00000000">
      <w:pPr>
        <w:pStyle w:val="BodyText"/>
        <w:spacing w:before="158"/>
      </w:pPr>
      <w:proofErr w:type="gramStart"/>
      <w:r>
        <w:rPr>
          <w:rFonts w:ascii="Arial"/>
          <w:w w:val="105"/>
          <w:sz w:val="12"/>
        </w:rPr>
        <w:t>190</w:t>
      </w:r>
      <w:r>
        <w:rPr>
          <w:rFonts w:ascii="Arial"/>
          <w:spacing w:val="56"/>
          <w:w w:val="105"/>
          <w:sz w:val="12"/>
        </w:rPr>
        <w:t xml:space="preserve">  </w:t>
      </w:r>
      <w:r>
        <w:rPr>
          <w:w w:val="105"/>
        </w:rPr>
        <w:t>including</w:t>
      </w:r>
      <w:proofErr w:type="gramEnd"/>
      <w:r>
        <w:rPr>
          <w:spacing w:val="9"/>
          <w:w w:val="105"/>
        </w:rPr>
        <w:t xml:space="preserve"> </w:t>
      </w:r>
      <w:r>
        <w:rPr>
          <w:w w:val="105"/>
        </w:rPr>
        <w:t>the</w:t>
      </w:r>
      <w:r>
        <w:rPr>
          <w:spacing w:val="9"/>
          <w:w w:val="105"/>
        </w:rPr>
        <w:t xml:space="preserve"> </w:t>
      </w:r>
      <w:r>
        <w:rPr>
          <w:w w:val="105"/>
        </w:rPr>
        <w:t>corresponding</w:t>
      </w:r>
      <w:r>
        <w:rPr>
          <w:spacing w:val="8"/>
          <w:w w:val="105"/>
        </w:rPr>
        <w:t xml:space="preserve"> </w:t>
      </w:r>
      <w:r>
        <w:rPr>
          <w:w w:val="105"/>
        </w:rPr>
        <w:t>neuron</w:t>
      </w:r>
      <w:r>
        <w:rPr>
          <w:spacing w:val="9"/>
          <w:w w:val="105"/>
        </w:rPr>
        <w:t xml:space="preserve"> </w:t>
      </w:r>
      <w:r>
        <w:rPr>
          <w:w w:val="105"/>
        </w:rPr>
        <w:t>reconstruction</w:t>
      </w:r>
      <w:r>
        <w:rPr>
          <w:spacing w:val="9"/>
          <w:w w:val="105"/>
        </w:rPr>
        <w:t xml:space="preserve"> </w:t>
      </w:r>
      <w:r>
        <w:rPr>
          <w:spacing w:val="-2"/>
          <w:w w:val="105"/>
        </w:rPr>
        <w:t>data.</w:t>
      </w:r>
    </w:p>
    <w:p w14:paraId="3C4515C0" w14:textId="77777777" w:rsidR="005F326E" w:rsidRDefault="005F326E">
      <w:pPr>
        <w:sectPr w:rsidR="005F326E" w:rsidSect="008C17C3">
          <w:pgSz w:w="12240" w:h="15840"/>
          <w:pgMar w:top="1320" w:right="0" w:bottom="280" w:left="940" w:header="720" w:footer="720" w:gutter="0"/>
          <w:cols w:space="720"/>
        </w:sectPr>
      </w:pPr>
    </w:p>
    <w:p w14:paraId="41602D8F" w14:textId="77777777" w:rsidR="005F326E" w:rsidRDefault="00000000">
      <w:pPr>
        <w:pStyle w:val="Heading2"/>
        <w:tabs>
          <w:tab w:val="left" w:pos="1321"/>
        </w:tabs>
        <w:spacing w:before="135"/>
      </w:pPr>
      <w:r>
        <w:rPr>
          <w:rFonts w:ascii="Arial"/>
          <w:b w:val="0"/>
          <w:w w:val="110"/>
          <w:sz w:val="12"/>
        </w:rPr>
        <w:lastRenderedPageBreak/>
        <w:t>191</w:t>
      </w:r>
      <w:r>
        <w:rPr>
          <w:rFonts w:ascii="Arial"/>
          <w:b w:val="0"/>
          <w:spacing w:val="131"/>
          <w:w w:val="110"/>
          <w:sz w:val="12"/>
        </w:rPr>
        <w:t xml:space="preserve"> </w:t>
      </w:r>
      <w:bookmarkStart w:id="59" w:name="Mapping_multiplexed_error-robust_fluores"/>
      <w:bookmarkEnd w:id="59"/>
      <w:r>
        <w:rPr>
          <w:spacing w:val="-2"/>
          <w:w w:val="110"/>
        </w:rPr>
        <w:t>2.1.2</w:t>
      </w:r>
      <w:r>
        <w:tab/>
      </w:r>
      <w:proofErr w:type="gramStart"/>
      <w:r>
        <w:rPr>
          <w:w w:val="110"/>
        </w:rPr>
        <w:t>Mapping</w:t>
      </w:r>
      <w:r>
        <w:rPr>
          <w:spacing w:val="28"/>
          <w:w w:val="110"/>
        </w:rPr>
        <w:t xml:space="preserve">  </w:t>
      </w:r>
      <w:r>
        <w:rPr>
          <w:w w:val="110"/>
        </w:rPr>
        <w:t>multiplexed</w:t>
      </w:r>
      <w:proofErr w:type="gramEnd"/>
      <w:r>
        <w:rPr>
          <w:spacing w:val="28"/>
          <w:w w:val="110"/>
        </w:rPr>
        <w:t xml:space="preserve">  </w:t>
      </w:r>
      <w:r>
        <w:rPr>
          <w:w w:val="110"/>
        </w:rPr>
        <w:t>error-robust</w:t>
      </w:r>
      <w:r>
        <w:rPr>
          <w:spacing w:val="29"/>
          <w:w w:val="110"/>
        </w:rPr>
        <w:t xml:space="preserve">  </w:t>
      </w:r>
      <w:r>
        <w:rPr>
          <w:w w:val="110"/>
        </w:rPr>
        <w:t>fluorescence</w:t>
      </w:r>
      <w:r>
        <w:rPr>
          <w:spacing w:val="29"/>
          <w:w w:val="110"/>
        </w:rPr>
        <w:t xml:space="preserve">  </w:t>
      </w:r>
      <w:r>
        <w:rPr>
          <w:w w:val="110"/>
        </w:rPr>
        <w:t>in</w:t>
      </w:r>
      <w:r>
        <w:rPr>
          <w:spacing w:val="28"/>
          <w:w w:val="110"/>
        </w:rPr>
        <w:t xml:space="preserve">  </w:t>
      </w:r>
      <w:r>
        <w:rPr>
          <w:w w:val="110"/>
        </w:rPr>
        <w:t>situ</w:t>
      </w:r>
      <w:r>
        <w:rPr>
          <w:spacing w:val="29"/>
          <w:w w:val="110"/>
        </w:rPr>
        <w:t xml:space="preserve">  </w:t>
      </w:r>
      <w:r>
        <w:rPr>
          <w:spacing w:val="-2"/>
          <w:w w:val="110"/>
        </w:rPr>
        <w:t>hybridization</w:t>
      </w:r>
    </w:p>
    <w:p w14:paraId="21C09361" w14:textId="77777777" w:rsidR="005F326E" w:rsidRDefault="00000000">
      <w:pPr>
        <w:tabs>
          <w:tab w:val="left" w:pos="1321"/>
        </w:tabs>
        <w:spacing w:before="157"/>
        <w:ind w:left="110"/>
        <w:rPr>
          <w:b/>
          <w:sz w:val="24"/>
        </w:rPr>
      </w:pPr>
      <w:r>
        <w:rPr>
          <w:rFonts w:ascii="Arial"/>
          <w:spacing w:val="-5"/>
          <w:w w:val="110"/>
          <w:sz w:val="12"/>
        </w:rPr>
        <w:t>192</w:t>
      </w:r>
      <w:r>
        <w:rPr>
          <w:rFonts w:ascii="Arial"/>
          <w:sz w:val="12"/>
        </w:rPr>
        <w:tab/>
      </w:r>
      <w:r>
        <w:rPr>
          <w:b/>
          <w:w w:val="110"/>
          <w:sz w:val="24"/>
        </w:rPr>
        <w:t>(MERFISH)</w:t>
      </w:r>
      <w:r>
        <w:rPr>
          <w:b/>
          <w:spacing w:val="66"/>
          <w:w w:val="110"/>
          <w:sz w:val="24"/>
        </w:rPr>
        <w:t xml:space="preserve"> </w:t>
      </w:r>
      <w:r>
        <w:rPr>
          <w:b/>
          <w:spacing w:val="-4"/>
          <w:w w:val="110"/>
          <w:sz w:val="24"/>
        </w:rPr>
        <w:t>data</w:t>
      </w:r>
    </w:p>
    <w:p w14:paraId="73E2AE33" w14:textId="77777777" w:rsidR="005F326E" w:rsidRDefault="005F326E">
      <w:pPr>
        <w:pStyle w:val="BodyText"/>
        <w:spacing w:before="8"/>
        <w:ind w:left="0"/>
        <w:rPr>
          <w:b/>
        </w:rPr>
      </w:pPr>
    </w:p>
    <w:p w14:paraId="5A41E30C" w14:textId="77777777" w:rsidR="005F326E" w:rsidRDefault="00000000">
      <w:pPr>
        <w:pStyle w:val="BodyText"/>
        <w:spacing w:before="148"/>
      </w:pPr>
      <w:proofErr w:type="gramStart"/>
      <w:r>
        <w:rPr>
          <w:rFonts w:ascii="Arial"/>
          <w:w w:val="105"/>
          <w:sz w:val="12"/>
        </w:rPr>
        <w:t>193</w:t>
      </w:r>
      <w:r>
        <w:rPr>
          <w:rFonts w:ascii="Arial"/>
          <w:spacing w:val="60"/>
          <w:w w:val="105"/>
          <w:sz w:val="12"/>
        </w:rPr>
        <w:t xml:space="preserve">  </w:t>
      </w:r>
      <w:r>
        <w:rPr>
          <w:b/>
          <w:w w:val="105"/>
        </w:rPr>
        <w:t>Overview</w:t>
      </w:r>
      <w:proofErr w:type="gramEnd"/>
      <w:r>
        <w:rPr>
          <w:b/>
          <w:w w:val="105"/>
        </w:rPr>
        <w:t>.</w:t>
      </w:r>
      <w:r>
        <w:rPr>
          <w:b/>
          <w:spacing w:val="75"/>
          <w:w w:val="150"/>
        </w:rPr>
        <w:t xml:space="preserve"> </w:t>
      </w:r>
      <w:r>
        <w:rPr>
          <w:w w:val="105"/>
        </w:rPr>
        <w:t>The</w:t>
      </w:r>
      <w:r>
        <w:rPr>
          <w:spacing w:val="34"/>
          <w:w w:val="105"/>
        </w:rPr>
        <w:t xml:space="preserve"> </w:t>
      </w:r>
      <w:r>
        <w:rPr>
          <w:w w:val="105"/>
        </w:rPr>
        <w:t>unique</w:t>
      </w:r>
      <w:r>
        <w:rPr>
          <w:spacing w:val="33"/>
          <w:w w:val="105"/>
        </w:rPr>
        <w:t xml:space="preserve"> </w:t>
      </w:r>
      <w:r>
        <w:rPr>
          <w:w w:val="105"/>
        </w:rPr>
        <w:t>aspects</w:t>
      </w:r>
      <w:r>
        <w:rPr>
          <w:spacing w:val="33"/>
          <w:w w:val="105"/>
        </w:rPr>
        <w:t xml:space="preserve"> </w:t>
      </w:r>
      <w:r>
        <w:rPr>
          <w:w w:val="105"/>
        </w:rPr>
        <w:t>of</w:t>
      </w:r>
      <w:r>
        <w:rPr>
          <w:spacing w:val="33"/>
          <w:w w:val="105"/>
        </w:rPr>
        <w:t xml:space="preserve"> </w:t>
      </w:r>
      <w:r>
        <w:rPr>
          <w:w w:val="105"/>
        </w:rPr>
        <w:t>mapping</w:t>
      </w:r>
      <w:r>
        <w:rPr>
          <w:spacing w:val="33"/>
          <w:w w:val="105"/>
        </w:rPr>
        <w:t xml:space="preserve"> </w:t>
      </w:r>
      <w:r>
        <w:rPr>
          <w:w w:val="105"/>
        </w:rPr>
        <w:t>multiplexed</w:t>
      </w:r>
      <w:r>
        <w:rPr>
          <w:spacing w:val="33"/>
          <w:w w:val="105"/>
        </w:rPr>
        <w:t xml:space="preserve"> </w:t>
      </w:r>
      <w:r>
        <w:rPr>
          <w:w w:val="105"/>
        </w:rPr>
        <w:t>error-robust</w:t>
      </w:r>
      <w:r>
        <w:rPr>
          <w:spacing w:val="33"/>
          <w:w w:val="105"/>
        </w:rPr>
        <w:t xml:space="preserve"> </w:t>
      </w:r>
      <w:r>
        <w:rPr>
          <w:w w:val="105"/>
        </w:rPr>
        <w:t>fluorescence</w:t>
      </w:r>
      <w:r>
        <w:rPr>
          <w:spacing w:val="33"/>
          <w:w w:val="105"/>
        </w:rPr>
        <w:t xml:space="preserve"> </w:t>
      </w:r>
      <w:r>
        <w:rPr>
          <w:w w:val="105"/>
        </w:rPr>
        <w:t>in</w:t>
      </w:r>
      <w:r>
        <w:rPr>
          <w:spacing w:val="33"/>
          <w:w w:val="105"/>
        </w:rPr>
        <w:t xml:space="preserve"> </w:t>
      </w:r>
      <w:r>
        <w:rPr>
          <w:spacing w:val="-4"/>
          <w:w w:val="105"/>
        </w:rPr>
        <w:t>situ</w:t>
      </w:r>
    </w:p>
    <w:p w14:paraId="2CB01B40" w14:textId="77777777" w:rsidR="005F326E" w:rsidRDefault="00000000">
      <w:pPr>
        <w:pStyle w:val="BodyText"/>
        <w:spacing w:before="142"/>
      </w:pPr>
      <w:proofErr w:type="gramStart"/>
      <w:r>
        <w:rPr>
          <w:rFonts w:ascii="Arial"/>
          <w:w w:val="105"/>
          <w:sz w:val="12"/>
        </w:rPr>
        <w:t>194</w:t>
      </w:r>
      <w:r>
        <w:rPr>
          <w:rFonts w:ascii="Arial"/>
          <w:spacing w:val="65"/>
          <w:w w:val="105"/>
          <w:sz w:val="12"/>
        </w:rPr>
        <w:t xml:space="preserve">  </w:t>
      </w:r>
      <w:r>
        <w:rPr>
          <w:w w:val="105"/>
        </w:rPr>
        <w:t>hybridization</w:t>
      </w:r>
      <w:proofErr w:type="gramEnd"/>
      <w:r>
        <w:rPr>
          <w:spacing w:val="22"/>
          <w:w w:val="105"/>
        </w:rPr>
        <w:t xml:space="preserve"> </w:t>
      </w:r>
      <w:r>
        <w:rPr>
          <w:w w:val="105"/>
        </w:rPr>
        <w:t>(MERFISH)</w:t>
      </w:r>
      <w:r>
        <w:rPr>
          <w:spacing w:val="22"/>
          <w:w w:val="105"/>
        </w:rPr>
        <w:t xml:space="preserve"> </w:t>
      </w:r>
      <w:r>
        <w:rPr>
          <w:w w:val="105"/>
        </w:rPr>
        <w:t>spatial</w:t>
      </w:r>
      <w:r>
        <w:rPr>
          <w:spacing w:val="21"/>
          <w:w w:val="105"/>
        </w:rPr>
        <w:t xml:space="preserve"> </w:t>
      </w:r>
      <w:r>
        <w:rPr>
          <w:w w:val="105"/>
        </w:rPr>
        <w:t>transcriptomic</w:t>
      </w:r>
      <w:r>
        <w:rPr>
          <w:spacing w:val="22"/>
          <w:w w:val="105"/>
        </w:rPr>
        <w:t xml:space="preserve"> </w:t>
      </w:r>
      <w:r>
        <w:rPr>
          <w:w w:val="105"/>
        </w:rPr>
        <w:t>data</w:t>
      </w:r>
      <w:r>
        <w:rPr>
          <w:spacing w:val="22"/>
          <w:w w:val="105"/>
        </w:rPr>
        <w:t xml:space="preserve"> </w:t>
      </w:r>
      <w:r>
        <w:rPr>
          <w:w w:val="105"/>
        </w:rPr>
        <w:t>onto</w:t>
      </w:r>
      <w:r>
        <w:rPr>
          <w:spacing w:val="22"/>
          <w:w w:val="105"/>
        </w:rPr>
        <w:t xml:space="preserve"> </w:t>
      </w:r>
      <w:r>
        <w:rPr>
          <w:w w:val="105"/>
        </w:rPr>
        <w:t>AllenCCFv3</w:t>
      </w:r>
      <w:r>
        <w:rPr>
          <w:w w:val="105"/>
          <w:position w:val="9"/>
          <w:sz w:val="16"/>
        </w:rPr>
        <w:t>64</w:t>
      </w:r>
      <w:r>
        <w:rPr>
          <w:spacing w:val="53"/>
          <w:w w:val="105"/>
          <w:position w:val="9"/>
          <w:sz w:val="16"/>
        </w:rPr>
        <w:t xml:space="preserve"> </w:t>
      </w:r>
      <w:r>
        <w:rPr>
          <w:w w:val="105"/>
        </w:rPr>
        <w:t>required</w:t>
      </w:r>
      <w:r>
        <w:rPr>
          <w:spacing w:val="22"/>
          <w:w w:val="105"/>
        </w:rPr>
        <w:t xml:space="preserve"> </w:t>
      </w:r>
      <w:r>
        <w:rPr>
          <w:w w:val="105"/>
        </w:rPr>
        <w:t>the</w:t>
      </w:r>
      <w:r>
        <w:rPr>
          <w:spacing w:val="22"/>
          <w:w w:val="105"/>
        </w:rPr>
        <w:t xml:space="preserve"> </w:t>
      </w:r>
      <w:r>
        <w:rPr>
          <w:spacing w:val="-5"/>
          <w:w w:val="105"/>
        </w:rPr>
        <w:t>de-</w:t>
      </w:r>
    </w:p>
    <w:p w14:paraId="7B12428F" w14:textId="77777777" w:rsidR="005F326E" w:rsidRDefault="00000000">
      <w:pPr>
        <w:pStyle w:val="BodyText"/>
        <w:spacing w:before="157"/>
      </w:pPr>
      <w:proofErr w:type="gramStart"/>
      <w:r>
        <w:rPr>
          <w:rFonts w:ascii="Arial"/>
          <w:w w:val="105"/>
          <w:sz w:val="12"/>
        </w:rPr>
        <w:t>195</w:t>
      </w:r>
      <w:r>
        <w:rPr>
          <w:rFonts w:ascii="Arial"/>
          <w:spacing w:val="53"/>
          <w:w w:val="105"/>
          <w:sz w:val="12"/>
        </w:rPr>
        <w:t xml:space="preserve">  </w:t>
      </w:r>
      <w:proofErr w:type="spellStart"/>
      <w:r>
        <w:rPr>
          <w:w w:val="105"/>
        </w:rPr>
        <w:t>velopment</w:t>
      </w:r>
      <w:proofErr w:type="spellEnd"/>
      <w:proofErr w:type="gramEnd"/>
      <w:r>
        <w:rPr>
          <w:spacing w:val="12"/>
          <w:w w:val="105"/>
        </w:rPr>
        <w:t xml:space="preserve"> </w:t>
      </w:r>
      <w:r>
        <w:rPr>
          <w:w w:val="105"/>
        </w:rPr>
        <w:t>of</w:t>
      </w:r>
      <w:r>
        <w:rPr>
          <w:spacing w:val="12"/>
          <w:w w:val="105"/>
        </w:rPr>
        <w:t xml:space="preserve"> </w:t>
      </w:r>
      <w:r>
        <w:rPr>
          <w:w w:val="105"/>
        </w:rPr>
        <w:t>a</w:t>
      </w:r>
      <w:r>
        <w:rPr>
          <w:spacing w:val="11"/>
          <w:w w:val="105"/>
        </w:rPr>
        <w:t xml:space="preserve"> </w:t>
      </w:r>
      <w:r>
        <w:rPr>
          <w:w w:val="105"/>
        </w:rPr>
        <w:t>separate</w:t>
      </w:r>
      <w:r>
        <w:rPr>
          <w:spacing w:val="11"/>
          <w:w w:val="105"/>
        </w:rPr>
        <w:t xml:space="preserve"> </w:t>
      </w:r>
      <w:proofErr w:type="spellStart"/>
      <w:r>
        <w:rPr>
          <w:w w:val="105"/>
        </w:rPr>
        <w:t>ANTsX</w:t>
      </w:r>
      <w:proofErr w:type="spellEnd"/>
      <w:r>
        <w:rPr>
          <w:w w:val="105"/>
        </w:rPr>
        <w:t>-based</w:t>
      </w:r>
      <w:r>
        <w:rPr>
          <w:spacing w:val="11"/>
          <w:w w:val="105"/>
        </w:rPr>
        <w:t xml:space="preserve"> </w:t>
      </w:r>
      <w:r>
        <w:rPr>
          <w:w w:val="105"/>
        </w:rPr>
        <w:t>pipeline</w:t>
      </w:r>
      <w:r>
        <w:rPr>
          <w:spacing w:val="12"/>
          <w:w w:val="105"/>
        </w:rPr>
        <w:t xml:space="preserve"> </w:t>
      </w:r>
      <w:r>
        <w:rPr>
          <w:w w:val="105"/>
        </w:rPr>
        <w:t>(see</w:t>
      </w:r>
      <w:r>
        <w:rPr>
          <w:spacing w:val="11"/>
          <w:w w:val="105"/>
        </w:rPr>
        <w:t xml:space="preserve"> </w:t>
      </w:r>
      <w:r>
        <w:rPr>
          <w:w w:val="105"/>
        </w:rPr>
        <w:t>Figure</w:t>
      </w:r>
      <w:r>
        <w:rPr>
          <w:spacing w:val="11"/>
          <w:w w:val="105"/>
        </w:rPr>
        <w:t xml:space="preserve"> </w:t>
      </w:r>
      <w:hyperlink w:anchor="_bookmark1" w:history="1">
        <w:r>
          <w:rPr>
            <w:color w:val="AE3236"/>
            <w:w w:val="105"/>
          </w:rPr>
          <w:t>1</w:t>
        </w:r>
      </w:hyperlink>
      <w:r>
        <w:rPr>
          <w:w w:val="105"/>
        </w:rPr>
        <w:t>(b)).</w:t>
      </w:r>
      <w:r>
        <w:rPr>
          <w:spacing w:val="45"/>
          <w:w w:val="105"/>
        </w:rPr>
        <w:t xml:space="preserve"> </w:t>
      </w:r>
      <w:r>
        <w:rPr>
          <w:w w:val="105"/>
        </w:rPr>
        <w:t>Mappings</w:t>
      </w:r>
      <w:r>
        <w:rPr>
          <w:spacing w:val="11"/>
          <w:w w:val="105"/>
        </w:rPr>
        <w:t xml:space="preserve"> </w:t>
      </w:r>
      <w:r>
        <w:rPr>
          <w:w w:val="105"/>
        </w:rPr>
        <w:t>are</w:t>
      </w:r>
      <w:r>
        <w:rPr>
          <w:spacing w:val="11"/>
          <w:w w:val="105"/>
        </w:rPr>
        <w:t xml:space="preserve"> </w:t>
      </w:r>
      <w:proofErr w:type="gramStart"/>
      <w:r>
        <w:rPr>
          <w:spacing w:val="-2"/>
          <w:w w:val="105"/>
        </w:rPr>
        <w:t>performed</w:t>
      </w:r>
      <w:proofErr w:type="gramEnd"/>
    </w:p>
    <w:p w14:paraId="06905FC3" w14:textId="77777777" w:rsidR="005F326E" w:rsidRDefault="00000000">
      <w:pPr>
        <w:pStyle w:val="BodyText"/>
        <w:spacing w:before="157"/>
      </w:pPr>
      <w:proofErr w:type="gramStart"/>
      <w:r>
        <w:rPr>
          <w:rFonts w:ascii="Arial"/>
          <w:w w:val="105"/>
          <w:sz w:val="12"/>
        </w:rPr>
        <w:t>196</w:t>
      </w:r>
      <w:r>
        <w:rPr>
          <w:rFonts w:ascii="Arial"/>
          <w:spacing w:val="51"/>
          <w:w w:val="105"/>
          <w:sz w:val="12"/>
        </w:rPr>
        <w:t xml:space="preserve">  </w:t>
      </w:r>
      <w:r>
        <w:rPr>
          <w:w w:val="105"/>
        </w:rPr>
        <w:t>by</w:t>
      </w:r>
      <w:proofErr w:type="gramEnd"/>
      <w:r>
        <w:rPr>
          <w:spacing w:val="-8"/>
          <w:w w:val="105"/>
        </w:rPr>
        <w:t xml:space="preserve"> </w:t>
      </w:r>
      <w:r>
        <w:rPr>
          <w:w w:val="105"/>
        </w:rPr>
        <w:t>matching</w:t>
      </w:r>
      <w:r>
        <w:rPr>
          <w:spacing w:val="-10"/>
          <w:w w:val="105"/>
        </w:rPr>
        <w:t xml:space="preserve"> </w:t>
      </w:r>
      <w:r>
        <w:rPr>
          <w:w w:val="105"/>
        </w:rPr>
        <w:t>gene</w:t>
      </w:r>
      <w:r>
        <w:rPr>
          <w:spacing w:val="-10"/>
          <w:w w:val="105"/>
        </w:rPr>
        <w:t xml:space="preserve"> </w:t>
      </w:r>
      <w:r>
        <w:rPr>
          <w:w w:val="105"/>
        </w:rPr>
        <w:t>expression</w:t>
      </w:r>
      <w:r>
        <w:rPr>
          <w:spacing w:val="-9"/>
          <w:w w:val="105"/>
        </w:rPr>
        <w:t xml:space="preserve"> </w:t>
      </w:r>
      <w:r>
        <w:rPr>
          <w:w w:val="105"/>
        </w:rPr>
        <w:t>derived</w:t>
      </w:r>
      <w:r>
        <w:rPr>
          <w:spacing w:val="-10"/>
          <w:w w:val="105"/>
        </w:rPr>
        <w:t xml:space="preserve"> </w:t>
      </w:r>
      <w:r>
        <w:rPr>
          <w:w w:val="105"/>
        </w:rPr>
        <w:t>region</w:t>
      </w:r>
      <w:r>
        <w:rPr>
          <w:spacing w:val="-9"/>
          <w:w w:val="105"/>
        </w:rPr>
        <w:t xml:space="preserve"> </w:t>
      </w:r>
      <w:r>
        <w:rPr>
          <w:w w:val="105"/>
        </w:rPr>
        <w:t>labels</w:t>
      </w:r>
      <w:r>
        <w:rPr>
          <w:spacing w:val="-10"/>
          <w:w w:val="105"/>
        </w:rPr>
        <w:t xml:space="preserve"> </w:t>
      </w:r>
      <w:r>
        <w:rPr>
          <w:w w:val="105"/>
        </w:rPr>
        <w:t>from</w:t>
      </w:r>
      <w:r>
        <w:rPr>
          <w:spacing w:val="-10"/>
          <w:w w:val="105"/>
        </w:rPr>
        <w:t xml:space="preserve"> </w:t>
      </w:r>
      <w:r>
        <w:rPr>
          <w:w w:val="105"/>
        </w:rPr>
        <w:t>the</w:t>
      </w:r>
      <w:r>
        <w:rPr>
          <w:spacing w:val="-9"/>
          <w:w w:val="105"/>
        </w:rPr>
        <w:t xml:space="preserve"> </w:t>
      </w:r>
      <w:r>
        <w:rPr>
          <w:w w:val="105"/>
        </w:rPr>
        <w:t>MERFISH</w:t>
      </w:r>
      <w:r>
        <w:rPr>
          <w:spacing w:val="-10"/>
          <w:w w:val="105"/>
        </w:rPr>
        <w:t xml:space="preserve"> </w:t>
      </w:r>
      <w:r>
        <w:rPr>
          <w:w w:val="105"/>
        </w:rPr>
        <w:t>data</w:t>
      </w:r>
      <w:r>
        <w:rPr>
          <w:spacing w:val="-9"/>
          <w:w w:val="105"/>
        </w:rPr>
        <w:t xml:space="preserve"> </w:t>
      </w:r>
      <w:r>
        <w:rPr>
          <w:w w:val="105"/>
        </w:rPr>
        <w:t>to</w:t>
      </w:r>
      <w:r>
        <w:rPr>
          <w:spacing w:val="-10"/>
          <w:w w:val="105"/>
        </w:rPr>
        <w:t xml:space="preserve"> </w:t>
      </w:r>
      <w:r>
        <w:rPr>
          <w:spacing w:val="-2"/>
          <w:w w:val="105"/>
        </w:rPr>
        <w:t>corresponding</w:t>
      </w:r>
    </w:p>
    <w:p w14:paraId="6BB68066" w14:textId="77777777" w:rsidR="005F326E" w:rsidRDefault="00000000">
      <w:pPr>
        <w:pStyle w:val="BodyText"/>
        <w:spacing w:before="158"/>
      </w:pPr>
      <w:proofErr w:type="gramStart"/>
      <w:r>
        <w:rPr>
          <w:rFonts w:ascii="Arial"/>
          <w:w w:val="105"/>
          <w:sz w:val="12"/>
        </w:rPr>
        <w:t>197</w:t>
      </w:r>
      <w:r>
        <w:rPr>
          <w:rFonts w:ascii="Arial"/>
          <w:spacing w:val="57"/>
          <w:w w:val="105"/>
          <w:sz w:val="12"/>
        </w:rPr>
        <w:t xml:space="preserve">  </w:t>
      </w:r>
      <w:r>
        <w:rPr>
          <w:w w:val="105"/>
        </w:rPr>
        <w:t>anatomical</w:t>
      </w:r>
      <w:proofErr w:type="gramEnd"/>
      <w:r>
        <w:rPr>
          <w:spacing w:val="18"/>
          <w:w w:val="105"/>
        </w:rPr>
        <w:t xml:space="preserve"> </w:t>
      </w:r>
      <w:r>
        <w:rPr>
          <w:w w:val="105"/>
        </w:rPr>
        <w:t>parcellations</w:t>
      </w:r>
      <w:r>
        <w:rPr>
          <w:spacing w:val="18"/>
          <w:w w:val="105"/>
        </w:rPr>
        <w:t xml:space="preserve"> </w:t>
      </w:r>
      <w:r>
        <w:rPr>
          <w:w w:val="105"/>
        </w:rPr>
        <w:t>of</w:t>
      </w:r>
      <w:r>
        <w:rPr>
          <w:spacing w:val="17"/>
          <w:w w:val="105"/>
        </w:rPr>
        <w:t xml:space="preserve"> </w:t>
      </w:r>
      <w:r>
        <w:rPr>
          <w:w w:val="105"/>
        </w:rPr>
        <w:t>the</w:t>
      </w:r>
      <w:r>
        <w:rPr>
          <w:spacing w:val="17"/>
          <w:w w:val="105"/>
        </w:rPr>
        <w:t xml:space="preserve"> </w:t>
      </w:r>
      <w:r>
        <w:rPr>
          <w:w w:val="105"/>
        </w:rPr>
        <w:t>AllenCCFv3.</w:t>
      </w:r>
      <w:r>
        <w:rPr>
          <w:spacing w:val="57"/>
          <w:w w:val="105"/>
        </w:rPr>
        <w:t xml:space="preserve"> </w:t>
      </w:r>
      <w:r>
        <w:rPr>
          <w:w w:val="105"/>
        </w:rPr>
        <w:t>The</w:t>
      </w:r>
      <w:r>
        <w:rPr>
          <w:spacing w:val="18"/>
          <w:w w:val="105"/>
        </w:rPr>
        <w:t xml:space="preserve"> </w:t>
      </w:r>
      <w:r>
        <w:rPr>
          <w:w w:val="105"/>
        </w:rPr>
        <w:t>pipeline</w:t>
      </w:r>
      <w:r>
        <w:rPr>
          <w:spacing w:val="17"/>
          <w:w w:val="105"/>
        </w:rPr>
        <w:t xml:space="preserve"> </w:t>
      </w:r>
      <w:r>
        <w:rPr>
          <w:w w:val="105"/>
        </w:rPr>
        <w:t>consists</w:t>
      </w:r>
      <w:r>
        <w:rPr>
          <w:spacing w:val="17"/>
          <w:w w:val="105"/>
        </w:rPr>
        <w:t xml:space="preserve"> </w:t>
      </w:r>
      <w:r>
        <w:rPr>
          <w:w w:val="105"/>
        </w:rPr>
        <w:t>of</w:t>
      </w:r>
      <w:r>
        <w:rPr>
          <w:spacing w:val="18"/>
          <w:w w:val="105"/>
        </w:rPr>
        <w:t xml:space="preserve"> </w:t>
      </w:r>
      <w:r>
        <w:rPr>
          <w:w w:val="105"/>
        </w:rPr>
        <w:t>MERFISH</w:t>
      </w:r>
      <w:r>
        <w:rPr>
          <w:spacing w:val="17"/>
          <w:w w:val="105"/>
        </w:rPr>
        <w:t xml:space="preserve"> </w:t>
      </w:r>
      <w:r>
        <w:rPr>
          <w:w w:val="105"/>
        </w:rPr>
        <w:t>data</w:t>
      </w:r>
      <w:r>
        <w:rPr>
          <w:spacing w:val="18"/>
          <w:w w:val="105"/>
        </w:rPr>
        <w:t xml:space="preserve"> </w:t>
      </w:r>
      <w:proofErr w:type="spellStart"/>
      <w:r>
        <w:rPr>
          <w:spacing w:val="-4"/>
          <w:w w:val="105"/>
        </w:rPr>
        <w:t>spe</w:t>
      </w:r>
      <w:proofErr w:type="spellEnd"/>
      <w:r>
        <w:rPr>
          <w:spacing w:val="-4"/>
          <w:w w:val="105"/>
        </w:rPr>
        <w:t>-</w:t>
      </w:r>
    </w:p>
    <w:p w14:paraId="5368AA9C" w14:textId="77777777" w:rsidR="005F326E" w:rsidRDefault="00000000">
      <w:pPr>
        <w:pStyle w:val="BodyText"/>
        <w:spacing w:before="157"/>
      </w:pPr>
      <w:proofErr w:type="gramStart"/>
      <w:r>
        <w:rPr>
          <w:rFonts w:ascii="Arial"/>
          <w:sz w:val="12"/>
        </w:rPr>
        <w:t>198</w:t>
      </w:r>
      <w:r>
        <w:rPr>
          <w:rFonts w:ascii="Arial"/>
          <w:spacing w:val="75"/>
          <w:w w:val="150"/>
          <w:sz w:val="12"/>
        </w:rPr>
        <w:t xml:space="preserve">  </w:t>
      </w:r>
      <w:proofErr w:type="spellStart"/>
      <w:r>
        <w:t>cific</w:t>
      </w:r>
      <w:proofErr w:type="spellEnd"/>
      <w:proofErr w:type="gramEnd"/>
      <w:r>
        <w:rPr>
          <w:spacing w:val="19"/>
        </w:rPr>
        <w:t xml:space="preserve"> </w:t>
      </w:r>
      <w:r>
        <w:t>preprocessing</w:t>
      </w:r>
      <w:r>
        <w:rPr>
          <w:spacing w:val="20"/>
        </w:rPr>
        <w:t xml:space="preserve"> </w:t>
      </w:r>
      <w:r>
        <w:t>which</w:t>
      </w:r>
      <w:r>
        <w:rPr>
          <w:spacing w:val="21"/>
        </w:rPr>
        <w:t xml:space="preserve"> </w:t>
      </w:r>
      <w:r>
        <w:t>includes</w:t>
      </w:r>
      <w:r>
        <w:rPr>
          <w:spacing w:val="20"/>
        </w:rPr>
        <w:t xml:space="preserve"> </w:t>
      </w:r>
      <w:r>
        <w:t>section</w:t>
      </w:r>
      <w:r>
        <w:rPr>
          <w:spacing w:val="20"/>
        </w:rPr>
        <w:t xml:space="preserve"> </w:t>
      </w:r>
      <w:r>
        <w:t>reconstruction,</w:t>
      </w:r>
      <w:r>
        <w:rPr>
          <w:spacing w:val="23"/>
        </w:rPr>
        <w:t xml:space="preserve"> </w:t>
      </w:r>
      <w:r>
        <w:t>mapping</w:t>
      </w:r>
      <w:r>
        <w:rPr>
          <w:spacing w:val="20"/>
        </w:rPr>
        <w:t xml:space="preserve"> </w:t>
      </w:r>
      <w:r>
        <w:t>corresponding</w:t>
      </w:r>
      <w:r>
        <w:rPr>
          <w:spacing w:val="19"/>
        </w:rPr>
        <w:t xml:space="preserve"> </w:t>
      </w:r>
      <w:r>
        <w:rPr>
          <w:spacing w:val="-2"/>
        </w:rPr>
        <w:t>anatomical</w:t>
      </w:r>
    </w:p>
    <w:p w14:paraId="71660F8A" w14:textId="77777777" w:rsidR="005F326E" w:rsidRDefault="00000000">
      <w:pPr>
        <w:pStyle w:val="BodyText"/>
        <w:spacing w:before="158"/>
      </w:pPr>
      <w:proofErr w:type="gramStart"/>
      <w:r>
        <w:rPr>
          <w:rFonts w:ascii="Arial"/>
          <w:w w:val="105"/>
          <w:sz w:val="12"/>
        </w:rPr>
        <w:t>199</w:t>
      </w:r>
      <w:r>
        <w:rPr>
          <w:rFonts w:ascii="Arial"/>
          <w:spacing w:val="63"/>
          <w:w w:val="105"/>
          <w:sz w:val="12"/>
        </w:rPr>
        <w:t xml:space="preserve">  </w:t>
      </w:r>
      <w:r>
        <w:rPr>
          <w:w w:val="105"/>
        </w:rPr>
        <w:t>labels</w:t>
      </w:r>
      <w:proofErr w:type="gramEnd"/>
      <w:r>
        <w:rPr>
          <w:spacing w:val="4"/>
          <w:w w:val="105"/>
        </w:rPr>
        <w:t xml:space="preserve"> </w:t>
      </w:r>
      <w:r>
        <w:rPr>
          <w:w w:val="105"/>
        </w:rPr>
        <w:t>between</w:t>
      </w:r>
      <w:r>
        <w:rPr>
          <w:spacing w:val="3"/>
          <w:w w:val="105"/>
        </w:rPr>
        <w:t xml:space="preserve"> </w:t>
      </w:r>
      <w:r>
        <w:rPr>
          <w:w w:val="105"/>
        </w:rPr>
        <w:t>AllenCCFv3</w:t>
      </w:r>
      <w:r>
        <w:rPr>
          <w:spacing w:val="3"/>
          <w:w w:val="105"/>
        </w:rPr>
        <w:t xml:space="preserve"> </w:t>
      </w:r>
      <w:r>
        <w:rPr>
          <w:w w:val="105"/>
        </w:rPr>
        <w:t>and</w:t>
      </w:r>
      <w:r>
        <w:rPr>
          <w:spacing w:val="3"/>
          <w:w w:val="105"/>
        </w:rPr>
        <w:t xml:space="preserve"> </w:t>
      </w:r>
      <w:r>
        <w:rPr>
          <w:w w:val="105"/>
        </w:rPr>
        <w:t>the</w:t>
      </w:r>
      <w:r>
        <w:rPr>
          <w:spacing w:val="3"/>
          <w:w w:val="105"/>
        </w:rPr>
        <w:t xml:space="preserve"> </w:t>
      </w:r>
      <w:r>
        <w:rPr>
          <w:w w:val="105"/>
        </w:rPr>
        <w:t>spatial</w:t>
      </w:r>
      <w:r>
        <w:rPr>
          <w:spacing w:val="2"/>
          <w:w w:val="105"/>
        </w:rPr>
        <w:t xml:space="preserve"> </w:t>
      </w:r>
      <w:r>
        <w:rPr>
          <w:w w:val="105"/>
        </w:rPr>
        <w:t>transcriptomic</w:t>
      </w:r>
      <w:r>
        <w:rPr>
          <w:spacing w:val="3"/>
          <w:w w:val="105"/>
        </w:rPr>
        <w:t xml:space="preserve"> </w:t>
      </w:r>
      <w:r>
        <w:rPr>
          <w:w w:val="105"/>
        </w:rPr>
        <w:t>maps</w:t>
      </w:r>
      <w:r>
        <w:rPr>
          <w:spacing w:val="3"/>
          <w:w w:val="105"/>
        </w:rPr>
        <w:t xml:space="preserve"> </w:t>
      </w:r>
      <w:r>
        <w:rPr>
          <w:w w:val="105"/>
        </w:rPr>
        <w:t>of</w:t>
      </w:r>
      <w:r>
        <w:rPr>
          <w:spacing w:val="3"/>
          <w:w w:val="105"/>
        </w:rPr>
        <w:t xml:space="preserve"> </w:t>
      </w:r>
      <w:r>
        <w:rPr>
          <w:w w:val="105"/>
        </w:rPr>
        <w:t>the</w:t>
      </w:r>
      <w:r>
        <w:rPr>
          <w:spacing w:val="4"/>
          <w:w w:val="105"/>
        </w:rPr>
        <w:t xml:space="preserve"> </w:t>
      </w:r>
      <w:r>
        <w:rPr>
          <w:w w:val="105"/>
        </w:rPr>
        <w:t>MERFISH</w:t>
      </w:r>
      <w:r>
        <w:rPr>
          <w:spacing w:val="3"/>
          <w:w w:val="105"/>
        </w:rPr>
        <w:t xml:space="preserve"> </w:t>
      </w:r>
      <w:r>
        <w:rPr>
          <w:w w:val="105"/>
        </w:rPr>
        <w:t>data,</w:t>
      </w:r>
      <w:r>
        <w:rPr>
          <w:spacing w:val="4"/>
          <w:w w:val="105"/>
        </w:rPr>
        <w:t xml:space="preserve"> </w:t>
      </w:r>
      <w:r>
        <w:rPr>
          <w:spacing w:val="-5"/>
          <w:w w:val="105"/>
        </w:rPr>
        <w:t>and</w:t>
      </w:r>
    </w:p>
    <w:p w14:paraId="736F1E69" w14:textId="77777777" w:rsidR="005F326E" w:rsidRDefault="00000000">
      <w:pPr>
        <w:pStyle w:val="BodyText"/>
        <w:spacing w:before="157"/>
      </w:pPr>
      <w:proofErr w:type="gramStart"/>
      <w:r>
        <w:rPr>
          <w:rFonts w:ascii="Arial"/>
          <w:sz w:val="12"/>
        </w:rPr>
        <w:t>200</w:t>
      </w:r>
      <w:r>
        <w:rPr>
          <w:rFonts w:ascii="Arial"/>
          <w:spacing w:val="68"/>
          <w:w w:val="150"/>
          <w:sz w:val="12"/>
        </w:rPr>
        <w:t xml:space="preserve">  </w:t>
      </w:r>
      <w:r>
        <w:t>matching</w:t>
      </w:r>
      <w:proofErr w:type="gramEnd"/>
      <w:r>
        <w:rPr>
          <w:spacing w:val="40"/>
        </w:rPr>
        <w:t xml:space="preserve"> </w:t>
      </w:r>
      <w:r>
        <w:t>MERFISH</w:t>
      </w:r>
      <w:r>
        <w:rPr>
          <w:spacing w:val="40"/>
        </w:rPr>
        <w:t xml:space="preserve"> </w:t>
      </w:r>
      <w:r>
        <w:t>sections</w:t>
      </w:r>
      <w:r>
        <w:rPr>
          <w:spacing w:val="40"/>
        </w:rPr>
        <w:t xml:space="preserve"> </w:t>
      </w:r>
      <w:r>
        <w:t>to</w:t>
      </w:r>
      <w:r>
        <w:rPr>
          <w:spacing w:val="39"/>
        </w:rPr>
        <w:t xml:space="preserve"> </w:t>
      </w:r>
      <w:r>
        <w:t>the</w:t>
      </w:r>
      <w:r>
        <w:rPr>
          <w:spacing w:val="40"/>
        </w:rPr>
        <w:t xml:space="preserve"> </w:t>
      </w:r>
      <w:r>
        <w:t>atlas</w:t>
      </w:r>
      <w:r>
        <w:rPr>
          <w:spacing w:val="40"/>
        </w:rPr>
        <w:t xml:space="preserve"> </w:t>
      </w:r>
      <w:r>
        <w:t>space.</w:t>
      </w:r>
      <w:r>
        <w:rPr>
          <w:spacing w:val="57"/>
          <w:w w:val="150"/>
        </w:rPr>
        <w:t xml:space="preserve"> </w:t>
      </w:r>
      <w:r>
        <w:t>Following</w:t>
      </w:r>
      <w:r>
        <w:rPr>
          <w:spacing w:val="40"/>
        </w:rPr>
        <w:t xml:space="preserve"> </w:t>
      </w:r>
      <w:r>
        <w:t>pre-processing,</w:t>
      </w:r>
      <w:r>
        <w:rPr>
          <w:spacing w:val="42"/>
        </w:rPr>
        <w:t xml:space="preserve"> </w:t>
      </w:r>
      <w:r>
        <w:t>two</w:t>
      </w:r>
      <w:r>
        <w:rPr>
          <w:spacing w:val="40"/>
        </w:rPr>
        <w:t xml:space="preserve"> </w:t>
      </w:r>
      <w:proofErr w:type="gramStart"/>
      <w:r>
        <w:t>main</w:t>
      </w:r>
      <w:proofErr w:type="gramEnd"/>
      <w:r>
        <w:rPr>
          <w:spacing w:val="40"/>
        </w:rPr>
        <w:t xml:space="preserve"> </w:t>
      </w:r>
      <w:r>
        <w:rPr>
          <w:spacing w:val="-2"/>
        </w:rPr>
        <w:t>align-</w:t>
      </w:r>
    </w:p>
    <w:p w14:paraId="08EE96F6" w14:textId="77777777" w:rsidR="005F326E" w:rsidRDefault="00000000">
      <w:pPr>
        <w:pStyle w:val="BodyText"/>
        <w:spacing w:before="157"/>
      </w:pPr>
      <w:proofErr w:type="gramStart"/>
      <w:r>
        <w:rPr>
          <w:rFonts w:ascii="Arial"/>
          <w:w w:val="105"/>
          <w:sz w:val="12"/>
        </w:rPr>
        <w:t>201</w:t>
      </w:r>
      <w:r>
        <w:rPr>
          <w:rFonts w:ascii="Arial"/>
          <w:spacing w:val="53"/>
          <w:w w:val="105"/>
          <w:sz w:val="12"/>
        </w:rPr>
        <w:t xml:space="preserve">  </w:t>
      </w:r>
      <w:proofErr w:type="spellStart"/>
      <w:r>
        <w:rPr>
          <w:w w:val="105"/>
        </w:rPr>
        <w:t>ment</w:t>
      </w:r>
      <w:proofErr w:type="spellEnd"/>
      <w:proofErr w:type="gramEnd"/>
      <w:r>
        <w:rPr>
          <w:spacing w:val="22"/>
          <w:w w:val="105"/>
        </w:rPr>
        <w:t xml:space="preserve"> </w:t>
      </w:r>
      <w:r>
        <w:rPr>
          <w:w w:val="105"/>
        </w:rPr>
        <w:t>steps</w:t>
      </w:r>
      <w:r>
        <w:rPr>
          <w:spacing w:val="20"/>
          <w:w w:val="105"/>
        </w:rPr>
        <w:t xml:space="preserve"> </w:t>
      </w:r>
      <w:r>
        <w:rPr>
          <w:w w:val="105"/>
        </w:rPr>
        <w:t>were</w:t>
      </w:r>
      <w:r>
        <w:rPr>
          <w:spacing w:val="21"/>
          <w:w w:val="105"/>
        </w:rPr>
        <w:t xml:space="preserve"> </w:t>
      </w:r>
      <w:r>
        <w:rPr>
          <w:w w:val="105"/>
        </w:rPr>
        <w:t>performed:</w:t>
      </w:r>
      <w:r>
        <w:rPr>
          <w:spacing w:val="60"/>
          <w:w w:val="105"/>
        </w:rPr>
        <w:t xml:space="preserve"> </w:t>
      </w:r>
      <w:r>
        <w:rPr>
          <w:w w:val="105"/>
        </w:rPr>
        <w:t>1)</w:t>
      </w:r>
      <w:r>
        <w:rPr>
          <w:spacing w:val="21"/>
          <w:w w:val="105"/>
        </w:rPr>
        <w:t xml:space="preserve"> </w:t>
      </w:r>
      <w:r>
        <w:rPr>
          <w:w w:val="105"/>
        </w:rPr>
        <w:t>3D</w:t>
      </w:r>
      <w:r>
        <w:rPr>
          <w:spacing w:val="21"/>
          <w:w w:val="105"/>
        </w:rPr>
        <w:t xml:space="preserve"> </w:t>
      </w:r>
      <w:r>
        <w:rPr>
          <w:w w:val="105"/>
        </w:rPr>
        <w:t>global</w:t>
      </w:r>
      <w:r>
        <w:rPr>
          <w:spacing w:val="21"/>
          <w:w w:val="105"/>
        </w:rPr>
        <w:t xml:space="preserve"> </w:t>
      </w:r>
      <w:r>
        <w:rPr>
          <w:w w:val="105"/>
        </w:rPr>
        <w:t>affine</w:t>
      </w:r>
      <w:r>
        <w:rPr>
          <w:spacing w:val="20"/>
          <w:w w:val="105"/>
        </w:rPr>
        <w:t xml:space="preserve"> </w:t>
      </w:r>
      <w:r>
        <w:rPr>
          <w:w w:val="105"/>
        </w:rPr>
        <w:t>mapping</w:t>
      </w:r>
      <w:r>
        <w:rPr>
          <w:spacing w:val="21"/>
          <w:w w:val="105"/>
        </w:rPr>
        <w:t xml:space="preserve"> </w:t>
      </w:r>
      <w:r>
        <w:rPr>
          <w:w w:val="105"/>
        </w:rPr>
        <w:t>and</w:t>
      </w:r>
      <w:r>
        <w:rPr>
          <w:spacing w:val="21"/>
          <w:w w:val="105"/>
        </w:rPr>
        <w:t xml:space="preserve"> </w:t>
      </w:r>
      <w:r>
        <w:rPr>
          <w:w w:val="105"/>
        </w:rPr>
        <w:t>section</w:t>
      </w:r>
      <w:r>
        <w:rPr>
          <w:spacing w:val="21"/>
          <w:w w:val="105"/>
        </w:rPr>
        <w:t xml:space="preserve"> </w:t>
      </w:r>
      <w:r>
        <w:rPr>
          <w:w w:val="105"/>
        </w:rPr>
        <w:t>matching</w:t>
      </w:r>
      <w:r>
        <w:rPr>
          <w:spacing w:val="21"/>
          <w:w w:val="105"/>
        </w:rPr>
        <w:t xml:space="preserve"> </w:t>
      </w:r>
      <w:r>
        <w:rPr>
          <w:w w:val="105"/>
        </w:rPr>
        <w:t>of</w:t>
      </w:r>
      <w:r>
        <w:rPr>
          <w:spacing w:val="21"/>
          <w:w w:val="105"/>
        </w:rPr>
        <w:t xml:space="preserve"> </w:t>
      </w:r>
      <w:r>
        <w:rPr>
          <w:w w:val="105"/>
        </w:rPr>
        <w:t>the</w:t>
      </w:r>
      <w:r>
        <w:rPr>
          <w:spacing w:val="21"/>
          <w:w w:val="105"/>
        </w:rPr>
        <w:t xml:space="preserve"> </w:t>
      </w:r>
      <w:r>
        <w:rPr>
          <w:spacing w:val="-5"/>
          <w:w w:val="105"/>
        </w:rPr>
        <w:t>Al-</w:t>
      </w:r>
    </w:p>
    <w:p w14:paraId="442215BD" w14:textId="77777777" w:rsidR="005F326E" w:rsidRDefault="00000000">
      <w:pPr>
        <w:pStyle w:val="BodyText"/>
        <w:spacing w:before="158"/>
      </w:pPr>
      <w:proofErr w:type="gramStart"/>
      <w:r>
        <w:rPr>
          <w:rFonts w:ascii="Arial"/>
          <w:w w:val="105"/>
          <w:sz w:val="12"/>
        </w:rPr>
        <w:t>202</w:t>
      </w:r>
      <w:r>
        <w:rPr>
          <w:rFonts w:ascii="Arial"/>
          <w:spacing w:val="55"/>
          <w:w w:val="105"/>
          <w:sz w:val="12"/>
        </w:rPr>
        <w:t xml:space="preserve">  </w:t>
      </w:r>
      <w:r>
        <w:rPr>
          <w:w w:val="105"/>
        </w:rPr>
        <w:t>lenCCFv</w:t>
      </w:r>
      <w:proofErr w:type="gramEnd"/>
      <w:r>
        <w:rPr>
          <w:w w:val="105"/>
        </w:rPr>
        <w:t>3</w:t>
      </w:r>
      <w:r>
        <w:rPr>
          <w:spacing w:val="2"/>
          <w:w w:val="105"/>
        </w:rPr>
        <w:t xml:space="preserve"> </w:t>
      </w:r>
      <w:r>
        <w:rPr>
          <w:w w:val="105"/>
        </w:rPr>
        <w:t>into</w:t>
      </w:r>
      <w:r>
        <w:rPr>
          <w:spacing w:val="2"/>
          <w:w w:val="105"/>
        </w:rPr>
        <w:t xml:space="preserve"> </w:t>
      </w:r>
      <w:r>
        <w:rPr>
          <w:w w:val="105"/>
        </w:rPr>
        <w:t>the</w:t>
      </w:r>
      <w:r>
        <w:rPr>
          <w:spacing w:val="2"/>
          <w:w w:val="105"/>
        </w:rPr>
        <w:t xml:space="preserve"> </w:t>
      </w:r>
      <w:r>
        <w:rPr>
          <w:w w:val="105"/>
        </w:rPr>
        <w:t>MERFISH</w:t>
      </w:r>
      <w:r>
        <w:rPr>
          <w:spacing w:val="2"/>
          <w:w w:val="105"/>
        </w:rPr>
        <w:t xml:space="preserve"> </w:t>
      </w:r>
      <w:r>
        <w:rPr>
          <w:w w:val="105"/>
        </w:rPr>
        <w:t>data</w:t>
      </w:r>
      <w:r>
        <w:rPr>
          <w:spacing w:val="1"/>
          <w:w w:val="105"/>
        </w:rPr>
        <w:t xml:space="preserve"> </w:t>
      </w:r>
      <w:r>
        <w:rPr>
          <w:w w:val="105"/>
        </w:rPr>
        <w:t>and</w:t>
      </w:r>
      <w:r>
        <w:rPr>
          <w:spacing w:val="2"/>
          <w:w w:val="105"/>
        </w:rPr>
        <w:t xml:space="preserve"> </w:t>
      </w:r>
      <w:r>
        <w:rPr>
          <w:w w:val="105"/>
        </w:rPr>
        <w:t>2)</w:t>
      </w:r>
      <w:r>
        <w:rPr>
          <w:spacing w:val="2"/>
          <w:w w:val="105"/>
        </w:rPr>
        <w:t xml:space="preserve"> </w:t>
      </w:r>
      <w:r>
        <w:rPr>
          <w:w w:val="105"/>
        </w:rPr>
        <w:t>2D</w:t>
      </w:r>
      <w:r>
        <w:rPr>
          <w:spacing w:val="2"/>
          <w:w w:val="105"/>
        </w:rPr>
        <w:t xml:space="preserve"> </w:t>
      </w:r>
      <w:r>
        <w:rPr>
          <w:w w:val="105"/>
        </w:rPr>
        <w:t>global</w:t>
      </w:r>
      <w:r>
        <w:rPr>
          <w:spacing w:val="2"/>
          <w:w w:val="105"/>
        </w:rPr>
        <w:t xml:space="preserve"> </w:t>
      </w:r>
      <w:r>
        <w:rPr>
          <w:w w:val="105"/>
        </w:rPr>
        <w:t>and</w:t>
      </w:r>
      <w:r>
        <w:rPr>
          <w:spacing w:val="1"/>
          <w:w w:val="105"/>
        </w:rPr>
        <w:t xml:space="preserve"> </w:t>
      </w:r>
      <w:r>
        <w:rPr>
          <w:w w:val="105"/>
        </w:rPr>
        <w:t>deformable</w:t>
      </w:r>
      <w:r>
        <w:rPr>
          <w:spacing w:val="2"/>
          <w:w w:val="105"/>
        </w:rPr>
        <w:t xml:space="preserve"> </w:t>
      </w:r>
      <w:r>
        <w:rPr>
          <w:w w:val="105"/>
        </w:rPr>
        <w:t>mapping</w:t>
      </w:r>
      <w:r>
        <w:rPr>
          <w:spacing w:val="2"/>
          <w:w w:val="105"/>
        </w:rPr>
        <w:t xml:space="preserve"> </w:t>
      </w:r>
      <w:r>
        <w:rPr>
          <w:w w:val="105"/>
        </w:rPr>
        <w:t>between</w:t>
      </w:r>
      <w:r>
        <w:rPr>
          <w:spacing w:val="2"/>
          <w:w w:val="105"/>
        </w:rPr>
        <w:t xml:space="preserve"> </w:t>
      </w:r>
      <w:r>
        <w:rPr>
          <w:spacing w:val="-4"/>
          <w:w w:val="105"/>
        </w:rPr>
        <w:t>each</w:t>
      </w:r>
    </w:p>
    <w:p w14:paraId="6AA8BA3E" w14:textId="77777777" w:rsidR="005F326E" w:rsidRDefault="00000000">
      <w:pPr>
        <w:pStyle w:val="BodyText"/>
        <w:spacing w:before="157"/>
      </w:pPr>
      <w:proofErr w:type="gramStart"/>
      <w:r>
        <w:rPr>
          <w:rFonts w:ascii="Arial"/>
          <w:w w:val="105"/>
          <w:sz w:val="12"/>
        </w:rPr>
        <w:t>203</w:t>
      </w:r>
      <w:r>
        <w:rPr>
          <w:rFonts w:ascii="Arial"/>
          <w:spacing w:val="52"/>
          <w:w w:val="105"/>
          <w:sz w:val="12"/>
        </w:rPr>
        <w:t xml:space="preserve">  </w:t>
      </w:r>
      <w:r>
        <w:rPr>
          <w:w w:val="105"/>
        </w:rPr>
        <w:t>MERFISH</w:t>
      </w:r>
      <w:proofErr w:type="gramEnd"/>
      <w:r>
        <w:rPr>
          <w:spacing w:val="-1"/>
          <w:w w:val="105"/>
        </w:rPr>
        <w:t xml:space="preserve"> </w:t>
      </w:r>
      <w:r>
        <w:rPr>
          <w:w w:val="105"/>
        </w:rPr>
        <w:t>section</w:t>
      </w:r>
      <w:r>
        <w:rPr>
          <w:spacing w:val="-1"/>
          <w:w w:val="105"/>
        </w:rPr>
        <w:t xml:space="preserve"> </w:t>
      </w:r>
      <w:r>
        <w:rPr>
          <w:w w:val="105"/>
        </w:rPr>
        <w:t>and</w:t>
      </w:r>
      <w:r>
        <w:rPr>
          <w:spacing w:val="-1"/>
          <w:w w:val="105"/>
        </w:rPr>
        <w:t xml:space="preserve"> </w:t>
      </w:r>
      <w:r>
        <w:rPr>
          <w:w w:val="105"/>
        </w:rPr>
        <w:t>matched</w:t>
      </w:r>
      <w:r>
        <w:rPr>
          <w:spacing w:val="-1"/>
          <w:w w:val="105"/>
        </w:rPr>
        <w:t xml:space="preserve"> </w:t>
      </w:r>
      <w:r>
        <w:rPr>
          <w:w w:val="105"/>
        </w:rPr>
        <w:t>AllenCCFv3</w:t>
      </w:r>
      <w:r>
        <w:rPr>
          <w:spacing w:val="-2"/>
          <w:w w:val="105"/>
        </w:rPr>
        <w:t xml:space="preserve"> </w:t>
      </w:r>
      <w:r>
        <w:rPr>
          <w:w w:val="105"/>
        </w:rPr>
        <w:t>section.</w:t>
      </w:r>
      <w:r>
        <w:rPr>
          <w:spacing w:val="27"/>
          <w:w w:val="105"/>
        </w:rPr>
        <w:t xml:space="preserve"> </w:t>
      </w:r>
      <w:r>
        <w:rPr>
          <w:w w:val="105"/>
        </w:rPr>
        <w:t>Mappings</w:t>
      </w:r>
      <w:r>
        <w:rPr>
          <w:spacing w:val="-2"/>
          <w:w w:val="105"/>
        </w:rPr>
        <w:t xml:space="preserve"> </w:t>
      </w:r>
      <w:r>
        <w:rPr>
          <w:w w:val="105"/>
        </w:rPr>
        <w:t>learned</w:t>
      </w:r>
      <w:r>
        <w:rPr>
          <w:spacing w:val="-1"/>
          <w:w w:val="105"/>
        </w:rPr>
        <w:t xml:space="preserve"> </w:t>
      </w:r>
      <w:r>
        <w:rPr>
          <w:w w:val="105"/>
        </w:rPr>
        <w:t>via</w:t>
      </w:r>
      <w:r>
        <w:rPr>
          <w:spacing w:val="-1"/>
          <w:w w:val="105"/>
        </w:rPr>
        <w:t xml:space="preserve"> </w:t>
      </w:r>
      <w:r>
        <w:rPr>
          <w:w w:val="105"/>
        </w:rPr>
        <w:t>each</w:t>
      </w:r>
      <w:r>
        <w:rPr>
          <w:spacing w:val="-1"/>
          <w:w w:val="105"/>
        </w:rPr>
        <w:t xml:space="preserve"> </w:t>
      </w:r>
      <w:r>
        <w:rPr>
          <w:w w:val="105"/>
        </w:rPr>
        <w:t>step</w:t>
      </w:r>
      <w:r>
        <w:rPr>
          <w:spacing w:val="-2"/>
          <w:w w:val="105"/>
        </w:rPr>
        <w:t xml:space="preserve"> </w:t>
      </w:r>
      <w:r>
        <w:rPr>
          <w:w w:val="105"/>
        </w:rPr>
        <w:t>in</w:t>
      </w:r>
      <w:r>
        <w:rPr>
          <w:spacing w:val="-1"/>
          <w:w w:val="105"/>
        </w:rPr>
        <w:t xml:space="preserve"> </w:t>
      </w:r>
      <w:r>
        <w:rPr>
          <w:spacing w:val="-5"/>
          <w:w w:val="105"/>
        </w:rPr>
        <w:t>the</w:t>
      </w:r>
    </w:p>
    <w:p w14:paraId="65FDBA68" w14:textId="77777777" w:rsidR="005F326E" w:rsidRDefault="00000000">
      <w:pPr>
        <w:pStyle w:val="BodyText"/>
        <w:spacing w:before="158"/>
      </w:pPr>
      <w:proofErr w:type="gramStart"/>
      <w:r>
        <w:rPr>
          <w:rFonts w:ascii="Arial"/>
          <w:w w:val="105"/>
          <w:sz w:val="12"/>
        </w:rPr>
        <w:t>204</w:t>
      </w:r>
      <w:r>
        <w:rPr>
          <w:rFonts w:ascii="Arial"/>
          <w:spacing w:val="57"/>
          <w:w w:val="105"/>
          <w:sz w:val="12"/>
        </w:rPr>
        <w:t xml:space="preserve">  </w:t>
      </w:r>
      <w:r>
        <w:rPr>
          <w:w w:val="105"/>
        </w:rPr>
        <w:t>pipeline</w:t>
      </w:r>
      <w:proofErr w:type="gramEnd"/>
      <w:r>
        <w:rPr>
          <w:spacing w:val="21"/>
          <w:w w:val="105"/>
        </w:rPr>
        <w:t xml:space="preserve"> </w:t>
      </w:r>
      <w:r>
        <w:rPr>
          <w:w w:val="105"/>
        </w:rPr>
        <w:t>are</w:t>
      </w:r>
      <w:r>
        <w:rPr>
          <w:spacing w:val="19"/>
          <w:w w:val="105"/>
        </w:rPr>
        <w:t xml:space="preserve"> </w:t>
      </w:r>
      <w:r>
        <w:rPr>
          <w:w w:val="105"/>
        </w:rPr>
        <w:t>preserved</w:t>
      </w:r>
      <w:r>
        <w:rPr>
          <w:spacing w:val="20"/>
          <w:w w:val="105"/>
        </w:rPr>
        <w:t xml:space="preserve"> </w:t>
      </w:r>
      <w:r>
        <w:rPr>
          <w:w w:val="105"/>
        </w:rPr>
        <w:t>and</w:t>
      </w:r>
      <w:r>
        <w:rPr>
          <w:spacing w:val="19"/>
          <w:w w:val="105"/>
        </w:rPr>
        <w:t xml:space="preserve"> </w:t>
      </w:r>
      <w:r>
        <w:rPr>
          <w:w w:val="105"/>
        </w:rPr>
        <w:t>concatenated</w:t>
      </w:r>
      <w:r>
        <w:rPr>
          <w:spacing w:val="20"/>
          <w:w w:val="105"/>
        </w:rPr>
        <w:t xml:space="preserve"> </w:t>
      </w:r>
      <w:r>
        <w:rPr>
          <w:w w:val="105"/>
        </w:rPr>
        <w:t>to</w:t>
      </w:r>
      <w:r>
        <w:rPr>
          <w:spacing w:val="18"/>
          <w:w w:val="105"/>
        </w:rPr>
        <w:t xml:space="preserve"> </w:t>
      </w:r>
      <w:r>
        <w:rPr>
          <w:w w:val="105"/>
        </w:rPr>
        <w:t>provide</w:t>
      </w:r>
      <w:r>
        <w:rPr>
          <w:spacing w:val="20"/>
          <w:w w:val="105"/>
        </w:rPr>
        <w:t xml:space="preserve"> </w:t>
      </w:r>
      <w:r>
        <w:rPr>
          <w:w w:val="105"/>
        </w:rPr>
        <w:t>point-to-point</w:t>
      </w:r>
      <w:r>
        <w:rPr>
          <w:spacing w:val="18"/>
          <w:w w:val="105"/>
        </w:rPr>
        <w:t xml:space="preserve"> </w:t>
      </w:r>
      <w:r>
        <w:rPr>
          <w:w w:val="105"/>
        </w:rPr>
        <w:t>correspondence</w:t>
      </w:r>
      <w:r>
        <w:rPr>
          <w:spacing w:val="20"/>
          <w:w w:val="105"/>
        </w:rPr>
        <w:t xml:space="preserve"> </w:t>
      </w:r>
      <w:r>
        <w:rPr>
          <w:spacing w:val="-2"/>
          <w:w w:val="105"/>
        </w:rPr>
        <w:t>between</w:t>
      </w:r>
    </w:p>
    <w:p w14:paraId="51E51879" w14:textId="77777777" w:rsidR="005F326E" w:rsidRDefault="00000000">
      <w:pPr>
        <w:pStyle w:val="BodyText"/>
        <w:spacing w:before="157"/>
      </w:pPr>
      <w:proofErr w:type="gramStart"/>
      <w:r>
        <w:rPr>
          <w:rFonts w:ascii="Arial"/>
          <w:w w:val="105"/>
          <w:sz w:val="12"/>
        </w:rPr>
        <w:t>205</w:t>
      </w:r>
      <w:r>
        <w:rPr>
          <w:rFonts w:ascii="Arial"/>
          <w:spacing w:val="50"/>
          <w:w w:val="105"/>
          <w:sz w:val="12"/>
        </w:rPr>
        <w:t xml:space="preserve">  </w:t>
      </w:r>
      <w:r>
        <w:rPr>
          <w:w w:val="105"/>
        </w:rPr>
        <w:t>the</w:t>
      </w:r>
      <w:proofErr w:type="gramEnd"/>
      <w:r>
        <w:rPr>
          <w:spacing w:val="9"/>
          <w:w w:val="105"/>
        </w:rPr>
        <w:t xml:space="preserve"> </w:t>
      </w:r>
      <w:r>
        <w:rPr>
          <w:w w:val="105"/>
        </w:rPr>
        <w:t>original</w:t>
      </w:r>
      <w:r>
        <w:rPr>
          <w:spacing w:val="9"/>
          <w:w w:val="105"/>
        </w:rPr>
        <w:t xml:space="preserve"> </w:t>
      </w:r>
      <w:r>
        <w:rPr>
          <w:w w:val="105"/>
        </w:rPr>
        <w:t>MERFISH</w:t>
      </w:r>
      <w:r>
        <w:rPr>
          <w:spacing w:val="8"/>
          <w:w w:val="105"/>
        </w:rPr>
        <w:t xml:space="preserve"> </w:t>
      </w:r>
      <w:r>
        <w:rPr>
          <w:w w:val="105"/>
        </w:rPr>
        <w:t>data</w:t>
      </w:r>
      <w:r>
        <w:rPr>
          <w:spacing w:val="9"/>
          <w:w w:val="105"/>
        </w:rPr>
        <w:t xml:space="preserve"> </w:t>
      </w:r>
      <w:r>
        <w:rPr>
          <w:w w:val="105"/>
        </w:rPr>
        <w:t>and</w:t>
      </w:r>
      <w:r>
        <w:rPr>
          <w:spacing w:val="10"/>
          <w:w w:val="105"/>
        </w:rPr>
        <w:t xml:space="preserve"> </w:t>
      </w:r>
      <w:r>
        <w:rPr>
          <w:w w:val="105"/>
        </w:rPr>
        <w:t>AllenCCFv3,</w:t>
      </w:r>
      <w:r>
        <w:rPr>
          <w:spacing w:val="10"/>
          <w:w w:val="105"/>
        </w:rPr>
        <w:t xml:space="preserve"> </w:t>
      </w:r>
      <w:r>
        <w:rPr>
          <w:w w:val="105"/>
        </w:rPr>
        <w:t>thus</w:t>
      </w:r>
      <w:r>
        <w:rPr>
          <w:spacing w:val="9"/>
          <w:w w:val="105"/>
        </w:rPr>
        <w:t xml:space="preserve"> </w:t>
      </w:r>
      <w:r>
        <w:rPr>
          <w:w w:val="105"/>
        </w:rPr>
        <w:t>allowing</w:t>
      </w:r>
      <w:r>
        <w:rPr>
          <w:spacing w:val="9"/>
          <w:w w:val="105"/>
        </w:rPr>
        <w:t xml:space="preserve"> </w:t>
      </w:r>
      <w:r>
        <w:rPr>
          <w:w w:val="105"/>
        </w:rPr>
        <w:t>individual</w:t>
      </w:r>
      <w:r>
        <w:rPr>
          <w:spacing w:val="9"/>
          <w:w w:val="105"/>
        </w:rPr>
        <w:t xml:space="preserve"> </w:t>
      </w:r>
      <w:r>
        <w:rPr>
          <w:w w:val="105"/>
        </w:rPr>
        <w:t>gene</w:t>
      </w:r>
      <w:r>
        <w:rPr>
          <w:spacing w:val="9"/>
          <w:w w:val="105"/>
        </w:rPr>
        <w:t xml:space="preserve"> </w:t>
      </w:r>
      <w:r>
        <w:rPr>
          <w:w w:val="105"/>
        </w:rPr>
        <w:t>expressions</w:t>
      </w:r>
      <w:r>
        <w:rPr>
          <w:spacing w:val="9"/>
          <w:w w:val="105"/>
        </w:rPr>
        <w:t xml:space="preserve"> </w:t>
      </w:r>
      <w:r>
        <w:rPr>
          <w:spacing w:val="-5"/>
          <w:w w:val="105"/>
        </w:rPr>
        <w:t>to</w:t>
      </w:r>
    </w:p>
    <w:p w14:paraId="5CE8BAFD" w14:textId="77777777" w:rsidR="005F326E" w:rsidRDefault="00000000">
      <w:pPr>
        <w:pStyle w:val="BodyText"/>
        <w:spacing w:before="157"/>
      </w:pPr>
      <w:proofErr w:type="gramStart"/>
      <w:r>
        <w:rPr>
          <w:rFonts w:ascii="Arial"/>
          <w:w w:val="105"/>
          <w:sz w:val="12"/>
        </w:rPr>
        <w:t>206</w:t>
      </w:r>
      <w:r>
        <w:rPr>
          <w:rFonts w:ascii="Arial"/>
          <w:spacing w:val="66"/>
          <w:w w:val="105"/>
          <w:sz w:val="12"/>
        </w:rPr>
        <w:t xml:space="preserve">  </w:t>
      </w:r>
      <w:r>
        <w:rPr>
          <w:w w:val="105"/>
        </w:rPr>
        <w:t>be</w:t>
      </w:r>
      <w:proofErr w:type="gramEnd"/>
      <w:r>
        <w:rPr>
          <w:spacing w:val="17"/>
          <w:w w:val="105"/>
        </w:rPr>
        <w:t xml:space="preserve"> </w:t>
      </w:r>
      <w:r>
        <w:rPr>
          <w:w w:val="105"/>
        </w:rPr>
        <w:t>transferred</w:t>
      </w:r>
      <w:r>
        <w:rPr>
          <w:spacing w:val="17"/>
          <w:w w:val="105"/>
        </w:rPr>
        <w:t xml:space="preserve"> </w:t>
      </w:r>
      <w:r>
        <w:rPr>
          <w:w w:val="105"/>
        </w:rPr>
        <w:t>into</w:t>
      </w:r>
      <w:r>
        <w:rPr>
          <w:spacing w:val="15"/>
          <w:w w:val="105"/>
        </w:rPr>
        <w:t xml:space="preserve"> </w:t>
      </w:r>
      <w:r>
        <w:rPr>
          <w:w w:val="105"/>
        </w:rPr>
        <w:t>the</w:t>
      </w:r>
      <w:r>
        <w:rPr>
          <w:spacing w:val="17"/>
          <w:w w:val="105"/>
        </w:rPr>
        <w:t xml:space="preserve"> </w:t>
      </w:r>
      <w:r>
        <w:rPr>
          <w:spacing w:val="-2"/>
          <w:w w:val="105"/>
        </w:rPr>
        <w:t>AllenCCFv3.</w:t>
      </w:r>
    </w:p>
    <w:p w14:paraId="675A5E5D" w14:textId="0411B749" w:rsidR="005F326E" w:rsidRDefault="00000000">
      <w:pPr>
        <w:pStyle w:val="BodyText"/>
        <w:spacing w:before="262"/>
      </w:pPr>
      <w:proofErr w:type="gramStart"/>
      <w:r>
        <w:rPr>
          <w:rFonts w:ascii="Arial"/>
          <w:w w:val="105"/>
          <w:sz w:val="12"/>
        </w:rPr>
        <w:t>207</w:t>
      </w:r>
      <w:r>
        <w:rPr>
          <w:rFonts w:ascii="Arial"/>
          <w:spacing w:val="63"/>
          <w:w w:val="105"/>
          <w:sz w:val="12"/>
        </w:rPr>
        <w:t xml:space="preserve">  </w:t>
      </w:r>
      <w:r>
        <w:rPr>
          <w:b/>
          <w:w w:val="105"/>
        </w:rPr>
        <w:t>Data</w:t>
      </w:r>
      <w:proofErr w:type="gramEnd"/>
      <w:r>
        <w:rPr>
          <w:b/>
          <w:w w:val="105"/>
        </w:rPr>
        <w:t>.</w:t>
      </w:r>
      <w:r>
        <w:rPr>
          <w:b/>
          <w:spacing w:val="69"/>
          <w:w w:val="150"/>
        </w:rPr>
        <w:t xml:space="preserve"> </w:t>
      </w:r>
      <w:r>
        <w:rPr>
          <w:w w:val="105"/>
        </w:rPr>
        <w:t>MERFISH</w:t>
      </w:r>
      <w:r>
        <w:rPr>
          <w:spacing w:val="33"/>
          <w:w w:val="105"/>
        </w:rPr>
        <w:t xml:space="preserve"> </w:t>
      </w:r>
      <w:r>
        <w:rPr>
          <w:w w:val="105"/>
        </w:rPr>
        <w:t>mouse</w:t>
      </w:r>
      <w:r>
        <w:rPr>
          <w:spacing w:val="33"/>
          <w:w w:val="105"/>
        </w:rPr>
        <w:t xml:space="preserve"> </w:t>
      </w:r>
      <w:r>
        <w:rPr>
          <w:w w:val="105"/>
        </w:rPr>
        <w:t>brain</w:t>
      </w:r>
      <w:r>
        <w:rPr>
          <w:spacing w:val="32"/>
          <w:w w:val="105"/>
        </w:rPr>
        <w:t xml:space="preserve"> </w:t>
      </w:r>
      <w:r>
        <w:rPr>
          <w:w w:val="105"/>
        </w:rPr>
        <w:t>data</w:t>
      </w:r>
      <w:r>
        <w:rPr>
          <w:spacing w:val="33"/>
          <w:w w:val="105"/>
        </w:rPr>
        <w:t xml:space="preserve"> </w:t>
      </w:r>
      <w:r>
        <w:rPr>
          <w:w w:val="105"/>
        </w:rPr>
        <w:t>was</w:t>
      </w:r>
      <w:r>
        <w:rPr>
          <w:spacing w:val="33"/>
          <w:w w:val="105"/>
        </w:rPr>
        <w:t xml:space="preserve"> </w:t>
      </w:r>
      <w:r>
        <w:rPr>
          <w:w w:val="105"/>
        </w:rPr>
        <w:t>acquired</w:t>
      </w:r>
      <w:r>
        <w:rPr>
          <w:spacing w:val="33"/>
          <w:w w:val="105"/>
        </w:rPr>
        <w:t xml:space="preserve"> </w:t>
      </w:r>
      <w:r>
        <w:rPr>
          <w:w w:val="105"/>
        </w:rPr>
        <w:t>using</w:t>
      </w:r>
      <w:r>
        <w:rPr>
          <w:spacing w:val="33"/>
          <w:w w:val="105"/>
        </w:rPr>
        <w:t xml:space="preserve"> </w:t>
      </w:r>
      <w:r>
        <w:rPr>
          <w:w w:val="105"/>
        </w:rPr>
        <w:t>the</w:t>
      </w:r>
      <w:r>
        <w:rPr>
          <w:spacing w:val="33"/>
          <w:w w:val="105"/>
        </w:rPr>
        <w:t xml:space="preserve"> </w:t>
      </w:r>
      <w:del w:id="60" w:author="Gee, James C" w:date="2024-04-10T18:07:00Z">
        <w:r w:rsidDel="00A45280">
          <w:rPr>
            <w:w w:val="105"/>
          </w:rPr>
          <w:delText>detailed</w:delText>
        </w:r>
        <w:r w:rsidDel="00A45280">
          <w:rPr>
            <w:spacing w:val="33"/>
            <w:w w:val="105"/>
          </w:rPr>
          <w:delText xml:space="preserve"> </w:delText>
        </w:r>
      </w:del>
      <w:r>
        <w:rPr>
          <w:w w:val="105"/>
        </w:rPr>
        <w:t>procedure</w:t>
      </w:r>
      <w:ins w:id="61" w:author="Gee, James C" w:date="2024-04-10T18:07:00Z">
        <w:r w:rsidR="00A45280">
          <w:rPr>
            <w:w w:val="105"/>
          </w:rPr>
          <w:t xml:space="preserve"> detailed in </w:t>
        </w:r>
      </w:ins>
      <w:del w:id="62" w:author="Gee, James C" w:date="2024-04-10T18:07:00Z">
        <w:r w:rsidDel="00A45280">
          <w:rPr>
            <w:w w:val="105"/>
          </w:rPr>
          <w:delText>.</w:delText>
        </w:r>
      </w:del>
      <w:r>
        <w:rPr>
          <w:w w:val="105"/>
          <w:position w:val="9"/>
          <w:sz w:val="16"/>
        </w:rPr>
        <w:t>64</w:t>
      </w:r>
      <w:r>
        <w:rPr>
          <w:spacing w:val="65"/>
          <w:w w:val="105"/>
          <w:position w:val="9"/>
          <w:sz w:val="16"/>
        </w:rPr>
        <w:t xml:space="preserve"> </w:t>
      </w:r>
      <w:r>
        <w:rPr>
          <w:spacing w:val="-2"/>
          <w:w w:val="105"/>
        </w:rPr>
        <w:t>Briefly,</w:t>
      </w:r>
    </w:p>
    <w:p w14:paraId="10E3098D" w14:textId="77777777" w:rsidR="005F326E" w:rsidRDefault="00000000">
      <w:pPr>
        <w:pStyle w:val="BodyText"/>
        <w:spacing w:before="157"/>
      </w:pPr>
      <w:proofErr w:type="gramStart"/>
      <w:r>
        <w:rPr>
          <w:rFonts w:ascii="Arial"/>
          <w:w w:val="105"/>
          <w:sz w:val="12"/>
        </w:rPr>
        <w:t>208</w:t>
      </w:r>
      <w:r>
        <w:rPr>
          <w:rFonts w:ascii="Arial"/>
          <w:spacing w:val="57"/>
          <w:w w:val="105"/>
          <w:sz w:val="12"/>
        </w:rPr>
        <w:t xml:space="preserve">  </w:t>
      </w:r>
      <w:r>
        <w:rPr>
          <w:w w:val="105"/>
        </w:rPr>
        <w:t>a</w:t>
      </w:r>
      <w:proofErr w:type="gramEnd"/>
      <w:r>
        <w:rPr>
          <w:spacing w:val="13"/>
          <w:w w:val="105"/>
        </w:rPr>
        <w:t xml:space="preserve"> </w:t>
      </w:r>
      <w:r>
        <w:rPr>
          <w:w w:val="105"/>
        </w:rPr>
        <w:t>brain</w:t>
      </w:r>
      <w:r>
        <w:rPr>
          <w:spacing w:val="12"/>
          <w:w w:val="105"/>
        </w:rPr>
        <w:t xml:space="preserve"> </w:t>
      </w:r>
      <w:r>
        <w:rPr>
          <w:w w:val="105"/>
        </w:rPr>
        <w:t>of</w:t>
      </w:r>
      <w:r>
        <w:rPr>
          <w:spacing w:val="13"/>
          <w:w w:val="105"/>
        </w:rPr>
        <w:t xml:space="preserve"> </w:t>
      </w:r>
      <w:r>
        <w:rPr>
          <w:w w:val="105"/>
        </w:rPr>
        <w:t>C57BL/6</w:t>
      </w:r>
      <w:r>
        <w:rPr>
          <w:spacing w:val="12"/>
          <w:w w:val="105"/>
        </w:rPr>
        <w:t xml:space="preserve"> </w:t>
      </w:r>
      <w:r>
        <w:rPr>
          <w:w w:val="105"/>
        </w:rPr>
        <w:t>mouse</w:t>
      </w:r>
      <w:r>
        <w:rPr>
          <w:spacing w:val="12"/>
          <w:w w:val="105"/>
        </w:rPr>
        <w:t xml:space="preserve"> </w:t>
      </w:r>
      <w:r>
        <w:rPr>
          <w:w w:val="105"/>
        </w:rPr>
        <w:t>was</w:t>
      </w:r>
      <w:r>
        <w:rPr>
          <w:spacing w:val="12"/>
          <w:w w:val="105"/>
        </w:rPr>
        <w:t xml:space="preserve"> </w:t>
      </w:r>
      <w:r>
        <w:rPr>
          <w:w w:val="105"/>
        </w:rPr>
        <w:t>dissected</w:t>
      </w:r>
      <w:r>
        <w:rPr>
          <w:spacing w:val="12"/>
          <w:w w:val="105"/>
        </w:rPr>
        <w:t xml:space="preserve"> </w:t>
      </w:r>
      <w:r>
        <w:rPr>
          <w:w w:val="105"/>
        </w:rPr>
        <w:t>according</w:t>
      </w:r>
      <w:r>
        <w:rPr>
          <w:spacing w:val="12"/>
          <w:w w:val="105"/>
        </w:rPr>
        <w:t xml:space="preserve"> </w:t>
      </w:r>
      <w:r>
        <w:rPr>
          <w:w w:val="105"/>
        </w:rPr>
        <w:t>to</w:t>
      </w:r>
      <w:r>
        <w:rPr>
          <w:spacing w:val="12"/>
          <w:w w:val="105"/>
        </w:rPr>
        <w:t xml:space="preserve"> </w:t>
      </w:r>
      <w:r>
        <w:rPr>
          <w:w w:val="105"/>
        </w:rPr>
        <w:t>standard</w:t>
      </w:r>
      <w:r>
        <w:rPr>
          <w:spacing w:val="12"/>
          <w:w w:val="105"/>
        </w:rPr>
        <w:t xml:space="preserve"> </w:t>
      </w:r>
      <w:r>
        <w:rPr>
          <w:w w:val="105"/>
        </w:rPr>
        <w:t>procedures</w:t>
      </w:r>
      <w:r>
        <w:rPr>
          <w:spacing w:val="12"/>
          <w:w w:val="105"/>
        </w:rPr>
        <w:t xml:space="preserve"> </w:t>
      </w:r>
      <w:r>
        <w:rPr>
          <w:w w:val="105"/>
        </w:rPr>
        <w:t>and</w:t>
      </w:r>
      <w:r>
        <w:rPr>
          <w:spacing w:val="12"/>
          <w:w w:val="105"/>
        </w:rPr>
        <w:t xml:space="preserve"> </w:t>
      </w:r>
      <w:r>
        <w:rPr>
          <w:w w:val="105"/>
        </w:rPr>
        <w:t>placed</w:t>
      </w:r>
      <w:r>
        <w:rPr>
          <w:spacing w:val="12"/>
          <w:w w:val="105"/>
        </w:rPr>
        <w:t xml:space="preserve"> </w:t>
      </w:r>
      <w:r>
        <w:rPr>
          <w:spacing w:val="-4"/>
          <w:w w:val="105"/>
        </w:rPr>
        <w:t>into</w:t>
      </w:r>
    </w:p>
    <w:p w14:paraId="70F2320C" w14:textId="77777777" w:rsidR="005F326E" w:rsidRDefault="00000000">
      <w:pPr>
        <w:pStyle w:val="BodyText"/>
        <w:spacing w:before="158"/>
      </w:pPr>
      <w:proofErr w:type="gramStart"/>
      <w:r>
        <w:rPr>
          <w:rFonts w:ascii="Arial"/>
          <w:w w:val="110"/>
          <w:sz w:val="12"/>
        </w:rPr>
        <w:t>209</w:t>
      </w:r>
      <w:r>
        <w:rPr>
          <w:rFonts w:ascii="Arial"/>
          <w:spacing w:val="34"/>
          <w:w w:val="110"/>
          <w:sz w:val="12"/>
        </w:rPr>
        <w:t xml:space="preserve">  </w:t>
      </w:r>
      <w:r>
        <w:rPr>
          <w:w w:val="110"/>
        </w:rPr>
        <w:t>an</w:t>
      </w:r>
      <w:proofErr w:type="gramEnd"/>
      <w:r>
        <w:rPr>
          <w:spacing w:val="-2"/>
          <w:w w:val="110"/>
        </w:rPr>
        <w:t xml:space="preserve"> </w:t>
      </w:r>
      <w:r>
        <w:rPr>
          <w:w w:val="110"/>
        </w:rPr>
        <w:t>optimal</w:t>
      </w:r>
      <w:r>
        <w:rPr>
          <w:spacing w:val="-1"/>
          <w:w w:val="110"/>
        </w:rPr>
        <w:t xml:space="preserve"> </w:t>
      </w:r>
      <w:r>
        <w:rPr>
          <w:w w:val="110"/>
        </w:rPr>
        <w:t>cutting</w:t>
      </w:r>
      <w:r>
        <w:rPr>
          <w:spacing w:val="-2"/>
          <w:w w:val="110"/>
        </w:rPr>
        <w:t xml:space="preserve"> </w:t>
      </w:r>
      <w:r>
        <w:rPr>
          <w:w w:val="110"/>
        </w:rPr>
        <w:t>temperature</w:t>
      </w:r>
      <w:r>
        <w:rPr>
          <w:spacing w:val="-1"/>
          <w:w w:val="110"/>
        </w:rPr>
        <w:t xml:space="preserve"> </w:t>
      </w:r>
      <w:r>
        <w:rPr>
          <w:w w:val="110"/>
        </w:rPr>
        <w:t>(OCT)</w:t>
      </w:r>
      <w:r>
        <w:rPr>
          <w:spacing w:val="-2"/>
          <w:w w:val="110"/>
        </w:rPr>
        <w:t xml:space="preserve"> </w:t>
      </w:r>
      <w:r>
        <w:rPr>
          <w:w w:val="110"/>
        </w:rPr>
        <w:t>compound</w:t>
      </w:r>
      <w:r>
        <w:rPr>
          <w:spacing w:val="-2"/>
          <w:w w:val="110"/>
        </w:rPr>
        <w:t xml:space="preserve"> </w:t>
      </w:r>
      <w:r>
        <w:rPr>
          <w:w w:val="110"/>
        </w:rPr>
        <w:t>(Sakura</w:t>
      </w:r>
      <w:r>
        <w:rPr>
          <w:spacing w:val="-1"/>
          <w:w w:val="110"/>
        </w:rPr>
        <w:t xml:space="preserve"> </w:t>
      </w:r>
      <w:proofErr w:type="spellStart"/>
      <w:r>
        <w:rPr>
          <w:w w:val="110"/>
        </w:rPr>
        <w:t>FineTek</w:t>
      </w:r>
      <w:proofErr w:type="spellEnd"/>
      <w:r>
        <w:rPr>
          <w:spacing w:val="-2"/>
          <w:w w:val="110"/>
        </w:rPr>
        <w:t xml:space="preserve"> </w:t>
      </w:r>
      <w:r>
        <w:rPr>
          <w:w w:val="110"/>
        </w:rPr>
        <w:t>4583)</w:t>
      </w:r>
      <w:r>
        <w:rPr>
          <w:spacing w:val="-1"/>
          <w:w w:val="110"/>
        </w:rPr>
        <w:t xml:space="preserve"> </w:t>
      </w:r>
      <w:r>
        <w:rPr>
          <w:w w:val="110"/>
        </w:rPr>
        <w:t>in</w:t>
      </w:r>
      <w:r>
        <w:rPr>
          <w:spacing w:val="-2"/>
          <w:w w:val="110"/>
        </w:rPr>
        <w:t xml:space="preserve"> </w:t>
      </w:r>
      <w:r>
        <w:rPr>
          <w:w w:val="110"/>
        </w:rPr>
        <w:t>which</w:t>
      </w:r>
      <w:r>
        <w:rPr>
          <w:spacing w:val="-2"/>
          <w:w w:val="110"/>
        </w:rPr>
        <w:t xml:space="preserve"> </w:t>
      </w:r>
      <w:r>
        <w:rPr>
          <w:w w:val="110"/>
        </w:rPr>
        <w:t>it</w:t>
      </w:r>
      <w:r>
        <w:rPr>
          <w:spacing w:val="-1"/>
          <w:w w:val="110"/>
        </w:rPr>
        <w:t xml:space="preserve"> </w:t>
      </w:r>
      <w:r>
        <w:rPr>
          <w:spacing w:val="-5"/>
          <w:w w:val="110"/>
        </w:rPr>
        <w:t>was</w:t>
      </w:r>
    </w:p>
    <w:p w14:paraId="1676EFAC" w14:textId="78ED02EC" w:rsidR="005F326E" w:rsidRDefault="00000000">
      <w:pPr>
        <w:pStyle w:val="BodyText"/>
        <w:spacing w:before="156"/>
      </w:pPr>
      <w:proofErr w:type="gramStart"/>
      <w:r>
        <w:rPr>
          <w:rFonts w:ascii="Arial" w:hAnsi="Arial"/>
          <w:w w:val="105"/>
          <w:sz w:val="12"/>
        </w:rPr>
        <w:t>210</w:t>
      </w:r>
      <w:r>
        <w:rPr>
          <w:rFonts w:ascii="Arial" w:hAnsi="Arial"/>
          <w:spacing w:val="53"/>
          <w:w w:val="105"/>
          <w:sz w:val="12"/>
        </w:rPr>
        <w:t xml:space="preserve">  </w:t>
      </w:r>
      <w:r>
        <w:rPr>
          <w:w w:val="105"/>
        </w:rPr>
        <w:t>stored</w:t>
      </w:r>
      <w:proofErr w:type="gramEnd"/>
      <w:r>
        <w:rPr>
          <w:spacing w:val="6"/>
          <w:w w:val="105"/>
        </w:rPr>
        <w:t xml:space="preserve"> </w:t>
      </w:r>
      <w:r>
        <w:rPr>
          <w:w w:val="105"/>
        </w:rPr>
        <w:t>at</w:t>
      </w:r>
      <w:r>
        <w:rPr>
          <w:spacing w:val="6"/>
          <w:w w:val="105"/>
        </w:rPr>
        <w:t xml:space="preserve"> </w:t>
      </w:r>
      <w:r>
        <w:rPr>
          <w:w w:val="105"/>
        </w:rPr>
        <w:t>-80</w:t>
      </w:r>
      <w:ins w:id="63" w:author="Gee, James C" w:date="2024-04-10T18:19:00Z">
        <w:r w:rsidR="00660673">
          <w:rPr>
            <w:w w:val="105"/>
          </w:rPr>
          <w:t xml:space="preserve"> </w:t>
        </w:r>
      </w:ins>
      <w:r>
        <w:rPr>
          <w:rFonts w:ascii="Arial" w:hAnsi="Arial"/>
          <w:w w:val="105"/>
        </w:rPr>
        <w:t>°</w:t>
      </w:r>
      <w:r>
        <w:rPr>
          <w:w w:val="105"/>
        </w:rPr>
        <w:t>C.</w:t>
      </w:r>
      <w:r>
        <w:rPr>
          <w:spacing w:val="6"/>
          <w:w w:val="105"/>
        </w:rPr>
        <w:t xml:space="preserve"> </w:t>
      </w:r>
      <w:r>
        <w:rPr>
          <w:w w:val="105"/>
        </w:rPr>
        <w:t>The</w:t>
      </w:r>
      <w:r>
        <w:rPr>
          <w:spacing w:val="7"/>
          <w:w w:val="105"/>
        </w:rPr>
        <w:t xml:space="preserve"> </w:t>
      </w:r>
      <w:r>
        <w:rPr>
          <w:w w:val="105"/>
        </w:rPr>
        <w:t>fresh</w:t>
      </w:r>
      <w:r>
        <w:rPr>
          <w:spacing w:val="6"/>
          <w:w w:val="105"/>
        </w:rPr>
        <w:t xml:space="preserve"> </w:t>
      </w:r>
      <w:r>
        <w:rPr>
          <w:w w:val="105"/>
        </w:rPr>
        <w:t>frozen</w:t>
      </w:r>
      <w:r>
        <w:rPr>
          <w:spacing w:val="7"/>
          <w:w w:val="105"/>
        </w:rPr>
        <w:t xml:space="preserve"> </w:t>
      </w:r>
      <w:r>
        <w:rPr>
          <w:w w:val="105"/>
        </w:rPr>
        <w:t>brain</w:t>
      </w:r>
      <w:r>
        <w:rPr>
          <w:spacing w:val="6"/>
          <w:w w:val="105"/>
        </w:rPr>
        <w:t xml:space="preserve"> </w:t>
      </w:r>
      <w:r>
        <w:rPr>
          <w:w w:val="105"/>
        </w:rPr>
        <w:t>was</w:t>
      </w:r>
      <w:r>
        <w:rPr>
          <w:spacing w:val="6"/>
          <w:w w:val="105"/>
        </w:rPr>
        <w:t xml:space="preserve"> </w:t>
      </w:r>
      <w:r>
        <w:rPr>
          <w:w w:val="105"/>
        </w:rPr>
        <w:t>sectioned</w:t>
      </w:r>
      <w:r>
        <w:rPr>
          <w:spacing w:val="6"/>
          <w:w w:val="105"/>
        </w:rPr>
        <w:t xml:space="preserve"> </w:t>
      </w:r>
      <w:r>
        <w:rPr>
          <w:w w:val="105"/>
        </w:rPr>
        <w:t>at</w:t>
      </w:r>
      <w:r>
        <w:rPr>
          <w:spacing w:val="7"/>
          <w:w w:val="105"/>
        </w:rPr>
        <w:t xml:space="preserve"> </w:t>
      </w:r>
      <w:r>
        <w:rPr>
          <w:w w:val="105"/>
        </w:rPr>
        <w:t>10</w:t>
      </w:r>
      <w:ins w:id="64" w:author="Gee, James C" w:date="2024-04-10T18:19:00Z">
        <w:r w:rsidR="00660673">
          <w:rPr>
            <w:w w:val="105"/>
          </w:rPr>
          <w:t xml:space="preserve"> </w:t>
        </w:r>
      </w:ins>
      <w:r>
        <w:rPr>
          <w:i/>
          <w:w w:val="105"/>
        </w:rPr>
        <w:t>µm</w:t>
      </w:r>
      <w:r>
        <w:rPr>
          <w:i/>
          <w:spacing w:val="7"/>
          <w:w w:val="105"/>
        </w:rPr>
        <w:t xml:space="preserve"> </w:t>
      </w:r>
      <w:r>
        <w:rPr>
          <w:w w:val="105"/>
        </w:rPr>
        <w:t>on</w:t>
      </w:r>
      <w:r>
        <w:rPr>
          <w:spacing w:val="5"/>
          <w:w w:val="105"/>
        </w:rPr>
        <w:t xml:space="preserve"> </w:t>
      </w:r>
      <w:r>
        <w:rPr>
          <w:w w:val="105"/>
        </w:rPr>
        <w:t>Leica</w:t>
      </w:r>
      <w:r>
        <w:rPr>
          <w:spacing w:val="6"/>
          <w:w w:val="105"/>
        </w:rPr>
        <w:t xml:space="preserve"> </w:t>
      </w:r>
      <w:r>
        <w:rPr>
          <w:w w:val="105"/>
        </w:rPr>
        <w:t>3050</w:t>
      </w:r>
      <w:r>
        <w:rPr>
          <w:spacing w:val="7"/>
          <w:w w:val="105"/>
        </w:rPr>
        <w:t xml:space="preserve"> </w:t>
      </w:r>
      <w:r>
        <w:rPr>
          <w:w w:val="105"/>
        </w:rPr>
        <w:t>S</w:t>
      </w:r>
      <w:r>
        <w:rPr>
          <w:spacing w:val="5"/>
          <w:w w:val="105"/>
        </w:rPr>
        <w:t xml:space="preserve"> </w:t>
      </w:r>
      <w:r>
        <w:rPr>
          <w:w w:val="105"/>
        </w:rPr>
        <w:t>cryostats</w:t>
      </w:r>
      <w:r>
        <w:rPr>
          <w:spacing w:val="7"/>
          <w:w w:val="105"/>
        </w:rPr>
        <w:t xml:space="preserve"> </w:t>
      </w:r>
      <w:r>
        <w:rPr>
          <w:spacing w:val="-5"/>
          <w:w w:val="105"/>
        </w:rPr>
        <w:t>at</w:t>
      </w:r>
    </w:p>
    <w:p w14:paraId="6BD54FF4" w14:textId="2C926EF5" w:rsidR="005F326E" w:rsidRDefault="00000000">
      <w:pPr>
        <w:pStyle w:val="BodyText"/>
        <w:spacing w:before="158"/>
      </w:pPr>
      <w:proofErr w:type="gramStart"/>
      <w:r>
        <w:rPr>
          <w:rFonts w:ascii="Arial" w:hAnsi="Arial"/>
          <w:w w:val="105"/>
          <w:sz w:val="12"/>
        </w:rPr>
        <w:t>211</w:t>
      </w:r>
      <w:r>
        <w:rPr>
          <w:rFonts w:ascii="Arial" w:hAnsi="Arial"/>
          <w:spacing w:val="53"/>
          <w:w w:val="105"/>
          <w:sz w:val="12"/>
        </w:rPr>
        <w:t xml:space="preserve">  </w:t>
      </w:r>
      <w:r>
        <w:rPr>
          <w:w w:val="105"/>
        </w:rPr>
        <w:t>interval</w:t>
      </w:r>
      <w:ins w:id="65" w:author="Gee, James C" w:date="2024-04-10T18:08:00Z">
        <w:r w:rsidR="00D73D67">
          <w:rPr>
            <w:w w:val="105"/>
          </w:rPr>
          <w:t>s</w:t>
        </w:r>
      </w:ins>
      <w:proofErr w:type="gramEnd"/>
      <w:r>
        <w:rPr>
          <w:spacing w:val="8"/>
          <w:w w:val="105"/>
        </w:rPr>
        <w:t xml:space="preserve"> </w:t>
      </w:r>
      <w:r>
        <w:rPr>
          <w:w w:val="105"/>
        </w:rPr>
        <w:t>of</w:t>
      </w:r>
      <w:r>
        <w:rPr>
          <w:spacing w:val="7"/>
          <w:w w:val="105"/>
        </w:rPr>
        <w:t xml:space="preserve"> </w:t>
      </w:r>
      <w:r>
        <w:rPr>
          <w:w w:val="105"/>
        </w:rPr>
        <w:t>200</w:t>
      </w:r>
      <w:ins w:id="66" w:author="Gee, James C" w:date="2024-04-10T18:19:00Z">
        <w:r w:rsidR="00660673">
          <w:rPr>
            <w:w w:val="105"/>
          </w:rPr>
          <w:t xml:space="preserve"> </w:t>
        </w:r>
      </w:ins>
      <w:r>
        <w:rPr>
          <w:i/>
          <w:w w:val="105"/>
        </w:rPr>
        <w:t>µm</w:t>
      </w:r>
      <w:r>
        <w:rPr>
          <w:i/>
          <w:spacing w:val="8"/>
          <w:w w:val="105"/>
        </w:rPr>
        <w:t xml:space="preserve"> </w:t>
      </w:r>
      <w:r>
        <w:rPr>
          <w:w w:val="105"/>
        </w:rPr>
        <w:t>to</w:t>
      </w:r>
      <w:r>
        <w:rPr>
          <w:spacing w:val="7"/>
          <w:w w:val="105"/>
        </w:rPr>
        <w:t xml:space="preserve"> </w:t>
      </w:r>
      <w:r>
        <w:rPr>
          <w:w w:val="105"/>
        </w:rPr>
        <w:t>evenly</w:t>
      </w:r>
      <w:r>
        <w:rPr>
          <w:spacing w:val="7"/>
          <w:w w:val="105"/>
        </w:rPr>
        <w:t xml:space="preserve"> </w:t>
      </w:r>
      <w:r>
        <w:rPr>
          <w:w w:val="105"/>
        </w:rPr>
        <w:t>cover</w:t>
      </w:r>
      <w:r>
        <w:rPr>
          <w:spacing w:val="8"/>
          <w:w w:val="105"/>
        </w:rPr>
        <w:t xml:space="preserve"> </w:t>
      </w:r>
      <w:r>
        <w:rPr>
          <w:w w:val="105"/>
        </w:rPr>
        <w:t>the</w:t>
      </w:r>
      <w:r>
        <w:rPr>
          <w:spacing w:val="7"/>
          <w:w w:val="105"/>
        </w:rPr>
        <w:t xml:space="preserve"> </w:t>
      </w:r>
      <w:r>
        <w:rPr>
          <w:w w:val="105"/>
        </w:rPr>
        <w:t>brain.</w:t>
      </w:r>
      <w:r>
        <w:rPr>
          <w:spacing w:val="34"/>
          <w:w w:val="105"/>
        </w:rPr>
        <w:t xml:space="preserve"> </w:t>
      </w:r>
      <w:r>
        <w:rPr>
          <w:w w:val="105"/>
        </w:rPr>
        <w:t>A</w:t>
      </w:r>
      <w:r>
        <w:rPr>
          <w:spacing w:val="7"/>
          <w:w w:val="105"/>
        </w:rPr>
        <w:t xml:space="preserve"> </w:t>
      </w:r>
      <w:r>
        <w:rPr>
          <w:w w:val="105"/>
        </w:rPr>
        <w:t>set</w:t>
      </w:r>
      <w:r>
        <w:rPr>
          <w:spacing w:val="7"/>
          <w:w w:val="105"/>
        </w:rPr>
        <w:t xml:space="preserve"> </w:t>
      </w:r>
      <w:r>
        <w:rPr>
          <w:w w:val="105"/>
        </w:rPr>
        <w:t>of</w:t>
      </w:r>
      <w:r>
        <w:rPr>
          <w:spacing w:val="8"/>
          <w:w w:val="105"/>
        </w:rPr>
        <w:t xml:space="preserve"> </w:t>
      </w:r>
      <w:r>
        <w:rPr>
          <w:w w:val="105"/>
        </w:rPr>
        <w:t>500</w:t>
      </w:r>
      <w:r>
        <w:rPr>
          <w:spacing w:val="7"/>
          <w:w w:val="105"/>
        </w:rPr>
        <w:t xml:space="preserve"> </w:t>
      </w:r>
      <w:r>
        <w:rPr>
          <w:w w:val="105"/>
        </w:rPr>
        <w:t>genes</w:t>
      </w:r>
      <w:r>
        <w:rPr>
          <w:spacing w:val="8"/>
          <w:w w:val="105"/>
        </w:rPr>
        <w:t xml:space="preserve"> </w:t>
      </w:r>
      <w:r>
        <w:rPr>
          <w:w w:val="105"/>
        </w:rPr>
        <w:t>were</w:t>
      </w:r>
      <w:r>
        <w:rPr>
          <w:spacing w:val="7"/>
          <w:w w:val="105"/>
        </w:rPr>
        <w:t xml:space="preserve"> </w:t>
      </w:r>
      <w:r>
        <w:rPr>
          <w:w w:val="105"/>
        </w:rPr>
        <w:t>imaged</w:t>
      </w:r>
      <w:r>
        <w:rPr>
          <w:spacing w:val="7"/>
          <w:w w:val="105"/>
        </w:rPr>
        <w:t xml:space="preserve"> </w:t>
      </w:r>
      <w:r>
        <w:rPr>
          <w:w w:val="105"/>
        </w:rPr>
        <w:t>that</w:t>
      </w:r>
      <w:r>
        <w:rPr>
          <w:spacing w:val="8"/>
          <w:w w:val="105"/>
        </w:rPr>
        <w:t xml:space="preserve"> </w:t>
      </w:r>
      <w:r>
        <w:rPr>
          <w:w w:val="105"/>
        </w:rPr>
        <w:t>had</w:t>
      </w:r>
      <w:r>
        <w:rPr>
          <w:spacing w:val="7"/>
          <w:w w:val="105"/>
        </w:rPr>
        <w:t xml:space="preserve"> </w:t>
      </w:r>
      <w:proofErr w:type="gramStart"/>
      <w:r>
        <w:rPr>
          <w:spacing w:val="-4"/>
          <w:w w:val="105"/>
        </w:rPr>
        <w:t>been</w:t>
      </w:r>
      <w:proofErr w:type="gramEnd"/>
    </w:p>
    <w:p w14:paraId="716945DD" w14:textId="77777777" w:rsidR="005F326E" w:rsidRDefault="00000000">
      <w:pPr>
        <w:pStyle w:val="BodyText"/>
        <w:spacing w:before="157"/>
      </w:pPr>
      <w:proofErr w:type="gramStart"/>
      <w:r>
        <w:rPr>
          <w:rFonts w:ascii="Arial" w:hAnsi="Arial"/>
          <w:w w:val="105"/>
          <w:sz w:val="12"/>
        </w:rPr>
        <w:t>212</w:t>
      </w:r>
      <w:r>
        <w:rPr>
          <w:rFonts w:ascii="Arial" w:hAnsi="Arial"/>
          <w:spacing w:val="47"/>
          <w:w w:val="105"/>
          <w:sz w:val="12"/>
        </w:rPr>
        <w:t xml:space="preserve">  </w:t>
      </w:r>
      <w:r>
        <w:rPr>
          <w:w w:val="105"/>
        </w:rPr>
        <w:t>carefully</w:t>
      </w:r>
      <w:proofErr w:type="gramEnd"/>
      <w:r>
        <w:rPr>
          <w:spacing w:val="15"/>
          <w:w w:val="105"/>
        </w:rPr>
        <w:t xml:space="preserve"> </w:t>
      </w:r>
      <w:r>
        <w:rPr>
          <w:w w:val="105"/>
        </w:rPr>
        <w:t>chosen</w:t>
      </w:r>
      <w:r>
        <w:rPr>
          <w:spacing w:val="14"/>
          <w:w w:val="105"/>
        </w:rPr>
        <w:t xml:space="preserve"> </w:t>
      </w:r>
      <w:r>
        <w:rPr>
          <w:w w:val="105"/>
        </w:rPr>
        <w:t>to</w:t>
      </w:r>
      <w:r>
        <w:rPr>
          <w:spacing w:val="15"/>
          <w:w w:val="105"/>
        </w:rPr>
        <w:t xml:space="preserve"> </w:t>
      </w:r>
      <w:r>
        <w:rPr>
          <w:w w:val="105"/>
        </w:rPr>
        <w:t>distinguish</w:t>
      </w:r>
      <w:r>
        <w:rPr>
          <w:spacing w:val="15"/>
          <w:w w:val="105"/>
        </w:rPr>
        <w:t xml:space="preserve"> </w:t>
      </w:r>
      <w:r>
        <w:rPr>
          <w:w w:val="105"/>
        </w:rPr>
        <w:t>the</w:t>
      </w:r>
      <w:r>
        <w:rPr>
          <w:spacing w:val="15"/>
          <w:w w:val="105"/>
        </w:rPr>
        <w:t xml:space="preserve"> </w:t>
      </w:r>
      <w:r>
        <w:rPr>
          <w:rFonts w:ascii="Menlo" w:hAnsi="Menlo"/>
          <w:i/>
          <w:w w:val="105"/>
        </w:rPr>
        <w:t>∼</w:t>
      </w:r>
      <w:del w:id="67" w:author="Gee, James C" w:date="2024-04-10T18:08:00Z">
        <w:r w:rsidDel="00D73D67">
          <w:rPr>
            <w:rFonts w:ascii="Menlo" w:hAnsi="Menlo"/>
            <w:i/>
            <w:spacing w:val="-67"/>
            <w:w w:val="105"/>
          </w:rPr>
          <w:delText xml:space="preserve"> </w:delText>
        </w:r>
      </w:del>
      <w:r>
        <w:rPr>
          <w:w w:val="105"/>
        </w:rPr>
        <w:t>5200</w:t>
      </w:r>
      <w:r>
        <w:rPr>
          <w:spacing w:val="14"/>
          <w:w w:val="105"/>
        </w:rPr>
        <w:t xml:space="preserve"> </w:t>
      </w:r>
      <w:r>
        <w:rPr>
          <w:w w:val="105"/>
        </w:rPr>
        <w:t>clusters</w:t>
      </w:r>
      <w:r>
        <w:rPr>
          <w:spacing w:val="15"/>
          <w:w w:val="105"/>
        </w:rPr>
        <w:t xml:space="preserve"> </w:t>
      </w:r>
      <w:r>
        <w:rPr>
          <w:w w:val="105"/>
        </w:rPr>
        <w:t>of</w:t>
      </w:r>
      <w:r>
        <w:rPr>
          <w:spacing w:val="15"/>
          <w:w w:val="105"/>
        </w:rPr>
        <w:t xml:space="preserve"> </w:t>
      </w:r>
      <w:commentRangeStart w:id="68"/>
      <w:commentRangeStart w:id="69"/>
      <w:r>
        <w:rPr>
          <w:w w:val="105"/>
        </w:rPr>
        <w:t>our</w:t>
      </w:r>
      <w:commentRangeEnd w:id="68"/>
      <w:r w:rsidR="00D73D67">
        <w:rPr>
          <w:rStyle w:val="CommentReference"/>
        </w:rPr>
        <w:commentReference w:id="68"/>
      </w:r>
      <w:commentRangeEnd w:id="69"/>
      <w:r w:rsidR="00431D0F">
        <w:rPr>
          <w:rStyle w:val="CommentReference"/>
        </w:rPr>
        <w:commentReference w:id="69"/>
      </w:r>
      <w:r>
        <w:rPr>
          <w:spacing w:val="15"/>
          <w:w w:val="105"/>
        </w:rPr>
        <w:t xml:space="preserve"> </w:t>
      </w:r>
      <w:r>
        <w:rPr>
          <w:w w:val="105"/>
        </w:rPr>
        <w:t>existing</w:t>
      </w:r>
      <w:r>
        <w:rPr>
          <w:spacing w:val="14"/>
          <w:w w:val="105"/>
        </w:rPr>
        <w:t xml:space="preserve"> </w:t>
      </w:r>
      <w:proofErr w:type="spellStart"/>
      <w:r>
        <w:rPr>
          <w:w w:val="105"/>
        </w:rPr>
        <w:t>RNAseq</w:t>
      </w:r>
      <w:proofErr w:type="spellEnd"/>
      <w:r>
        <w:rPr>
          <w:spacing w:val="15"/>
          <w:w w:val="105"/>
        </w:rPr>
        <w:t xml:space="preserve"> </w:t>
      </w:r>
      <w:r>
        <w:rPr>
          <w:w w:val="105"/>
        </w:rPr>
        <w:t>taxonomy.</w:t>
      </w:r>
      <w:r>
        <w:rPr>
          <w:spacing w:val="57"/>
          <w:w w:val="105"/>
        </w:rPr>
        <w:t xml:space="preserve"> </w:t>
      </w:r>
      <w:r>
        <w:rPr>
          <w:spacing w:val="-5"/>
          <w:w w:val="105"/>
        </w:rPr>
        <w:t>For</w:t>
      </w:r>
    </w:p>
    <w:p w14:paraId="6EAA23A5" w14:textId="77777777" w:rsidR="005F326E" w:rsidRDefault="00000000">
      <w:pPr>
        <w:pStyle w:val="BodyText"/>
        <w:spacing w:before="153"/>
      </w:pPr>
      <w:proofErr w:type="gramStart"/>
      <w:r>
        <w:rPr>
          <w:rFonts w:ascii="Arial"/>
          <w:w w:val="105"/>
          <w:sz w:val="12"/>
        </w:rPr>
        <w:t>213</w:t>
      </w:r>
      <w:r>
        <w:rPr>
          <w:rFonts w:ascii="Arial"/>
          <w:spacing w:val="56"/>
          <w:w w:val="105"/>
          <w:sz w:val="12"/>
        </w:rPr>
        <w:t xml:space="preserve">  </w:t>
      </w:r>
      <w:r>
        <w:rPr>
          <w:w w:val="105"/>
        </w:rPr>
        <w:t>staining</w:t>
      </w:r>
      <w:proofErr w:type="gramEnd"/>
      <w:r>
        <w:rPr>
          <w:spacing w:val="26"/>
          <w:w w:val="105"/>
        </w:rPr>
        <w:t xml:space="preserve"> </w:t>
      </w:r>
      <w:r>
        <w:rPr>
          <w:w w:val="105"/>
        </w:rPr>
        <w:t>the</w:t>
      </w:r>
      <w:r>
        <w:rPr>
          <w:spacing w:val="24"/>
          <w:w w:val="105"/>
        </w:rPr>
        <w:t xml:space="preserve"> </w:t>
      </w:r>
      <w:r>
        <w:rPr>
          <w:w w:val="105"/>
        </w:rPr>
        <w:t>tissue</w:t>
      </w:r>
      <w:r>
        <w:rPr>
          <w:spacing w:val="24"/>
          <w:w w:val="105"/>
        </w:rPr>
        <w:t xml:space="preserve"> </w:t>
      </w:r>
      <w:r>
        <w:rPr>
          <w:w w:val="105"/>
        </w:rPr>
        <w:t>with</w:t>
      </w:r>
      <w:r>
        <w:rPr>
          <w:spacing w:val="24"/>
          <w:w w:val="105"/>
        </w:rPr>
        <w:t xml:space="preserve"> </w:t>
      </w:r>
      <w:r>
        <w:rPr>
          <w:w w:val="105"/>
        </w:rPr>
        <w:t>MERFISH</w:t>
      </w:r>
      <w:r>
        <w:rPr>
          <w:spacing w:val="24"/>
          <w:w w:val="105"/>
        </w:rPr>
        <w:t xml:space="preserve"> </w:t>
      </w:r>
      <w:r>
        <w:rPr>
          <w:w w:val="105"/>
        </w:rPr>
        <w:t>probes,</w:t>
      </w:r>
      <w:r>
        <w:rPr>
          <w:spacing w:val="28"/>
          <w:w w:val="105"/>
        </w:rPr>
        <w:t xml:space="preserve"> </w:t>
      </w:r>
      <w:r>
        <w:rPr>
          <w:w w:val="105"/>
        </w:rPr>
        <w:t>a</w:t>
      </w:r>
      <w:r>
        <w:rPr>
          <w:spacing w:val="25"/>
          <w:w w:val="105"/>
        </w:rPr>
        <w:t xml:space="preserve"> </w:t>
      </w:r>
      <w:r>
        <w:rPr>
          <w:w w:val="105"/>
        </w:rPr>
        <w:t>modified</w:t>
      </w:r>
      <w:r>
        <w:rPr>
          <w:spacing w:val="24"/>
          <w:w w:val="105"/>
        </w:rPr>
        <w:t xml:space="preserve"> </w:t>
      </w:r>
      <w:r>
        <w:rPr>
          <w:w w:val="105"/>
        </w:rPr>
        <w:t>version</w:t>
      </w:r>
      <w:r>
        <w:rPr>
          <w:spacing w:val="24"/>
          <w:w w:val="105"/>
        </w:rPr>
        <w:t xml:space="preserve"> </w:t>
      </w:r>
      <w:r>
        <w:rPr>
          <w:w w:val="105"/>
        </w:rPr>
        <w:t>of</w:t>
      </w:r>
      <w:r>
        <w:rPr>
          <w:spacing w:val="24"/>
          <w:w w:val="105"/>
        </w:rPr>
        <w:t xml:space="preserve"> </w:t>
      </w:r>
      <w:r>
        <w:rPr>
          <w:w w:val="105"/>
        </w:rPr>
        <w:t>instructions</w:t>
      </w:r>
      <w:r>
        <w:rPr>
          <w:spacing w:val="24"/>
          <w:w w:val="105"/>
        </w:rPr>
        <w:t xml:space="preserve"> </w:t>
      </w:r>
      <w:r>
        <w:rPr>
          <w:w w:val="105"/>
        </w:rPr>
        <w:t>provided</w:t>
      </w:r>
      <w:r>
        <w:rPr>
          <w:spacing w:val="24"/>
          <w:w w:val="105"/>
        </w:rPr>
        <w:t xml:space="preserve"> </w:t>
      </w:r>
      <w:r>
        <w:rPr>
          <w:spacing w:val="-7"/>
          <w:w w:val="105"/>
        </w:rPr>
        <w:t>by</w:t>
      </w:r>
    </w:p>
    <w:p w14:paraId="10267498" w14:textId="77777777" w:rsidR="005F326E" w:rsidRDefault="00000000">
      <w:pPr>
        <w:pStyle w:val="BodyText"/>
        <w:spacing w:before="142"/>
      </w:pPr>
      <w:proofErr w:type="gramStart"/>
      <w:r>
        <w:rPr>
          <w:rFonts w:ascii="Arial"/>
          <w:w w:val="105"/>
          <w:sz w:val="12"/>
        </w:rPr>
        <w:t>214</w:t>
      </w:r>
      <w:r>
        <w:rPr>
          <w:rFonts w:ascii="Arial"/>
          <w:spacing w:val="55"/>
          <w:w w:val="105"/>
          <w:sz w:val="12"/>
        </w:rPr>
        <w:t xml:space="preserve">  </w:t>
      </w:r>
      <w:r>
        <w:rPr>
          <w:w w:val="105"/>
        </w:rPr>
        <w:t>the</w:t>
      </w:r>
      <w:proofErr w:type="gramEnd"/>
      <w:r>
        <w:rPr>
          <w:spacing w:val="20"/>
          <w:w w:val="105"/>
        </w:rPr>
        <w:t xml:space="preserve"> </w:t>
      </w:r>
      <w:r>
        <w:rPr>
          <w:w w:val="105"/>
        </w:rPr>
        <w:t>manufacturer</w:t>
      </w:r>
      <w:r>
        <w:rPr>
          <w:spacing w:val="18"/>
          <w:w w:val="105"/>
        </w:rPr>
        <w:t xml:space="preserve"> </w:t>
      </w:r>
      <w:r>
        <w:rPr>
          <w:w w:val="105"/>
        </w:rPr>
        <w:t>was</w:t>
      </w:r>
      <w:r>
        <w:rPr>
          <w:spacing w:val="19"/>
          <w:w w:val="105"/>
        </w:rPr>
        <w:t xml:space="preserve"> </w:t>
      </w:r>
      <w:r>
        <w:rPr>
          <w:w w:val="105"/>
        </w:rPr>
        <w:t>used.</w:t>
      </w:r>
      <w:r>
        <w:rPr>
          <w:w w:val="105"/>
          <w:position w:val="9"/>
          <w:sz w:val="16"/>
        </w:rPr>
        <w:t>64</w:t>
      </w:r>
      <w:r>
        <w:rPr>
          <w:spacing w:val="49"/>
          <w:w w:val="105"/>
          <w:position w:val="9"/>
          <w:sz w:val="16"/>
        </w:rPr>
        <w:t xml:space="preserve"> </w:t>
      </w:r>
      <w:r>
        <w:rPr>
          <w:w w:val="105"/>
        </w:rPr>
        <w:t>Raw</w:t>
      </w:r>
      <w:r>
        <w:rPr>
          <w:spacing w:val="18"/>
          <w:w w:val="105"/>
        </w:rPr>
        <w:t xml:space="preserve"> </w:t>
      </w:r>
      <w:r>
        <w:rPr>
          <w:w w:val="105"/>
        </w:rPr>
        <w:t>MERSCOPE</w:t>
      </w:r>
      <w:r>
        <w:rPr>
          <w:spacing w:val="19"/>
          <w:w w:val="105"/>
        </w:rPr>
        <w:t xml:space="preserve"> </w:t>
      </w:r>
      <w:r>
        <w:rPr>
          <w:w w:val="105"/>
        </w:rPr>
        <w:t>data</w:t>
      </w:r>
      <w:r>
        <w:rPr>
          <w:spacing w:val="18"/>
          <w:w w:val="105"/>
        </w:rPr>
        <w:t xml:space="preserve"> </w:t>
      </w:r>
      <w:r>
        <w:rPr>
          <w:w w:val="105"/>
        </w:rPr>
        <w:t>were</w:t>
      </w:r>
      <w:r>
        <w:rPr>
          <w:spacing w:val="19"/>
          <w:w w:val="105"/>
        </w:rPr>
        <w:t xml:space="preserve"> </w:t>
      </w:r>
      <w:r>
        <w:rPr>
          <w:w w:val="105"/>
        </w:rPr>
        <w:t>decoded</w:t>
      </w:r>
      <w:r>
        <w:rPr>
          <w:spacing w:val="18"/>
          <w:w w:val="105"/>
        </w:rPr>
        <w:t xml:space="preserve"> </w:t>
      </w:r>
      <w:r>
        <w:rPr>
          <w:w w:val="105"/>
        </w:rPr>
        <w:t>using</w:t>
      </w:r>
      <w:r>
        <w:rPr>
          <w:spacing w:val="19"/>
          <w:w w:val="105"/>
        </w:rPr>
        <w:t xml:space="preserve"> </w:t>
      </w:r>
      <w:proofErr w:type="spellStart"/>
      <w:r>
        <w:rPr>
          <w:w w:val="105"/>
        </w:rPr>
        <w:t>Vizgen</w:t>
      </w:r>
      <w:proofErr w:type="spellEnd"/>
      <w:r>
        <w:rPr>
          <w:spacing w:val="18"/>
          <w:w w:val="105"/>
        </w:rPr>
        <w:t xml:space="preserve"> </w:t>
      </w:r>
      <w:r>
        <w:rPr>
          <w:spacing w:val="-2"/>
          <w:w w:val="105"/>
        </w:rPr>
        <w:t>software</w:t>
      </w:r>
    </w:p>
    <w:p w14:paraId="2E53A43E" w14:textId="77777777" w:rsidR="005F326E" w:rsidRDefault="00000000">
      <w:pPr>
        <w:pStyle w:val="BodyText"/>
        <w:spacing w:before="142"/>
      </w:pPr>
      <w:proofErr w:type="gramStart"/>
      <w:r>
        <w:rPr>
          <w:rFonts w:ascii="Arial"/>
          <w:spacing w:val="-2"/>
          <w:w w:val="105"/>
          <w:sz w:val="12"/>
        </w:rPr>
        <w:t>215</w:t>
      </w:r>
      <w:r>
        <w:rPr>
          <w:rFonts w:ascii="Arial"/>
          <w:spacing w:val="59"/>
          <w:w w:val="105"/>
          <w:sz w:val="12"/>
        </w:rPr>
        <w:t xml:space="preserve">  </w:t>
      </w:r>
      <w:r>
        <w:rPr>
          <w:spacing w:val="-2"/>
          <w:w w:val="105"/>
        </w:rPr>
        <w:t>(</w:t>
      </w:r>
      <w:proofErr w:type="gramEnd"/>
      <w:r>
        <w:rPr>
          <w:spacing w:val="-2"/>
          <w:w w:val="105"/>
        </w:rPr>
        <w:t>v231).</w:t>
      </w:r>
      <w:r>
        <w:rPr>
          <w:spacing w:val="28"/>
          <w:w w:val="105"/>
        </w:rPr>
        <w:t xml:space="preserve"> </w:t>
      </w:r>
      <w:r>
        <w:rPr>
          <w:spacing w:val="-2"/>
          <w:w w:val="105"/>
        </w:rPr>
        <w:t>Cell</w:t>
      </w:r>
      <w:r>
        <w:rPr>
          <w:spacing w:val="-12"/>
          <w:w w:val="105"/>
        </w:rPr>
        <w:t xml:space="preserve"> </w:t>
      </w:r>
      <w:r>
        <w:rPr>
          <w:spacing w:val="-2"/>
          <w:w w:val="105"/>
        </w:rPr>
        <w:t>segmentation</w:t>
      </w:r>
      <w:r>
        <w:rPr>
          <w:spacing w:val="-13"/>
          <w:w w:val="105"/>
        </w:rPr>
        <w:t xml:space="preserve"> </w:t>
      </w:r>
      <w:r>
        <w:rPr>
          <w:spacing w:val="-2"/>
          <w:w w:val="105"/>
        </w:rPr>
        <w:t>was</w:t>
      </w:r>
      <w:r>
        <w:rPr>
          <w:spacing w:val="-12"/>
          <w:w w:val="105"/>
        </w:rPr>
        <w:t xml:space="preserve"> </w:t>
      </w:r>
      <w:r>
        <w:rPr>
          <w:spacing w:val="-2"/>
          <w:w w:val="105"/>
        </w:rPr>
        <w:t>performed.</w:t>
      </w:r>
      <w:r>
        <w:rPr>
          <w:spacing w:val="-2"/>
          <w:w w:val="105"/>
          <w:position w:val="9"/>
          <w:sz w:val="16"/>
        </w:rPr>
        <w:t>65</w:t>
      </w:r>
      <w:r>
        <w:rPr>
          <w:spacing w:val="18"/>
          <w:w w:val="105"/>
          <w:position w:val="9"/>
          <w:sz w:val="16"/>
        </w:rPr>
        <w:t xml:space="preserve"> </w:t>
      </w:r>
      <w:r>
        <w:rPr>
          <w:spacing w:val="-2"/>
          <w:w w:val="105"/>
        </w:rPr>
        <w:t>In</w:t>
      </w:r>
      <w:r>
        <w:rPr>
          <w:spacing w:val="-13"/>
          <w:w w:val="105"/>
        </w:rPr>
        <w:t xml:space="preserve"> </w:t>
      </w:r>
      <w:r>
        <w:rPr>
          <w:spacing w:val="-2"/>
          <w:w w:val="105"/>
        </w:rPr>
        <w:t>brief,</w:t>
      </w:r>
      <w:r>
        <w:rPr>
          <w:spacing w:val="-8"/>
          <w:w w:val="105"/>
        </w:rPr>
        <w:t xml:space="preserve"> </w:t>
      </w:r>
      <w:r>
        <w:rPr>
          <w:spacing w:val="-2"/>
          <w:w w:val="105"/>
        </w:rPr>
        <w:t>cells</w:t>
      </w:r>
      <w:r>
        <w:rPr>
          <w:spacing w:val="-12"/>
          <w:w w:val="105"/>
        </w:rPr>
        <w:t xml:space="preserve"> </w:t>
      </w:r>
      <w:r>
        <w:rPr>
          <w:spacing w:val="-2"/>
          <w:w w:val="105"/>
        </w:rPr>
        <w:t>were</w:t>
      </w:r>
      <w:r>
        <w:rPr>
          <w:spacing w:val="-13"/>
          <w:w w:val="105"/>
        </w:rPr>
        <w:t xml:space="preserve"> </w:t>
      </w:r>
      <w:r>
        <w:rPr>
          <w:spacing w:val="-2"/>
          <w:w w:val="105"/>
        </w:rPr>
        <w:t>segmented</w:t>
      </w:r>
      <w:r>
        <w:rPr>
          <w:spacing w:val="-12"/>
          <w:w w:val="105"/>
        </w:rPr>
        <w:t xml:space="preserve"> </w:t>
      </w:r>
      <w:r>
        <w:rPr>
          <w:spacing w:val="-2"/>
          <w:w w:val="105"/>
        </w:rPr>
        <w:t>based</w:t>
      </w:r>
      <w:r>
        <w:rPr>
          <w:spacing w:val="-13"/>
          <w:w w:val="105"/>
        </w:rPr>
        <w:t xml:space="preserve"> </w:t>
      </w:r>
      <w:r>
        <w:rPr>
          <w:spacing w:val="-2"/>
          <w:w w:val="105"/>
        </w:rPr>
        <w:t>on</w:t>
      </w:r>
      <w:r>
        <w:rPr>
          <w:spacing w:val="-12"/>
          <w:w w:val="105"/>
        </w:rPr>
        <w:t xml:space="preserve"> </w:t>
      </w:r>
      <w:r>
        <w:rPr>
          <w:spacing w:val="-2"/>
          <w:w w:val="105"/>
        </w:rPr>
        <w:t>DAPI</w:t>
      </w:r>
      <w:r>
        <w:rPr>
          <w:spacing w:val="-13"/>
          <w:w w:val="105"/>
        </w:rPr>
        <w:t xml:space="preserve"> </w:t>
      </w:r>
      <w:r>
        <w:rPr>
          <w:spacing w:val="-5"/>
          <w:w w:val="105"/>
        </w:rPr>
        <w:t>and</w:t>
      </w:r>
    </w:p>
    <w:p w14:paraId="59D09AC4" w14:textId="77777777" w:rsidR="005F326E" w:rsidRDefault="00000000">
      <w:pPr>
        <w:pStyle w:val="BodyText"/>
        <w:spacing w:before="142"/>
      </w:pPr>
      <w:proofErr w:type="gramStart"/>
      <w:r>
        <w:rPr>
          <w:rFonts w:ascii="Arial"/>
          <w:w w:val="105"/>
          <w:sz w:val="12"/>
        </w:rPr>
        <w:t>216</w:t>
      </w:r>
      <w:r>
        <w:rPr>
          <w:rFonts w:ascii="Arial"/>
          <w:spacing w:val="52"/>
          <w:w w:val="105"/>
          <w:sz w:val="12"/>
        </w:rPr>
        <w:t xml:space="preserve">  </w:t>
      </w:r>
      <w:proofErr w:type="spellStart"/>
      <w:r>
        <w:rPr>
          <w:w w:val="105"/>
        </w:rPr>
        <w:t>PolyT</w:t>
      </w:r>
      <w:proofErr w:type="spellEnd"/>
      <w:proofErr w:type="gramEnd"/>
      <w:r>
        <w:rPr>
          <w:spacing w:val="11"/>
          <w:w w:val="105"/>
        </w:rPr>
        <w:t xml:space="preserve"> </w:t>
      </w:r>
      <w:r>
        <w:rPr>
          <w:w w:val="105"/>
        </w:rPr>
        <w:t>staining</w:t>
      </w:r>
      <w:r>
        <w:rPr>
          <w:spacing w:val="12"/>
          <w:w w:val="105"/>
        </w:rPr>
        <w:t xml:space="preserve"> </w:t>
      </w:r>
      <w:r>
        <w:rPr>
          <w:w w:val="105"/>
        </w:rPr>
        <w:t>using</w:t>
      </w:r>
      <w:r>
        <w:rPr>
          <w:spacing w:val="12"/>
          <w:w w:val="105"/>
        </w:rPr>
        <w:t xml:space="preserve"> </w:t>
      </w:r>
      <w:proofErr w:type="spellStart"/>
      <w:r>
        <w:rPr>
          <w:w w:val="105"/>
        </w:rPr>
        <w:t>Cellpose</w:t>
      </w:r>
      <w:proofErr w:type="spellEnd"/>
      <w:r>
        <w:rPr>
          <w:w w:val="105"/>
        </w:rPr>
        <w:t>.</w:t>
      </w:r>
      <w:r>
        <w:rPr>
          <w:w w:val="105"/>
          <w:position w:val="9"/>
          <w:sz w:val="16"/>
        </w:rPr>
        <w:t>66</w:t>
      </w:r>
      <w:r>
        <w:rPr>
          <w:spacing w:val="41"/>
          <w:w w:val="105"/>
          <w:position w:val="9"/>
          <w:sz w:val="16"/>
        </w:rPr>
        <w:t xml:space="preserve"> </w:t>
      </w:r>
      <w:r>
        <w:rPr>
          <w:w w:val="105"/>
        </w:rPr>
        <w:t>Segmentation</w:t>
      </w:r>
      <w:r>
        <w:rPr>
          <w:spacing w:val="12"/>
          <w:w w:val="105"/>
        </w:rPr>
        <w:t xml:space="preserve"> </w:t>
      </w:r>
      <w:r>
        <w:rPr>
          <w:w w:val="105"/>
        </w:rPr>
        <w:t>was</w:t>
      </w:r>
      <w:r>
        <w:rPr>
          <w:spacing w:val="11"/>
          <w:w w:val="105"/>
        </w:rPr>
        <w:t xml:space="preserve"> </w:t>
      </w:r>
      <w:r>
        <w:rPr>
          <w:w w:val="105"/>
        </w:rPr>
        <w:t>performed</w:t>
      </w:r>
      <w:r>
        <w:rPr>
          <w:spacing w:val="12"/>
          <w:w w:val="105"/>
        </w:rPr>
        <w:t xml:space="preserve"> </w:t>
      </w:r>
      <w:r>
        <w:rPr>
          <w:w w:val="105"/>
        </w:rPr>
        <w:t>on</w:t>
      </w:r>
      <w:r>
        <w:rPr>
          <w:spacing w:val="12"/>
          <w:w w:val="105"/>
        </w:rPr>
        <w:t xml:space="preserve"> </w:t>
      </w:r>
      <w:r>
        <w:rPr>
          <w:w w:val="105"/>
        </w:rPr>
        <w:t>a</w:t>
      </w:r>
      <w:r>
        <w:rPr>
          <w:spacing w:val="11"/>
          <w:w w:val="105"/>
        </w:rPr>
        <w:t xml:space="preserve"> </w:t>
      </w:r>
      <w:r>
        <w:rPr>
          <w:w w:val="105"/>
        </w:rPr>
        <w:t>median</w:t>
      </w:r>
      <w:r>
        <w:rPr>
          <w:spacing w:val="12"/>
          <w:w w:val="105"/>
        </w:rPr>
        <w:t xml:space="preserve"> </w:t>
      </w:r>
      <w:r>
        <w:rPr>
          <w:w w:val="105"/>
        </w:rPr>
        <w:t>z-plane</w:t>
      </w:r>
      <w:r>
        <w:rPr>
          <w:spacing w:val="12"/>
          <w:w w:val="105"/>
        </w:rPr>
        <w:t xml:space="preserve"> </w:t>
      </w:r>
      <w:r>
        <w:rPr>
          <w:spacing w:val="-2"/>
          <w:w w:val="105"/>
        </w:rPr>
        <w:t>(fourth</w:t>
      </w:r>
    </w:p>
    <w:p w14:paraId="32CE2C8B" w14:textId="77777777" w:rsidR="005F326E" w:rsidRDefault="00000000">
      <w:pPr>
        <w:pStyle w:val="BodyText"/>
        <w:spacing w:before="157"/>
      </w:pPr>
      <w:proofErr w:type="gramStart"/>
      <w:r>
        <w:rPr>
          <w:rFonts w:ascii="Arial"/>
          <w:w w:val="105"/>
          <w:sz w:val="12"/>
        </w:rPr>
        <w:t>217</w:t>
      </w:r>
      <w:r>
        <w:rPr>
          <w:rFonts w:ascii="Arial"/>
          <w:spacing w:val="55"/>
          <w:w w:val="105"/>
          <w:sz w:val="12"/>
        </w:rPr>
        <w:t xml:space="preserve">  </w:t>
      </w:r>
      <w:r>
        <w:rPr>
          <w:w w:val="105"/>
        </w:rPr>
        <w:t>out</w:t>
      </w:r>
      <w:proofErr w:type="gramEnd"/>
      <w:r>
        <w:rPr>
          <w:spacing w:val="37"/>
          <w:w w:val="105"/>
        </w:rPr>
        <w:t xml:space="preserve"> </w:t>
      </w:r>
      <w:r>
        <w:rPr>
          <w:w w:val="105"/>
        </w:rPr>
        <w:t>of</w:t>
      </w:r>
      <w:r>
        <w:rPr>
          <w:spacing w:val="35"/>
          <w:w w:val="105"/>
        </w:rPr>
        <w:t xml:space="preserve"> </w:t>
      </w:r>
      <w:r>
        <w:rPr>
          <w:w w:val="105"/>
        </w:rPr>
        <w:t>seven)</w:t>
      </w:r>
      <w:r>
        <w:rPr>
          <w:spacing w:val="35"/>
          <w:w w:val="105"/>
        </w:rPr>
        <w:t xml:space="preserve"> </w:t>
      </w:r>
      <w:r>
        <w:rPr>
          <w:w w:val="105"/>
        </w:rPr>
        <w:t>and</w:t>
      </w:r>
      <w:r>
        <w:rPr>
          <w:spacing w:val="35"/>
          <w:w w:val="105"/>
        </w:rPr>
        <w:t xml:space="preserve"> </w:t>
      </w:r>
      <w:r>
        <w:rPr>
          <w:w w:val="105"/>
        </w:rPr>
        <w:t>cell</w:t>
      </w:r>
      <w:r>
        <w:rPr>
          <w:spacing w:val="35"/>
          <w:w w:val="105"/>
        </w:rPr>
        <w:t xml:space="preserve"> </w:t>
      </w:r>
      <w:r>
        <w:rPr>
          <w:w w:val="105"/>
        </w:rPr>
        <w:t>borders</w:t>
      </w:r>
      <w:r>
        <w:rPr>
          <w:spacing w:val="36"/>
          <w:w w:val="105"/>
        </w:rPr>
        <w:t xml:space="preserve"> </w:t>
      </w:r>
      <w:r>
        <w:rPr>
          <w:w w:val="105"/>
        </w:rPr>
        <w:t>were</w:t>
      </w:r>
      <w:r>
        <w:rPr>
          <w:spacing w:val="35"/>
          <w:w w:val="105"/>
        </w:rPr>
        <w:t xml:space="preserve"> </w:t>
      </w:r>
      <w:r>
        <w:rPr>
          <w:w w:val="105"/>
        </w:rPr>
        <w:t>propagated</w:t>
      </w:r>
      <w:r>
        <w:rPr>
          <w:spacing w:val="35"/>
          <w:w w:val="105"/>
        </w:rPr>
        <w:t xml:space="preserve"> </w:t>
      </w:r>
      <w:r>
        <w:rPr>
          <w:w w:val="105"/>
        </w:rPr>
        <w:t>to</w:t>
      </w:r>
      <w:r>
        <w:rPr>
          <w:spacing w:val="35"/>
          <w:w w:val="105"/>
        </w:rPr>
        <w:t xml:space="preserve"> </w:t>
      </w:r>
      <w:r>
        <w:rPr>
          <w:w w:val="105"/>
        </w:rPr>
        <w:t>z-planes</w:t>
      </w:r>
      <w:r>
        <w:rPr>
          <w:spacing w:val="35"/>
          <w:w w:val="105"/>
        </w:rPr>
        <w:t xml:space="preserve"> </w:t>
      </w:r>
      <w:r>
        <w:rPr>
          <w:w w:val="105"/>
        </w:rPr>
        <w:t>above</w:t>
      </w:r>
      <w:r>
        <w:rPr>
          <w:spacing w:val="35"/>
          <w:w w:val="105"/>
        </w:rPr>
        <w:t xml:space="preserve"> </w:t>
      </w:r>
      <w:r>
        <w:rPr>
          <w:w w:val="105"/>
        </w:rPr>
        <w:t>and</w:t>
      </w:r>
      <w:r>
        <w:rPr>
          <w:spacing w:val="36"/>
          <w:w w:val="105"/>
        </w:rPr>
        <w:t xml:space="preserve"> </w:t>
      </w:r>
      <w:r>
        <w:rPr>
          <w:w w:val="105"/>
        </w:rPr>
        <w:t>below.</w:t>
      </w:r>
      <w:r>
        <w:rPr>
          <w:spacing w:val="25"/>
          <w:w w:val="105"/>
        </w:rPr>
        <w:t xml:space="preserve">  </w:t>
      </w:r>
      <w:r>
        <w:rPr>
          <w:w w:val="105"/>
        </w:rPr>
        <w:t>To</w:t>
      </w:r>
      <w:r>
        <w:rPr>
          <w:spacing w:val="35"/>
          <w:w w:val="105"/>
        </w:rPr>
        <w:t xml:space="preserve"> </w:t>
      </w:r>
      <w:r>
        <w:rPr>
          <w:spacing w:val="-2"/>
          <w:w w:val="105"/>
        </w:rPr>
        <w:t>assign</w:t>
      </w:r>
    </w:p>
    <w:p w14:paraId="2A8F9415" w14:textId="77777777" w:rsidR="005F326E" w:rsidRDefault="00000000">
      <w:pPr>
        <w:pStyle w:val="BodyText"/>
        <w:spacing w:before="158"/>
      </w:pPr>
      <w:proofErr w:type="gramStart"/>
      <w:r>
        <w:rPr>
          <w:rFonts w:ascii="Arial"/>
          <w:w w:val="105"/>
          <w:sz w:val="12"/>
        </w:rPr>
        <w:t>218</w:t>
      </w:r>
      <w:r>
        <w:rPr>
          <w:rFonts w:ascii="Arial"/>
          <w:spacing w:val="60"/>
          <w:w w:val="105"/>
          <w:sz w:val="12"/>
        </w:rPr>
        <w:t xml:space="preserve">  </w:t>
      </w:r>
      <w:r>
        <w:rPr>
          <w:w w:val="105"/>
        </w:rPr>
        <w:t>cluster</w:t>
      </w:r>
      <w:proofErr w:type="gramEnd"/>
      <w:r>
        <w:rPr>
          <w:spacing w:val="4"/>
          <w:w w:val="105"/>
        </w:rPr>
        <w:t xml:space="preserve"> </w:t>
      </w:r>
      <w:r>
        <w:rPr>
          <w:w w:val="105"/>
        </w:rPr>
        <w:t>identity</w:t>
      </w:r>
      <w:r>
        <w:rPr>
          <w:spacing w:val="2"/>
          <w:w w:val="105"/>
        </w:rPr>
        <w:t xml:space="preserve"> </w:t>
      </w:r>
      <w:r>
        <w:rPr>
          <w:w w:val="105"/>
        </w:rPr>
        <w:t>to</w:t>
      </w:r>
      <w:r>
        <w:rPr>
          <w:spacing w:val="3"/>
          <w:w w:val="105"/>
        </w:rPr>
        <w:t xml:space="preserve"> </w:t>
      </w:r>
      <w:r>
        <w:rPr>
          <w:w w:val="105"/>
        </w:rPr>
        <w:t>each</w:t>
      </w:r>
      <w:r>
        <w:rPr>
          <w:spacing w:val="3"/>
          <w:w w:val="105"/>
        </w:rPr>
        <w:t xml:space="preserve"> </w:t>
      </w:r>
      <w:r>
        <w:rPr>
          <w:w w:val="105"/>
        </w:rPr>
        <w:t>cell</w:t>
      </w:r>
      <w:r>
        <w:rPr>
          <w:spacing w:val="2"/>
          <w:w w:val="105"/>
        </w:rPr>
        <w:t xml:space="preserve"> </w:t>
      </w:r>
      <w:r>
        <w:rPr>
          <w:w w:val="105"/>
        </w:rPr>
        <w:t>in</w:t>
      </w:r>
      <w:r>
        <w:rPr>
          <w:spacing w:val="3"/>
          <w:w w:val="105"/>
        </w:rPr>
        <w:t xml:space="preserve"> </w:t>
      </w:r>
      <w:r>
        <w:rPr>
          <w:w w:val="105"/>
        </w:rPr>
        <w:t>the</w:t>
      </w:r>
      <w:r>
        <w:rPr>
          <w:spacing w:val="2"/>
          <w:w w:val="105"/>
        </w:rPr>
        <w:t xml:space="preserve"> </w:t>
      </w:r>
      <w:r>
        <w:rPr>
          <w:w w:val="105"/>
        </w:rPr>
        <w:t>MERFISH</w:t>
      </w:r>
      <w:r>
        <w:rPr>
          <w:spacing w:val="3"/>
          <w:w w:val="105"/>
        </w:rPr>
        <w:t xml:space="preserve"> </w:t>
      </w:r>
      <w:r>
        <w:rPr>
          <w:w w:val="105"/>
        </w:rPr>
        <w:t>dataset,</w:t>
      </w:r>
      <w:r>
        <w:rPr>
          <w:spacing w:val="5"/>
          <w:w w:val="105"/>
        </w:rPr>
        <w:t xml:space="preserve"> </w:t>
      </w:r>
      <w:r>
        <w:rPr>
          <w:w w:val="105"/>
        </w:rPr>
        <w:t>we</w:t>
      </w:r>
      <w:r>
        <w:rPr>
          <w:spacing w:val="2"/>
          <w:w w:val="105"/>
        </w:rPr>
        <w:t xml:space="preserve"> </w:t>
      </w:r>
      <w:r>
        <w:rPr>
          <w:w w:val="105"/>
        </w:rPr>
        <w:t>mapped</w:t>
      </w:r>
      <w:r>
        <w:rPr>
          <w:spacing w:val="3"/>
          <w:w w:val="105"/>
        </w:rPr>
        <w:t xml:space="preserve"> </w:t>
      </w:r>
      <w:r>
        <w:rPr>
          <w:w w:val="105"/>
        </w:rPr>
        <w:t>the</w:t>
      </w:r>
      <w:r>
        <w:rPr>
          <w:spacing w:val="3"/>
          <w:w w:val="105"/>
        </w:rPr>
        <w:t xml:space="preserve"> </w:t>
      </w:r>
      <w:r>
        <w:rPr>
          <w:w w:val="105"/>
        </w:rPr>
        <w:t>MERFISH</w:t>
      </w:r>
      <w:r>
        <w:rPr>
          <w:spacing w:val="2"/>
          <w:w w:val="105"/>
        </w:rPr>
        <w:t xml:space="preserve"> </w:t>
      </w:r>
      <w:r>
        <w:rPr>
          <w:w w:val="105"/>
        </w:rPr>
        <w:t>cells</w:t>
      </w:r>
      <w:r>
        <w:rPr>
          <w:spacing w:val="3"/>
          <w:w w:val="105"/>
        </w:rPr>
        <w:t xml:space="preserve"> </w:t>
      </w:r>
      <w:r>
        <w:rPr>
          <w:w w:val="105"/>
        </w:rPr>
        <w:t>to</w:t>
      </w:r>
      <w:r>
        <w:rPr>
          <w:spacing w:val="2"/>
          <w:w w:val="105"/>
        </w:rPr>
        <w:t xml:space="preserve"> </w:t>
      </w:r>
      <w:r>
        <w:rPr>
          <w:spacing w:val="-5"/>
          <w:w w:val="105"/>
        </w:rPr>
        <w:t>the</w:t>
      </w:r>
    </w:p>
    <w:p w14:paraId="6130BD52" w14:textId="77777777" w:rsidR="005F326E" w:rsidRDefault="00000000">
      <w:pPr>
        <w:pStyle w:val="BodyText"/>
        <w:spacing w:before="157"/>
      </w:pPr>
      <w:proofErr w:type="gramStart"/>
      <w:r>
        <w:rPr>
          <w:rFonts w:ascii="Arial"/>
          <w:sz w:val="12"/>
        </w:rPr>
        <w:t>219</w:t>
      </w:r>
      <w:r>
        <w:rPr>
          <w:rFonts w:ascii="Arial"/>
          <w:spacing w:val="66"/>
          <w:sz w:val="12"/>
        </w:rPr>
        <w:t xml:space="preserve">  </w:t>
      </w:r>
      <w:proofErr w:type="spellStart"/>
      <w:r>
        <w:t>scRNA</w:t>
      </w:r>
      <w:proofErr w:type="spellEnd"/>
      <w:proofErr w:type="gramEnd"/>
      <w:r>
        <w:t>-seq</w:t>
      </w:r>
      <w:r>
        <w:rPr>
          <w:spacing w:val="18"/>
        </w:rPr>
        <w:t xml:space="preserve"> </w:t>
      </w:r>
      <w:r>
        <w:t>reference</w:t>
      </w:r>
      <w:r>
        <w:rPr>
          <w:spacing w:val="18"/>
        </w:rPr>
        <w:t xml:space="preserve"> </w:t>
      </w:r>
      <w:r>
        <w:rPr>
          <w:spacing w:val="-2"/>
        </w:rPr>
        <w:t>taxonomy.</w:t>
      </w:r>
    </w:p>
    <w:p w14:paraId="25DBEEDF" w14:textId="77777777" w:rsidR="005F326E" w:rsidRDefault="005F326E">
      <w:pPr>
        <w:sectPr w:rsidR="005F326E" w:rsidSect="008C17C3">
          <w:pgSz w:w="12240" w:h="15840"/>
          <w:pgMar w:top="1320" w:right="0" w:bottom="280" w:left="940" w:header="720" w:footer="720" w:gutter="0"/>
          <w:cols w:space="720"/>
        </w:sectPr>
      </w:pPr>
    </w:p>
    <w:p w14:paraId="0167B310" w14:textId="77777777" w:rsidR="005F326E" w:rsidRDefault="00000000">
      <w:pPr>
        <w:pStyle w:val="BodyText"/>
        <w:spacing w:before="135"/>
      </w:pPr>
      <w:proofErr w:type="gramStart"/>
      <w:r>
        <w:rPr>
          <w:rFonts w:ascii="Arial"/>
          <w:w w:val="105"/>
          <w:sz w:val="12"/>
        </w:rPr>
        <w:lastRenderedPageBreak/>
        <w:t>220</w:t>
      </w:r>
      <w:r>
        <w:rPr>
          <w:rFonts w:ascii="Arial"/>
          <w:spacing w:val="63"/>
          <w:w w:val="105"/>
          <w:sz w:val="12"/>
        </w:rPr>
        <w:t xml:space="preserve">  </w:t>
      </w:r>
      <w:r>
        <w:rPr>
          <w:b/>
          <w:w w:val="105"/>
        </w:rPr>
        <w:t>Evaluation</w:t>
      </w:r>
      <w:proofErr w:type="gramEnd"/>
      <w:r>
        <w:rPr>
          <w:b/>
          <w:w w:val="105"/>
        </w:rPr>
        <w:t>.</w:t>
      </w:r>
      <w:r>
        <w:rPr>
          <w:b/>
          <w:spacing w:val="69"/>
          <w:w w:val="105"/>
        </w:rPr>
        <w:t xml:space="preserve"> </w:t>
      </w:r>
      <w:r>
        <w:rPr>
          <w:w w:val="105"/>
        </w:rPr>
        <w:t>Alignment</w:t>
      </w:r>
      <w:r>
        <w:rPr>
          <w:spacing w:val="23"/>
          <w:w w:val="105"/>
        </w:rPr>
        <w:t xml:space="preserve"> </w:t>
      </w:r>
      <w:r>
        <w:rPr>
          <w:w w:val="105"/>
        </w:rPr>
        <w:t>of</w:t>
      </w:r>
      <w:r>
        <w:rPr>
          <w:spacing w:val="24"/>
          <w:w w:val="105"/>
        </w:rPr>
        <w:t xml:space="preserve"> </w:t>
      </w:r>
      <w:r>
        <w:rPr>
          <w:w w:val="105"/>
        </w:rPr>
        <w:t>the</w:t>
      </w:r>
      <w:r>
        <w:rPr>
          <w:spacing w:val="24"/>
          <w:w w:val="105"/>
        </w:rPr>
        <w:t xml:space="preserve"> </w:t>
      </w:r>
      <w:r>
        <w:rPr>
          <w:w w:val="105"/>
        </w:rPr>
        <w:t>MERFISH</w:t>
      </w:r>
      <w:r>
        <w:rPr>
          <w:spacing w:val="23"/>
          <w:w w:val="105"/>
        </w:rPr>
        <w:t xml:space="preserve"> </w:t>
      </w:r>
      <w:r>
        <w:rPr>
          <w:w w:val="105"/>
        </w:rPr>
        <w:t>data</w:t>
      </w:r>
      <w:r>
        <w:rPr>
          <w:spacing w:val="23"/>
          <w:w w:val="105"/>
        </w:rPr>
        <w:t xml:space="preserve"> </w:t>
      </w:r>
      <w:r>
        <w:rPr>
          <w:w w:val="105"/>
        </w:rPr>
        <w:t>into</w:t>
      </w:r>
      <w:r>
        <w:rPr>
          <w:spacing w:val="23"/>
          <w:w w:val="105"/>
        </w:rPr>
        <w:t xml:space="preserve"> </w:t>
      </w:r>
      <w:r>
        <w:rPr>
          <w:w w:val="105"/>
        </w:rPr>
        <w:t>the</w:t>
      </w:r>
      <w:r>
        <w:rPr>
          <w:spacing w:val="23"/>
          <w:w w:val="105"/>
        </w:rPr>
        <w:t xml:space="preserve"> </w:t>
      </w:r>
      <w:r>
        <w:rPr>
          <w:w w:val="105"/>
        </w:rPr>
        <w:t>AllenCCFv3</w:t>
      </w:r>
      <w:r>
        <w:rPr>
          <w:spacing w:val="23"/>
          <w:w w:val="105"/>
        </w:rPr>
        <w:t xml:space="preserve"> </w:t>
      </w:r>
      <w:r>
        <w:rPr>
          <w:w w:val="105"/>
        </w:rPr>
        <w:t>was</w:t>
      </w:r>
      <w:r>
        <w:rPr>
          <w:spacing w:val="23"/>
          <w:w w:val="105"/>
        </w:rPr>
        <w:t xml:space="preserve"> </w:t>
      </w:r>
      <w:r>
        <w:rPr>
          <w:w w:val="105"/>
        </w:rPr>
        <w:t>qualitatively</w:t>
      </w:r>
      <w:r>
        <w:rPr>
          <w:spacing w:val="23"/>
          <w:w w:val="105"/>
        </w:rPr>
        <w:t xml:space="preserve"> </w:t>
      </w:r>
      <w:r>
        <w:rPr>
          <w:spacing w:val="-5"/>
          <w:w w:val="105"/>
        </w:rPr>
        <w:t>as-</w:t>
      </w:r>
    </w:p>
    <w:p w14:paraId="024D1C52" w14:textId="77777777" w:rsidR="005F326E" w:rsidRDefault="00000000">
      <w:pPr>
        <w:pStyle w:val="BodyText"/>
        <w:spacing w:before="157"/>
      </w:pPr>
      <w:proofErr w:type="gramStart"/>
      <w:r>
        <w:rPr>
          <w:rFonts w:ascii="Arial"/>
          <w:w w:val="105"/>
          <w:sz w:val="12"/>
        </w:rPr>
        <w:t>221</w:t>
      </w:r>
      <w:r>
        <w:rPr>
          <w:rFonts w:ascii="Arial"/>
          <w:spacing w:val="63"/>
          <w:w w:val="105"/>
          <w:sz w:val="12"/>
        </w:rPr>
        <w:t xml:space="preserve">  </w:t>
      </w:r>
      <w:proofErr w:type="spellStart"/>
      <w:r>
        <w:rPr>
          <w:w w:val="105"/>
        </w:rPr>
        <w:t>sessed</w:t>
      </w:r>
      <w:proofErr w:type="spellEnd"/>
      <w:proofErr w:type="gramEnd"/>
      <w:r>
        <w:rPr>
          <w:spacing w:val="21"/>
          <w:w w:val="105"/>
        </w:rPr>
        <w:t xml:space="preserve"> </w:t>
      </w:r>
      <w:r>
        <w:rPr>
          <w:w w:val="105"/>
        </w:rPr>
        <w:t>by</w:t>
      </w:r>
      <w:r>
        <w:rPr>
          <w:spacing w:val="22"/>
          <w:w w:val="105"/>
        </w:rPr>
        <w:t xml:space="preserve"> </w:t>
      </w:r>
      <w:r>
        <w:rPr>
          <w:w w:val="105"/>
        </w:rPr>
        <w:t>an</w:t>
      </w:r>
      <w:r>
        <w:rPr>
          <w:spacing w:val="21"/>
          <w:w w:val="105"/>
        </w:rPr>
        <w:t xml:space="preserve"> </w:t>
      </w:r>
      <w:r>
        <w:rPr>
          <w:w w:val="105"/>
        </w:rPr>
        <w:t>expert</w:t>
      </w:r>
      <w:r>
        <w:rPr>
          <w:spacing w:val="21"/>
          <w:w w:val="105"/>
        </w:rPr>
        <w:t xml:space="preserve"> </w:t>
      </w:r>
      <w:r>
        <w:rPr>
          <w:w w:val="105"/>
        </w:rPr>
        <w:t>anatomist</w:t>
      </w:r>
      <w:r>
        <w:rPr>
          <w:spacing w:val="21"/>
          <w:w w:val="105"/>
        </w:rPr>
        <w:t xml:space="preserve"> </w:t>
      </w:r>
      <w:r>
        <w:rPr>
          <w:w w:val="105"/>
        </w:rPr>
        <w:t>at</w:t>
      </w:r>
      <w:r>
        <w:rPr>
          <w:spacing w:val="22"/>
          <w:w w:val="105"/>
        </w:rPr>
        <w:t xml:space="preserve"> </w:t>
      </w:r>
      <w:r>
        <w:rPr>
          <w:w w:val="105"/>
        </w:rPr>
        <w:t>each</w:t>
      </w:r>
      <w:r>
        <w:rPr>
          <w:spacing w:val="21"/>
          <w:w w:val="105"/>
        </w:rPr>
        <w:t xml:space="preserve"> </w:t>
      </w:r>
      <w:r>
        <w:rPr>
          <w:w w:val="105"/>
        </w:rPr>
        <w:t>iteration</w:t>
      </w:r>
      <w:r>
        <w:rPr>
          <w:spacing w:val="21"/>
          <w:w w:val="105"/>
        </w:rPr>
        <w:t xml:space="preserve"> </w:t>
      </w:r>
      <w:r>
        <w:rPr>
          <w:w w:val="105"/>
        </w:rPr>
        <w:t>of</w:t>
      </w:r>
      <w:r>
        <w:rPr>
          <w:spacing w:val="21"/>
          <w:w w:val="105"/>
        </w:rPr>
        <w:t xml:space="preserve"> </w:t>
      </w:r>
      <w:r>
        <w:rPr>
          <w:w w:val="105"/>
        </w:rPr>
        <w:t>the</w:t>
      </w:r>
      <w:r>
        <w:rPr>
          <w:spacing w:val="22"/>
          <w:w w:val="105"/>
        </w:rPr>
        <w:t xml:space="preserve"> </w:t>
      </w:r>
      <w:r>
        <w:rPr>
          <w:w w:val="105"/>
        </w:rPr>
        <w:t>registration</w:t>
      </w:r>
      <w:r>
        <w:rPr>
          <w:spacing w:val="21"/>
          <w:w w:val="105"/>
        </w:rPr>
        <w:t xml:space="preserve"> </w:t>
      </w:r>
      <w:r>
        <w:rPr>
          <w:w w:val="105"/>
        </w:rPr>
        <w:t>using</w:t>
      </w:r>
      <w:r>
        <w:rPr>
          <w:spacing w:val="21"/>
          <w:w w:val="105"/>
        </w:rPr>
        <w:t xml:space="preserve"> </w:t>
      </w:r>
      <w:r>
        <w:rPr>
          <w:w w:val="105"/>
        </w:rPr>
        <w:t>known</w:t>
      </w:r>
      <w:r>
        <w:rPr>
          <w:spacing w:val="21"/>
          <w:w w:val="105"/>
        </w:rPr>
        <w:t xml:space="preserve"> </w:t>
      </w:r>
      <w:proofErr w:type="spellStart"/>
      <w:r>
        <w:rPr>
          <w:spacing w:val="-2"/>
          <w:w w:val="105"/>
        </w:rPr>
        <w:t>correspon</w:t>
      </w:r>
      <w:proofErr w:type="spellEnd"/>
      <w:r>
        <w:rPr>
          <w:spacing w:val="-2"/>
          <w:w w:val="105"/>
        </w:rPr>
        <w:t>-</w:t>
      </w:r>
    </w:p>
    <w:p w14:paraId="63442F69" w14:textId="77777777" w:rsidR="005F326E" w:rsidRDefault="00000000">
      <w:pPr>
        <w:pStyle w:val="BodyText"/>
        <w:spacing w:before="142"/>
        <w:rPr>
          <w:sz w:val="16"/>
        </w:rPr>
      </w:pPr>
      <w:proofErr w:type="gramStart"/>
      <w:r>
        <w:rPr>
          <w:rFonts w:ascii="Arial"/>
          <w:w w:val="105"/>
          <w:sz w:val="12"/>
        </w:rPr>
        <w:t>222</w:t>
      </w:r>
      <w:r>
        <w:rPr>
          <w:rFonts w:ascii="Arial"/>
          <w:spacing w:val="46"/>
          <w:w w:val="105"/>
          <w:sz w:val="12"/>
        </w:rPr>
        <w:t xml:space="preserve">  </w:t>
      </w:r>
      <w:proofErr w:type="spellStart"/>
      <w:r>
        <w:rPr>
          <w:w w:val="105"/>
        </w:rPr>
        <w:t>dence</w:t>
      </w:r>
      <w:proofErr w:type="spellEnd"/>
      <w:proofErr w:type="gramEnd"/>
      <w:r>
        <w:rPr>
          <w:spacing w:val="-14"/>
          <w:w w:val="105"/>
        </w:rPr>
        <w:t xml:space="preserve"> </w:t>
      </w:r>
      <w:r>
        <w:rPr>
          <w:w w:val="105"/>
        </w:rPr>
        <w:t>of</w:t>
      </w:r>
      <w:r>
        <w:rPr>
          <w:spacing w:val="-15"/>
          <w:w w:val="105"/>
        </w:rPr>
        <w:t xml:space="preserve"> </w:t>
      </w:r>
      <w:r>
        <w:rPr>
          <w:w w:val="105"/>
        </w:rPr>
        <w:t>gene</w:t>
      </w:r>
      <w:r>
        <w:rPr>
          <w:spacing w:val="-14"/>
          <w:w w:val="105"/>
        </w:rPr>
        <w:t xml:space="preserve"> </w:t>
      </w:r>
      <w:r>
        <w:rPr>
          <w:w w:val="105"/>
        </w:rPr>
        <w:t>markers</w:t>
      </w:r>
      <w:r>
        <w:rPr>
          <w:spacing w:val="-15"/>
          <w:w w:val="105"/>
        </w:rPr>
        <w:t xml:space="preserve"> </w:t>
      </w:r>
      <w:r>
        <w:rPr>
          <w:w w:val="105"/>
        </w:rPr>
        <w:t>and</w:t>
      </w:r>
      <w:r>
        <w:rPr>
          <w:spacing w:val="-14"/>
          <w:w w:val="105"/>
        </w:rPr>
        <w:t xml:space="preserve"> </w:t>
      </w:r>
      <w:r>
        <w:rPr>
          <w:w w:val="105"/>
        </w:rPr>
        <w:t>their</w:t>
      </w:r>
      <w:r>
        <w:rPr>
          <w:spacing w:val="-15"/>
          <w:w w:val="105"/>
        </w:rPr>
        <w:t xml:space="preserve"> </w:t>
      </w:r>
      <w:r>
        <w:rPr>
          <w:w w:val="105"/>
        </w:rPr>
        <w:t>associations</w:t>
      </w:r>
      <w:r>
        <w:rPr>
          <w:spacing w:val="-14"/>
          <w:w w:val="105"/>
        </w:rPr>
        <w:t xml:space="preserve"> </w:t>
      </w:r>
      <w:r>
        <w:rPr>
          <w:w w:val="105"/>
        </w:rPr>
        <w:t>with</w:t>
      </w:r>
      <w:r>
        <w:rPr>
          <w:spacing w:val="-15"/>
          <w:w w:val="105"/>
        </w:rPr>
        <w:t xml:space="preserve"> </w:t>
      </w:r>
      <w:r>
        <w:rPr>
          <w:w w:val="105"/>
        </w:rPr>
        <w:t>the</w:t>
      </w:r>
      <w:r>
        <w:rPr>
          <w:spacing w:val="-14"/>
          <w:w w:val="105"/>
        </w:rPr>
        <w:t xml:space="preserve"> </w:t>
      </w:r>
      <w:r>
        <w:rPr>
          <w:w w:val="105"/>
        </w:rPr>
        <w:t>AllenCCFv3.</w:t>
      </w:r>
      <w:r>
        <w:rPr>
          <w:spacing w:val="17"/>
          <w:w w:val="105"/>
        </w:rPr>
        <w:t xml:space="preserve"> </w:t>
      </w:r>
      <w:r>
        <w:rPr>
          <w:w w:val="105"/>
        </w:rPr>
        <w:t>As</w:t>
      </w:r>
      <w:r>
        <w:rPr>
          <w:spacing w:val="-14"/>
          <w:w w:val="105"/>
        </w:rPr>
        <w:t xml:space="preserve"> </w:t>
      </w:r>
      <w:r>
        <w:rPr>
          <w:w w:val="105"/>
        </w:rPr>
        <w:t>previously</w:t>
      </w:r>
      <w:r>
        <w:rPr>
          <w:spacing w:val="-15"/>
          <w:w w:val="105"/>
        </w:rPr>
        <w:t xml:space="preserve"> </w:t>
      </w:r>
      <w:r>
        <w:rPr>
          <w:spacing w:val="-2"/>
          <w:w w:val="105"/>
        </w:rPr>
        <w:t>reported,</w:t>
      </w:r>
      <w:proofErr w:type="gramStart"/>
      <w:r>
        <w:rPr>
          <w:spacing w:val="-2"/>
          <w:w w:val="105"/>
          <w:position w:val="9"/>
          <w:sz w:val="16"/>
        </w:rPr>
        <w:t>64</w:t>
      </w:r>
      <w:proofErr w:type="gramEnd"/>
    </w:p>
    <w:p w14:paraId="49DBA845" w14:textId="02C60985" w:rsidR="005F326E" w:rsidRDefault="00000000">
      <w:pPr>
        <w:pStyle w:val="BodyText"/>
        <w:spacing w:before="158"/>
      </w:pPr>
      <w:proofErr w:type="gramStart"/>
      <w:r>
        <w:rPr>
          <w:rFonts w:ascii="Arial"/>
          <w:w w:val="105"/>
          <w:sz w:val="12"/>
        </w:rPr>
        <w:t>223</w:t>
      </w:r>
      <w:r>
        <w:rPr>
          <w:rFonts w:ascii="Arial"/>
          <w:spacing w:val="56"/>
          <w:w w:val="105"/>
          <w:sz w:val="12"/>
        </w:rPr>
        <w:t xml:space="preserve">  </w:t>
      </w:r>
      <w:r>
        <w:rPr>
          <w:w w:val="105"/>
        </w:rPr>
        <w:t>further</w:t>
      </w:r>
      <w:proofErr w:type="gramEnd"/>
      <w:r>
        <w:rPr>
          <w:spacing w:val="17"/>
          <w:w w:val="105"/>
        </w:rPr>
        <w:t xml:space="preserve"> </w:t>
      </w:r>
      <w:r>
        <w:rPr>
          <w:w w:val="105"/>
        </w:rPr>
        <w:t>assessment</w:t>
      </w:r>
      <w:r>
        <w:rPr>
          <w:spacing w:val="16"/>
          <w:w w:val="105"/>
        </w:rPr>
        <w:t xml:space="preserve"> </w:t>
      </w:r>
      <w:r>
        <w:rPr>
          <w:w w:val="105"/>
        </w:rPr>
        <w:t>of</w:t>
      </w:r>
      <w:r>
        <w:rPr>
          <w:spacing w:val="16"/>
          <w:w w:val="105"/>
        </w:rPr>
        <w:t xml:space="preserve"> </w:t>
      </w:r>
      <w:r>
        <w:rPr>
          <w:w w:val="105"/>
        </w:rPr>
        <w:t>the</w:t>
      </w:r>
      <w:r>
        <w:rPr>
          <w:spacing w:val="16"/>
          <w:w w:val="105"/>
        </w:rPr>
        <w:t xml:space="preserve"> </w:t>
      </w:r>
      <w:r>
        <w:rPr>
          <w:w w:val="105"/>
        </w:rPr>
        <w:t>alignment</w:t>
      </w:r>
      <w:r>
        <w:rPr>
          <w:spacing w:val="16"/>
          <w:w w:val="105"/>
        </w:rPr>
        <w:t xml:space="preserve"> </w:t>
      </w:r>
      <w:r>
        <w:rPr>
          <w:w w:val="105"/>
        </w:rPr>
        <w:t>showed</w:t>
      </w:r>
      <w:r>
        <w:rPr>
          <w:spacing w:val="17"/>
          <w:w w:val="105"/>
        </w:rPr>
        <w:t xml:space="preserve"> </w:t>
      </w:r>
      <w:r>
        <w:rPr>
          <w:w w:val="105"/>
        </w:rPr>
        <w:t>that</w:t>
      </w:r>
      <w:r>
        <w:rPr>
          <w:spacing w:val="16"/>
          <w:w w:val="105"/>
        </w:rPr>
        <w:t xml:space="preserve"> </w:t>
      </w:r>
      <w:r>
        <w:rPr>
          <w:w w:val="105"/>
        </w:rPr>
        <w:t>of</w:t>
      </w:r>
      <w:r>
        <w:rPr>
          <w:spacing w:val="16"/>
          <w:w w:val="105"/>
        </w:rPr>
        <w:t xml:space="preserve"> </w:t>
      </w:r>
      <w:r>
        <w:rPr>
          <w:w w:val="105"/>
        </w:rPr>
        <w:t>the</w:t>
      </w:r>
      <w:r>
        <w:rPr>
          <w:spacing w:val="16"/>
          <w:w w:val="105"/>
        </w:rPr>
        <w:t xml:space="preserve"> </w:t>
      </w:r>
      <w:r>
        <w:rPr>
          <w:w w:val="105"/>
        </w:rPr>
        <w:t>554</w:t>
      </w:r>
      <w:r>
        <w:rPr>
          <w:spacing w:val="17"/>
          <w:w w:val="105"/>
        </w:rPr>
        <w:t xml:space="preserve"> </w:t>
      </w:r>
      <w:r>
        <w:rPr>
          <w:w w:val="105"/>
        </w:rPr>
        <w:t>terminal</w:t>
      </w:r>
      <w:r>
        <w:rPr>
          <w:spacing w:val="16"/>
          <w:w w:val="105"/>
        </w:rPr>
        <w:t xml:space="preserve"> </w:t>
      </w:r>
      <w:r>
        <w:rPr>
          <w:w w:val="105"/>
        </w:rPr>
        <w:t>regions</w:t>
      </w:r>
      <w:r>
        <w:rPr>
          <w:spacing w:val="16"/>
          <w:w w:val="105"/>
        </w:rPr>
        <w:t xml:space="preserve"> </w:t>
      </w:r>
      <w:r>
        <w:rPr>
          <w:w w:val="105"/>
        </w:rPr>
        <w:t>(</w:t>
      </w:r>
      <w:del w:id="70" w:author="Gee, James C" w:date="2024-04-10T18:10:00Z">
        <w:r w:rsidDel="00D73D67">
          <w:rPr>
            <w:w w:val="105"/>
          </w:rPr>
          <w:delText>GM</w:delText>
        </w:r>
        <w:r w:rsidDel="00D73D67">
          <w:rPr>
            <w:spacing w:val="16"/>
            <w:w w:val="105"/>
          </w:rPr>
          <w:delText xml:space="preserve"> </w:delText>
        </w:r>
      </w:del>
      <w:ins w:id="71" w:author="Gee, James C" w:date="2024-04-10T18:10:00Z">
        <w:r w:rsidR="00D73D67">
          <w:rPr>
            <w:w w:val="105"/>
          </w:rPr>
          <w:t>gray matter</w:t>
        </w:r>
        <w:r w:rsidR="00D73D67">
          <w:rPr>
            <w:spacing w:val="16"/>
            <w:w w:val="105"/>
          </w:rPr>
          <w:t xml:space="preserve"> </w:t>
        </w:r>
      </w:ins>
      <w:r>
        <w:rPr>
          <w:w w:val="105"/>
        </w:rPr>
        <w:t>only)</w:t>
      </w:r>
      <w:r>
        <w:rPr>
          <w:spacing w:val="17"/>
          <w:w w:val="105"/>
        </w:rPr>
        <w:t xml:space="preserve"> </w:t>
      </w:r>
      <w:r>
        <w:rPr>
          <w:spacing w:val="-5"/>
          <w:w w:val="105"/>
        </w:rPr>
        <w:t>in</w:t>
      </w:r>
    </w:p>
    <w:p w14:paraId="0AD3377C" w14:textId="77777777" w:rsidR="005F326E" w:rsidRDefault="00000000">
      <w:pPr>
        <w:pStyle w:val="BodyText"/>
        <w:spacing w:before="157"/>
      </w:pPr>
      <w:proofErr w:type="gramStart"/>
      <w:r>
        <w:rPr>
          <w:rFonts w:ascii="Arial"/>
          <w:w w:val="105"/>
          <w:sz w:val="12"/>
        </w:rPr>
        <w:t>224</w:t>
      </w:r>
      <w:r>
        <w:rPr>
          <w:rFonts w:ascii="Arial"/>
          <w:spacing w:val="50"/>
          <w:w w:val="105"/>
          <w:sz w:val="12"/>
        </w:rPr>
        <w:t xml:space="preserve">  </w:t>
      </w:r>
      <w:r>
        <w:rPr>
          <w:w w:val="105"/>
        </w:rPr>
        <w:t>the</w:t>
      </w:r>
      <w:proofErr w:type="gramEnd"/>
      <w:r>
        <w:rPr>
          <w:spacing w:val="36"/>
          <w:w w:val="105"/>
        </w:rPr>
        <w:t xml:space="preserve"> </w:t>
      </w:r>
      <w:r>
        <w:rPr>
          <w:w w:val="105"/>
        </w:rPr>
        <w:t>AllenCCFv3,</w:t>
      </w:r>
      <w:r>
        <w:rPr>
          <w:spacing w:val="46"/>
          <w:w w:val="105"/>
        </w:rPr>
        <w:t xml:space="preserve"> </w:t>
      </w:r>
      <w:r>
        <w:rPr>
          <w:w w:val="105"/>
        </w:rPr>
        <w:t>only</w:t>
      </w:r>
      <w:r>
        <w:rPr>
          <w:spacing w:val="36"/>
          <w:w w:val="105"/>
        </w:rPr>
        <w:t xml:space="preserve"> </w:t>
      </w:r>
      <w:r>
        <w:rPr>
          <w:w w:val="105"/>
        </w:rPr>
        <w:t>seven</w:t>
      </w:r>
      <w:r>
        <w:rPr>
          <w:spacing w:val="37"/>
          <w:w w:val="105"/>
        </w:rPr>
        <w:t xml:space="preserve"> </w:t>
      </w:r>
      <w:r>
        <w:rPr>
          <w:w w:val="105"/>
        </w:rPr>
        <w:t>small</w:t>
      </w:r>
      <w:r>
        <w:rPr>
          <w:spacing w:val="36"/>
          <w:w w:val="105"/>
        </w:rPr>
        <w:t xml:space="preserve"> </w:t>
      </w:r>
      <w:r>
        <w:rPr>
          <w:w w:val="105"/>
        </w:rPr>
        <w:t>subregions</w:t>
      </w:r>
      <w:r>
        <w:rPr>
          <w:spacing w:val="37"/>
          <w:w w:val="105"/>
        </w:rPr>
        <w:t xml:space="preserve"> </w:t>
      </w:r>
      <w:r>
        <w:rPr>
          <w:w w:val="105"/>
        </w:rPr>
        <w:t>were</w:t>
      </w:r>
      <w:r>
        <w:rPr>
          <w:spacing w:val="36"/>
          <w:w w:val="105"/>
        </w:rPr>
        <w:t xml:space="preserve"> </w:t>
      </w:r>
      <w:r>
        <w:rPr>
          <w:w w:val="105"/>
        </w:rPr>
        <w:t>missed</w:t>
      </w:r>
      <w:r>
        <w:rPr>
          <w:spacing w:val="37"/>
          <w:w w:val="105"/>
        </w:rPr>
        <w:t xml:space="preserve"> </w:t>
      </w:r>
      <w:r>
        <w:rPr>
          <w:w w:val="105"/>
        </w:rPr>
        <w:t>from</w:t>
      </w:r>
      <w:r>
        <w:rPr>
          <w:spacing w:val="37"/>
          <w:w w:val="105"/>
        </w:rPr>
        <w:t xml:space="preserve"> </w:t>
      </w:r>
      <w:r>
        <w:rPr>
          <w:w w:val="105"/>
        </w:rPr>
        <w:t>the</w:t>
      </w:r>
      <w:r>
        <w:rPr>
          <w:spacing w:val="36"/>
          <w:w w:val="105"/>
        </w:rPr>
        <w:t xml:space="preserve"> </w:t>
      </w:r>
      <w:r>
        <w:rPr>
          <w:w w:val="105"/>
        </w:rPr>
        <w:t>MERFISH</w:t>
      </w:r>
      <w:r>
        <w:rPr>
          <w:spacing w:val="37"/>
          <w:w w:val="105"/>
        </w:rPr>
        <w:t xml:space="preserve"> </w:t>
      </w:r>
      <w:r>
        <w:rPr>
          <w:spacing w:val="-2"/>
          <w:w w:val="105"/>
        </w:rPr>
        <w:t>dataset:</w:t>
      </w:r>
    </w:p>
    <w:p w14:paraId="64045069" w14:textId="06A3499E" w:rsidR="005F326E" w:rsidRDefault="00000000">
      <w:pPr>
        <w:pStyle w:val="BodyText"/>
        <w:spacing w:before="157"/>
      </w:pPr>
      <w:proofErr w:type="gramStart"/>
      <w:r>
        <w:rPr>
          <w:rFonts w:ascii="Arial"/>
          <w:w w:val="105"/>
          <w:sz w:val="12"/>
        </w:rPr>
        <w:t>225</w:t>
      </w:r>
      <w:r>
        <w:rPr>
          <w:rFonts w:ascii="Arial"/>
          <w:spacing w:val="62"/>
          <w:w w:val="105"/>
          <w:sz w:val="12"/>
        </w:rPr>
        <w:t xml:space="preserve">  </w:t>
      </w:r>
      <w:r>
        <w:rPr>
          <w:w w:val="105"/>
        </w:rPr>
        <w:t>frontal</w:t>
      </w:r>
      <w:proofErr w:type="gramEnd"/>
      <w:r>
        <w:rPr>
          <w:spacing w:val="43"/>
          <w:w w:val="105"/>
        </w:rPr>
        <w:t xml:space="preserve"> </w:t>
      </w:r>
      <w:r>
        <w:rPr>
          <w:w w:val="105"/>
        </w:rPr>
        <w:t>pole,</w:t>
      </w:r>
      <w:r>
        <w:rPr>
          <w:spacing w:val="49"/>
          <w:w w:val="105"/>
        </w:rPr>
        <w:t xml:space="preserve"> </w:t>
      </w:r>
      <w:r>
        <w:rPr>
          <w:w w:val="105"/>
        </w:rPr>
        <w:t>layer</w:t>
      </w:r>
      <w:r>
        <w:rPr>
          <w:spacing w:val="43"/>
          <w:w w:val="105"/>
        </w:rPr>
        <w:t xml:space="preserve"> </w:t>
      </w:r>
      <w:r>
        <w:rPr>
          <w:w w:val="105"/>
        </w:rPr>
        <w:t>1</w:t>
      </w:r>
      <w:r>
        <w:rPr>
          <w:spacing w:val="43"/>
          <w:w w:val="105"/>
        </w:rPr>
        <w:t xml:space="preserve"> </w:t>
      </w:r>
      <w:r>
        <w:rPr>
          <w:w w:val="105"/>
        </w:rPr>
        <w:t>(FRP1),</w:t>
      </w:r>
      <w:r>
        <w:rPr>
          <w:spacing w:val="50"/>
          <w:w w:val="105"/>
        </w:rPr>
        <w:t xml:space="preserve"> </w:t>
      </w:r>
      <w:r>
        <w:rPr>
          <w:w w:val="105"/>
        </w:rPr>
        <w:t>FRP2/3,</w:t>
      </w:r>
      <w:r>
        <w:rPr>
          <w:spacing w:val="50"/>
          <w:w w:val="105"/>
        </w:rPr>
        <w:t xml:space="preserve"> </w:t>
      </w:r>
      <w:r>
        <w:rPr>
          <w:w w:val="105"/>
        </w:rPr>
        <w:t>FRP5</w:t>
      </w:r>
      <w:ins w:id="72" w:author="Gee, James C" w:date="2024-04-10T18:10:00Z">
        <w:r w:rsidR="00D73D67">
          <w:rPr>
            <w:w w:val="105"/>
          </w:rPr>
          <w:t>;</w:t>
        </w:r>
      </w:ins>
      <w:del w:id="73" w:author="Gee, James C" w:date="2024-04-10T18:10:00Z">
        <w:r w:rsidDel="00D73D67">
          <w:rPr>
            <w:w w:val="105"/>
          </w:rPr>
          <w:delText>,</w:delText>
        </w:r>
      </w:del>
      <w:r>
        <w:rPr>
          <w:spacing w:val="51"/>
          <w:w w:val="105"/>
        </w:rPr>
        <w:t xml:space="preserve"> </w:t>
      </w:r>
      <w:r>
        <w:rPr>
          <w:w w:val="105"/>
        </w:rPr>
        <w:t>accessory</w:t>
      </w:r>
      <w:r>
        <w:rPr>
          <w:spacing w:val="43"/>
          <w:w w:val="105"/>
        </w:rPr>
        <w:t xml:space="preserve"> </w:t>
      </w:r>
      <w:r>
        <w:rPr>
          <w:w w:val="105"/>
        </w:rPr>
        <w:t>olfactory</w:t>
      </w:r>
      <w:r>
        <w:rPr>
          <w:spacing w:val="43"/>
          <w:w w:val="105"/>
        </w:rPr>
        <w:t xml:space="preserve"> </w:t>
      </w:r>
      <w:r>
        <w:rPr>
          <w:w w:val="105"/>
        </w:rPr>
        <w:t>bulb,</w:t>
      </w:r>
      <w:r>
        <w:rPr>
          <w:spacing w:val="50"/>
          <w:w w:val="105"/>
        </w:rPr>
        <w:t xml:space="preserve"> </w:t>
      </w:r>
      <w:r>
        <w:rPr>
          <w:w w:val="105"/>
        </w:rPr>
        <w:t>glomerular</w:t>
      </w:r>
      <w:r>
        <w:rPr>
          <w:spacing w:val="43"/>
          <w:w w:val="105"/>
        </w:rPr>
        <w:t xml:space="preserve"> </w:t>
      </w:r>
      <w:r>
        <w:rPr>
          <w:spacing w:val="-4"/>
          <w:w w:val="105"/>
        </w:rPr>
        <w:t>layer</w:t>
      </w:r>
    </w:p>
    <w:p w14:paraId="148DA71C" w14:textId="622A78E0" w:rsidR="005F326E" w:rsidRDefault="00000000">
      <w:pPr>
        <w:pStyle w:val="BodyText"/>
        <w:spacing w:before="158"/>
      </w:pPr>
      <w:proofErr w:type="gramStart"/>
      <w:r>
        <w:rPr>
          <w:rFonts w:ascii="Arial"/>
          <w:w w:val="105"/>
          <w:sz w:val="12"/>
        </w:rPr>
        <w:t>226</w:t>
      </w:r>
      <w:r>
        <w:rPr>
          <w:rFonts w:ascii="Arial"/>
          <w:spacing w:val="43"/>
          <w:w w:val="105"/>
          <w:sz w:val="12"/>
        </w:rPr>
        <w:t xml:space="preserve">  </w:t>
      </w:r>
      <w:r>
        <w:rPr>
          <w:w w:val="105"/>
        </w:rPr>
        <w:t>(</w:t>
      </w:r>
      <w:proofErr w:type="spellStart"/>
      <w:proofErr w:type="gramEnd"/>
      <w:r>
        <w:rPr>
          <w:w w:val="105"/>
        </w:rPr>
        <w:t>AOBgl</w:t>
      </w:r>
      <w:proofErr w:type="spellEnd"/>
      <w:r>
        <w:rPr>
          <w:w w:val="105"/>
        </w:rPr>
        <w:t>)</w:t>
      </w:r>
      <w:ins w:id="74" w:author="Gee, James C" w:date="2024-04-10T18:10:00Z">
        <w:r w:rsidR="00D73D67">
          <w:rPr>
            <w:w w:val="105"/>
          </w:rPr>
          <w:t>;</w:t>
        </w:r>
      </w:ins>
      <w:del w:id="75" w:author="Gee, James C" w:date="2024-04-10T18:10:00Z">
        <w:r w:rsidDel="00D73D67">
          <w:rPr>
            <w:w w:val="105"/>
          </w:rPr>
          <w:delText>,</w:delText>
        </w:r>
      </w:del>
      <w:r>
        <w:rPr>
          <w:spacing w:val="-2"/>
          <w:w w:val="105"/>
        </w:rPr>
        <w:t xml:space="preserve"> </w:t>
      </w:r>
      <w:r>
        <w:rPr>
          <w:w w:val="105"/>
        </w:rPr>
        <w:t>accessory</w:t>
      </w:r>
      <w:r>
        <w:rPr>
          <w:spacing w:val="-4"/>
          <w:w w:val="105"/>
        </w:rPr>
        <w:t xml:space="preserve"> </w:t>
      </w:r>
      <w:r>
        <w:rPr>
          <w:w w:val="105"/>
        </w:rPr>
        <w:t>olfactory</w:t>
      </w:r>
      <w:r>
        <w:rPr>
          <w:spacing w:val="-4"/>
          <w:w w:val="105"/>
        </w:rPr>
        <w:t xml:space="preserve"> </w:t>
      </w:r>
      <w:r>
        <w:rPr>
          <w:w w:val="105"/>
        </w:rPr>
        <w:t>bulb,</w:t>
      </w:r>
      <w:r>
        <w:rPr>
          <w:spacing w:val="-3"/>
          <w:w w:val="105"/>
        </w:rPr>
        <w:t xml:space="preserve"> </w:t>
      </w:r>
      <w:r>
        <w:rPr>
          <w:w w:val="105"/>
        </w:rPr>
        <w:t>granular</w:t>
      </w:r>
      <w:r>
        <w:rPr>
          <w:spacing w:val="-4"/>
          <w:w w:val="105"/>
        </w:rPr>
        <w:t xml:space="preserve"> </w:t>
      </w:r>
      <w:r>
        <w:rPr>
          <w:w w:val="105"/>
        </w:rPr>
        <w:t>layer</w:t>
      </w:r>
      <w:r>
        <w:rPr>
          <w:spacing w:val="-4"/>
          <w:w w:val="105"/>
        </w:rPr>
        <w:t xml:space="preserve"> </w:t>
      </w:r>
      <w:r>
        <w:rPr>
          <w:w w:val="105"/>
        </w:rPr>
        <w:t>(</w:t>
      </w:r>
      <w:proofErr w:type="spellStart"/>
      <w:r>
        <w:rPr>
          <w:w w:val="105"/>
        </w:rPr>
        <w:t>AOBgr</w:t>
      </w:r>
      <w:proofErr w:type="spellEnd"/>
      <w:r>
        <w:rPr>
          <w:w w:val="105"/>
        </w:rPr>
        <w:t>)</w:t>
      </w:r>
      <w:ins w:id="76" w:author="Gee, James C" w:date="2024-04-10T18:10:00Z">
        <w:r w:rsidR="00D73D67">
          <w:rPr>
            <w:w w:val="105"/>
          </w:rPr>
          <w:t>;</w:t>
        </w:r>
      </w:ins>
      <w:del w:id="77" w:author="Gee, James C" w:date="2024-04-10T18:10:00Z">
        <w:r w:rsidDel="00D73D67">
          <w:rPr>
            <w:w w:val="105"/>
          </w:rPr>
          <w:delText>,</w:delText>
        </w:r>
      </w:del>
      <w:r>
        <w:rPr>
          <w:spacing w:val="-4"/>
          <w:w w:val="105"/>
        </w:rPr>
        <w:t xml:space="preserve"> </w:t>
      </w:r>
      <w:r>
        <w:rPr>
          <w:w w:val="105"/>
        </w:rPr>
        <w:t>accessory</w:t>
      </w:r>
      <w:r>
        <w:rPr>
          <w:spacing w:val="-4"/>
          <w:w w:val="105"/>
        </w:rPr>
        <w:t xml:space="preserve"> </w:t>
      </w:r>
      <w:r>
        <w:rPr>
          <w:w w:val="105"/>
        </w:rPr>
        <w:t>olfactory</w:t>
      </w:r>
      <w:r>
        <w:rPr>
          <w:spacing w:val="-3"/>
          <w:w w:val="105"/>
        </w:rPr>
        <w:t xml:space="preserve"> </w:t>
      </w:r>
      <w:r>
        <w:rPr>
          <w:w w:val="105"/>
        </w:rPr>
        <w:t>bulb,</w:t>
      </w:r>
      <w:r>
        <w:rPr>
          <w:spacing w:val="-3"/>
          <w:w w:val="105"/>
        </w:rPr>
        <w:t xml:space="preserve"> </w:t>
      </w:r>
      <w:r>
        <w:rPr>
          <w:spacing w:val="-2"/>
          <w:w w:val="105"/>
        </w:rPr>
        <w:t>mitral</w:t>
      </w:r>
    </w:p>
    <w:p w14:paraId="1950A448" w14:textId="6C05BFC3" w:rsidR="005F326E" w:rsidRDefault="00000000">
      <w:pPr>
        <w:pStyle w:val="BodyText"/>
        <w:spacing w:before="157"/>
      </w:pPr>
      <w:proofErr w:type="gramStart"/>
      <w:r>
        <w:rPr>
          <w:rFonts w:ascii="Arial"/>
          <w:w w:val="105"/>
          <w:sz w:val="12"/>
        </w:rPr>
        <w:t>227</w:t>
      </w:r>
      <w:r>
        <w:rPr>
          <w:rFonts w:ascii="Arial"/>
          <w:spacing w:val="50"/>
          <w:w w:val="105"/>
          <w:sz w:val="12"/>
        </w:rPr>
        <w:t xml:space="preserve">  </w:t>
      </w:r>
      <w:r>
        <w:rPr>
          <w:w w:val="105"/>
        </w:rPr>
        <w:t>layer</w:t>
      </w:r>
      <w:proofErr w:type="gramEnd"/>
      <w:r>
        <w:rPr>
          <w:spacing w:val="5"/>
          <w:w w:val="105"/>
        </w:rPr>
        <w:t xml:space="preserve"> </w:t>
      </w:r>
      <w:r>
        <w:rPr>
          <w:w w:val="105"/>
        </w:rPr>
        <w:t>(</w:t>
      </w:r>
      <w:proofErr w:type="spellStart"/>
      <w:r>
        <w:rPr>
          <w:w w:val="105"/>
        </w:rPr>
        <w:t>AOBmi</w:t>
      </w:r>
      <w:proofErr w:type="spellEnd"/>
      <w:r>
        <w:rPr>
          <w:w w:val="105"/>
        </w:rPr>
        <w:t>)</w:t>
      </w:r>
      <w:ins w:id="78" w:author="Gee, James C" w:date="2024-04-10T18:11:00Z">
        <w:r w:rsidR="00D73D67">
          <w:rPr>
            <w:spacing w:val="4"/>
            <w:w w:val="105"/>
          </w:rPr>
          <w:t xml:space="preserve">; </w:t>
        </w:r>
      </w:ins>
      <w:del w:id="79" w:author="Gee, James C" w:date="2024-04-10T18:11:00Z">
        <w:r w:rsidDel="00D73D67">
          <w:rPr>
            <w:spacing w:val="4"/>
            <w:w w:val="105"/>
          </w:rPr>
          <w:delText xml:space="preserve"> </w:delText>
        </w:r>
      </w:del>
      <w:r>
        <w:rPr>
          <w:w w:val="105"/>
        </w:rPr>
        <w:t>and</w:t>
      </w:r>
      <w:r>
        <w:rPr>
          <w:spacing w:val="3"/>
          <w:w w:val="105"/>
        </w:rPr>
        <w:t xml:space="preserve"> </w:t>
      </w:r>
      <w:r>
        <w:rPr>
          <w:w w:val="105"/>
        </w:rPr>
        <w:t>accessory</w:t>
      </w:r>
      <w:r>
        <w:rPr>
          <w:spacing w:val="5"/>
          <w:w w:val="105"/>
        </w:rPr>
        <w:t xml:space="preserve"> </w:t>
      </w:r>
      <w:r>
        <w:rPr>
          <w:w w:val="105"/>
        </w:rPr>
        <w:t>supraoptic</w:t>
      </w:r>
      <w:r>
        <w:rPr>
          <w:spacing w:val="5"/>
          <w:w w:val="105"/>
        </w:rPr>
        <w:t xml:space="preserve"> </w:t>
      </w:r>
      <w:r>
        <w:rPr>
          <w:w w:val="105"/>
        </w:rPr>
        <w:t>group</w:t>
      </w:r>
      <w:r>
        <w:rPr>
          <w:spacing w:val="3"/>
          <w:w w:val="105"/>
        </w:rPr>
        <w:t xml:space="preserve"> </w:t>
      </w:r>
      <w:r>
        <w:rPr>
          <w:spacing w:val="-2"/>
          <w:w w:val="105"/>
        </w:rPr>
        <w:t>(ASO).</w:t>
      </w:r>
    </w:p>
    <w:p w14:paraId="45BB2018" w14:textId="77777777" w:rsidR="005F326E" w:rsidRDefault="005F326E">
      <w:pPr>
        <w:pStyle w:val="BodyText"/>
        <w:ind w:left="0"/>
        <w:rPr>
          <w:sz w:val="20"/>
        </w:rPr>
      </w:pPr>
    </w:p>
    <w:p w14:paraId="36CB0C90" w14:textId="77777777" w:rsidR="005F326E" w:rsidRDefault="005F326E">
      <w:pPr>
        <w:pStyle w:val="BodyText"/>
        <w:spacing w:before="8"/>
        <w:ind w:left="0"/>
      </w:pPr>
    </w:p>
    <w:p w14:paraId="26ADD3F8" w14:textId="77777777" w:rsidR="005F326E" w:rsidRDefault="00000000">
      <w:pPr>
        <w:pStyle w:val="Heading1"/>
        <w:tabs>
          <w:tab w:val="left" w:pos="1235"/>
        </w:tabs>
      </w:pPr>
      <w:r>
        <w:rPr>
          <w:rFonts w:ascii="Arial"/>
          <w:b w:val="0"/>
          <w:w w:val="115"/>
          <w:sz w:val="12"/>
        </w:rPr>
        <w:t>228</w:t>
      </w:r>
      <w:r>
        <w:rPr>
          <w:rFonts w:ascii="Arial"/>
          <w:b w:val="0"/>
          <w:spacing w:val="119"/>
          <w:w w:val="115"/>
          <w:sz w:val="12"/>
        </w:rPr>
        <w:t xml:space="preserve"> </w:t>
      </w:r>
      <w:bookmarkStart w:id="80" w:name="The_DevCCF_velocity_flow_model"/>
      <w:bookmarkEnd w:id="80"/>
      <w:r>
        <w:rPr>
          <w:spacing w:val="-5"/>
          <w:w w:val="115"/>
        </w:rPr>
        <w:t>2.2</w:t>
      </w:r>
      <w:r>
        <w:tab/>
      </w:r>
      <w:r>
        <w:rPr>
          <w:w w:val="115"/>
        </w:rPr>
        <w:t>The</w:t>
      </w:r>
      <w:r>
        <w:rPr>
          <w:spacing w:val="35"/>
          <w:w w:val="115"/>
        </w:rPr>
        <w:t xml:space="preserve"> </w:t>
      </w:r>
      <w:proofErr w:type="spellStart"/>
      <w:r>
        <w:rPr>
          <w:w w:val="115"/>
        </w:rPr>
        <w:t>DevCCF</w:t>
      </w:r>
      <w:proofErr w:type="spellEnd"/>
      <w:r>
        <w:rPr>
          <w:spacing w:val="36"/>
          <w:w w:val="115"/>
        </w:rPr>
        <w:t xml:space="preserve"> </w:t>
      </w:r>
      <w:r>
        <w:rPr>
          <w:w w:val="115"/>
        </w:rPr>
        <w:t>velocity</w:t>
      </w:r>
      <w:r>
        <w:rPr>
          <w:spacing w:val="36"/>
          <w:w w:val="115"/>
        </w:rPr>
        <w:t xml:space="preserve"> </w:t>
      </w:r>
      <w:r>
        <w:rPr>
          <w:w w:val="115"/>
        </w:rPr>
        <w:t>flow</w:t>
      </w:r>
      <w:r>
        <w:rPr>
          <w:spacing w:val="36"/>
          <w:w w:val="115"/>
        </w:rPr>
        <w:t xml:space="preserve"> </w:t>
      </w:r>
      <w:r>
        <w:rPr>
          <w:spacing w:val="-4"/>
          <w:w w:val="115"/>
        </w:rPr>
        <w:t>model</w:t>
      </w:r>
    </w:p>
    <w:p w14:paraId="75A99AE5" w14:textId="77777777" w:rsidR="005F326E" w:rsidRDefault="005F326E">
      <w:pPr>
        <w:pStyle w:val="BodyText"/>
        <w:ind w:left="0"/>
        <w:rPr>
          <w:b/>
          <w:sz w:val="20"/>
        </w:rPr>
      </w:pPr>
    </w:p>
    <w:p w14:paraId="06A8402D" w14:textId="77777777" w:rsidR="005F326E" w:rsidRDefault="005F326E">
      <w:pPr>
        <w:pStyle w:val="BodyText"/>
        <w:ind w:left="0"/>
        <w:rPr>
          <w:b/>
          <w:sz w:val="20"/>
        </w:rPr>
      </w:pPr>
    </w:p>
    <w:p w14:paraId="7FB2B0EC" w14:textId="77777777" w:rsidR="005F326E" w:rsidRDefault="00000000">
      <w:pPr>
        <w:pStyle w:val="BodyText"/>
        <w:spacing w:before="1"/>
        <w:ind w:left="0"/>
        <w:rPr>
          <w:b/>
          <w:sz w:val="19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97056" behindDoc="1" locked="0" layoutInCell="1" allowOverlap="1" wp14:anchorId="7ACD5B66" wp14:editId="33384680">
                <wp:simplePos x="0" y="0"/>
                <wp:positionH relativeFrom="page">
                  <wp:posOffset>1124317</wp:posOffset>
                </wp:positionH>
                <wp:positionV relativeFrom="paragraph">
                  <wp:posOffset>155195</wp:posOffset>
                </wp:positionV>
                <wp:extent cx="5615305" cy="2095500"/>
                <wp:effectExtent l="0" t="0" r="0" b="0"/>
                <wp:wrapTopAndBottom/>
                <wp:docPr id="165" name="Group 1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615305" cy="2095500"/>
                          <a:chOff x="0" y="0"/>
                          <a:chExt cx="5615305" cy="2095500"/>
                        </a:xfrm>
                      </wpg:grpSpPr>
                      <pic:pic xmlns:pic="http://schemas.openxmlformats.org/drawingml/2006/picture">
                        <pic:nvPicPr>
                          <pic:cNvPr id="166" name="Image 166"/>
                          <pic:cNvPicPr/>
                        </pic:nvPicPr>
                        <pic:blipFill>
                          <a:blip r:embed="rId1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5058" cy="20953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7" name="Graphic 167"/>
                        <wps:cNvSpPr/>
                        <wps:spPr>
                          <a:xfrm>
                            <a:off x="35902" y="36147"/>
                            <a:ext cx="5450840" cy="19310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50840" h="1931035">
                                <a:moveTo>
                                  <a:pt x="5385948" y="0"/>
                                </a:moveTo>
                                <a:lnTo>
                                  <a:pt x="64636" y="0"/>
                                </a:lnTo>
                                <a:lnTo>
                                  <a:pt x="56184" y="556"/>
                                </a:lnTo>
                                <a:lnTo>
                                  <a:pt x="18941" y="18933"/>
                                </a:lnTo>
                                <a:lnTo>
                                  <a:pt x="558" y="56177"/>
                                </a:lnTo>
                                <a:lnTo>
                                  <a:pt x="0" y="64628"/>
                                </a:lnTo>
                                <a:lnTo>
                                  <a:pt x="0" y="1866281"/>
                                </a:lnTo>
                                <a:lnTo>
                                  <a:pt x="13345" y="1905598"/>
                                </a:lnTo>
                                <a:lnTo>
                                  <a:pt x="47927" y="1928711"/>
                                </a:lnTo>
                                <a:lnTo>
                                  <a:pt x="64636" y="1930910"/>
                                </a:lnTo>
                                <a:lnTo>
                                  <a:pt x="5385948" y="1930910"/>
                                </a:lnTo>
                                <a:lnTo>
                                  <a:pt x="5425265" y="1917573"/>
                                </a:lnTo>
                                <a:lnTo>
                                  <a:pt x="5448383" y="1882988"/>
                                </a:lnTo>
                                <a:lnTo>
                                  <a:pt x="5450585" y="1866281"/>
                                </a:lnTo>
                                <a:lnTo>
                                  <a:pt x="5450585" y="64628"/>
                                </a:lnTo>
                                <a:lnTo>
                                  <a:pt x="5437240" y="25312"/>
                                </a:lnTo>
                                <a:lnTo>
                                  <a:pt x="5402658" y="2198"/>
                                </a:lnTo>
                                <a:lnTo>
                                  <a:pt x="53859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3C6D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8" name="Graphic 168"/>
                        <wps:cNvSpPr/>
                        <wps:spPr>
                          <a:xfrm>
                            <a:off x="35902" y="36147"/>
                            <a:ext cx="5450840" cy="19310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50840" h="1931035">
                                <a:moveTo>
                                  <a:pt x="64636" y="0"/>
                                </a:moveTo>
                                <a:lnTo>
                                  <a:pt x="56184" y="556"/>
                                </a:lnTo>
                                <a:lnTo>
                                  <a:pt x="47927" y="2198"/>
                                </a:lnTo>
                                <a:lnTo>
                                  <a:pt x="13345" y="25312"/>
                                </a:lnTo>
                                <a:lnTo>
                                  <a:pt x="0" y="64628"/>
                                </a:lnTo>
                                <a:lnTo>
                                  <a:pt x="0" y="1866044"/>
                                </a:lnTo>
                                <a:lnTo>
                                  <a:pt x="0" y="1866281"/>
                                </a:lnTo>
                                <a:lnTo>
                                  <a:pt x="13345" y="1905598"/>
                                </a:lnTo>
                                <a:lnTo>
                                  <a:pt x="47927" y="1928711"/>
                                </a:lnTo>
                                <a:lnTo>
                                  <a:pt x="64636" y="1930910"/>
                                </a:lnTo>
                                <a:lnTo>
                                  <a:pt x="5385719" y="1930910"/>
                                </a:lnTo>
                                <a:lnTo>
                                  <a:pt x="5385948" y="1930910"/>
                                </a:lnTo>
                                <a:lnTo>
                                  <a:pt x="5425265" y="1917573"/>
                                </a:lnTo>
                                <a:lnTo>
                                  <a:pt x="5448383" y="1882988"/>
                                </a:lnTo>
                                <a:lnTo>
                                  <a:pt x="5450585" y="1866281"/>
                                </a:lnTo>
                                <a:lnTo>
                                  <a:pt x="5450585" y="64628"/>
                                </a:lnTo>
                                <a:lnTo>
                                  <a:pt x="5450027" y="56177"/>
                                </a:lnTo>
                                <a:lnTo>
                                  <a:pt x="5448383" y="47921"/>
                                </a:lnTo>
                                <a:lnTo>
                                  <a:pt x="5425265" y="13337"/>
                                </a:lnTo>
                                <a:lnTo>
                                  <a:pt x="5385948" y="0"/>
                                </a:lnTo>
                                <a:lnTo>
                                  <a:pt x="64636" y="0"/>
                                </a:lnTo>
                                <a:close/>
                              </a:path>
                            </a:pathLst>
                          </a:custGeom>
                          <a:ln w="0">
                            <a:solidFill>
                              <a:srgbClr val="295F9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9" name="Graphic 169"/>
                        <wps:cNvSpPr/>
                        <wps:spPr>
                          <a:xfrm>
                            <a:off x="145708" y="401706"/>
                            <a:ext cx="5177790" cy="1161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177790" h="1161415">
                                <a:moveTo>
                                  <a:pt x="0" y="612984"/>
                                </a:moveTo>
                                <a:lnTo>
                                  <a:pt x="41644" y="641635"/>
                                </a:lnTo>
                                <a:lnTo>
                                  <a:pt x="83725" y="667587"/>
                                </a:lnTo>
                                <a:lnTo>
                                  <a:pt x="126219" y="690910"/>
                                </a:lnTo>
                                <a:lnTo>
                                  <a:pt x="169102" y="711677"/>
                                </a:lnTo>
                                <a:lnTo>
                                  <a:pt x="212348" y="729959"/>
                                </a:lnTo>
                                <a:lnTo>
                                  <a:pt x="255933" y="745829"/>
                                </a:lnTo>
                                <a:lnTo>
                                  <a:pt x="299832" y="759358"/>
                                </a:lnTo>
                                <a:lnTo>
                                  <a:pt x="344022" y="770619"/>
                                </a:lnTo>
                                <a:lnTo>
                                  <a:pt x="388476" y="779683"/>
                                </a:lnTo>
                                <a:lnTo>
                                  <a:pt x="433172" y="786622"/>
                                </a:lnTo>
                                <a:lnTo>
                                  <a:pt x="478084" y="791509"/>
                                </a:lnTo>
                                <a:lnTo>
                                  <a:pt x="523187" y="794414"/>
                                </a:lnTo>
                                <a:lnTo>
                                  <a:pt x="568458" y="795411"/>
                                </a:lnTo>
                                <a:lnTo>
                                  <a:pt x="613871" y="794570"/>
                                </a:lnTo>
                                <a:lnTo>
                                  <a:pt x="659402" y="791965"/>
                                </a:lnTo>
                                <a:lnTo>
                                  <a:pt x="705027" y="787666"/>
                                </a:lnTo>
                                <a:lnTo>
                                  <a:pt x="750721" y="781746"/>
                                </a:lnTo>
                                <a:lnTo>
                                  <a:pt x="796459" y="774276"/>
                                </a:lnTo>
                                <a:lnTo>
                                  <a:pt x="842216" y="765329"/>
                                </a:lnTo>
                                <a:lnTo>
                                  <a:pt x="887969" y="754977"/>
                                </a:lnTo>
                                <a:lnTo>
                                  <a:pt x="933692" y="743291"/>
                                </a:lnTo>
                                <a:lnTo>
                                  <a:pt x="979362" y="730344"/>
                                </a:lnTo>
                                <a:lnTo>
                                  <a:pt x="1024953" y="716207"/>
                                </a:lnTo>
                                <a:lnTo>
                                  <a:pt x="1070441" y="700952"/>
                                </a:lnTo>
                                <a:lnTo>
                                  <a:pt x="1115801" y="684652"/>
                                </a:lnTo>
                                <a:lnTo>
                                  <a:pt x="1161010" y="667377"/>
                                </a:lnTo>
                                <a:lnTo>
                                  <a:pt x="1206041" y="649201"/>
                                </a:lnTo>
                                <a:lnTo>
                                  <a:pt x="1250871" y="630195"/>
                                </a:lnTo>
                                <a:lnTo>
                                  <a:pt x="1295476" y="610430"/>
                                </a:lnTo>
                                <a:lnTo>
                                  <a:pt x="1339830" y="589980"/>
                                </a:lnTo>
                                <a:lnTo>
                                  <a:pt x="1383909" y="568915"/>
                                </a:lnTo>
                                <a:lnTo>
                                  <a:pt x="1427688" y="547308"/>
                                </a:lnTo>
                                <a:lnTo>
                                  <a:pt x="1471144" y="525230"/>
                                </a:lnTo>
                                <a:lnTo>
                                  <a:pt x="1514251" y="502755"/>
                                </a:lnTo>
                                <a:lnTo>
                                  <a:pt x="1556984" y="479952"/>
                                </a:lnTo>
                                <a:lnTo>
                                  <a:pt x="1599320" y="456895"/>
                                </a:lnTo>
                                <a:lnTo>
                                  <a:pt x="1641233" y="433656"/>
                                </a:lnTo>
                                <a:lnTo>
                                  <a:pt x="1682700" y="410306"/>
                                </a:lnTo>
                                <a:lnTo>
                                  <a:pt x="1723695" y="386917"/>
                                </a:lnTo>
                                <a:lnTo>
                                  <a:pt x="1764194" y="363561"/>
                                </a:lnTo>
                                <a:lnTo>
                                  <a:pt x="1804173" y="340311"/>
                                </a:lnTo>
                                <a:lnTo>
                                  <a:pt x="1843606" y="317237"/>
                                </a:lnTo>
                                <a:lnTo>
                                  <a:pt x="1882470" y="294413"/>
                                </a:lnTo>
                                <a:lnTo>
                                  <a:pt x="1920739" y="271909"/>
                                </a:lnTo>
                                <a:lnTo>
                                  <a:pt x="1958390" y="249798"/>
                                </a:lnTo>
                                <a:lnTo>
                                  <a:pt x="1995397" y="228152"/>
                                </a:lnTo>
                                <a:lnTo>
                                  <a:pt x="2031736" y="207043"/>
                                </a:lnTo>
                                <a:lnTo>
                                  <a:pt x="2067383" y="186542"/>
                                </a:lnTo>
                                <a:lnTo>
                                  <a:pt x="2102313" y="166722"/>
                                </a:lnTo>
                                <a:lnTo>
                                  <a:pt x="2136501" y="147654"/>
                                </a:lnTo>
                                <a:lnTo>
                                  <a:pt x="2202554" y="112064"/>
                                </a:lnTo>
                                <a:lnTo>
                                  <a:pt x="2265346" y="80347"/>
                                </a:lnTo>
                                <a:lnTo>
                                  <a:pt x="2324681" y="53078"/>
                                </a:lnTo>
                                <a:lnTo>
                                  <a:pt x="2380361" y="30834"/>
                                </a:lnTo>
                                <a:lnTo>
                                  <a:pt x="2432190" y="14189"/>
                                </a:lnTo>
                                <a:lnTo>
                                  <a:pt x="2479973" y="3719"/>
                                </a:lnTo>
                                <a:lnTo>
                                  <a:pt x="2523511" y="0"/>
                                </a:lnTo>
                                <a:lnTo>
                                  <a:pt x="2544965" y="796"/>
                                </a:lnTo>
                                <a:lnTo>
                                  <a:pt x="2590397" y="7418"/>
                                </a:lnTo>
                                <a:lnTo>
                                  <a:pt x="2639102" y="20262"/>
                                </a:lnTo>
                                <a:lnTo>
                                  <a:pt x="2690971" y="38750"/>
                                </a:lnTo>
                                <a:lnTo>
                                  <a:pt x="2745896" y="62307"/>
                                </a:lnTo>
                                <a:lnTo>
                                  <a:pt x="2803767" y="90354"/>
                                </a:lnTo>
                                <a:lnTo>
                                  <a:pt x="2864474" y="122314"/>
                                </a:lnTo>
                                <a:lnTo>
                                  <a:pt x="2927909" y="157610"/>
                                </a:lnTo>
                                <a:lnTo>
                                  <a:pt x="2993961" y="195665"/>
                                </a:lnTo>
                                <a:lnTo>
                                  <a:pt x="3027935" y="215547"/>
                                </a:lnTo>
                                <a:lnTo>
                                  <a:pt x="3062523" y="235901"/>
                                </a:lnTo>
                                <a:lnTo>
                                  <a:pt x="3097711" y="256657"/>
                                </a:lnTo>
                                <a:lnTo>
                                  <a:pt x="3133484" y="277741"/>
                                </a:lnTo>
                                <a:lnTo>
                                  <a:pt x="3169831" y="299083"/>
                                </a:lnTo>
                                <a:lnTo>
                                  <a:pt x="3206736" y="320609"/>
                                </a:lnTo>
                                <a:lnTo>
                                  <a:pt x="3244187" y="342247"/>
                                </a:lnTo>
                                <a:lnTo>
                                  <a:pt x="3282169" y="363925"/>
                                </a:lnTo>
                                <a:lnTo>
                                  <a:pt x="3320669" y="385571"/>
                                </a:lnTo>
                                <a:lnTo>
                                  <a:pt x="3359673" y="407114"/>
                                </a:lnTo>
                                <a:lnTo>
                                  <a:pt x="3399168" y="428480"/>
                                </a:lnTo>
                                <a:lnTo>
                                  <a:pt x="3439140" y="449598"/>
                                </a:lnTo>
                                <a:lnTo>
                                  <a:pt x="3479576" y="470395"/>
                                </a:lnTo>
                                <a:lnTo>
                                  <a:pt x="3520461" y="490799"/>
                                </a:lnTo>
                                <a:lnTo>
                                  <a:pt x="3561782" y="510738"/>
                                </a:lnTo>
                                <a:lnTo>
                                  <a:pt x="3603525" y="530141"/>
                                </a:lnTo>
                                <a:lnTo>
                                  <a:pt x="3645677" y="548934"/>
                                </a:lnTo>
                                <a:lnTo>
                                  <a:pt x="3688225" y="567046"/>
                                </a:lnTo>
                                <a:lnTo>
                                  <a:pt x="3731153" y="584404"/>
                                </a:lnTo>
                                <a:lnTo>
                                  <a:pt x="3774449" y="600937"/>
                                </a:lnTo>
                                <a:lnTo>
                                  <a:pt x="3818100" y="616571"/>
                                </a:lnTo>
                                <a:lnTo>
                                  <a:pt x="3862090" y="631236"/>
                                </a:lnTo>
                                <a:lnTo>
                                  <a:pt x="3906408" y="644858"/>
                                </a:lnTo>
                                <a:lnTo>
                                  <a:pt x="3951038" y="657367"/>
                                </a:lnTo>
                                <a:lnTo>
                                  <a:pt x="3995968" y="668688"/>
                                </a:lnTo>
                                <a:lnTo>
                                  <a:pt x="4041184" y="678751"/>
                                </a:lnTo>
                                <a:lnTo>
                                  <a:pt x="4086672" y="687483"/>
                                </a:lnTo>
                                <a:lnTo>
                                  <a:pt x="4132418" y="694813"/>
                                </a:lnTo>
                                <a:lnTo>
                                  <a:pt x="4178409" y="700667"/>
                                </a:lnTo>
                                <a:lnTo>
                                  <a:pt x="4224632" y="704973"/>
                                </a:lnTo>
                                <a:lnTo>
                                  <a:pt x="4271071" y="707661"/>
                                </a:lnTo>
                                <a:lnTo>
                                  <a:pt x="4317715" y="708656"/>
                                </a:lnTo>
                                <a:lnTo>
                                  <a:pt x="4364549" y="707888"/>
                                </a:lnTo>
                                <a:lnTo>
                                  <a:pt x="4411559" y="705284"/>
                                </a:lnTo>
                                <a:lnTo>
                                  <a:pt x="4458732" y="700772"/>
                                </a:lnTo>
                                <a:lnTo>
                                  <a:pt x="4506054" y="694280"/>
                                </a:lnTo>
                                <a:lnTo>
                                  <a:pt x="4553512" y="685735"/>
                                </a:lnTo>
                                <a:lnTo>
                                  <a:pt x="4601092" y="675065"/>
                                </a:lnTo>
                                <a:lnTo>
                                  <a:pt x="4648780" y="662199"/>
                                </a:lnTo>
                                <a:lnTo>
                                  <a:pt x="4696562" y="647064"/>
                                </a:lnTo>
                                <a:lnTo>
                                  <a:pt x="4744426" y="629588"/>
                                </a:lnTo>
                                <a:lnTo>
                                  <a:pt x="4792357" y="609699"/>
                                </a:lnTo>
                                <a:lnTo>
                                  <a:pt x="4840341" y="587324"/>
                                </a:lnTo>
                                <a:lnTo>
                                  <a:pt x="4888365" y="562392"/>
                                </a:lnTo>
                                <a:lnTo>
                                  <a:pt x="4936415" y="534830"/>
                                </a:lnTo>
                                <a:lnTo>
                                  <a:pt x="4984479" y="504566"/>
                                </a:lnTo>
                              </a:path>
                              <a:path w="5177790" h="1161415">
                                <a:moveTo>
                                  <a:pt x="62781" y="713065"/>
                                </a:moveTo>
                                <a:lnTo>
                                  <a:pt x="104425" y="741717"/>
                                </a:lnTo>
                                <a:lnTo>
                                  <a:pt x="146507" y="767668"/>
                                </a:lnTo>
                                <a:lnTo>
                                  <a:pt x="189001" y="790991"/>
                                </a:lnTo>
                                <a:lnTo>
                                  <a:pt x="231883" y="811758"/>
                                </a:lnTo>
                                <a:lnTo>
                                  <a:pt x="275130" y="830040"/>
                                </a:lnTo>
                                <a:lnTo>
                                  <a:pt x="318715" y="845910"/>
                                </a:lnTo>
                                <a:lnTo>
                                  <a:pt x="362614" y="859440"/>
                                </a:lnTo>
                                <a:lnTo>
                                  <a:pt x="406804" y="870700"/>
                                </a:lnTo>
                                <a:lnTo>
                                  <a:pt x="451259" y="879764"/>
                                </a:lnTo>
                                <a:lnTo>
                                  <a:pt x="495955" y="886703"/>
                                </a:lnTo>
                                <a:lnTo>
                                  <a:pt x="540867" y="891590"/>
                                </a:lnTo>
                                <a:lnTo>
                                  <a:pt x="585971" y="894495"/>
                                </a:lnTo>
                                <a:lnTo>
                                  <a:pt x="631242" y="895491"/>
                                </a:lnTo>
                                <a:lnTo>
                                  <a:pt x="676655" y="894651"/>
                                </a:lnTo>
                                <a:lnTo>
                                  <a:pt x="722187" y="892045"/>
                                </a:lnTo>
                                <a:lnTo>
                                  <a:pt x="767813" y="887746"/>
                                </a:lnTo>
                                <a:lnTo>
                                  <a:pt x="813507" y="881826"/>
                                </a:lnTo>
                                <a:lnTo>
                                  <a:pt x="859246" y="874356"/>
                                </a:lnTo>
                                <a:lnTo>
                                  <a:pt x="905004" y="865409"/>
                                </a:lnTo>
                                <a:lnTo>
                                  <a:pt x="950758" y="855057"/>
                                </a:lnTo>
                                <a:lnTo>
                                  <a:pt x="996483" y="843371"/>
                                </a:lnTo>
                                <a:lnTo>
                                  <a:pt x="1042153" y="830423"/>
                                </a:lnTo>
                                <a:lnTo>
                                  <a:pt x="1087746" y="816286"/>
                                </a:lnTo>
                                <a:lnTo>
                                  <a:pt x="1133235" y="801031"/>
                                </a:lnTo>
                                <a:lnTo>
                                  <a:pt x="1178597" y="784731"/>
                                </a:lnTo>
                                <a:lnTo>
                                  <a:pt x="1223807" y="767456"/>
                                </a:lnTo>
                                <a:lnTo>
                                  <a:pt x="1268841" y="749280"/>
                                </a:lnTo>
                                <a:lnTo>
                                  <a:pt x="1313673" y="730273"/>
                                </a:lnTo>
                                <a:lnTo>
                                  <a:pt x="1358280" y="710509"/>
                                </a:lnTo>
                                <a:lnTo>
                                  <a:pt x="1402636" y="690058"/>
                                </a:lnTo>
                                <a:lnTo>
                                  <a:pt x="1446718" y="668993"/>
                                </a:lnTo>
                                <a:lnTo>
                                  <a:pt x="1490500" y="647386"/>
                                </a:lnTo>
                                <a:lnTo>
                                  <a:pt x="1533958" y="625309"/>
                                </a:lnTo>
                                <a:lnTo>
                                  <a:pt x="1577068" y="602833"/>
                                </a:lnTo>
                                <a:lnTo>
                                  <a:pt x="1619805" y="580030"/>
                                </a:lnTo>
                                <a:lnTo>
                                  <a:pt x="1662144" y="556973"/>
                                </a:lnTo>
                                <a:lnTo>
                                  <a:pt x="1704061" y="533734"/>
                                </a:lnTo>
                                <a:lnTo>
                                  <a:pt x="1745531" y="510384"/>
                                </a:lnTo>
                                <a:lnTo>
                                  <a:pt x="1786530" y="486995"/>
                                </a:lnTo>
                                <a:lnTo>
                                  <a:pt x="1827034" y="463639"/>
                                </a:lnTo>
                                <a:lnTo>
                                  <a:pt x="1867017" y="440388"/>
                                </a:lnTo>
                                <a:lnTo>
                                  <a:pt x="1906455" y="417315"/>
                                </a:lnTo>
                                <a:lnTo>
                                  <a:pt x="1945323" y="394490"/>
                                </a:lnTo>
                                <a:lnTo>
                                  <a:pt x="1983598" y="371987"/>
                                </a:lnTo>
                                <a:lnTo>
                                  <a:pt x="2021254" y="349876"/>
                                </a:lnTo>
                                <a:lnTo>
                                  <a:pt x="2058267" y="328230"/>
                                </a:lnTo>
                                <a:lnTo>
                                  <a:pt x="2094612" y="307120"/>
                                </a:lnTo>
                                <a:lnTo>
                                  <a:pt x="2130265" y="286620"/>
                                </a:lnTo>
                                <a:lnTo>
                                  <a:pt x="2165201" y="266800"/>
                                </a:lnTo>
                                <a:lnTo>
                                  <a:pt x="2199396" y="247732"/>
                                </a:lnTo>
                                <a:lnTo>
                                  <a:pt x="2265463" y="212142"/>
                                </a:lnTo>
                                <a:lnTo>
                                  <a:pt x="2328270" y="180425"/>
                                </a:lnTo>
                                <a:lnTo>
                                  <a:pt x="2387621" y="153157"/>
                                </a:lnTo>
                                <a:lnTo>
                                  <a:pt x="2443319" y="130913"/>
                                </a:lnTo>
                                <a:lnTo>
                                  <a:pt x="2495167" y="114269"/>
                                </a:lnTo>
                                <a:lnTo>
                                  <a:pt x="2542970" y="103800"/>
                                </a:lnTo>
                                <a:lnTo>
                                  <a:pt x="2586530" y="100081"/>
                                </a:lnTo>
                                <a:lnTo>
                                  <a:pt x="2607984" y="100878"/>
                                </a:lnTo>
                                <a:lnTo>
                                  <a:pt x="2653413" y="107499"/>
                                </a:lnTo>
                                <a:lnTo>
                                  <a:pt x="2702115" y="120343"/>
                                </a:lnTo>
                                <a:lnTo>
                                  <a:pt x="2753980" y="138832"/>
                                </a:lnTo>
                                <a:lnTo>
                                  <a:pt x="2808899" y="162388"/>
                                </a:lnTo>
                                <a:lnTo>
                                  <a:pt x="2866763" y="190435"/>
                                </a:lnTo>
                                <a:lnTo>
                                  <a:pt x="2927463" y="222395"/>
                                </a:lnTo>
                                <a:lnTo>
                                  <a:pt x="2990890" y="257691"/>
                                </a:lnTo>
                                <a:lnTo>
                                  <a:pt x="3056934" y="295745"/>
                                </a:lnTo>
                                <a:lnTo>
                                  <a:pt x="3090904" y="315627"/>
                                </a:lnTo>
                                <a:lnTo>
                                  <a:pt x="3125487" y="335981"/>
                                </a:lnTo>
                                <a:lnTo>
                                  <a:pt x="3160669" y="356737"/>
                                </a:lnTo>
                                <a:lnTo>
                                  <a:pt x="3196438" y="377821"/>
                                </a:lnTo>
                                <a:lnTo>
                                  <a:pt x="3232779" y="399162"/>
                                </a:lnTo>
                                <a:lnTo>
                                  <a:pt x="3269679" y="420688"/>
                                </a:lnTo>
                                <a:lnTo>
                                  <a:pt x="3307125" y="442326"/>
                                </a:lnTo>
                                <a:lnTo>
                                  <a:pt x="3345102" y="464004"/>
                                </a:lnTo>
                                <a:lnTo>
                                  <a:pt x="3383596" y="485650"/>
                                </a:lnTo>
                                <a:lnTo>
                                  <a:pt x="3422595" y="507193"/>
                                </a:lnTo>
                                <a:lnTo>
                                  <a:pt x="3462085" y="528559"/>
                                </a:lnTo>
                                <a:lnTo>
                                  <a:pt x="3502051" y="549676"/>
                                </a:lnTo>
                                <a:lnTo>
                                  <a:pt x="3542481" y="570473"/>
                                </a:lnTo>
                                <a:lnTo>
                                  <a:pt x="3583361" y="590877"/>
                                </a:lnTo>
                                <a:lnTo>
                                  <a:pt x="3624676" y="610817"/>
                                </a:lnTo>
                                <a:lnTo>
                                  <a:pt x="3666414" y="630219"/>
                                </a:lnTo>
                                <a:lnTo>
                                  <a:pt x="3708561" y="649012"/>
                                </a:lnTo>
                                <a:lnTo>
                                  <a:pt x="3751102" y="667124"/>
                                </a:lnTo>
                                <a:lnTo>
                                  <a:pt x="3794025" y="684482"/>
                                </a:lnTo>
                                <a:lnTo>
                                  <a:pt x="3837316" y="701014"/>
                                </a:lnTo>
                                <a:lnTo>
                                  <a:pt x="3880961" y="716649"/>
                                </a:lnTo>
                                <a:lnTo>
                                  <a:pt x="3924947" y="731314"/>
                                </a:lnTo>
                                <a:lnTo>
                                  <a:pt x="3969259" y="744936"/>
                                </a:lnTo>
                                <a:lnTo>
                                  <a:pt x="4013885" y="757444"/>
                                </a:lnTo>
                                <a:lnTo>
                                  <a:pt x="4058810" y="768766"/>
                                </a:lnTo>
                                <a:lnTo>
                                  <a:pt x="4104020" y="778829"/>
                                </a:lnTo>
                                <a:lnTo>
                                  <a:pt x="4149504" y="787561"/>
                                </a:lnTo>
                                <a:lnTo>
                                  <a:pt x="4195245" y="794890"/>
                                </a:lnTo>
                                <a:lnTo>
                                  <a:pt x="4241232" y="800744"/>
                                </a:lnTo>
                                <a:lnTo>
                                  <a:pt x="4287450" y="805051"/>
                                </a:lnTo>
                                <a:lnTo>
                                  <a:pt x="4333886" y="807739"/>
                                </a:lnTo>
                                <a:lnTo>
                                  <a:pt x="4380526" y="808734"/>
                                </a:lnTo>
                                <a:lnTo>
                                  <a:pt x="4427356" y="807966"/>
                                </a:lnTo>
                                <a:lnTo>
                                  <a:pt x="4474362" y="805363"/>
                                </a:lnTo>
                                <a:lnTo>
                                  <a:pt x="4521532" y="800851"/>
                                </a:lnTo>
                                <a:lnTo>
                                  <a:pt x="4568852" y="794358"/>
                                </a:lnTo>
                                <a:lnTo>
                                  <a:pt x="4616307" y="785814"/>
                                </a:lnTo>
                                <a:lnTo>
                                  <a:pt x="4663884" y="775144"/>
                                </a:lnTo>
                                <a:lnTo>
                                  <a:pt x="4711569" y="762279"/>
                                </a:lnTo>
                                <a:lnTo>
                                  <a:pt x="4759350" y="747144"/>
                                </a:lnTo>
                                <a:lnTo>
                                  <a:pt x="4807212" y="729668"/>
                                </a:lnTo>
                                <a:lnTo>
                                  <a:pt x="4855141" y="709779"/>
                                </a:lnTo>
                                <a:lnTo>
                                  <a:pt x="4903124" y="687404"/>
                                </a:lnTo>
                                <a:lnTo>
                                  <a:pt x="4951147" y="662473"/>
                                </a:lnTo>
                                <a:lnTo>
                                  <a:pt x="4999197" y="634911"/>
                                </a:lnTo>
                                <a:lnTo>
                                  <a:pt x="5047260" y="604648"/>
                                </a:lnTo>
                              </a:path>
                              <a:path w="5177790" h="1161415">
                                <a:moveTo>
                                  <a:pt x="125800" y="851827"/>
                                </a:moveTo>
                                <a:lnTo>
                                  <a:pt x="167444" y="880479"/>
                                </a:lnTo>
                                <a:lnTo>
                                  <a:pt x="209525" y="906430"/>
                                </a:lnTo>
                                <a:lnTo>
                                  <a:pt x="252019" y="929754"/>
                                </a:lnTo>
                                <a:lnTo>
                                  <a:pt x="294901" y="950520"/>
                                </a:lnTo>
                                <a:lnTo>
                                  <a:pt x="338146" y="968803"/>
                                </a:lnTo>
                                <a:lnTo>
                                  <a:pt x="381731" y="984673"/>
                                </a:lnTo>
                                <a:lnTo>
                                  <a:pt x="425631" y="998202"/>
                                </a:lnTo>
                                <a:lnTo>
                                  <a:pt x="469820" y="1009463"/>
                                </a:lnTo>
                                <a:lnTo>
                                  <a:pt x="514275" y="1018527"/>
                                </a:lnTo>
                                <a:lnTo>
                                  <a:pt x="558970" y="1025466"/>
                                </a:lnTo>
                                <a:lnTo>
                                  <a:pt x="603882" y="1030352"/>
                                </a:lnTo>
                                <a:lnTo>
                                  <a:pt x="648986" y="1033258"/>
                                </a:lnTo>
                                <a:lnTo>
                                  <a:pt x="694256" y="1034254"/>
                                </a:lnTo>
                                <a:lnTo>
                                  <a:pt x="739670" y="1033414"/>
                                </a:lnTo>
                                <a:lnTo>
                                  <a:pt x="785202" y="1030808"/>
                                </a:lnTo>
                                <a:lnTo>
                                  <a:pt x="830827" y="1026509"/>
                                </a:lnTo>
                                <a:lnTo>
                                  <a:pt x="876521" y="1020589"/>
                                </a:lnTo>
                                <a:lnTo>
                                  <a:pt x="922259" y="1013120"/>
                                </a:lnTo>
                                <a:lnTo>
                                  <a:pt x="968018" y="1004173"/>
                                </a:lnTo>
                                <a:lnTo>
                                  <a:pt x="1013771" y="993821"/>
                                </a:lnTo>
                                <a:lnTo>
                                  <a:pt x="1059496" y="982135"/>
                                </a:lnTo>
                                <a:lnTo>
                                  <a:pt x="1105166" y="969188"/>
                                </a:lnTo>
                                <a:lnTo>
                                  <a:pt x="1150759" y="955051"/>
                                </a:lnTo>
                                <a:lnTo>
                                  <a:pt x="1196248" y="939796"/>
                                </a:lnTo>
                                <a:lnTo>
                                  <a:pt x="1241610" y="923496"/>
                                </a:lnTo>
                                <a:lnTo>
                                  <a:pt x="1286820" y="906221"/>
                                </a:lnTo>
                                <a:lnTo>
                                  <a:pt x="1331853" y="888045"/>
                                </a:lnTo>
                                <a:lnTo>
                                  <a:pt x="1376685" y="869039"/>
                                </a:lnTo>
                                <a:lnTo>
                                  <a:pt x="1421292" y="849274"/>
                                </a:lnTo>
                                <a:lnTo>
                                  <a:pt x="1465648" y="828824"/>
                                </a:lnTo>
                                <a:lnTo>
                                  <a:pt x="1509729" y="807759"/>
                                </a:lnTo>
                                <a:lnTo>
                                  <a:pt x="1553511" y="786152"/>
                                </a:lnTo>
                                <a:lnTo>
                                  <a:pt x="1596970" y="764075"/>
                                </a:lnTo>
                                <a:lnTo>
                                  <a:pt x="1640079" y="741599"/>
                                </a:lnTo>
                                <a:lnTo>
                                  <a:pt x="1682816" y="718797"/>
                                </a:lnTo>
                                <a:lnTo>
                                  <a:pt x="1725155" y="695740"/>
                                </a:lnTo>
                                <a:lnTo>
                                  <a:pt x="1767072" y="672501"/>
                                </a:lnTo>
                                <a:lnTo>
                                  <a:pt x="1808542" y="649151"/>
                                </a:lnTo>
                                <a:lnTo>
                                  <a:pt x="1849541" y="625762"/>
                                </a:lnTo>
                                <a:lnTo>
                                  <a:pt x="1890045" y="602407"/>
                                </a:lnTo>
                                <a:lnTo>
                                  <a:pt x="1930028" y="579156"/>
                                </a:lnTo>
                                <a:lnTo>
                                  <a:pt x="1969466" y="556083"/>
                                </a:lnTo>
                                <a:lnTo>
                                  <a:pt x="2008334" y="533259"/>
                                </a:lnTo>
                                <a:lnTo>
                                  <a:pt x="2046609" y="510755"/>
                                </a:lnTo>
                                <a:lnTo>
                                  <a:pt x="2084265" y="488644"/>
                                </a:lnTo>
                                <a:lnTo>
                                  <a:pt x="2121278" y="466998"/>
                                </a:lnTo>
                                <a:lnTo>
                                  <a:pt x="2157623" y="445889"/>
                                </a:lnTo>
                                <a:lnTo>
                                  <a:pt x="2193276" y="425389"/>
                                </a:lnTo>
                                <a:lnTo>
                                  <a:pt x="2228212" y="405569"/>
                                </a:lnTo>
                                <a:lnTo>
                                  <a:pt x="2262406" y="386501"/>
                                </a:lnTo>
                                <a:lnTo>
                                  <a:pt x="2328474" y="350912"/>
                                </a:lnTo>
                                <a:lnTo>
                                  <a:pt x="2391281" y="319195"/>
                                </a:lnTo>
                                <a:lnTo>
                                  <a:pt x="2450632" y="291927"/>
                                </a:lnTo>
                                <a:lnTo>
                                  <a:pt x="2506329" y="269683"/>
                                </a:lnTo>
                                <a:lnTo>
                                  <a:pt x="2558178" y="253039"/>
                                </a:lnTo>
                                <a:lnTo>
                                  <a:pt x="2605980" y="242570"/>
                                </a:lnTo>
                                <a:lnTo>
                                  <a:pt x="2649541" y="238851"/>
                                </a:lnTo>
                                <a:lnTo>
                                  <a:pt x="2670994" y="239648"/>
                                </a:lnTo>
                                <a:lnTo>
                                  <a:pt x="2716423" y="246268"/>
                                </a:lnTo>
                                <a:lnTo>
                                  <a:pt x="2765125" y="259112"/>
                                </a:lnTo>
                                <a:lnTo>
                                  <a:pt x="2816990" y="277600"/>
                                </a:lnTo>
                                <a:lnTo>
                                  <a:pt x="2871910" y="301156"/>
                                </a:lnTo>
                                <a:lnTo>
                                  <a:pt x="2929774" y="329202"/>
                                </a:lnTo>
                                <a:lnTo>
                                  <a:pt x="2990474" y="361162"/>
                                </a:lnTo>
                                <a:lnTo>
                                  <a:pt x="3053901" y="396458"/>
                                </a:lnTo>
                                <a:lnTo>
                                  <a:pt x="3119945" y="434512"/>
                                </a:lnTo>
                                <a:lnTo>
                                  <a:pt x="3153914" y="454393"/>
                                </a:lnTo>
                                <a:lnTo>
                                  <a:pt x="3188497" y="474748"/>
                                </a:lnTo>
                                <a:lnTo>
                                  <a:pt x="3223680" y="495503"/>
                                </a:lnTo>
                                <a:lnTo>
                                  <a:pt x="3259449" y="516587"/>
                                </a:lnTo>
                                <a:lnTo>
                                  <a:pt x="3295790" y="537929"/>
                                </a:lnTo>
                                <a:lnTo>
                                  <a:pt x="3332690" y="559454"/>
                                </a:lnTo>
                                <a:lnTo>
                                  <a:pt x="3370135" y="581092"/>
                                </a:lnTo>
                                <a:lnTo>
                                  <a:pt x="3408112" y="602770"/>
                                </a:lnTo>
                                <a:lnTo>
                                  <a:pt x="3446607" y="624417"/>
                                </a:lnTo>
                                <a:lnTo>
                                  <a:pt x="3485606" y="645959"/>
                                </a:lnTo>
                                <a:lnTo>
                                  <a:pt x="3525095" y="667325"/>
                                </a:lnTo>
                                <a:lnTo>
                                  <a:pt x="3565062" y="688442"/>
                                </a:lnTo>
                                <a:lnTo>
                                  <a:pt x="3605492" y="709239"/>
                                </a:lnTo>
                                <a:lnTo>
                                  <a:pt x="3646371" y="729644"/>
                                </a:lnTo>
                                <a:lnTo>
                                  <a:pt x="3687687" y="749583"/>
                                </a:lnTo>
                                <a:lnTo>
                                  <a:pt x="3729425" y="768985"/>
                                </a:lnTo>
                                <a:lnTo>
                                  <a:pt x="3771571" y="787778"/>
                                </a:lnTo>
                                <a:lnTo>
                                  <a:pt x="3814113" y="805890"/>
                                </a:lnTo>
                                <a:lnTo>
                                  <a:pt x="3857036" y="823248"/>
                                </a:lnTo>
                                <a:lnTo>
                                  <a:pt x="3900327" y="839781"/>
                                </a:lnTo>
                                <a:lnTo>
                                  <a:pt x="3943972" y="855415"/>
                                </a:lnTo>
                                <a:lnTo>
                                  <a:pt x="3987957" y="870080"/>
                                </a:lnTo>
                                <a:lnTo>
                                  <a:pt x="4032270" y="883702"/>
                                </a:lnTo>
                                <a:lnTo>
                                  <a:pt x="4076895" y="896210"/>
                                </a:lnTo>
                                <a:lnTo>
                                  <a:pt x="4121820" y="907532"/>
                                </a:lnTo>
                                <a:lnTo>
                                  <a:pt x="4167031" y="917595"/>
                                </a:lnTo>
                                <a:lnTo>
                                  <a:pt x="4212514" y="926327"/>
                                </a:lnTo>
                                <a:lnTo>
                                  <a:pt x="4258256" y="933656"/>
                                </a:lnTo>
                                <a:lnTo>
                                  <a:pt x="4304243" y="939510"/>
                                </a:lnTo>
                                <a:lnTo>
                                  <a:pt x="4350461" y="943817"/>
                                </a:lnTo>
                                <a:lnTo>
                                  <a:pt x="4396896" y="946504"/>
                                </a:lnTo>
                                <a:lnTo>
                                  <a:pt x="4443536" y="947500"/>
                                </a:lnTo>
                                <a:lnTo>
                                  <a:pt x="4490366" y="946732"/>
                                </a:lnTo>
                                <a:lnTo>
                                  <a:pt x="4537373" y="944128"/>
                                </a:lnTo>
                                <a:lnTo>
                                  <a:pt x="4584543" y="939616"/>
                                </a:lnTo>
                                <a:lnTo>
                                  <a:pt x="4631862" y="933123"/>
                                </a:lnTo>
                                <a:lnTo>
                                  <a:pt x="4679317" y="924578"/>
                                </a:lnTo>
                                <a:lnTo>
                                  <a:pt x="4726894" y="913909"/>
                                </a:lnTo>
                                <a:lnTo>
                                  <a:pt x="4774580" y="901043"/>
                                </a:lnTo>
                                <a:lnTo>
                                  <a:pt x="4822361" y="885908"/>
                                </a:lnTo>
                                <a:lnTo>
                                  <a:pt x="4870222" y="868432"/>
                                </a:lnTo>
                                <a:lnTo>
                                  <a:pt x="4918151" y="848542"/>
                                </a:lnTo>
                                <a:lnTo>
                                  <a:pt x="4966135" y="826168"/>
                                </a:lnTo>
                                <a:lnTo>
                                  <a:pt x="5014158" y="801235"/>
                                </a:lnTo>
                                <a:lnTo>
                                  <a:pt x="5062208" y="773674"/>
                                </a:lnTo>
                                <a:lnTo>
                                  <a:pt x="5110271" y="743410"/>
                                </a:lnTo>
                              </a:path>
                              <a:path w="5177790" h="1161415">
                                <a:moveTo>
                                  <a:pt x="192750" y="978780"/>
                                </a:moveTo>
                                <a:lnTo>
                                  <a:pt x="234383" y="1007432"/>
                                </a:lnTo>
                                <a:lnTo>
                                  <a:pt x="276454" y="1033383"/>
                                </a:lnTo>
                                <a:lnTo>
                                  <a:pt x="318938" y="1056706"/>
                                </a:lnTo>
                                <a:lnTo>
                                  <a:pt x="361810" y="1077473"/>
                                </a:lnTo>
                                <a:lnTo>
                                  <a:pt x="405047" y="1095756"/>
                                </a:lnTo>
                                <a:lnTo>
                                  <a:pt x="448622" y="1111625"/>
                                </a:lnTo>
                                <a:lnTo>
                                  <a:pt x="492513" y="1125155"/>
                                </a:lnTo>
                                <a:lnTo>
                                  <a:pt x="536694" y="1136416"/>
                                </a:lnTo>
                                <a:lnTo>
                                  <a:pt x="581141" y="1145480"/>
                                </a:lnTo>
                                <a:lnTo>
                                  <a:pt x="625828" y="1152419"/>
                                </a:lnTo>
                                <a:lnTo>
                                  <a:pt x="670733" y="1157305"/>
                                </a:lnTo>
                                <a:lnTo>
                                  <a:pt x="715829" y="1160211"/>
                                </a:lnTo>
                                <a:lnTo>
                                  <a:pt x="761093" y="1161207"/>
                                </a:lnTo>
                                <a:lnTo>
                                  <a:pt x="806500" y="1160367"/>
                                </a:lnTo>
                                <a:lnTo>
                                  <a:pt x="852025" y="1157761"/>
                                </a:lnTo>
                                <a:lnTo>
                                  <a:pt x="897644" y="1153462"/>
                                </a:lnTo>
                                <a:lnTo>
                                  <a:pt x="943332" y="1147542"/>
                                </a:lnTo>
                                <a:lnTo>
                                  <a:pt x="989065" y="1140073"/>
                                </a:lnTo>
                                <a:lnTo>
                                  <a:pt x="1034818" y="1131126"/>
                                </a:lnTo>
                                <a:lnTo>
                                  <a:pt x="1080566" y="1120774"/>
                                </a:lnTo>
                                <a:lnTo>
                                  <a:pt x="1126286" y="1109088"/>
                                </a:lnTo>
                                <a:lnTo>
                                  <a:pt x="1171952" y="1096140"/>
                                </a:lnTo>
                                <a:lnTo>
                                  <a:pt x="1217540" y="1082003"/>
                                </a:lnTo>
                                <a:lnTo>
                                  <a:pt x="1263025" y="1066749"/>
                                </a:lnTo>
                                <a:lnTo>
                                  <a:pt x="1308382" y="1050448"/>
                                </a:lnTo>
                                <a:lnTo>
                                  <a:pt x="1353588" y="1033174"/>
                                </a:lnTo>
                                <a:lnTo>
                                  <a:pt x="1398618" y="1014997"/>
                                </a:lnTo>
                                <a:lnTo>
                                  <a:pt x="1443447" y="995991"/>
                                </a:lnTo>
                                <a:lnTo>
                                  <a:pt x="1488050" y="976227"/>
                                </a:lnTo>
                                <a:lnTo>
                                  <a:pt x="1532403" y="955776"/>
                                </a:lnTo>
                                <a:lnTo>
                                  <a:pt x="1576482" y="934711"/>
                                </a:lnTo>
                                <a:lnTo>
                                  <a:pt x="1620261" y="913104"/>
                                </a:lnTo>
                                <a:lnTo>
                                  <a:pt x="1663716" y="891027"/>
                                </a:lnTo>
                                <a:lnTo>
                                  <a:pt x="1706824" y="868551"/>
                                </a:lnTo>
                                <a:lnTo>
                                  <a:pt x="1749558" y="845749"/>
                                </a:lnTo>
                                <a:lnTo>
                                  <a:pt x="1791895" y="822692"/>
                                </a:lnTo>
                                <a:lnTo>
                                  <a:pt x="1833810" y="799452"/>
                                </a:lnTo>
                                <a:lnTo>
                                  <a:pt x="1875279" y="776102"/>
                                </a:lnTo>
                                <a:lnTo>
                                  <a:pt x="1916276" y="752713"/>
                                </a:lnTo>
                                <a:lnTo>
                                  <a:pt x="1956778" y="729358"/>
                                </a:lnTo>
                                <a:lnTo>
                                  <a:pt x="1996759" y="706107"/>
                                </a:lnTo>
                                <a:lnTo>
                                  <a:pt x="2036196" y="683033"/>
                                </a:lnTo>
                                <a:lnTo>
                                  <a:pt x="2075063" y="660209"/>
                                </a:lnTo>
                                <a:lnTo>
                                  <a:pt x="2113337" y="637705"/>
                                </a:lnTo>
                                <a:lnTo>
                                  <a:pt x="2150992" y="615594"/>
                                </a:lnTo>
                                <a:lnTo>
                                  <a:pt x="2188004" y="593948"/>
                                </a:lnTo>
                                <a:lnTo>
                                  <a:pt x="2224348" y="572839"/>
                                </a:lnTo>
                                <a:lnTo>
                                  <a:pt x="2260000" y="552338"/>
                                </a:lnTo>
                                <a:lnTo>
                                  <a:pt x="2294936" y="532518"/>
                                </a:lnTo>
                                <a:lnTo>
                                  <a:pt x="2329130" y="513450"/>
                                </a:lnTo>
                                <a:lnTo>
                                  <a:pt x="2395196" y="477860"/>
                                </a:lnTo>
                                <a:lnTo>
                                  <a:pt x="2458003" y="446143"/>
                                </a:lnTo>
                                <a:lnTo>
                                  <a:pt x="2517353" y="418875"/>
                                </a:lnTo>
                                <a:lnTo>
                                  <a:pt x="2573051" y="396630"/>
                                </a:lnTo>
                                <a:lnTo>
                                  <a:pt x="2624899" y="379985"/>
                                </a:lnTo>
                                <a:lnTo>
                                  <a:pt x="2672701" y="369515"/>
                                </a:lnTo>
                                <a:lnTo>
                                  <a:pt x="2716262" y="365796"/>
                                </a:lnTo>
                                <a:lnTo>
                                  <a:pt x="2737715" y="366593"/>
                                </a:lnTo>
                                <a:lnTo>
                                  <a:pt x="2783144" y="373214"/>
                                </a:lnTo>
                                <a:lnTo>
                                  <a:pt x="2831846" y="386058"/>
                                </a:lnTo>
                                <a:lnTo>
                                  <a:pt x="2883712" y="404547"/>
                                </a:lnTo>
                                <a:lnTo>
                                  <a:pt x="2938631" y="428103"/>
                                </a:lnTo>
                                <a:lnTo>
                                  <a:pt x="2996496" y="456150"/>
                                </a:lnTo>
                                <a:lnTo>
                                  <a:pt x="3057197" y="488111"/>
                                </a:lnTo>
                                <a:lnTo>
                                  <a:pt x="3120625" y="523407"/>
                                </a:lnTo>
                                <a:lnTo>
                                  <a:pt x="3186670" y="561461"/>
                                </a:lnTo>
                                <a:lnTo>
                                  <a:pt x="3220640" y="581343"/>
                                </a:lnTo>
                                <a:lnTo>
                                  <a:pt x="3255224" y="601698"/>
                                </a:lnTo>
                                <a:lnTo>
                                  <a:pt x="3290408" y="622453"/>
                                </a:lnTo>
                                <a:lnTo>
                                  <a:pt x="3326178" y="643538"/>
                                </a:lnTo>
                                <a:lnTo>
                                  <a:pt x="3362521" y="664879"/>
                                </a:lnTo>
                                <a:lnTo>
                                  <a:pt x="3399422" y="686405"/>
                                </a:lnTo>
                                <a:lnTo>
                                  <a:pt x="3436869" y="708043"/>
                                </a:lnTo>
                                <a:lnTo>
                                  <a:pt x="3474847" y="729721"/>
                                </a:lnTo>
                                <a:lnTo>
                                  <a:pt x="3513344" y="751368"/>
                                </a:lnTo>
                                <a:lnTo>
                                  <a:pt x="3552345" y="772910"/>
                                </a:lnTo>
                                <a:lnTo>
                                  <a:pt x="3591836" y="794276"/>
                                </a:lnTo>
                                <a:lnTo>
                                  <a:pt x="3631805" y="815394"/>
                                </a:lnTo>
                                <a:lnTo>
                                  <a:pt x="3672237" y="836191"/>
                                </a:lnTo>
                                <a:lnTo>
                                  <a:pt x="3713120" y="856595"/>
                                </a:lnTo>
                                <a:lnTo>
                                  <a:pt x="3754438" y="876535"/>
                                </a:lnTo>
                                <a:lnTo>
                                  <a:pt x="3796179" y="895937"/>
                                </a:lnTo>
                                <a:lnTo>
                                  <a:pt x="3838328" y="914730"/>
                                </a:lnTo>
                                <a:lnTo>
                                  <a:pt x="3880873" y="932842"/>
                                </a:lnTo>
                                <a:lnTo>
                                  <a:pt x="3923800" y="950200"/>
                                </a:lnTo>
                                <a:lnTo>
                                  <a:pt x="3967094" y="966733"/>
                                </a:lnTo>
                                <a:lnTo>
                                  <a:pt x="4010743" y="982368"/>
                                </a:lnTo>
                                <a:lnTo>
                                  <a:pt x="4054733" y="997032"/>
                                </a:lnTo>
                                <a:lnTo>
                                  <a:pt x="4099049" y="1010655"/>
                                </a:lnTo>
                                <a:lnTo>
                                  <a:pt x="4143679" y="1023163"/>
                                </a:lnTo>
                                <a:lnTo>
                                  <a:pt x="4188609" y="1034485"/>
                                </a:lnTo>
                                <a:lnTo>
                                  <a:pt x="4233825" y="1044548"/>
                                </a:lnTo>
                                <a:lnTo>
                                  <a:pt x="4279313" y="1053280"/>
                                </a:lnTo>
                                <a:lnTo>
                                  <a:pt x="4325060" y="1060609"/>
                                </a:lnTo>
                                <a:lnTo>
                                  <a:pt x="4371053" y="1066463"/>
                                </a:lnTo>
                                <a:lnTo>
                                  <a:pt x="4417277" y="1070770"/>
                                </a:lnTo>
                                <a:lnTo>
                                  <a:pt x="4463719" y="1073457"/>
                                </a:lnTo>
                                <a:lnTo>
                                  <a:pt x="4510365" y="1074453"/>
                                </a:lnTo>
                                <a:lnTo>
                                  <a:pt x="4557202" y="1073685"/>
                                </a:lnTo>
                                <a:lnTo>
                                  <a:pt x="4604215" y="1071081"/>
                                </a:lnTo>
                                <a:lnTo>
                                  <a:pt x="4651392" y="1066568"/>
                                </a:lnTo>
                                <a:lnTo>
                                  <a:pt x="4698719" y="1060076"/>
                                </a:lnTo>
                                <a:lnTo>
                                  <a:pt x="4746182" y="1051531"/>
                                </a:lnTo>
                                <a:lnTo>
                                  <a:pt x="4793768" y="1040862"/>
                                </a:lnTo>
                                <a:lnTo>
                                  <a:pt x="4841462" y="1027996"/>
                                </a:lnTo>
                                <a:lnTo>
                                  <a:pt x="4889251" y="1012861"/>
                                </a:lnTo>
                                <a:lnTo>
                                  <a:pt x="4937122" y="995385"/>
                                </a:lnTo>
                                <a:lnTo>
                                  <a:pt x="4985060" y="975495"/>
                                </a:lnTo>
                                <a:lnTo>
                                  <a:pt x="5033053" y="953121"/>
                                </a:lnTo>
                                <a:lnTo>
                                  <a:pt x="5081087" y="928188"/>
                                </a:lnTo>
                                <a:lnTo>
                                  <a:pt x="5129147" y="900626"/>
                                </a:lnTo>
                                <a:lnTo>
                                  <a:pt x="5177221" y="870363"/>
                                </a:lnTo>
                              </a:path>
                            </a:pathLst>
                          </a:custGeom>
                          <a:ln w="18764">
                            <a:solidFill>
                              <a:srgbClr val="FFDAB5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0" name="Image 170"/>
                          <pic:cNvPicPr/>
                        </pic:nvPicPr>
                        <pic:blipFill>
                          <a:blip r:embed="rId1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5945" y="974146"/>
                            <a:ext cx="739699" cy="3549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1" name="Image 171"/>
                          <pic:cNvPicPr/>
                        </pic:nvPicPr>
                        <pic:blipFill>
                          <a:blip r:embed="rId1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40164" y="1105504"/>
                            <a:ext cx="740165" cy="34680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2" name="Image 172"/>
                          <pic:cNvPicPr/>
                        </pic:nvPicPr>
                        <pic:blipFill>
                          <a:blip r:embed="rId1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95540" y="717233"/>
                            <a:ext cx="739699" cy="34680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3" name="Image 173"/>
                          <pic:cNvPicPr/>
                        </pic:nvPicPr>
                        <pic:blipFill>
                          <a:blip r:embed="rId1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50915" y="322939"/>
                            <a:ext cx="740165" cy="34680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4" name="Image 174"/>
                          <pic:cNvPicPr/>
                        </pic:nvPicPr>
                        <pic:blipFill>
                          <a:blip r:embed="rId1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36259" y="697774"/>
                            <a:ext cx="739699" cy="34703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5" name="Image 175"/>
                          <pic:cNvPicPr/>
                        </pic:nvPicPr>
                        <pic:blipFill>
                          <a:blip r:embed="rId1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52250" y="1094847"/>
                            <a:ext cx="739699" cy="34680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6" name="Image 176"/>
                          <pic:cNvPicPr/>
                        </pic:nvPicPr>
                        <pic:blipFill>
                          <a:blip r:embed="rId1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76741" y="945191"/>
                            <a:ext cx="739699" cy="3472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7" name="Image 177"/>
                          <pic:cNvPicPr/>
                        </pic:nvPicPr>
                        <pic:blipFill>
                          <a:blip r:embed="rId1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84202" y="903960"/>
                            <a:ext cx="492978" cy="31320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8" name="Image 178"/>
                          <pic:cNvPicPr/>
                        </pic:nvPicPr>
                        <pic:blipFill>
                          <a:blip r:embed="rId1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64649" y="1442108"/>
                            <a:ext cx="498543" cy="28031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9" name="Image 179"/>
                          <pic:cNvPicPr/>
                        </pic:nvPicPr>
                        <pic:blipFill>
                          <a:blip r:embed="rId1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1153" y="1361959"/>
                            <a:ext cx="486260" cy="31714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0" name="Image 180"/>
                          <pic:cNvPicPr/>
                        </pic:nvPicPr>
                        <pic:blipFill>
                          <a:blip r:embed="rId1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20354" y="1073067"/>
                            <a:ext cx="463556" cy="3771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1" name="Image 181"/>
                          <pic:cNvPicPr/>
                        </pic:nvPicPr>
                        <pic:blipFill>
                          <a:blip r:embed="rId1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12259" y="1497935"/>
                            <a:ext cx="483710" cy="12741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2" name="Textbox 182"/>
                        <wps:cNvSpPr txBox="1"/>
                        <wps:spPr>
                          <a:xfrm>
                            <a:off x="147106" y="88136"/>
                            <a:ext cx="1764030" cy="29146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9A3CE25" w14:textId="77777777" w:rsidR="005F326E" w:rsidRDefault="00000000">
                              <w:pPr>
                                <w:rPr>
                                  <w:rFonts w:ascii="Arial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sz w:val="20"/>
                                </w:rPr>
                                <w:t>Developmental CCF velocity flow model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83" name="Textbox 183"/>
                        <wps:cNvSpPr txBox="1"/>
                        <wps:spPr>
                          <a:xfrm>
                            <a:off x="2375702" y="329148"/>
                            <a:ext cx="210185" cy="8445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2BB59AF" w14:textId="77777777" w:rsidR="005F326E" w:rsidRDefault="00000000">
                              <w:pPr>
                                <w:spacing w:line="132" w:lineRule="exact"/>
                                <w:rPr>
                                  <w:rFonts w:ascii="Arial"/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color w:val="FFFF00"/>
                                  <w:spacing w:val="-2"/>
                                  <w:sz w:val="12"/>
                                </w:rPr>
                                <w:t>E18.5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84" name="Textbox 184"/>
                        <wps:cNvSpPr txBox="1"/>
                        <wps:spPr>
                          <a:xfrm>
                            <a:off x="1714075" y="733862"/>
                            <a:ext cx="210185" cy="8445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2E5B10F" w14:textId="77777777" w:rsidR="005F326E" w:rsidRDefault="00000000">
                              <w:pPr>
                                <w:spacing w:line="132" w:lineRule="exact"/>
                                <w:rPr>
                                  <w:rFonts w:ascii="Arial"/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color w:val="FFFF00"/>
                                  <w:spacing w:val="-2"/>
                                  <w:sz w:val="12"/>
                                </w:rPr>
                                <w:t>E15.5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85" name="Textbox 185"/>
                        <wps:cNvSpPr txBox="1"/>
                        <wps:spPr>
                          <a:xfrm>
                            <a:off x="3155718" y="719037"/>
                            <a:ext cx="147320" cy="8445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4DF071B" w14:textId="77777777" w:rsidR="005F326E" w:rsidRDefault="00000000">
                              <w:pPr>
                                <w:spacing w:line="132" w:lineRule="exact"/>
                                <w:rPr>
                                  <w:rFonts w:ascii="Arial"/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color w:val="FFFF00"/>
                                  <w:spacing w:val="-5"/>
                                  <w:sz w:val="12"/>
                                </w:rPr>
                                <w:t>P04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86" name="Textbox 186"/>
                        <wps:cNvSpPr txBox="1"/>
                        <wps:spPr>
                          <a:xfrm>
                            <a:off x="4598521" y="955331"/>
                            <a:ext cx="147320" cy="8445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ACCF118" w14:textId="77777777" w:rsidR="005F326E" w:rsidRDefault="00000000">
                              <w:pPr>
                                <w:spacing w:line="132" w:lineRule="exact"/>
                                <w:rPr>
                                  <w:rFonts w:ascii="Arial"/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color w:val="FFFF00"/>
                                  <w:spacing w:val="-5"/>
                                  <w:sz w:val="12"/>
                                </w:rPr>
                                <w:t>P56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87" name="Textbox 187"/>
                        <wps:cNvSpPr txBox="1"/>
                        <wps:spPr>
                          <a:xfrm>
                            <a:off x="174206" y="1014173"/>
                            <a:ext cx="206375" cy="8445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5518B7C" w14:textId="77777777" w:rsidR="005F326E" w:rsidRDefault="00000000">
                              <w:pPr>
                                <w:spacing w:line="132" w:lineRule="exact"/>
                                <w:rPr>
                                  <w:rFonts w:ascii="Arial"/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color w:val="FFFF00"/>
                                  <w:spacing w:val="-2"/>
                                  <w:sz w:val="12"/>
                                </w:rPr>
                                <w:t>E11.5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88" name="Textbox 188"/>
                        <wps:cNvSpPr txBox="1"/>
                        <wps:spPr>
                          <a:xfrm>
                            <a:off x="1051982" y="1122828"/>
                            <a:ext cx="210185" cy="8445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AF0F165" w14:textId="77777777" w:rsidR="005F326E" w:rsidRDefault="00000000">
                              <w:pPr>
                                <w:spacing w:line="132" w:lineRule="exact"/>
                                <w:rPr>
                                  <w:rFonts w:ascii="Arial"/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color w:val="FFFF00"/>
                                  <w:spacing w:val="-2"/>
                                  <w:sz w:val="12"/>
                                </w:rPr>
                                <w:t>E13.5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89" name="Textbox 189"/>
                        <wps:cNvSpPr txBox="1"/>
                        <wps:spPr>
                          <a:xfrm>
                            <a:off x="3767541" y="1103132"/>
                            <a:ext cx="147320" cy="8445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2C863DA" w14:textId="77777777" w:rsidR="005F326E" w:rsidRDefault="00000000">
                              <w:pPr>
                                <w:spacing w:line="132" w:lineRule="exact"/>
                                <w:rPr>
                                  <w:rFonts w:ascii="Arial"/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color w:val="FFFF00"/>
                                  <w:spacing w:val="-5"/>
                                  <w:sz w:val="12"/>
                                </w:rPr>
                                <w:t>P14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ve="http://schemas.openxmlformats.org/markup-compatibility/2006" xmlns:a="http://schemas.openxmlformats.org/drawingml/2006/main" xmlns:pic="http://schemas.openxmlformats.org/drawingml/2006/picture">
            <w:pict>
              <v:group style="position:absolute;margin-left:88.528969pt;margin-top:12.220097pt;width:442.15pt;height:165pt;mso-position-horizontal-relative:page;mso-position-vertical-relative:paragraph;z-index:-15719424;mso-wrap-distance-left:0;mso-wrap-distance-right:0" id="docshapegroup154" coordorigin="1771,244" coordsize="8843,3300">
                <v:shape style="position:absolute;left:1770;top:244;width:8843;height:3300" type="#_x0000_t75" id="docshape155" stroked="false">
                  <v:imagedata r:id="rId179" o:title=""/>
                </v:shape>
                <v:shape style="position:absolute;left:1827;top:301;width:8584;height:3041" id="docshape156" coordorigin="1827,301" coordsize="8584,3041" path="m10309,301l1929,301,1916,302,1857,331,1828,390,1827,403,1827,3240,1848,3302,1903,3339,1929,3342,10309,3342,10371,3321,10407,3267,10411,3240,10411,403,10390,341,10335,305,10309,301xe" filled="true" fillcolor="#b3c6db" stroked="false">
                  <v:path arrowok="t"/>
                  <v:fill type="solid"/>
                </v:shape>
                <v:shape style="position:absolute;left:1827;top:301;width:8584;height:3041" id="docshape157" coordorigin="1827,301" coordsize="8584,3041" path="m1929,301l1916,302,1903,305,1848,341,1827,403,1827,3240,1827,3240,1848,3302,1903,3339,1929,3342,10309,3342,10309,3342,10371,3321,10407,3267,10411,3240,10411,403,10410,390,10407,377,10371,322,10309,301,1929,301xe" filled="false" stroked="true" strokeweight="0pt" strokecolor="#295f99">
                  <v:path arrowok="t"/>
                  <v:stroke dashstyle="solid"/>
                </v:shape>
                <v:shape style="position:absolute;left:2000;top:877;width:8154;height:1829" id="docshape158" coordorigin="2000,877" coordsize="8154,1829" path="m2000,1842l2066,1887,2132,1928,2199,1965,2266,1998,2334,2027,2403,2052,2472,2073,2542,2091,2612,2105,2682,2116,2753,2123,2824,2128,2895,2130,2967,2128,3038,2124,3110,2117,3182,2108,3254,2096,3326,2082,3398,2066,3470,2048,3542,2027,3614,2005,3686,1981,3757,1955,3828,1928,3899,1899,3970,1869,4040,1838,4110,1806,4179,1773,4248,1739,4317,1704,4385,1669,4452,1633,4519,1597,4585,1560,4650,1523,4715,1486,4778,1450,4841,1413,4903,1377,4965,1341,5025,1305,5084,1270,5142,1236,5200,1203,5256,1171,5311,1140,5365,1110,5417,1081,5469,1053,5519,1028,5568,1004,5615,981,5661,961,5706,942,5749,926,5790,911,5830,899,5869,890,5906,883,5941,879,5974,877,6008,878,6043,882,6079,889,6117,898,6156,909,6196,922,6238,938,6280,956,6324,975,6369,996,6415,1019,6463,1044,6511,1070,6560,1097,6611,1125,6662,1155,6715,1185,6768,1216,6823,1249,6878,1281,6935,1314,6992,1348,7050,1382,7109,1416,7169,1450,7229,1484,7291,1518,7353,1552,7416,1585,7480,1618,7544,1650,7609,1681,7675,1712,7741,1741,7808,1770,7876,1797,7944,1823,8013,1848,8082,1871,8152,1893,8222,1912,8293,1930,8364,1946,8436,1960,8508,1971,8580,1980,8653,1987,8726,1991,8800,1993,8873,1992,8947,1988,9022,1981,9096,1970,9171,1957,9246,1940,9321,1920,9396,1896,9472,1868,9547,1837,9623,1802,9698,1763,9774,1719,9850,1672m2099,2000l2164,2045,2231,2086,2298,2123,2365,2155,2433,2184,2502,2209,2571,2230,2641,2248,2711,2262,2781,2273,2852,2281,2923,2286,2994,2287,3066,2286,3137,2282,3209,2275,3281,2266,3353,2254,3425,2240,3497,2224,3569,2205,3641,2185,3713,2163,3785,2138,3856,2113,3927,2086,3998,2057,4069,2027,4139,1996,4209,1964,4278,1931,4347,1897,4416,1862,4484,1826,4551,1790,4618,1754,4684,1718,4749,1681,4813,1644,4877,1607,4940,1571,5002,1534,5064,1498,5124,1463,5183,1428,5241,1394,5299,1361,5355,1328,5410,1297,5464,1267,5516,1238,5568,1211,5618,1185,5667,1161,5714,1139,5760,1118,5805,1100,5848,1083,5889,1069,5929,1057,5968,1047,6005,1040,6040,1036,6073,1035,6107,1036,6142,1040,6179,1046,6216,1055,6255,1067,6296,1080,6337,1096,6380,1113,6424,1133,6468,1154,6515,1177,6562,1201,6610,1227,6660,1254,6710,1283,6762,1312,6814,1343,6868,1374,6922,1406,6977,1439,7034,1472,7091,1506,7149,1540,7208,1574,7268,1608,7329,1642,7390,1676,7452,1709,7515,1743,7579,1775,7643,1808,7708,1839,7774,1869,7840,1899,7907,1928,7975,1955,8043,1981,8112,2006,8181,2029,8251,2050,8321,2070,8392,2088,8463,2104,8535,2117,8607,2129,8679,2138,8752,2145,8825,2149,8899,2151,8972,2149,9046,2145,9121,2138,9195,2128,9270,2115,9345,2098,9420,2077,9495,2054,9570,2026,9646,1995,9721,1960,9797,1920,9873,1877,9948,1829m2198,2218l2264,2264,2330,2304,2397,2341,2464,2374,2533,2403,2601,2428,2670,2449,2740,2467,2810,2481,2880,2492,2951,2500,3022,2504,3093,2506,3165,2504,3237,2500,3308,2494,3380,2484,3452,2472,3524,2458,3597,2442,3669,2424,3740,2403,3812,2381,3884,2357,3955,2331,4027,2304,4097,2276,4168,2246,4238,2214,4308,2182,4378,2149,4447,2115,4515,2080,4583,2045,4650,2009,4717,1973,4783,1936,4848,1899,4913,1862,4976,1826,5039,1789,5102,1753,5163,1717,5223,1681,5282,1647,5341,1612,5398,1579,5454,1547,5509,1516,5563,1486,5616,1457,5667,1430,5717,1404,5766,1380,5813,1357,5859,1337,5904,1318,5947,1302,5989,1287,6029,1275,6067,1266,6104,1259,6139,1255,6173,1253,6206,1254,6241,1258,6278,1265,6316,1274,6355,1285,6395,1299,6436,1314,6479,1332,6523,1351,6568,1373,6614,1395,6661,1420,6709,1446,6759,1473,6809,1501,6861,1531,6913,1561,6967,1593,7021,1625,7077,1657,7133,1691,7190,1724,7248,1758,7307,1792,7367,1826,7428,1860,7489,1894,7551,1928,7614,1961,7678,1994,7742,2026,7807,2057,7873,2088,7940,2118,8007,2146,8074,2173,8142,2200,8211,2224,8280,2247,8350,2269,8420,2288,8491,2306,8562,2322,8634,2336,8706,2347,8778,2357,8851,2363,8924,2368,8998,2369,9071,2368,9146,2364,9220,2357,9294,2346,9369,2333,9444,2316,9519,2296,9594,2272,9670,2245,9745,2213,9821,2178,9896,2139,9972,2095,10048,2048m2304,2418l2369,2464,2435,2504,2502,2541,2570,2574,2638,2603,2707,2628,2776,2649,2845,2667,2915,2681,2986,2692,3056,2700,3127,2704,3199,2706,3270,2704,3342,2700,3414,2693,3486,2684,3558,2672,3630,2658,3702,2642,3774,2624,3846,2603,3917,2581,3989,2557,4060,2531,4132,2504,4203,2475,4273,2446,4343,2414,4413,2382,4483,2349,4552,2315,4620,2280,4688,2245,4755,2209,4822,2173,4888,2136,4953,2099,5018,2062,5082,2026,5145,1989,5207,1953,5268,1917,5328,1881,5387,1846,5446,1812,5503,1779,5559,1747,5614,1716,5668,1686,5721,1657,5772,1630,5822,1604,5871,1580,5918,1557,5964,1537,6009,1518,6052,1502,6094,1487,6134,1475,6172,1466,6209,1459,6244,1455,6278,1453,6311,1454,6347,1458,6383,1465,6421,1474,6460,1485,6500,1498,6541,1514,6584,1532,6628,1551,6673,1572,6719,1595,6766,1620,6815,1646,6864,1673,6914,1701,6966,1731,7018,1761,7072,1793,7126,1825,7182,1857,7238,1890,7295,1924,7353,1958,7412,1992,7472,2026,7533,2060,7594,2094,7656,2128,7719,2161,7783,2194,7847,2226,7913,2257,7978,2288,8045,2318,8112,2346,8179,2373,8247,2399,8316,2424,8385,2447,8455,2469,8526,2488,8596,2506,8667,2522,8739,2536,8811,2547,8884,2556,8956,2563,9030,2567,9103,2569,9177,2568,9251,2564,9325,2557,9400,2546,9474,2533,9549,2516,9624,2496,9700,2472,9775,2445,9851,2413,9926,2378,10002,2339,10077,2295,10153,2248e" filled="false" stroked="true" strokeweight="1.477512pt" strokecolor="#ffdab5">
                  <v:path arrowok="t"/>
                  <v:stroke dashstyle="solid"/>
                </v:shape>
                <v:shape style="position:absolute;left:2000;top:1778;width:1165;height:559" type="#_x0000_t75" id="docshape159" stroked="false">
                  <v:imagedata r:id="rId180" o:title=""/>
                </v:shape>
                <v:shape style="position:absolute;left:3408;top:1985;width:1166;height:547" type="#_x0000_t75" id="docshape160" stroked="false">
                  <v:imagedata r:id="rId181" o:title=""/>
                </v:shape>
                <v:shape style="position:absolute;left:4440;top:1373;width:1165;height:547" type="#_x0000_t75" id="docshape161" stroked="false">
                  <v:imagedata r:id="rId182" o:title=""/>
                </v:shape>
                <v:shape style="position:absolute;left:5472;top:752;width:1166;height:547" type="#_x0000_t75" id="docshape162" stroked="false">
                  <v:imagedata r:id="rId183" o:title=""/>
                </v:shape>
                <v:shape style="position:absolute;left:6709;top:1343;width:1165;height:547" type="#_x0000_t75" id="docshape163" stroked="false">
                  <v:imagedata r:id="rId184" o:title=""/>
                </v:shape>
                <v:shape style="position:absolute;left:7679;top:1968;width:1165;height:547" type="#_x0000_t75" id="docshape164" stroked="false">
                  <v:imagedata r:id="rId185" o:title=""/>
                </v:shape>
                <v:shape style="position:absolute;left:8978;top:1732;width:1165;height:547" type="#_x0000_t75" id="docshape165" stroked="false">
                  <v:imagedata r:id="rId186" o:title=""/>
                </v:shape>
                <v:shape style="position:absolute;left:5367;top:1667;width:777;height:494" type="#_x0000_t75" id="docshape166" stroked="false">
                  <v:imagedata r:id="rId187" o:title=""/>
                </v:shape>
                <v:shape style="position:absolute;left:3762;top:2515;width:786;height:442" type="#_x0000_t75" id="docshape167" stroked="false">
                  <v:imagedata r:id="rId188" o:title=""/>
                </v:shape>
                <v:shape style="position:absolute;left:2055;top:2389;width:766;height:500" type="#_x0000_t75" id="docshape168" stroked="false">
                  <v:imagedata r:id="rId189" o:title=""/>
                </v:shape>
                <v:shape style="position:absolute;left:6842;top:1934;width:731;height:594" type="#_x0000_t75" id="docshape169" stroked="false">
                  <v:imagedata r:id="rId190" o:title=""/>
                </v:shape>
                <v:shape style="position:absolute;left:8719;top:2603;width:762;height:201" type="#_x0000_t75" id="docshape170" stroked="false">
                  <v:imagedata r:id="rId191" o:title=""/>
                </v:shape>
                <v:shape style="position:absolute;left:2002;top:383;width:2778;height:459" type="#_x0000_t202" id="docshape171" filled="false" stroked="false">
                  <v:textbox inset="0,0,0,0">
                    <w:txbxContent>
                      <w:p>
                        <w:pPr>
                          <w:spacing w:before="0"/>
                          <w:ind w:left="0" w:right="0" w:firstLine="0"/>
                          <w:jc w:val="left"/>
                          <w:rPr>
                            <w:rFonts w:ascii="Arial"/>
                            <w:b/>
                            <w:sz w:val="20"/>
                          </w:rPr>
                        </w:pPr>
                        <w:r>
                          <w:rPr>
                            <w:rFonts w:ascii="Arial"/>
                            <w:b/>
                            <w:sz w:val="20"/>
                          </w:rPr>
                          <w:t>Developmental CCF velocity flow model</w:t>
                        </w:r>
                      </w:p>
                    </w:txbxContent>
                  </v:textbox>
                  <w10:wrap type="none"/>
                </v:shape>
                <v:shape style="position:absolute;left:5511;top:762;width:331;height:133" type="#_x0000_t202" id="docshape172" filled="false" stroked="false">
                  <v:textbox inset="0,0,0,0">
                    <w:txbxContent>
                      <w:p>
                        <w:pPr>
                          <w:spacing w:line="132" w:lineRule="exact" w:before="0"/>
                          <w:ind w:left="0" w:right="0" w:firstLine="0"/>
                          <w:jc w:val="left"/>
                          <w:rPr>
                            <w:rFonts w:ascii="Arial"/>
                            <w:b/>
                            <w:sz w:val="12"/>
                          </w:rPr>
                        </w:pPr>
                        <w:r>
                          <w:rPr>
                            <w:rFonts w:ascii="Arial"/>
                            <w:b/>
                            <w:color w:val="FFFF00"/>
                            <w:spacing w:val="-2"/>
                            <w:sz w:val="12"/>
                          </w:rPr>
                          <w:t>E18.5</w:t>
                        </w:r>
                      </w:p>
                    </w:txbxContent>
                  </v:textbox>
                  <w10:wrap type="none"/>
                </v:shape>
                <v:shape style="position:absolute;left:4469;top:1400;width:331;height:133" type="#_x0000_t202" id="docshape173" filled="false" stroked="false">
                  <v:textbox inset="0,0,0,0">
                    <w:txbxContent>
                      <w:p>
                        <w:pPr>
                          <w:spacing w:line="132" w:lineRule="exact" w:before="0"/>
                          <w:ind w:left="0" w:right="0" w:firstLine="0"/>
                          <w:jc w:val="left"/>
                          <w:rPr>
                            <w:rFonts w:ascii="Arial"/>
                            <w:b/>
                            <w:sz w:val="12"/>
                          </w:rPr>
                        </w:pPr>
                        <w:r>
                          <w:rPr>
                            <w:rFonts w:ascii="Arial"/>
                            <w:b/>
                            <w:color w:val="FFFF00"/>
                            <w:spacing w:val="-2"/>
                            <w:sz w:val="12"/>
                          </w:rPr>
                          <w:t>E15.5</w:t>
                        </w:r>
                      </w:p>
                    </w:txbxContent>
                  </v:textbox>
                  <w10:wrap type="none"/>
                </v:shape>
                <v:shape style="position:absolute;left:6740;top:1376;width:232;height:133" type="#_x0000_t202" id="docshape174" filled="false" stroked="false">
                  <v:textbox inset="0,0,0,0">
                    <w:txbxContent>
                      <w:p>
                        <w:pPr>
                          <w:spacing w:line="132" w:lineRule="exact" w:before="0"/>
                          <w:ind w:left="0" w:right="0" w:firstLine="0"/>
                          <w:jc w:val="left"/>
                          <w:rPr>
                            <w:rFonts w:ascii="Arial"/>
                            <w:b/>
                            <w:sz w:val="12"/>
                          </w:rPr>
                        </w:pPr>
                        <w:r>
                          <w:rPr>
                            <w:rFonts w:ascii="Arial"/>
                            <w:b/>
                            <w:color w:val="FFFF00"/>
                            <w:spacing w:val="-5"/>
                            <w:sz w:val="12"/>
                          </w:rPr>
                          <w:t>P04</w:t>
                        </w:r>
                      </w:p>
                    </w:txbxContent>
                  </v:textbox>
                  <w10:wrap type="none"/>
                </v:shape>
                <v:shape style="position:absolute;left:9012;top:1748;width:232;height:133" type="#_x0000_t202" id="docshape175" filled="false" stroked="false">
                  <v:textbox inset="0,0,0,0">
                    <w:txbxContent>
                      <w:p>
                        <w:pPr>
                          <w:spacing w:line="132" w:lineRule="exact" w:before="0"/>
                          <w:ind w:left="0" w:right="0" w:firstLine="0"/>
                          <w:jc w:val="left"/>
                          <w:rPr>
                            <w:rFonts w:ascii="Arial"/>
                            <w:b/>
                            <w:sz w:val="12"/>
                          </w:rPr>
                        </w:pPr>
                        <w:r>
                          <w:rPr>
                            <w:rFonts w:ascii="Arial"/>
                            <w:b/>
                            <w:color w:val="FFFF00"/>
                            <w:spacing w:val="-5"/>
                            <w:sz w:val="12"/>
                          </w:rPr>
                          <w:t>P56</w:t>
                        </w:r>
                      </w:p>
                    </w:txbxContent>
                  </v:textbox>
                  <w10:wrap type="none"/>
                </v:shape>
                <v:shape style="position:absolute;left:2044;top:1841;width:325;height:133" type="#_x0000_t202" id="docshape176" filled="false" stroked="false">
                  <v:textbox inset="0,0,0,0">
                    <w:txbxContent>
                      <w:p>
                        <w:pPr>
                          <w:spacing w:line="132" w:lineRule="exact" w:before="0"/>
                          <w:ind w:left="0" w:right="0" w:firstLine="0"/>
                          <w:jc w:val="left"/>
                          <w:rPr>
                            <w:rFonts w:ascii="Arial"/>
                            <w:b/>
                            <w:sz w:val="12"/>
                          </w:rPr>
                        </w:pPr>
                        <w:r>
                          <w:rPr>
                            <w:rFonts w:ascii="Arial"/>
                            <w:b/>
                            <w:color w:val="FFFF00"/>
                            <w:spacing w:val="-2"/>
                            <w:sz w:val="12"/>
                          </w:rPr>
                          <w:t>E11.5</w:t>
                        </w:r>
                      </w:p>
                    </w:txbxContent>
                  </v:textbox>
                  <w10:wrap type="none"/>
                </v:shape>
                <v:shape style="position:absolute;left:3427;top:2012;width:331;height:133" type="#_x0000_t202" id="docshape177" filled="false" stroked="false">
                  <v:textbox inset="0,0,0,0">
                    <w:txbxContent>
                      <w:p>
                        <w:pPr>
                          <w:spacing w:line="132" w:lineRule="exact" w:before="0"/>
                          <w:ind w:left="0" w:right="0" w:firstLine="0"/>
                          <w:jc w:val="left"/>
                          <w:rPr>
                            <w:rFonts w:ascii="Arial"/>
                            <w:b/>
                            <w:sz w:val="12"/>
                          </w:rPr>
                        </w:pPr>
                        <w:r>
                          <w:rPr>
                            <w:rFonts w:ascii="Arial"/>
                            <w:b/>
                            <w:color w:val="FFFF00"/>
                            <w:spacing w:val="-2"/>
                            <w:sz w:val="12"/>
                          </w:rPr>
                          <w:t>E13.5</w:t>
                        </w:r>
                      </w:p>
                    </w:txbxContent>
                  </v:textbox>
                  <w10:wrap type="none"/>
                </v:shape>
                <v:shape style="position:absolute;left:7703;top:1981;width:232;height:133" type="#_x0000_t202" id="docshape178" filled="false" stroked="false">
                  <v:textbox inset="0,0,0,0">
                    <w:txbxContent>
                      <w:p>
                        <w:pPr>
                          <w:spacing w:line="132" w:lineRule="exact" w:before="0"/>
                          <w:ind w:left="0" w:right="0" w:firstLine="0"/>
                          <w:jc w:val="left"/>
                          <w:rPr>
                            <w:rFonts w:ascii="Arial"/>
                            <w:b/>
                            <w:sz w:val="12"/>
                          </w:rPr>
                        </w:pPr>
                        <w:r>
                          <w:rPr>
                            <w:rFonts w:ascii="Arial"/>
                            <w:b/>
                            <w:color w:val="FFFF00"/>
                            <w:spacing w:val="-5"/>
                            <w:sz w:val="12"/>
                          </w:rPr>
                          <w:t>P14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 w14:paraId="053A3EE1" w14:textId="77777777" w:rsidR="005F326E" w:rsidRDefault="005F326E">
      <w:pPr>
        <w:pStyle w:val="BodyText"/>
        <w:spacing w:before="2"/>
        <w:ind w:left="0"/>
        <w:rPr>
          <w:b/>
          <w:sz w:val="14"/>
        </w:rPr>
      </w:pPr>
    </w:p>
    <w:p w14:paraId="268AFBDB" w14:textId="77777777" w:rsidR="005F326E" w:rsidRDefault="00000000">
      <w:pPr>
        <w:pStyle w:val="BodyText"/>
        <w:spacing w:before="145" w:line="252" w:lineRule="auto"/>
        <w:ind w:left="500" w:right="1436"/>
        <w:jc w:val="both"/>
      </w:pPr>
      <w:r>
        <w:rPr>
          <w:w w:val="105"/>
        </w:rPr>
        <w:t>Figure 2:</w:t>
      </w:r>
      <w:r>
        <w:rPr>
          <w:spacing w:val="40"/>
          <w:w w:val="105"/>
        </w:rPr>
        <w:t xml:space="preserve"> </w:t>
      </w:r>
      <w:r>
        <w:rPr>
          <w:w w:val="105"/>
        </w:rPr>
        <w:t xml:space="preserve">The spatial transformation between any two time points within the </w:t>
      </w:r>
      <w:proofErr w:type="spellStart"/>
      <w:r>
        <w:rPr>
          <w:w w:val="105"/>
        </w:rPr>
        <w:t>DevCCF</w:t>
      </w:r>
      <w:proofErr w:type="spellEnd"/>
      <w:r>
        <w:rPr>
          <w:w w:val="105"/>
        </w:rPr>
        <w:t xml:space="preserve"> longitudinal developmental trajectory is available </w:t>
      </w:r>
      <w:proofErr w:type="gramStart"/>
      <w:r>
        <w:rPr>
          <w:w w:val="105"/>
        </w:rPr>
        <w:t>through the use of</w:t>
      </w:r>
      <w:proofErr w:type="gramEnd"/>
      <w:r>
        <w:rPr>
          <w:w w:val="105"/>
        </w:rPr>
        <w:t xml:space="preserve"> </w:t>
      </w:r>
      <w:proofErr w:type="spellStart"/>
      <w:r>
        <w:rPr>
          <w:w w:val="105"/>
        </w:rPr>
        <w:t>ANTsX</w:t>
      </w:r>
      <w:proofErr w:type="spellEnd"/>
      <w:r>
        <w:rPr>
          <w:w w:val="105"/>
        </w:rPr>
        <w:t xml:space="preserve"> functionality for generating a velocity flow model.</w:t>
      </w:r>
    </w:p>
    <w:p w14:paraId="3CECCA4A" w14:textId="77777777" w:rsidR="005F326E" w:rsidRDefault="005F326E">
      <w:pPr>
        <w:pStyle w:val="BodyText"/>
        <w:spacing w:before="8"/>
        <w:ind w:left="0"/>
        <w:rPr>
          <w:sz w:val="26"/>
        </w:rPr>
      </w:pPr>
    </w:p>
    <w:p w14:paraId="63194888" w14:textId="77777777" w:rsidR="005F326E" w:rsidRDefault="00000000">
      <w:pPr>
        <w:pStyle w:val="BodyText"/>
        <w:spacing w:before="145"/>
      </w:pPr>
      <w:proofErr w:type="gramStart"/>
      <w:r>
        <w:rPr>
          <w:rFonts w:ascii="Arial"/>
          <w:w w:val="105"/>
          <w:sz w:val="12"/>
        </w:rPr>
        <w:t>229</w:t>
      </w:r>
      <w:r>
        <w:rPr>
          <w:rFonts w:ascii="Arial"/>
          <w:spacing w:val="58"/>
          <w:w w:val="105"/>
          <w:sz w:val="12"/>
        </w:rPr>
        <w:t xml:space="preserve">  </w:t>
      </w:r>
      <w:r>
        <w:rPr>
          <w:w w:val="105"/>
        </w:rPr>
        <w:t>To</w:t>
      </w:r>
      <w:proofErr w:type="gramEnd"/>
      <w:r>
        <w:rPr>
          <w:spacing w:val="38"/>
          <w:w w:val="105"/>
        </w:rPr>
        <w:t xml:space="preserve"> </w:t>
      </w:r>
      <w:r>
        <w:rPr>
          <w:w w:val="105"/>
        </w:rPr>
        <w:t>continuously</w:t>
      </w:r>
      <w:r>
        <w:rPr>
          <w:spacing w:val="38"/>
          <w:w w:val="105"/>
        </w:rPr>
        <w:t xml:space="preserve"> </w:t>
      </w:r>
      <w:r>
        <w:rPr>
          <w:w w:val="105"/>
        </w:rPr>
        <w:t>interpolate</w:t>
      </w:r>
      <w:r>
        <w:rPr>
          <w:spacing w:val="38"/>
          <w:w w:val="105"/>
        </w:rPr>
        <w:t xml:space="preserve"> </w:t>
      </w:r>
      <w:r>
        <w:rPr>
          <w:w w:val="105"/>
        </w:rPr>
        <w:t>transformations</w:t>
      </w:r>
      <w:r>
        <w:rPr>
          <w:spacing w:val="38"/>
          <w:w w:val="105"/>
        </w:rPr>
        <w:t xml:space="preserve"> </w:t>
      </w:r>
      <w:r>
        <w:rPr>
          <w:w w:val="105"/>
        </w:rPr>
        <w:t>between</w:t>
      </w:r>
      <w:r>
        <w:rPr>
          <w:spacing w:val="37"/>
          <w:w w:val="105"/>
        </w:rPr>
        <w:t xml:space="preserve"> </w:t>
      </w:r>
      <w:r>
        <w:rPr>
          <w:w w:val="105"/>
        </w:rPr>
        <w:t>the</w:t>
      </w:r>
      <w:r>
        <w:rPr>
          <w:spacing w:val="38"/>
          <w:w w:val="105"/>
        </w:rPr>
        <w:t xml:space="preserve"> </w:t>
      </w:r>
      <w:r>
        <w:rPr>
          <w:w w:val="105"/>
        </w:rPr>
        <w:t>different</w:t>
      </w:r>
      <w:r>
        <w:rPr>
          <w:spacing w:val="38"/>
          <w:w w:val="105"/>
        </w:rPr>
        <w:t xml:space="preserve"> </w:t>
      </w:r>
      <w:r>
        <w:rPr>
          <w:w w:val="105"/>
        </w:rPr>
        <w:t>stages</w:t>
      </w:r>
      <w:r>
        <w:rPr>
          <w:spacing w:val="38"/>
          <w:w w:val="105"/>
        </w:rPr>
        <w:t xml:space="preserve"> </w:t>
      </w:r>
      <w:r>
        <w:rPr>
          <w:w w:val="105"/>
        </w:rPr>
        <w:t>of</w:t>
      </w:r>
      <w:r>
        <w:rPr>
          <w:spacing w:val="38"/>
          <w:w w:val="105"/>
        </w:rPr>
        <w:t xml:space="preserve"> </w:t>
      </w:r>
      <w:r>
        <w:rPr>
          <w:w w:val="105"/>
        </w:rPr>
        <w:t>the</w:t>
      </w:r>
      <w:r>
        <w:rPr>
          <w:spacing w:val="37"/>
          <w:w w:val="105"/>
        </w:rPr>
        <w:t xml:space="preserve"> </w:t>
      </w:r>
      <w:proofErr w:type="spellStart"/>
      <w:r>
        <w:rPr>
          <w:spacing w:val="-2"/>
          <w:w w:val="105"/>
        </w:rPr>
        <w:t>DevCCF</w:t>
      </w:r>
      <w:proofErr w:type="spellEnd"/>
    </w:p>
    <w:p w14:paraId="5C006677" w14:textId="77777777" w:rsidR="005F326E" w:rsidRDefault="00000000">
      <w:pPr>
        <w:pStyle w:val="BodyText"/>
        <w:spacing w:before="158"/>
      </w:pPr>
      <w:proofErr w:type="gramStart"/>
      <w:r>
        <w:rPr>
          <w:rFonts w:ascii="Arial"/>
          <w:w w:val="105"/>
          <w:sz w:val="12"/>
        </w:rPr>
        <w:t>230</w:t>
      </w:r>
      <w:r>
        <w:rPr>
          <w:rFonts w:ascii="Arial"/>
          <w:spacing w:val="52"/>
          <w:w w:val="105"/>
          <w:sz w:val="12"/>
        </w:rPr>
        <w:t xml:space="preserve">  </w:t>
      </w:r>
      <w:r>
        <w:rPr>
          <w:w w:val="105"/>
        </w:rPr>
        <w:t>atlases</w:t>
      </w:r>
      <w:proofErr w:type="gramEnd"/>
      <w:r>
        <w:rPr>
          <w:w w:val="105"/>
        </w:rPr>
        <w:t>, a</w:t>
      </w:r>
      <w:r>
        <w:rPr>
          <w:spacing w:val="-3"/>
          <w:w w:val="105"/>
        </w:rPr>
        <w:t xml:space="preserve"> </w:t>
      </w:r>
      <w:r>
        <w:rPr>
          <w:w w:val="105"/>
        </w:rPr>
        <w:t>velocity</w:t>
      </w:r>
      <w:r>
        <w:rPr>
          <w:spacing w:val="-3"/>
          <w:w w:val="105"/>
        </w:rPr>
        <w:t xml:space="preserve"> </w:t>
      </w:r>
      <w:r>
        <w:rPr>
          <w:w w:val="105"/>
        </w:rPr>
        <w:t>flow</w:t>
      </w:r>
      <w:r>
        <w:rPr>
          <w:spacing w:val="-2"/>
          <w:w w:val="105"/>
        </w:rPr>
        <w:t xml:space="preserve"> </w:t>
      </w:r>
      <w:r>
        <w:rPr>
          <w:w w:val="105"/>
        </w:rPr>
        <w:t>model</w:t>
      </w:r>
      <w:r>
        <w:rPr>
          <w:spacing w:val="-3"/>
          <w:w w:val="105"/>
        </w:rPr>
        <w:t xml:space="preserve"> </w:t>
      </w:r>
      <w:r>
        <w:rPr>
          <w:w w:val="105"/>
        </w:rPr>
        <w:t>was</w:t>
      </w:r>
      <w:r>
        <w:rPr>
          <w:spacing w:val="-3"/>
          <w:w w:val="105"/>
        </w:rPr>
        <w:t xml:space="preserve"> </w:t>
      </w:r>
      <w:r>
        <w:rPr>
          <w:w w:val="105"/>
        </w:rPr>
        <w:t>constructed</w:t>
      </w:r>
      <w:r>
        <w:rPr>
          <w:spacing w:val="-3"/>
          <w:w w:val="105"/>
        </w:rPr>
        <w:t xml:space="preserve"> </w:t>
      </w:r>
      <w:r>
        <w:rPr>
          <w:w w:val="105"/>
        </w:rPr>
        <w:t>using</w:t>
      </w:r>
      <w:r>
        <w:rPr>
          <w:spacing w:val="-3"/>
          <w:w w:val="105"/>
        </w:rPr>
        <w:t xml:space="preserve"> </w:t>
      </w:r>
      <w:proofErr w:type="spellStart"/>
      <w:r>
        <w:rPr>
          <w:w w:val="105"/>
        </w:rPr>
        <w:t>DevCCF</w:t>
      </w:r>
      <w:proofErr w:type="spellEnd"/>
      <w:r>
        <w:rPr>
          <w:spacing w:val="-3"/>
          <w:w w:val="105"/>
        </w:rPr>
        <w:t xml:space="preserve"> </w:t>
      </w:r>
      <w:r>
        <w:rPr>
          <w:w w:val="105"/>
        </w:rPr>
        <w:t>derived</w:t>
      </w:r>
      <w:r>
        <w:rPr>
          <w:spacing w:val="-2"/>
          <w:w w:val="105"/>
        </w:rPr>
        <w:t xml:space="preserve"> </w:t>
      </w:r>
      <w:r>
        <w:rPr>
          <w:w w:val="105"/>
        </w:rPr>
        <w:t>data</w:t>
      </w:r>
      <w:r>
        <w:rPr>
          <w:spacing w:val="-3"/>
          <w:w w:val="105"/>
        </w:rPr>
        <w:t xml:space="preserve"> </w:t>
      </w:r>
      <w:r>
        <w:rPr>
          <w:w w:val="105"/>
        </w:rPr>
        <w:t>and</w:t>
      </w:r>
      <w:r>
        <w:rPr>
          <w:spacing w:val="-3"/>
          <w:w w:val="105"/>
        </w:rPr>
        <w:t xml:space="preserve"> </w:t>
      </w:r>
      <w:r>
        <w:rPr>
          <w:spacing w:val="-2"/>
          <w:w w:val="105"/>
        </w:rPr>
        <w:t>functionality</w:t>
      </w:r>
    </w:p>
    <w:p w14:paraId="1667D400" w14:textId="77777777" w:rsidR="005F326E" w:rsidRDefault="00000000">
      <w:pPr>
        <w:pStyle w:val="BodyText"/>
        <w:spacing w:before="157"/>
      </w:pPr>
      <w:proofErr w:type="gramStart"/>
      <w:r>
        <w:rPr>
          <w:rFonts w:ascii="Arial"/>
          <w:w w:val="105"/>
          <w:sz w:val="12"/>
        </w:rPr>
        <w:t>231</w:t>
      </w:r>
      <w:r>
        <w:rPr>
          <w:rFonts w:ascii="Arial"/>
          <w:spacing w:val="62"/>
          <w:w w:val="105"/>
          <w:sz w:val="12"/>
        </w:rPr>
        <w:t xml:space="preserve">  </w:t>
      </w:r>
      <w:r>
        <w:rPr>
          <w:w w:val="105"/>
        </w:rPr>
        <w:t>recently</w:t>
      </w:r>
      <w:proofErr w:type="gramEnd"/>
      <w:r>
        <w:rPr>
          <w:spacing w:val="27"/>
          <w:w w:val="105"/>
        </w:rPr>
        <w:t xml:space="preserve"> </w:t>
      </w:r>
      <w:r>
        <w:rPr>
          <w:w w:val="105"/>
        </w:rPr>
        <w:t>introduced</w:t>
      </w:r>
      <w:r>
        <w:rPr>
          <w:spacing w:val="29"/>
          <w:w w:val="105"/>
        </w:rPr>
        <w:t xml:space="preserve"> </w:t>
      </w:r>
      <w:r>
        <w:rPr>
          <w:w w:val="105"/>
        </w:rPr>
        <w:t>into</w:t>
      </w:r>
      <w:r>
        <w:rPr>
          <w:spacing w:val="27"/>
          <w:w w:val="105"/>
        </w:rPr>
        <w:t xml:space="preserve"> </w:t>
      </w:r>
      <w:r>
        <w:rPr>
          <w:w w:val="105"/>
        </w:rPr>
        <w:t>both</w:t>
      </w:r>
      <w:r>
        <w:rPr>
          <w:spacing w:val="28"/>
          <w:w w:val="105"/>
        </w:rPr>
        <w:t xml:space="preserve"> </w:t>
      </w:r>
      <w:r>
        <w:rPr>
          <w:w w:val="105"/>
        </w:rPr>
        <w:t>the</w:t>
      </w:r>
      <w:r>
        <w:rPr>
          <w:spacing w:val="29"/>
          <w:w w:val="105"/>
        </w:rPr>
        <w:t xml:space="preserve"> </w:t>
      </w:r>
      <w:proofErr w:type="spellStart"/>
      <w:r>
        <w:rPr>
          <w:w w:val="105"/>
        </w:rPr>
        <w:t>ANTsR</w:t>
      </w:r>
      <w:proofErr w:type="spellEnd"/>
      <w:r>
        <w:rPr>
          <w:spacing w:val="27"/>
          <w:w w:val="105"/>
        </w:rPr>
        <w:t xml:space="preserve"> </w:t>
      </w:r>
      <w:r>
        <w:rPr>
          <w:w w:val="105"/>
        </w:rPr>
        <w:t>and</w:t>
      </w:r>
      <w:r>
        <w:rPr>
          <w:spacing w:val="28"/>
          <w:w w:val="105"/>
        </w:rPr>
        <w:t xml:space="preserve"> </w:t>
      </w:r>
      <w:proofErr w:type="spellStart"/>
      <w:r>
        <w:rPr>
          <w:w w:val="105"/>
        </w:rPr>
        <w:t>ANTsPy</w:t>
      </w:r>
      <w:proofErr w:type="spellEnd"/>
      <w:r>
        <w:rPr>
          <w:spacing w:val="28"/>
          <w:w w:val="105"/>
        </w:rPr>
        <w:t xml:space="preserve"> </w:t>
      </w:r>
      <w:r>
        <w:rPr>
          <w:w w:val="105"/>
        </w:rPr>
        <w:t>packages.</w:t>
      </w:r>
      <w:r>
        <w:rPr>
          <w:spacing w:val="57"/>
          <w:w w:val="150"/>
        </w:rPr>
        <w:t xml:space="preserve"> </w:t>
      </w:r>
      <w:r>
        <w:rPr>
          <w:w w:val="105"/>
        </w:rPr>
        <w:t>Both</w:t>
      </w:r>
      <w:r>
        <w:rPr>
          <w:spacing w:val="28"/>
          <w:w w:val="105"/>
        </w:rPr>
        <w:t xml:space="preserve"> </w:t>
      </w:r>
      <w:r>
        <w:rPr>
          <w:w w:val="105"/>
        </w:rPr>
        <w:t>platforms</w:t>
      </w:r>
      <w:r>
        <w:rPr>
          <w:spacing w:val="28"/>
          <w:w w:val="105"/>
        </w:rPr>
        <w:t xml:space="preserve"> </w:t>
      </w:r>
      <w:r>
        <w:rPr>
          <w:spacing w:val="-2"/>
          <w:w w:val="105"/>
        </w:rPr>
        <w:t>include</w:t>
      </w:r>
    </w:p>
    <w:p w14:paraId="283CC5A4" w14:textId="77777777" w:rsidR="005F326E" w:rsidRDefault="00000000">
      <w:pPr>
        <w:pStyle w:val="BodyText"/>
        <w:spacing w:before="157"/>
      </w:pPr>
      <w:proofErr w:type="gramStart"/>
      <w:r>
        <w:rPr>
          <w:rFonts w:ascii="Arial"/>
          <w:sz w:val="12"/>
        </w:rPr>
        <w:t>232</w:t>
      </w:r>
      <w:r>
        <w:rPr>
          <w:rFonts w:ascii="Arial"/>
          <w:spacing w:val="66"/>
          <w:w w:val="150"/>
          <w:sz w:val="12"/>
        </w:rPr>
        <w:t xml:space="preserve">  </w:t>
      </w:r>
      <w:r>
        <w:t>a</w:t>
      </w:r>
      <w:proofErr w:type="gramEnd"/>
      <w:r>
        <w:rPr>
          <w:spacing w:val="41"/>
        </w:rPr>
        <w:t xml:space="preserve"> </w:t>
      </w:r>
      <w:r>
        <w:t>complete</w:t>
      </w:r>
      <w:r>
        <w:rPr>
          <w:spacing w:val="41"/>
        </w:rPr>
        <w:t xml:space="preserve"> </w:t>
      </w:r>
      <w:r>
        <w:t>suite</w:t>
      </w:r>
      <w:r>
        <w:rPr>
          <w:spacing w:val="41"/>
        </w:rPr>
        <w:t xml:space="preserve"> </w:t>
      </w:r>
      <w:r>
        <w:t>of</w:t>
      </w:r>
      <w:r>
        <w:rPr>
          <w:spacing w:val="40"/>
        </w:rPr>
        <w:t xml:space="preserve"> </w:t>
      </w:r>
      <w:r>
        <w:t>functions</w:t>
      </w:r>
      <w:r>
        <w:rPr>
          <w:spacing w:val="41"/>
        </w:rPr>
        <w:t xml:space="preserve"> </w:t>
      </w:r>
      <w:r>
        <w:t>for</w:t>
      </w:r>
      <w:r>
        <w:rPr>
          <w:spacing w:val="41"/>
        </w:rPr>
        <w:t xml:space="preserve"> </w:t>
      </w:r>
      <w:r>
        <w:t>determining</w:t>
      </w:r>
      <w:r>
        <w:rPr>
          <w:spacing w:val="41"/>
        </w:rPr>
        <w:t xml:space="preserve"> </w:t>
      </w:r>
      <w:r>
        <w:t>dense</w:t>
      </w:r>
      <w:r>
        <w:rPr>
          <w:spacing w:val="41"/>
        </w:rPr>
        <w:t xml:space="preserve"> </w:t>
      </w:r>
      <w:r>
        <w:t>correspondence</w:t>
      </w:r>
      <w:r>
        <w:rPr>
          <w:spacing w:val="41"/>
        </w:rPr>
        <w:t xml:space="preserve"> </w:t>
      </w:r>
      <w:r>
        <w:t>from</w:t>
      </w:r>
      <w:r>
        <w:rPr>
          <w:spacing w:val="41"/>
        </w:rPr>
        <w:t xml:space="preserve"> </w:t>
      </w:r>
      <w:r>
        <w:t>sparse</w:t>
      </w:r>
      <w:r>
        <w:rPr>
          <w:spacing w:val="40"/>
        </w:rPr>
        <w:t xml:space="preserve"> </w:t>
      </w:r>
      <w:r>
        <w:rPr>
          <w:spacing w:val="-2"/>
        </w:rPr>
        <w:t>landmarks</w:t>
      </w:r>
    </w:p>
    <w:p w14:paraId="3E76DC8D" w14:textId="77777777" w:rsidR="005F326E" w:rsidRDefault="00000000">
      <w:pPr>
        <w:pStyle w:val="BodyText"/>
        <w:spacing w:before="158"/>
      </w:pPr>
      <w:proofErr w:type="gramStart"/>
      <w:r>
        <w:rPr>
          <w:rFonts w:ascii="Arial"/>
          <w:w w:val="105"/>
          <w:sz w:val="12"/>
        </w:rPr>
        <w:t>233</w:t>
      </w:r>
      <w:r>
        <w:rPr>
          <w:rFonts w:ascii="Arial"/>
          <w:spacing w:val="56"/>
          <w:w w:val="105"/>
          <w:sz w:val="12"/>
        </w:rPr>
        <w:t xml:space="preserve">  </w:t>
      </w:r>
      <w:r>
        <w:rPr>
          <w:w w:val="105"/>
        </w:rPr>
        <w:t>based</w:t>
      </w:r>
      <w:proofErr w:type="gramEnd"/>
      <w:r>
        <w:rPr>
          <w:spacing w:val="2"/>
          <w:w w:val="105"/>
        </w:rPr>
        <w:t xml:space="preserve"> </w:t>
      </w:r>
      <w:r>
        <w:rPr>
          <w:w w:val="105"/>
        </w:rPr>
        <w:t>on a</w:t>
      </w:r>
      <w:r>
        <w:rPr>
          <w:spacing w:val="1"/>
          <w:w w:val="105"/>
        </w:rPr>
        <w:t xml:space="preserve"> </w:t>
      </w:r>
      <w:r>
        <w:rPr>
          <w:w w:val="105"/>
        </w:rPr>
        <w:t>variety</w:t>
      </w:r>
      <w:r>
        <w:rPr>
          <w:spacing w:val="1"/>
          <w:w w:val="105"/>
        </w:rPr>
        <w:t xml:space="preserve"> </w:t>
      </w:r>
      <w:r>
        <w:rPr>
          <w:w w:val="105"/>
        </w:rPr>
        <w:t>of transformation</w:t>
      </w:r>
      <w:r>
        <w:rPr>
          <w:spacing w:val="1"/>
          <w:w w:val="105"/>
        </w:rPr>
        <w:t xml:space="preserve"> </w:t>
      </w:r>
      <w:r>
        <w:rPr>
          <w:w w:val="105"/>
        </w:rPr>
        <w:t>models</w:t>
      </w:r>
      <w:r>
        <w:rPr>
          <w:spacing w:val="1"/>
          <w:w w:val="105"/>
        </w:rPr>
        <w:t xml:space="preserve"> </w:t>
      </w:r>
      <w:r>
        <w:rPr>
          <w:w w:val="105"/>
        </w:rPr>
        <w:t>ranging from</w:t>
      </w:r>
      <w:r>
        <w:rPr>
          <w:spacing w:val="1"/>
          <w:w w:val="105"/>
        </w:rPr>
        <w:t xml:space="preserve"> </w:t>
      </w:r>
      <w:r>
        <w:rPr>
          <w:w w:val="105"/>
        </w:rPr>
        <w:t>standard linear</w:t>
      </w:r>
      <w:r>
        <w:rPr>
          <w:spacing w:val="1"/>
          <w:w w:val="105"/>
        </w:rPr>
        <w:t xml:space="preserve"> </w:t>
      </w:r>
      <w:r>
        <w:rPr>
          <w:w w:val="105"/>
        </w:rPr>
        <w:t>models</w:t>
      </w:r>
      <w:r>
        <w:rPr>
          <w:spacing w:val="1"/>
          <w:w w:val="105"/>
        </w:rPr>
        <w:t xml:space="preserve"> </w:t>
      </w:r>
      <w:r>
        <w:rPr>
          <w:w w:val="105"/>
        </w:rPr>
        <w:t>(i.e.,</w:t>
      </w:r>
      <w:r>
        <w:rPr>
          <w:spacing w:val="2"/>
          <w:w w:val="105"/>
        </w:rPr>
        <w:t xml:space="preserve"> </w:t>
      </w:r>
      <w:r>
        <w:rPr>
          <w:spacing w:val="-2"/>
          <w:w w:val="105"/>
        </w:rPr>
        <w:t>rigid,</w:t>
      </w:r>
    </w:p>
    <w:p w14:paraId="70F7DAFF" w14:textId="77777777" w:rsidR="005F326E" w:rsidRDefault="00000000">
      <w:pPr>
        <w:pStyle w:val="BodyText"/>
        <w:spacing w:before="142"/>
      </w:pPr>
      <w:proofErr w:type="gramStart"/>
      <w:r>
        <w:rPr>
          <w:rFonts w:ascii="Arial"/>
          <w:w w:val="105"/>
          <w:sz w:val="12"/>
        </w:rPr>
        <w:t>234</w:t>
      </w:r>
      <w:r>
        <w:rPr>
          <w:rFonts w:ascii="Arial"/>
          <w:spacing w:val="50"/>
          <w:w w:val="105"/>
          <w:sz w:val="12"/>
        </w:rPr>
        <w:t xml:space="preserve">  </w:t>
      </w:r>
      <w:r>
        <w:rPr>
          <w:w w:val="105"/>
        </w:rPr>
        <w:t>affine</w:t>
      </w:r>
      <w:proofErr w:type="gramEnd"/>
      <w:r>
        <w:rPr>
          <w:w w:val="105"/>
        </w:rPr>
        <w:t>)</w:t>
      </w:r>
      <w:r>
        <w:rPr>
          <w:spacing w:val="5"/>
          <w:w w:val="105"/>
        </w:rPr>
        <w:t xml:space="preserve"> </w:t>
      </w:r>
      <w:r>
        <w:rPr>
          <w:w w:val="105"/>
        </w:rPr>
        <w:t>to</w:t>
      </w:r>
      <w:r>
        <w:rPr>
          <w:spacing w:val="6"/>
          <w:w w:val="105"/>
        </w:rPr>
        <w:t xml:space="preserve"> </w:t>
      </w:r>
      <w:r>
        <w:rPr>
          <w:w w:val="105"/>
        </w:rPr>
        <w:t>deformable</w:t>
      </w:r>
      <w:r>
        <w:rPr>
          <w:spacing w:val="5"/>
          <w:w w:val="105"/>
        </w:rPr>
        <w:t xml:space="preserve"> </w:t>
      </w:r>
      <w:r>
        <w:rPr>
          <w:w w:val="105"/>
        </w:rPr>
        <w:t>diffeomorphic</w:t>
      </w:r>
      <w:r>
        <w:rPr>
          <w:spacing w:val="5"/>
          <w:w w:val="105"/>
        </w:rPr>
        <w:t xml:space="preserve"> </w:t>
      </w:r>
      <w:r>
        <w:rPr>
          <w:w w:val="105"/>
        </w:rPr>
        <w:t>models</w:t>
      </w:r>
      <w:r>
        <w:rPr>
          <w:spacing w:val="5"/>
          <w:w w:val="105"/>
        </w:rPr>
        <w:t xml:space="preserve"> </w:t>
      </w:r>
      <w:r>
        <w:rPr>
          <w:w w:val="105"/>
        </w:rPr>
        <w:t>(</w:t>
      </w:r>
      <w:proofErr w:type="spellStart"/>
      <w:r>
        <w:rPr>
          <w:w w:val="105"/>
        </w:rPr>
        <w:t>e.g</w:t>
      </w:r>
      <w:proofErr w:type="spellEnd"/>
      <w:r>
        <w:rPr>
          <w:w w:val="105"/>
        </w:rPr>
        <w:t>,</w:t>
      </w:r>
      <w:r>
        <w:rPr>
          <w:spacing w:val="6"/>
          <w:w w:val="105"/>
        </w:rPr>
        <w:t xml:space="preserve"> </w:t>
      </w:r>
      <w:r>
        <w:rPr>
          <w:w w:val="105"/>
        </w:rPr>
        <w:t>symmetric</w:t>
      </w:r>
      <w:r>
        <w:rPr>
          <w:spacing w:val="5"/>
          <w:w w:val="105"/>
        </w:rPr>
        <w:t xml:space="preserve"> </w:t>
      </w:r>
      <w:r>
        <w:rPr>
          <w:w w:val="105"/>
        </w:rPr>
        <w:t>normalization).</w:t>
      </w:r>
      <w:r>
        <w:rPr>
          <w:w w:val="105"/>
          <w:position w:val="9"/>
          <w:sz w:val="16"/>
        </w:rPr>
        <w:t>41</w:t>
      </w:r>
      <w:r>
        <w:rPr>
          <w:spacing w:val="35"/>
          <w:w w:val="105"/>
          <w:position w:val="9"/>
          <w:sz w:val="16"/>
        </w:rPr>
        <w:t xml:space="preserve"> </w:t>
      </w:r>
      <w:r>
        <w:rPr>
          <w:w w:val="105"/>
        </w:rPr>
        <w:t>The</w:t>
      </w:r>
      <w:r>
        <w:rPr>
          <w:spacing w:val="5"/>
          <w:w w:val="105"/>
        </w:rPr>
        <w:t xml:space="preserve"> </w:t>
      </w:r>
      <w:r>
        <w:rPr>
          <w:w w:val="105"/>
        </w:rPr>
        <w:t>latter</w:t>
      </w:r>
      <w:r>
        <w:rPr>
          <w:spacing w:val="6"/>
          <w:w w:val="105"/>
        </w:rPr>
        <w:t xml:space="preserve"> </w:t>
      </w:r>
      <w:r>
        <w:rPr>
          <w:spacing w:val="-5"/>
          <w:w w:val="105"/>
        </w:rPr>
        <w:t>set</w:t>
      </w:r>
    </w:p>
    <w:p w14:paraId="6F99574E" w14:textId="77777777" w:rsidR="005F326E" w:rsidRDefault="00000000">
      <w:pPr>
        <w:pStyle w:val="BodyText"/>
        <w:spacing w:before="157"/>
      </w:pPr>
      <w:proofErr w:type="gramStart"/>
      <w:r>
        <w:rPr>
          <w:rFonts w:ascii="Arial"/>
          <w:w w:val="105"/>
          <w:sz w:val="12"/>
        </w:rPr>
        <w:t>235</w:t>
      </w:r>
      <w:r>
        <w:rPr>
          <w:rFonts w:ascii="Arial"/>
          <w:spacing w:val="55"/>
          <w:w w:val="105"/>
          <w:sz w:val="12"/>
        </w:rPr>
        <w:t xml:space="preserve">  </w:t>
      </w:r>
      <w:r>
        <w:rPr>
          <w:w w:val="105"/>
        </w:rPr>
        <w:t>includes</w:t>
      </w:r>
      <w:proofErr w:type="gramEnd"/>
      <w:r>
        <w:rPr>
          <w:spacing w:val="-4"/>
          <w:w w:val="105"/>
        </w:rPr>
        <w:t xml:space="preserve"> </w:t>
      </w:r>
      <w:r>
        <w:rPr>
          <w:w w:val="105"/>
        </w:rPr>
        <w:t>transformation</w:t>
      </w:r>
      <w:r>
        <w:rPr>
          <w:spacing w:val="-4"/>
          <w:w w:val="105"/>
        </w:rPr>
        <w:t xml:space="preserve"> </w:t>
      </w:r>
      <w:r>
        <w:rPr>
          <w:w w:val="105"/>
        </w:rPr>
        <w:t>models</w:t>
      </w:r>
      <w:r>
        <w:rPr>
          <w:spacing w:val="-5"/>
          <w:w w:val="105"/>
        </w:rPr>
        <w:t xml:space="preserve"> </w:t>
      </w:r>
      <w:r>
        <w:rPr>
          <w:w w:val="105"/>
        </w:rPr>
        <w:t>for</w:t>
      </w:r>
      <w:r>
        <w:rPr>
          <w:spacing w:val="-4"/>
          <w:w w:val="105"/>
        </w:rPr>
        <w:t xml:space="preserve"> </w:t>
      </w:r>
      <w:r>
        <w:rPr>
          <w:w w:val="105"/>
        </w:rPr>
        <w:t>both</w:t>
      </w:r>
      <w:r>
        <w:rPr>
          <w:spacing w:val="-4"/>
          <w:w w:val="105"/>
        </w:rPr>
        <w:t xml:space="preserve"> </w:t>
      </w:r>
      <w:r>
        <w:rPr>
          <w:w w:val="105"/>
        </w:rPr>
        <w:t>the</w:t>
      </w:r>
      <w:r>
        <w:rPr>
          <w:spacing w:val="-5"/>
          <w:w w:val="105"/>
        </w:rPr>
        <w:t xml:space="preserve"> </w:t>
      </w:r>
      <w:r>
        <w:rPr>
          <w:w w:val="105"/>
        </w:rPr>
        <w:t>pairwise</w:t>
      </w:r>
      <w:r>
        <w:rPr>
          <w:spacing w:val="-4"/>
          <w:w w:val="105"/>
        </w:rPr>
        <w:t xml:space="preserve"> </w:t>
      </w:r>
      <w:r>
        <w:rPr>
          <w:w w:val="105"/>
        </w:rPr>
        <w:t>scenario</w:t>
      </w:r>
      <w:r>
        <w:rPr>
          <w:spacing w:val="-5"/>
          <w:w w:val="105"/>
        </w:rPr>
        <w:t xml:space="preserve"> </w:t>
      </w:r>
      <w:r>
        <w:rPr>
          <w:w w:val="105"/>
        </w:rPr>
        <w:t>and</w:t>
      </w:r>
      <w:r>
        <w:rPr>
          <w:spacing w:val="-4"/>
          <w:w w:val="105"/>
        </w:rPr>
        <w:t xml:space="preserve"> </w:t>
      </w:r>
      <w:r>
        <w:rPr>
          <w:w w:val="105"/>
        </w:rPr>
        <w:t>for</w:t>
      </w:r>
      <w:r>
        <w:rPr>
          <w:spacing w:val="-5"/>
          <w:w w:val="105"/>
        </w:rPr>
        <w:t xml:space="preserve"> </w:t>
      </w:r>
      <w:r>
        <w:rPr>
          <w:w w:val="105"/>
        </w:rPr>
        <w:t>multiple</w:t>
      </w:r>
      <w:r>
        <w:rPr>
          <w:spacing w:val="-4"/>
          <w:w w:val="105"/>
        </w:rPr>
        <w:t xml:space="preserve"> </w:t>
      </w:r>
      <w:r>
        <w:rPr>
          <w:w w:val="105"/>
        </w:rPr>
        <w:t>sets,</w:t>
      </w:r>
      <w:r>
        <w:rPr>
          <w:spacing w:val="-2"/>
          <w:w w:val="105"/>
        </w:rPr>
        <w:t xml:space="preserve"> </w:t>
      </w:r>
      <w:r>
        <w:rPr>
          <w:w w:val="105"/>
        </w:rPr>
        <w:t>as</w:t>
      </w:r>
      <w:r>
        <w:rPr>
          <w:spacing w:val="-5"/>
          <w:w w:val="105"/>
        </w:rPr>
        <w:t xml:space="preserve"> </w:t>
      </w:r>
      <w:r>
        <w:rPr>
          <w:w w:val="105"/>
        </w:rPr>
        <w:t>in</w:t>
      </w:r>
      <w:r>
        <w:rPr>
          <w:spacing w:val="-4"/>
          <w:w w:val="105"/>
        </w:rPr>
        <w:t xml:space="preserve"> </w:t>
      </w:r>
      <w:r>
        <w:rPr>
          <w:spacing w:val="-5"/>
          <w:w w:val="105"/>
        </w:rPr>
        <w:t>the</w:t>
      </w:r>
    </w:p>
    <w:p w14:paraId="68B7301D" w14:textId="77777777" w:rsidR="005F326E" w:rsidRDefault="005F326E">
      <w:pPr>
        <w:sectPr w:rsidR="005F326E" w:rsidSect="008C17C3">
          <w:pgSz w:w="12240" w:h="15840"/>
          <w:pgMar w:top="1320" w:right="0" w:bottom="280" w:left="940" w:header="720" w:footer="720" w:gutter="0"/>
          <w:cols w:space="720"/>
        </w:sectPr>
      </w:pPr>
    </w:p>
    <w:p w14:paraId="56BDAE36" w14:textId="77777777" w:rsidR="005F326E" w:rsidRDefault="00000000">
      <w:pPr>
        <w:pStyle w:val="BodyText"/>
        <w:spacing w:before="135"/>
      </w:pPr>
      <w:proofErr w:type="gramStart"/>
      <w:r>
        <w:rPr>
          <w:rFonts w:ascii="Arial"/>
          <w:w w:val="105"/>
          <w:sz w:val="12"/>
        </w:rPr>
        <w:lastRenderedPageBreak/>
        <w:t>236</w:t>
      </w:r>
      <w:r>
        <w:rPr>
          <w:rFonts w:ascii="Arial"/>
          <w:spacing w:val="60"/>
          <w:w w:val="105"/>
          <w:sz w:val="12"/>
        </w:rPr>
        <w:t xml:space="preserve">  </w:t>
      </w:r>
      <w:r>
        <w:rPr>
          <w:w w:val="105"/>
        </w:rPr>
        <w:t>case</w:t>
      </w:r>
      <w:proofErr w:type="gramEnd"/>
      <w:r>
        <w:rPr>
          <w:spacing w:val="10"/>
          <w:w w:val="105"/>
        </w:rPr>
        <w:t xml:space="preserve"> </w:t>
      </w:r>
      <w:r>
        <w:rPr>
          <w:w w:val="105"/>
        </w:rPr>
        <w:t>of</w:t>
      </w:r>
      <w:r>
        <w:rPr>
          <w:spacing w:val="11"/>
          <w:w w:val="105"/>
        </w:rPr>
        <w:t xml:space="preserve"> </w:t>
      </w:r>
      <w:r>
        <w:rPr>
          <w:w w:val="105"/>
        </w:rPr>
        <w:t>the</w:t>
      </w:r>
      <w:r>
        <w:rPr>
          <w:spacing w:val="12"/>
          <w:w w:val="105"/>
        </w:rPr>
        <w:t xml:space="preserve"> </w:t>
      </w:r>
      <w:proofErr w:type="spellStart"/>
      <w:r>
        <w:rPr>
          <w:w w:val="105"/>
        </w:rPr>
        <w:t>DevCCF</w:t>
      </w:r>
      <w:proofErr w:type="spellEnd"/>
      <w:r>
        <w:rPr>
          <w:w w:val="105"/>
        </w:rPr>
        <w:t>.</w:t>
      </w:r>
      <w:r>
        <w:rPr>
          <w:spacing w:val="11"/>
          <w:w w:val="105"/>
        </w:rPr>
        <w:t xml:space="preserve"> </w:t>
      </w:r>
      <w:proofErr w:type="spellStart"/>
      <w:r>
        <w:rPr>
          <w:w w:val="105"/>
        </w:rPr>
        <w:t>ANTsX</w:t>
      </w:r>
      <w:proofErr w:type="spellEnd"/>
      <w:r>
        <w:rPr>
          <w:w w:val="105"/>
        </w:rPr>
        <w:t>,</w:t>
      </w:r>
      <w:r>
        <w:rPr>
          <w:spacing w:val="11"/>
          <w:w w:val="105"/>
        </w:rPr>
        <w:t xml:space="preserve"> </w:t>
      </w:r>
      <w:r>
        <w:rPr>
          <w:w w:val="105"/>
        </w:rPr>
        <w:t>being</w:t>
      </w:r>
      <w:r>
        <w:rPr>
          <w:spacing w:val="10"/>
          <w:w w:val="105"/>
        </w:rPr>
        <w:t xml:space="preserve"> </w:t>
      </w:r>
      <w:r>
        <w:rPr>
          <w:w w:val="105"/>
        </w:rPr>
        <w:t>built</w:t>
      </w:r>
      <w:r>
        <w:rPr>
          <w:spacing w:val="11"/>
          <w:w w:val="105"/>
        </w:rPr>
        <w:t xml:space="preserve"> </w:t>
      </w:r>
      <w:r>
        <w:rPr>
          <w:w w:val="105"/>
        </w:rPr>
        <w:t>on</w:t>
      </w:r>
      <w:r>
        <w:rPr>
          <w:spacing w:val="11"/>
          <w:w w:val="105"/>
        </w:rPr>
        <w:t xml:space="preserve"> </w:t>
      </w:r>
      <w:r>
        <w:rPr>
          <w:w w:val="105"/>
        </w:rPr>
        <w:t>top</w:t>
      </w:r>
      <w:r>
        <w:rPr>
          <w:spacing w:val="11"/>
          <w:w w:val="105"/>
        </w:rPr>
        <w:t xml:space="preserve"> </w:t>
      </w:r>
      <w:r>
        <w:rPr>
          <w:w w:val="105"/>
        </w:rPr>
        <w:t>of</w:t>
      </w:r>
      <w:r>
        <w:rPr>
          <w:spacing w:val="10"/>
          <w:w w:val="105"/>
        </w:rPr>
        <w:t xml:space="preserve"> </w:t>
      </w:r>
      <w:r>
        <w:rPr>
          <w:w w:val="105"/>
        </w:rPr>
        <w:t>ITK,</w:t>
      </w:r>
      <w:r>
        <w:rPr>
          <w:spacing w:val="11"/>
          <w:w w:val="105"/>
        </w:rPr>
        <w:t xml:space="preserve"> </w:t>
      </w:r>
      <w:r>
        <w:rPr>
          <w:w w:val="105"/>
        </w:rPr>
        <w:t>uses</w:t>
      </w:r>
      <w:r>
        <w:rPr>
          <w:spacing w:val="12"/>
          <w:w w:val="105"/>
        </w:rPr>
        <w:t xml:space="preserve"> </w:t>
      </w:r>
      <w:r>
        <w:rPr>
          <w:w w:val="105"/>
        </w:rPr>
        <w:t>an</w:t>
      </w:r>
      <w:r>
        <w:rPr>
          <w:spacing w:val="11"/>
          <w:w w:val="105"/>
        </w:rPr>
        <w:t xml:space="preserve"> </w:t>
      </w:r>
      <w:r>
        <w:rPr>
          <w:w w:val="105"/>
        </w:rPr>
        <w:t>ITK</w:t>
      </w:r>
      <w:r>
        <w:rPr>
          <w:spacing w:val="11"/>
          <w:w w:val="105"/>
        </w:rPr>
        <w:t xml:space="preserve"> </w:t>
      </w:r>
      <w:r>
        <w:rPr>
          <w:w w:val="105"/>
        </w:rPr>
        <w:t>image</w:t>
      </w:r>
      <w:r>
        <w:rPr>
          <w:spacing w:val="10"/>
          <w:w w:val="105"/>
        </w:rPr>
        <w:t xml:space="preserve"> </w:t>
      </w:r>
      <w:r>
        <w:rPr>
          <w:w w:val="105"/>
        </w:rPr>
        <w:t>data</w:t>
      </w:r>
      <w:r>
        <w:rPr>
          <w:spacing w:val="11"/>
          <w:w w:val="105"/>
        </w:rPr>
        <w:t xml:space="preserve"> </w:t>
      </w:r>
      <w:proofErr w:type="gramStart"/>
      <w:r>
        <w:rPr>
          <w:spacing w:val="-2"/>
          <w:w w:val="105"/>
        </w:rPr>
        <w:t>structure</w:t>
      </w:r>
      <w:proofErr w:type="gramEnd"/>
    </w:p>
    <w:p w14:paraId="45D13A1D" w14:textId="77777777" w:rsidR="005F326E" w:rsidRDefault="00000000">
      <w:pPr>
        <w:pStyle w:val="BodyText"/>
        <w:spacing w:before="157"/>
      </w:pPr>
      <w:proofErr w:type="gramStart"/>
      <w:r>
        <w:rPr>
          <w:rFonts w:ascii="Arial"/>
          <w:w w:val="105"/>
          <w:sz w:val="12"/>
        </w:rPr>
        <w:t>237</w:t>
      </w:r>
      <w:r>
        <w:rPr>
          <w:rFonts w:ascii="Arial"/>
          <w:spacing w:val="53"/>
          <w:w w:val="105"/>
          <w:sz w:val="12"/>
        </w:rPr>
        <w:t xml:space="preserve">  </w:t>
      </w:r>
      <w:r>
        <w:rPr>
          <w:w w:val="105"/>
        </w:rPr>
        <w:t>for</w:t>
      </w:r>
      <w:proofErr w:type="gramEnd"/>
      <w:r>
        <w:rPr>
          <w:spacing w:val="19"/>
          <w:w w:val="105"/>
        </w:rPr>
        <w:t xml:space="preserve"> </w:t>
      </w:r>
      <w:r>
        <w:rPr>
          <w:w w:val="105"/>
        </w:rPr>
        <w:t>the</w:t>
      </w:r>
      <w:r>
        <w:rPr>
          <w:spacing w:val="18"/>
          <w:w w:val="105"/>
        </w:rPr>
        <w:t xml:space="preserve"> </w:t>
      </w:r>
      <w:r>
        <w:rPr>
          <w:w w:val="105"/>
        </w:rPr>
        <w:t>4-D</w:t>
      </w:r>
      <w:r>
        <w:rPr>
          <w:spacing w:val="18"/>
          <w:w w:val="105"/>
        </w:rPr>
        <w:t xml:space="preserve"> </w:t>
      </w:r>
      <w:r>
        <w:rPr>
          <w:w w:val="105"/>
        </w:rPr>
        <w:t>velocity</w:t>
      </w:r>
      <w:r>
        <w:rPr>
          <w:spacing w:val="19"/>
          <w:w w:val="105"/>
        </w:rPr>
        <w:t xml:space="preserve"> </w:t>
      </w:r>
      <w:r>
        <w:rPr>
          <w:w w:val="105"/>
        </w:rPr>
        <w:t>field</w:t>
      </w:r>
      <w:r>
        <w:rPr>
          <w:spacing w:val="18"/>
          <w:w w:val="105"/>
        </w:rPr>
        <w:t xml:space="preserve"> </w:t>
      </w:r>
      <w:r>
        <w:rPr>
          <w:w w:val="105"/>
        </w:rPr>
        <w:t>where</w:t>
      </w:r>
      <w:r>
        <w:rPr>
          <w:spacing w:val="18"/>
          <w:w w:val="105"/>
        </w:rPr>
        <w:t xml:space="preserve"> </w:t>
      </w:r>
      <w:r>
        <w:rPr>
          <w:w w:val="105"/>
        </w:rPr>
        <w:t>each</w:t>
      </w:r>
      <w:r>
        <w:rPr>
          <w:spacing w:val="19"/>
          <w:w w:val="105"/>
        </w:rPr>
        <w:t xml:space="preserve"> </w:t>
      </w:r>
      <w:r>
        <w:rPr>
          <w:w w:val="105"/>
        </w:rPr>
        <w:t>voxel</w:t>
      </w:r>
      <w:r>
        <w:rPr>
          <w:spacing w:val="18"/>
          <w:w w:val="105"/>
        </w:rPr>
        <w:t xml:space="preserve"> </w:t>
      </w:r>
      <w:r>
        <w:rPr>
          <w:w w:val="105"/>
        </w:rPr>
        <w:t>contains</w:t>
      </w:r>
      <w:r>
        <w:rPr>
          <w:spacing w:val="18"/>
          <w:w w:val="105"/>
        </w:rPr>
        <w:t xml:space="preserve"> </w:t>
      </w:r>
      <w:r>
        <w:rPr>
          <w:w w:val="105"/>
        </w:rPr>
        <w:t>the</w:t>
      </w:r>
      <w:r>
        <w:rPr>
          <w:spacing w:val="18"/>
          <w:w w:val="105"/>
        </w:rPr>
        <w:t xml:space="preserve"> </w:t>
      </w:r>
      <w:r>
        <w:rPr>
          <w:i/>
          <w:w w:val="105"/>
        </w:rPr>
        <w:t>x</w:t>
      </w:r>
      <w:r>
        <w:rPr>
          <w:w w:val="105"/>
        </w:rPr>
        <w:t>,</w:t>
      </w:r>
      <w:r>
        <w:rPr>
          <w:spacing w:val="22"/>
          <w:w w:val="105"/>
        </w:rPr>
        <w:t xml:space="preserve"> </w:t>
      </w:r>
      <w:r>
        <w:rPr>
          <w:i/>
          <w:w w:val="105"/>
        </w:rPr>
        <w:t>y</w:t>
      </w:r>
      <w:r>
        <w:rPr>
          <w:w w:val="105"/>
        </w:rPr>
        <w:t>,</w:t>
      </w:r>
      <w:r>
        <w:rPr>
          <w:spacing w:val="22"/>
          <w:w w:val="105"/>
        </w:rPr>
        <w:t xml:space="preserve"> </w:t>
      </w:r>
      <w:r>
        <w:rPr>
          <w:i/>
          <w:w w:val="105"/>
        </w:rPr>
        <w:t>z</w:t>
      </w:r>
      <w:r>
        <w:rPr>
          <w:i/>
          <w:spacing w:val="28"/>
          <w:w w:val="105"/>
        </w:rPr>
        <w:t xml:space="preserve"> </w:t>
      </w:r>
      <w:r>
        <w:rPr>
          <w:w w:val="105"/>
        </w:rPr>
        <w:t>components</w:t>
      </w:r>
      <w:r>
        <w:rPr>
          <w:spacing w:val="18"/>
          <w:w w:val="105"/>
        </w:rPr>
        <w:t xml:space="preserve"> </w:t>
      </w:r>
      <w:r>
        <w:rPr>
          <w:w w:val="105"/>
        </w:rPr>
        <w:t>of</w:t>
      </w:r>
      <w:r>
        <w:rPr>
          <w:spacing w:val="19"/>
          <w:w w:val="105"/>
        </w:rPr>
        <w:t xml:space="preserve"> </w:t>
      </w:r>
      <w:r>
        <w:rPr>
          <w:w w:val="105"/>
        </w:rPr>
        <w:t>the</w:t>
      </w:r>
      <w:r>
        <w:rPr>
          <w:spacing w:val="18"/>
          <w:w w:val="105"/>
        </w:rPr>
        <w:t xml:space="preserve"> </w:t>
      </w:r>
      <w:r>
        <w:rPr>
          <w:w w:val="105"/>
        </w:rPr>
        <w:t>field</w:t>
      </w:r>
      <w:r>
        <w:rPr>
          <w:spacing w:val="18"/>
          <w:w w:val="105"/>
        </w:rPr>
        <w:t xml:space="preserve"> </w:t>
      </w:r>
      <w:r>
        <w:rPr>
          <w:spacing w:val="-5"/>
          <w:w w:val="105"/>
        </w:rPr>
        <w:t>at</w:t>
      </w:r>
    </w:p>
    <w:p w14:paraId="06AF44FA" w14:textId="77777777" w:rsidR="005F326E" w:rsidRDefault="00000000">
      <w:pPr>
        <w:spacing w:before="158"/>
        <w:ind w:left="110"/>
        <w:rPr>
          <w:sz w:val="24"/>
        </w:rPr>
      </w:pPr>
      <w:proofErr w:type="gramStart"/>
      <w:r>
        <w:rPr>
          <w:rFonts w:ascii="Arial"/>
          <w:w w:val="110"/>
          <w:sz w:val="12"/>
        </w:rPr>
        <w:t>238</w:t>
      </w:r>
      <w:r>
        <w:rPr>
          <w:rFonts w:ascii="Arial"/>
          <w:spacing w:val="62"/>
          <w:w w:val="110"/>
          <w:sz w:val="12"/>
        </w:rPr>
        <w:t xml:space="preserve">  </w:t>
      </w:r>
      <w:r>
        <w:rPr>
          <w:w w:val="110"/>
          <w:sz w:val="24"/>
        </w:rPr>
        <w:t>that</w:t>
      </w:r>
      <w:proofErr w:type="gramEnd"/>
      <w:r>
        <w:rPr>
          <w:spacing w:val="11"/>
          <w:w w:val="110"/>
          <w:sz w:val="24"/>
        </w:rPr>
        <w:t xml:space="preserve"> </w:t>
      </w:r>
      <w:r>
        <w:rPr>
          <w:spacing w:val="-2"/>
          <w:w w:val="110"/>
          <w:sz w:val="24"/>
        </w:rPr>
        <w:t>point.</w:t>
      </w:r>
    </w:p>
    <w:p w14:paraId="0CF5E784" w14:textId="77777777" w:rsidR="005F326E" w:rsidRDefault="005F326E">
      <w:pPr>
        <w:pStyle w:val="BodyText"/>
        <w:ind w:left="0"/>
        <w:rPr>
          <w:sz w:val="20"/>
        </w:rPr>
      </w:pPr>
    </w:p>
    <w:p w14:paraId="50BF6B60" w14:textId="77777777" w:rsidR="005F326E" w:rsidRDefault="005F326E">
      <w:pPr>
        <w:pStyle w:val="BodyText"/>
        <w:spacing w:before="3"/>
        <w:ind w:left="0"/>
        <w:rPr>
          <w:sz w:val="20"/>
        </w:rPr>
      </w:pPr>
    </w:p>
    <w:p w14:paraId="5A871319" w14:textId="77777777" w:rsidR="005F326E" w:rsidRDefault="00000000">
      <w:pPr>
        <w:tabs>
          <w:tab w:val="left" w:pos="1321"/>
        </w:tabs>
        <w:spacing w:before="148"/>
        <w:ind w:left="110"/>
        <w:rPr>
          <w:b/>
          <w:sz w:val="24"/>
        </w:rPr>
      </w:pPr>
      <w:r>
        <w:rPr>
          <w:rFonts w:ascii="Arial"/>
          <w:w w:val="110"/>
          <w:sz w:val="12"/>
        </w:rPr>
        <w:t>239</w:t>
      </w:r>
      <w:r>
        <w:rPr>
          <w:rFonts w:ascii="Arial"/>
          <w:spacing w:val="131"/>
          <w:w w:val="110"/>
          <w:sz w:val="12"/>
        </w:rPr>
        <w:t xml:space="preserve"> </w:t>
      </w:r>
      <w:bookmarkStart w:id="81" w:name="Data"/>
      <w:bookmarkEnd w:id="81"/>
      <w:r>
        <w:rPr>
          <w:b/>
          <w:spacing w:val="-2"/>
          <w:w w:val="110"/>
          <w:sz w:val="24"/>
        </w:rPr>
        <w:t>2.2.1</w:t>
      </w:r>
      <w:r>
        <w:rPr>
          <w:b/>
          <w:sz w:val="24"/>
        </w:rPr>
        <w:tab/>
      </w:r>
      <w:r>
        <w:rPr>
          <w:b/>
          <w:spacing w:val="-4"/>
          <w:w w:val="110"/>
          <w:sz w:val="24"/>
        </w:rPr>
        <w:t>Data</w:t>
      </w:r>
    </w:p>
    <w:p w14:paraId="0AF47C07" w14:textId="77777777" w:rsidR="005F326E" w:rsidRDefault="005F326E">
      <w:pPr>
        <w:pStyle w:val="BodyText"/>
        <w:spacing w:before="10"/>
        <w:ind w:left="0"/>
        <w:rPr>
          <w:b/>
        </w:rPr>
      </w:pPr>
    </w:p>
    <w:p w14:paraId="6046D921" w14:textId="77777777" w:rsidR="005F326E" w:rsidRDefault="00000000">
      <w:pPr>
        <w:pStyle w:val="BodyText"/>
        <w:spacing w:before="145"/>
      </w:pPr>
      <w:proofErr w:type="gramStart"/>
      <w:r>
        <w:rPr>
          <w:rFonts w:ascii="Arial"/>
          <w:w w:val="105"/>
          <w:sz w:val="12"/>
        </w:rPr>
        <w:t>240</w:t>
      </w:r>
      <w:r>
        <w:rPr>
          <w:rFonts w:ascii="Arial"/>
          <w:spacing w:val="62"/>
          <w:w w:val="105"/>
          <w:sz w:val="12"/>
        </w:rPr>
        <w:t xml:space="preserve">  </w:t>
      </w:r>
      <w:r>
        <w:rPr>
          <w:w w:val="105"/>
        </w:rPr>
        <w:t>Labeled</w:t>
      </w:r>
      <w:proofErr w:type="gramEnd"/>
      <w:r>
        <w:rPr>
          <w:spacing w:val="30"/>
          <w:w w:val="105"/>
        </w:rPr>
        <w:t xml:space="preserve"> </w:t>
      </w:r>
      <w:r>
        <w:rPr>
          <w:w w:val="105"/>
        </w:rPr>
        <w:t>annotations</w:t>
      </w:r>
      <w:r>
        <w:rPr>
          <w:spacing w:val="29"/>
          <w:w w:val="105"/>
        </w:rPr>
        <w:t xml:space="preserve"> </w:t>
      </w:r>
      <w:r>
        <w:rPr>
          <w:w w:val="105"/>
        </w:rPr>
        <w:t>are</w:t>
      </w:r>
      <w:r>
        <w:rPr>
          <w:spacing w:val="29"/>
          <w:w w:val="105"/>
        </w:rPr>
        <w:t xml:space="preserve"> </w:t>
      </w:r>
      <w:r>
        <w:rPr>
          <w:w w:val="105"/>
        </w:rPr>
        <w:t>available</w:t>
      </w:r>
      <w:r>
        <w:rPr>
          <w:spacing w:val="30"/>
          <w:w w:val="105"/>
        </w:rPr>
        <w:t xml:space="preserve"> </w:t>
      </w:r>
      <w:r>
        <w:rPr>
          <w:w w:val="105"/>
        </w:rPr>
        <w:t>as</w:t>
      </w:r>
      <w:r>
        <w:rPr>
          <w:spacing w:val="28"/>
          <w:w w:val="105"/>
        </w:rPr>
        <w:t xml:space="preserve"> </w:t>
      </w:r>
      <w:r>
        <w:rPr>
          <w:w w:val="105"/>
        </w:rPr>
        <w:t>part</w:t>
      </w:r>
      <w:r>
        <w:rPr>
          <w:spacing w:val="29"/>
          <w:w w:val="105"/>
        </w:rPr>
        <w:t xml:space="preserve"> </w:t>
      </w:r>
      <w:r>
        <w:rPr>
          <w:w w:val="105"/>
        </w:rPr>
        <w:t>of</w:t>
      </w:r>
      <w:r>
        <w:rPr>
          <w:spacing w:val="30"/>
          <w:w w:val="105"/>
        </w:rPr>
        <w:t xml:space="preserve"> </w:t>
      </w:r>
      <w:r>
        <w:rPr>
          <w:w w:val="105"/>
        </w:rPr>
        <w:t>the</w:t>
      </w:r>
      <w:r>
        <w:rPr>
          <w:spacing w:val="28"/>
          <w:w w:val="105"/>
        </w:rPr>
        <w:t xml:space="preserve"> </w:t>
      </w:r>
      <w:r>
        <w:rPr>
          <w:w w:val="105"/>
        </w:rPr>
        <w:t>original</w:t>
      </w:r>
      <w:r>
        <w:rPr>
          <w:spacing w:val="29"/>
          <w:w w:val="105"/>
        </w:rPr>
        <w:t xml:space="preserve"> </w:t>
      </w:r>
      <w:proofErr w:type="spellStart"/>
      <w:r>
        <w:rPr>
          <w:w w:val="105"/>
        </w:rPr>
        <w:t>DevCCF</w:t>
      </w:r>
      <w:proofErr w:type="spellEnd"/>
      <w:r>
        <w:rPr>
          <w:spacing w:val="29"/>
          <w:w w:val="105"/>
        </w:rPr>
        <w:t xml:space="preserve"> </w:t>
      </w:r>
      <w:r>
        <w:rPr>
          <w:w w:val="105"/>
        </w:rPr>
        <w:t>and</w:t>
      </w:r>
      <w:r>
        <w:rPr>
          <w:spacing w:val="29"/>
          <w:w w:val="105"/>
        </w:rPr>
        <w:t xml:space="preserve"> </w:t>
      </w:r>
      <w:r>
        <w:rPr>
          <w:w w:val="105"/>
        </w:rPr>
        <w:t>reside</w:t>
      </w:r>
      <w:r>
        <w:rPr>
          <w:spacing w:val="28"/>
          <w:w w:val="105"/>
        </w:rPr>
        <w:t xml:space="preserve"> </w:t>
      </w:r>
      <w:r>
        <w:rPr>
          <w:w w:val="105"/>
        </w:rPr>
        <w:t>in</w:t>
      </w:r>
      <w:r>
        <w:rPr>
          <w:spacing w:val="29"/>
          <w:w w:val="105"/>
        </w:rPr>
        <w:t xml:space="preserve"> </w:t>
      </w:r>
      <w:r>
        <w:rPr>
          <w:w w:val="105"/>
        </w:rPr>
        <w:t>the</w:t>
      </w:r>
      <w:r>
        <w:rPr>
          <w:spacing w:val="29"/>
          <w:w w:val="105"/>
        </w:rPr>
        <w:t xml:space="preserve"> </w:t>
      </w:r>
      <w:r>
        <w:rPr>
          <w:spacing w:val="-2"/>
          <w:w w:val="105"/>
        </w:rPr>
        <w:t>space</w:t>
      </w:r>
    </w:p>
    <w:p w14:paraId="1904B6DC" w14:textId="516FD724" w:rsidR="005F326E" w:rsidRDefault="00000000">
      <w:pPr>
        <w:pStyle w:val="BodyText"/>
        <w:spacing w:before="158"/>
      </w:pPr>
      <w:proofErr w:type="gramStart"/>
      <w:r>
        <w:rPr>
          <w:rFonts w:ascii="Arial" w:hAnsi="Arial"/>
          <w:w w:val="105"/>
          <w:sz w:val="12"/>
        </w:rPr>
        <w:t>241</w:t>
      </w:r>
      <w:r>
        <w:rPr>
          <w:rFonts w:ascii="Arial" w:hAnsi="Arial"/>
          <w:spacing w:val="47"/>
          <w:w w:val="105"/>
          <w:sz w:val="12"/>
        </w:rPr>
        <w:t xml:space="preserve">  </w:t>
      </w:r>
      <w:r>
        <w:rPr>
          <w:w w:val="105"/>
        </w:rPr>
        <w:t>of</w:t>
      </w:r>
      <w:proofErr w:type="gramEnd"/>
      <w:r>
        <w:rPr>
          <w:spacing w:val="30"/>
          <w:w w:val="105"/>
        </w:rPr>
        <w:t xml:space="preserve"> </w:t>
      </w:r>
      <w:r>
        <w:rPr>
          <w:w w:val="105"/>
        </w:rPr>
        <w:t>each</w:t>
      </w:r>
      <w:r>
        <w:rPr>
          <w:spacing w:val="30"/>
          <w:w w:val="105"/>
        </w:rPr>
        <w:t xml:space="preserve"> </w:t>
      </w:r>
      <w:r>
        <w:rPr>
          <w:w w:val="105"/>
        </w:rPr>
        <w:t>developmental</w:t>
      </w:r>
      <w:r>
        <w:rPr>
          <w:spacing w:val="29"/>
          <w:w w:val="105"/>
        </w:rPr>
        <w:t xml:space="preserve"> </w:t>
      </w:r>
      <w:r>
        <w:rPr>
          <w:w w:val="105"/>
        </w:rPr>
        <w:t>template</w:t>
      </w:r>
      <w:r>
        <w:rPr>
          <w:spacing w:val="29"/>
          <w:w w:val="105"/>
        </w:rPr>
        <w:t xml:space="preserve"> </w:t>
      </w:r>
      <w:r>
        <w:rPr>
          <w:w w:val="105"/>
        </w:rPr>
        <w:t>which</w:t>
      </w:r>
      <w:r>
        <w:rPr>
          <w:spacing w:val="29"/>
          <w:w w:val="105"/>
        </w:rPr>
        <w:t xml:space="preserve"> </w:t>
      </w:r>
      <w:r>
        <w:rPr>
          <w:w w:val="105"/>
        </w:rPr>
        <w:t>range</w:t>
      </w:r>
      <w:r>
        <w:rPr>
          <w:spacing w:val="29"/>
          <w:w w:val="105"/>
        </w:rPr>
        <w:t xml:space="preserve"> </w:t>
      </w:r>
      <w:r>
        <w:rPr>
          <w:w w:val="105"/>
        </w:rPr>
        <w:t>in</w:t>
      </w:r>
      <w:r>
        <w:rPr>
          <w:spacing w:val="30"/>
          <w:w w:val="105"/>
        </w:rPr>
        <w:t xml:space="preserve"> </w:t>
      </w:r>
      <w:r>
        <w:rPr>
          <w:w w:val="105"/>
        </w:rPr>
        <w:t>resolution</w:t>
      </w:r>
      <w:r>
        <w:rPr>
          <w:spacing w:val="29"/>
          <w:w w:val="105"/>
        </w:rPr>
        <w:t xml:space="preserve"> </w:t>
      </w:r>
      <w:r>
        <w:rPr>
          <w:w w:val="105"/>
        </w:rPr>
        <w:t>from</w:t>
      </w:r>
      <w:r>
        <w:rPr>
          <w:spacing w:val="28"/>
          <w:w w:val="105"/>
        </w:rPr>
        <w:t xml:space="preserve"> </w:t>
      </w:r>
      <w:r>
        <w:rPr>
          <w:w w:val="105"/>
        </w:rPr>
        <w:t>31</w:t>
      </w:r>
      <w:r>
        <w:rPr>
          <w:i/>
          <w:w w:val="105"/>
        </w:rPr>
        <w:t>.</w:t>
      </w:r>
      <w:r>
        <w:rPr>
          <w:w w:val="105"/>
        </w:rPr>
        <w:t xml:space="preserve">5 </w:t>
      </w:r>
      <w:del w:id="82" w:author="Gee, James C" w:date="2024-04-10T18:19:00Z">
        <w:r w:rsidDel="00660673">
          <w:rPr>
            <w:rFonts w:ascii="Menlo" w:hAnsi="Menlo"/>
            <w:i/>
            <w:w w:val="105"/>
          </w:rPr>
          <w:delText>−</w:delText>
        </w:r>
      </w:del>
      <w:ins w:id="83" w:author="Gee, James C" w:date="2024-04-10T18:19:00Z">
        <w:r w:rsidR="00660673">
          <w:rPr>
            <w:rFonts w:ascii="Menlo" w:hAnsi="Menlo"/>
            <w:i/>
            <w:w w:val="105"/>
          </w:rPr>
          <w:t>–</w:t>
        </w:r>
      </w:ins>
      <w:r>
        <w:rPr>
          <w:rFonts w:ascii="Menlo" w:hAnsi="Menlo"/>
          <w:i/>
          <w:spacing w:val="-81"/>
          <w:w w:val="105"/>
        </w:rPr>
        <w:t xml:space="preserve"> </w:t>
      </w:r>
      <w:r>
        <w:rPr>
          <w:w w:val="105"/>
        </w:rPr>
        <w:t>50</w:t>
      </w:r>
      <w:ins w:id="84" w:author="Gee, James C" w:date="2024-04-10T18:19:00Z">
        <w:r w:rsidR="00660673">
          <w:rPr>
            <w:w w:val="105"/>
          </w:rPr>
          <w:t xml:space="preserve"> </w:t>
        </w:r>
      </w:ins>
      <w:r>
        <w:rPr>
          <w:i/>
          <w:w w:val="105"/>
        </w:rPr>
        <w:t>µ</w:t>
      </w:r>
      <w:r>
        <w:rPr>
          <w:w w:val="105"/>
        </w:rPr>
        <w:t>m.</w:t>
      </w:r>
      <w:r>
        <w:rPr>
          <w:spacing w:val="74"/>
          <w:w w:val="150"/>
        </w:rPr>
        <w:t xml:space="preserve"> </w:t>
      </w:r>
      <w:r>
        <w:rPr>
          <w:w w:val="105"/>
        </w:rPr>
        <w:t>Across</w:t>
      </w:r>
      <w:r>
        <w:rPr>
          <w:spacing w:val="29"/>
          <w:w w:val="105"/>
        </w:rPr>
        <w:t xml:space="preserve"> </w:t>
      </w:r>
      <w:r>
        <w:rPr>
          <w:spacing w:val="-5"/>
          <w:w w:val="105"/>
        </w:rPr>
        <w:t>all</w:t>
      </w:r>
    </w:p>
    <w:p w14:paraId="64E7D0AA" w14:textId="4C9DD83B" w:rsidR="005F326E" w:rsidRDefault="00000000">
      <w:pPr>
        <w:pStyle w:val="BodyText"/>
        <w:spacing w:before="153"/>
      </w:pPr>
      <w:proofErr w:type="gramStart"/>
      <w:r>
        <w:rPr>
          <w:rFonts w:ascii="Arial"/>
          <w:sz w:val="12"/>
        </w:rPr>
        <w:t>242</w:t>
      </w:r>
      <w:r>
        <w:rPr>
          <w:rFonts w:ascii="Arial"/>
          <w:spacing w:val="67"/>
          <w:w w:val="150"/>
          <w:sz w:val="12"/>
        </w:rPr>
        <w:t xml:space="preserve">  </w:t>
      </w:r>
      <w:r>
        <w:t>atlases</w:t>
      </w:r>
      <w:proofErr w:type="gramEnd"/>
      <w:r>
        <w:t>,</w:t>
      </w:r>
      <w:r>
        <w:rPr>
          <w:spacing w:val="34"/>
        </w:rPr>
        <w:t xml:space="preserve"> </w:t>
      </w:r>
      <w:r>
        <w:t>the</w:t>
      </w:r>
      <w:r>
        <w:rPr>
          <w:spacing w:val="34"/>
        </w:rPr>
        <w:t xml:space="preserve"> </w:t>
      </w:r>
      <w:r>
        <w:t>total</w:t>
      </w:r>
      <w:r>
        <w:rPr>
          <w:spacing w:val="33"/>
        </w:rPr>
        <w:t xml:space="preserve"> </w:t>
      </w:r>
      <w:r>
        <w:t>number</w:t>
      </w:r>
      <w:r>
        <w:rPr>
          <w:spacing w:val="33"/>
        </w:rPr>
        <w:t xml:space="preserve"> </w:t>
      </w:r>
      <w:r>
        <w:t>of</w:t>
      </w:r>
      <w:r>
        <w:rPr>
          <w:spacing w:val="33"/>
        </w:rPr>
        <w:t xml:space="preserve"> </w:t>
      </w:r>
      <w:r>
        <w:t>labeled</w:t>
      </w:r>
      <w:r>
        <w:rPr>
          <w:spacing w:val="34"/>
        </w:rPr>
        <w:t xml:space="preserve"> </w:t>
      </w:r>
      <w:r>
        <w:t>regions</w:t>
      </w:r>
      <w:r>
        <w:rPr>
          <w:spacing w:val="33"/>
        </w:rPr>
        <w:t xml:space="preserve"> </w:t>
      </w:r>
      <w:r>
        <w:t>exceeds</w:t>
      </w:r>
      <w:r>
        <w:rPr>
          <w:spacing w:val="33"/>
        </w:rPr>
        <w:t xml:space="preserve"> </w:t>
      </w:r>
      <w:r>
        <w:t>2500.</w:t>
      </w:r>
      <w:r>
        <w:rPr>
          <w:spacing w:val="69"/>
        </w:rPr>
        <w:t xml:space="preserve"> </w:t>
      </w:r>
      <w:r>
        <w:t>From</w:t>
      </w:r>
      <w:r>
        <w:rPr>
          <w:spacing w:val="33"/>
        </w:rPr>
        <w:t xml:space="preserve"> </w:t>
      </w:r>
      <w:r>
        <w:t>these</w:t>
      </w:r>
      <w:r>
        <w:rPr>
          <w:spacing w:val="34"/>
        </w:rPr>
        <w:t xml:space="preserve"> </w:t>
      </w:r>
      <w:r>
        <w:t>labels,</w:t>
      </w:r>
      <w:r>
        <w:rPr>
          <w:spacing w:val="34"/>
        </w:rPr>
        <w:t xml:space="preserve"> </w:t>
      </w:r>
      <w:r>
        <w:t>a</w:t>
      </w:r>
      <w:r>
        <w:rPr>
          <w:spacing w:val="33"/>
        </w:rPr>
        <w:t xml:space="preserve"> </w:t>
      </w:r>
      <w:r>
        <w:t>common</w:t>
      </w:r>
      <w:r>
        <w:rPr>
          <w:spacing w:val="34"/>
        </w:rPr>
        <w:t xml:space="preserve"> </w:t>
      </w:r>
      <w:r>
        <w:rPr>
          <w:spacing w:val="-5"/>
        </w:rPr>
        <w:t>set</w:t>
      </w:r>
    </w:p>
    <w:p w14:paraId="2C3CF32F" w14:textId="77777777" w:rsidR="005F326E" w:rsidRDefault="00000000">
      <w:pPr>
        <w:pStyle w:val="BodyText"/>
        <w:spacing w:before="157"/>
      </w:pPr>
      <w:proofErr w:type="gramStart"/>
      <w:r>
        <w:rPr>
          <w:rFonts w:ascii="Arial"/>
          <w:w w:val="105"/>
          <w:sz w:val="12"/>
        </w:rPr>
        <w:t>243</w:t>
      </w:r>
      <w:r>
        <w:rPr>
          <w:rFonts w:ascii="Arial"/>
          <w:spacing w:val="50"/>
          <w:w w:val="105"/>
          <w:sz w:val="12"/>
        </w:rPr>
        <w:t xml:space="preserve">  </w:t>
      </w:r>
      <w:r>
        <w:rPr>
          <w:w w:val="105"/>
        </w:rPr>
        <w:t>of</w:t>
      </w:r>
      <w:proofErr w:type="gramEnd"/>
      <w:r>
        <w:rPr>
          <w:spacing w:val="-4"/>
          <w:w w:val="105"/>
        </w:rPr>
        <w:t xml:space="preserve"> </w:t>
      </w:r>
      <w:r>
        <w:rPr>
          <w:w w:val="105"/>
        </w:rPr>
        <w:t>26</w:t>
      </w:r>
      <w:r>
        <w:rPr>
          <w:spacing w:val="-5"/>
          <w:w w:val="105"/>
        </w:rPr>
        <w:t xml:space="preserve"> </w:t>
      </w:r>
      <w:r>
        <w:rPr>
          <w:w w:val="105"/>
        </w:rPr>
        <w:t>labels</w:t>
      </w:r>
      <w:r>
        <w:rPr>
          <w:spacing w:val="-5"/>
          <w:w w:val="105"/>
        </w:rPr>
        <w:t xml:space="preserve"> </w:t>
      </w:r>
      <w:r>
        <w:rPr>
          <w:w w:val="105"/>
        </w:rPr>
        <w:t>(13</w:t>
      </w:r>
      <w:r>
        <w:rPr>
          <w:spacing w:val="-5"/>
          <w:w w:val="105"/>
        </w:rPr>
        <w:t xml:space="preserve"> </w:t>
      </w:r>
      <w:r>
        <w:rPr>
          <w:w w:val="105"/>
        </w:rPr>
        <w:t>per</w:t>
      </w:r>
      <w:r>
        <w:rPr>
          <w:spacing w:val="-5"/>
          <w:w w:val="105"/>
        </w:rPr>
        <w:t xml:space="preserve"> </w:t>
      </w:r>
      <w:r>
        <w:rPr>
          <w:w w:val="105"/>
        </w:rPr>
        <w:t>hemisphere)</w:t>
      </w:r>
      <w:r>
        <w:rPr>
          <w:spacing w:val="-5"/>
          <w:w w:val="105"/>
        </w:rPr>
        <w:t xml:space="preserve"> </w:t>
      </w:r>
      <w:r>
        <w:rPr>
          <w:w w:val="105"/>
        </w:rPr>
        <w:t>across</w:t>
      </w:r>
      <w:r>
        <w:rPr>
          <w:spacing w:val="-5"/>
          <w:w w:val="105"/>
        </w:rPr>
        <w:t xml:space="preserve"> </w:t>
      </w:r>
      <w:r>
        <w:rPr>
          <w:w w:val="105"/>
        </w:rPr>
        <w:t>all</w:t>
      </w:r>
      <w:r>
        <w:rPr>
          <w:spacing w:val="-5"/>
          <w:w w:val="105"/>
        </w:rPr>
        <w:t xml:space="preserve"> </w:t>
      </w:r>
      <w:r>
        <w:rPr>
          <w:w w:val="105"/>
        </w:rPr>
        <w:t>atlases</w:t>
      </w:r>
      <w:r>
        <w:rPr>
          <w:spacing w:val="-5"/>
          <w:w w:val="105"/>
        </w:rPr>
        <w:t xml:space="preserve"> </w:t>
      </w:r>
      <w:r>
        <w:rPr>
          <w:w w:val="105"/>
        </w:rPr>
        <w:t>were</w:t>
      </w:r>
      <w:r>
        <w:rPr>
          <w:spacing w:val="-5"/>
          <w:w w:val="105"/>
        </w:rPr>
        <w:t xml:space="preserve"> </w:t>
      </w:r>
      <w:r>
        <w:rPr>
          <w:w w:val="105"/>
        </w:rPr>
        <w:t>used</w:t>
      </w:r>
      <w:r>
        <w:rPr>
          <w:spacing w:val="-5"/>
          <w:w w:val="105"/>
        </w:rPr>
        <w:t xml:space="preserve"> </w:t>
      </w:r>
      <w:r>
        <w:rPr>
          <w:w w:val="105"/>
        </w:rPr>
        <w:t>for</w:t>
      </w:r>
      <w:r>
        <w:rPr>
          <w:spacing w:val="-5"/>
          <w:w w:val="105"/>
        </w:rPr>
        <w:t xml:space="preserve"> </w:t>
      </w:r>
      <w:r>
        <w:rPr>
          <w:w w:val="105"/>
        </w:rPr>
        <w:t>optimization</w:t>
      </w:r>
      <w:r>
        <w:rPr>
          <w:spacing w:val="-5"/>
          <w:w w:val="105"/>
        </w:rPr>
        <w:t xml:space="preserve"> </w:t>
      </w:r>
      <w:r>
        <w:rPr>
          <w:w w:val="105"/>
        </w:rPr>
        <w:t>and</w:t>
      </w:r>
      <w:r>
        <w:rPr>
          <w:spacing w:val="-5"/>
          <w:w w:val="105"/>
        </w:rPr>
        <w:t xml:space="preserve"> </w:t>
      </w:r>
      <w:r>
        <w:rPr>
          <w:spacing w:val="-2"/>
          <w:w w:val="105"/>
        </w:rPr>
        <w:t>evaluation.</w:t>
      </w:r>
    </w:p>
    <w:p w14:paraId="394A1B5B" w14:textId="77777777" w:rsidR="005F326E" w:rsidRDefault="00000000">
      <w:pPr>
        <w:pStyle w:val="BodyText"/>
        <w:spacing w:before="157"/>
      </w:pPr>
      <w:proofErr w:type="gramStart"/>
      <w:r>
        <w:rPr>
          <w:rFonts w:ascii="Arial"/>
          <w:w w:val="105"/>
          <w:sz w:val="12"/>
        </w:rPr>
        <w:t>244</w:t>
      </w:r>
      <w:r>
        <w:rPr>
          <w:rFonts w:ascii="Arial"/>
          <w:spacing w:val="53"/>
          <w:w w:val="105"/>
          <w:sz w:val="12"/>
        </w:rPr>
        <w:t xml:space="preserve">  </w:t>
      </w:r>
      <w:r>
        <w:rPr>
          <w:w w:val="105"/>
        </w:rPr>
        <w:t>These</w:t>
      </w:r>
      <w:proofErr w:type="gramEnd"/>
      <w:r>
        <w:rPr>
          <w:spacing w:val="16"/>
          <w:w w:val="105"/>
        </w:rPr>
        <w:t xml:space="preserve"> </w:t>
      </w:r>
      <w:r>
        <w:rPr>
          <w:w w:val="105"/>
        </w:rPr>
        <w:t>simplified</w:t>
      </w:r>
      <w:r>
        <w:rPr>
          <w:spacing w:val="16"/>
          <w:w w:val="105"/>
        </w:rPr>
        <w:t xml:space="preserve"> </w:t>
      </w:r>
      <w:r>
        <w:rPr>
          <w:w w:val="105"/>
        </w:rPr>
        <w:t>regions</w:t>
      </w:r>
      <w:r>
        <w:rPr>
          <w:spacing w:val="16"/>
          <w:w w:val="105"/>
        </w:rPr>
        <w:t xml:space="preserve"> </w:t>
      </w:r>
      <w:r>
        <w:rPr>
          <w:w w:val="105"/>
        </w:rPr>
        <w:t>include:</w:t>
      </w:r>
      <w:r>
        <w:rPr>
          <w:spacing w:val="49"/>
          <w:w w:val="105"/>
        </w:rPr>
        <w:t xml:space="preserve"> </w:t>
      </w:r>
      <w:r>
        <w:rPr>
          <w:w w:val="105"/>
        </w:rPr>
        <w:t>terminal</w:t>
      </w:r>
      <w:r>
        <w:rPr>
          <w:spacing w:val="16"/>
          <w:w w:val="105"/>
        </w:rPr>
        <w:t xml:space="preserve"> </w:t>
      </w:r>
      <w:r>
        <w:rPr>
          <w:w w:val="105"/>
        </w:rPr>
        <w:t>hypothalamus,</w:t>
      </w:r>
      <w:r>
        <w:rPr>
          <w:spacing w:val="18"/>
          <w:w w:val="105"/>
        </w:rPr>
        <w:t xml:space="preserve"> </w:t>
      </w:r>
      <w:proofErr w:type="spellStart"/>
      <w:r>
        <w:rPr>
          <w:w w:val="105"/>
        </w:rPr>
        <w:t>subpallium</w:t>
      </w:r>
      <w:proofErr w:type="spellEnd"/>
      <w:r>
        <w:rPr>
          <w:w w:val="105"/>
        </w:rPr>
        <w:t>,</w:t>
      </w:r>
      <w:r>
        <w:rPr>
          <w:spacing w:val="19"/>
          <w:w w:val="105"/>
        </w:rPr>
        <w:t xml:space="preserve"> </w:t>
      </w:r>
      <w:r>
        <w:rPr>
          <w:w w:val="105"/>
        </w:rPr>
        <w:t>pallium,</w:t>
      </w:r>
      <w:r>
        <w:rPr>
          <w:spacing w:val="19"/>
          <w:w w:val="105"/>
        </w:rPr>
        <w:t xml:space="preserve"> </w:t>
      </w:r>
      <w:r>
        <w:rPr>
          <w:spacing w:val="-2"/>
          <w:w w:val="105"/>
        </w:rPr>
        <w:t>peduncular</w:t>
      </w:r>
    </w:p>
    <w:p w14:paraId="6B083E42" w14:textId="77777777" w:rsidR="005F326E" w:rsidRDefault="00000000">
      <w:pPr>
        <w:pStyle w:val="BodyText"/>
        <w:spacing w:before="158"/>
      </w:pPr>
      <w:proofErr w:type="gramStart"/>
      <w:r>
        <w:rPr>
          <w:rFonts w:ascii="Arial"/>
          <w:w w:val="105"/>
          <w:sz w:val="12"/>
        </w:rPr>
        <w:t>245</w:t>
      </w:r>
      <w:r>
        <w:rPr>
          <w:rFonts w:ascii="Arial"/>
          <w:spacing w:val="59"/>
          <w:w w:val="105"/>
          <w:sz w:val="12"/>
        </w:rPr>
        <w:t xml:space="preserve">  </w:t>
      </w:r>
      <w:r>
        <w:rPr>
          <w:w w:val="105"/>
        </w:rPr>
        <w:t>hypothalamus</w:t>
      </w:r>
      <w:proofErr w:type="gramEnd"/>
      <w:r>
        <w:rPr>
          <w:w w:val="105"/>
        </w:rPr>
        <w:t>,</w:t>
      </w:r>
      <w:r>
        <w:rPr>
          <w:spacing w:val="26"/>
          <w:w w:val="105"/>
        </w:rPr>
        <w:t xml:space="preserve"> </w:t>
      </w:r>
      <w:r>
        <w:rPr>
          <w:w w:val="105"/>
        </w:rPr>
        <w:t>prosomere,</w:t>
      </w:r>
      <w:r>
        <w:rPr>
          <w:spacing w:val="24"/>
          <w:w w:val="105"/>
        </w:rPr>
        <w:t xml:space="preserve"> </w:t>
      </w:r>
      <w:r>
        <w:rPr>
          <w:w w:val="105"/>
        </w:rPr>
        <w:t>prosomere,</w:t>
      </w:r>
      <w:r>
        <w:rPr>
          <w:spacing w:val="24"/>
          <w:w w:val="105"/>
        </w:rPr>
        <w:t xml:space="preserve"> </w:t>
      </w:r>
      <w:r>
        <w:rPr>
          <w:w w:val="105"/>
        </w:rPr>
        <w:t>prosomere,</w:t>
      </w:r>
      <w:r>
        <w:rPr>
          <w:spacing w:val="24"/>
          <w:w w:val="105"/>
        </w:rPr>
        <w:t xml:space="preserve"> </w:t>
      </w:r>
      <w:r>
        <w:rPr>
          <w:w w:val="105"/>
        </w:rPr>
        <w:t>midbrain,</w:t>
      </w:r>
      <w:r>
        <w:rPr>
          <w:spacing w:val="24"/>
          <w:w w:val="105"/>
        </w:rPr>
        <w:t xml:space="preserve"> </w:t>
      </w:r>
      <w:r>
        <w:rPr>
          <w:w w:val="105"/>
        </w:rPr>
        <w:t>prepontine</w:t>
      </w:r>
      <w:r>
        <w:rPr>
          <w:spacing w:val="22"/>
          <w:w w:val="105"/>
        </w:rPr>
        <w:t xml:space="preserve"> </w:t>
      </w:r>
      <w:r>
        <w:rPr>
          <w:w w:val="105"/>
        </w:rPr>
        <w:t>hindbrain,</w:t>
      </w:r>
      <w:r>
        <w:rPr>
          <w:spacing w:val="25"/>
          <w:w w:val="105"/>
        </w:rPr>
        <w:t xml:space="preserve"> </w:t>
      </w:r>
      <w:r>
        <w:rPr>
          <w:spacing w:val="-2"/>
          <w:w w:val="105"/>
        </w:rPr>
        <w:t>pontine</w:t>
      </w:r>
    </w:p>
    <w:p w14:paraId="36495FC4" w14:textId="77777777" w:rsidR="005F326E" w:rsidRDefault="00000000">
      <w:pPr>
        <w:pStyle w:val="BodyText"/>
        <w:spacing w:before="157"/>
      </w:pPr>
      <w:proofErr w:type="gramStart"/>
      <w:r>
        <w:rPr>
          <w:rFonts w:ascii="Arial"/>
          <w:w w:val="105"/>
          <w:sz w:val="12"/>
        </w:rPr>
        <w:t>246</w:t>
      </w:r>
      <w:r>
        <w:rPr>
          <w:rFonts w:ascii="Arial"/>
          <w:spacing w:val="68"/>
          <w:w w:val="105"/>
          <w:sz w:val="12"/>
        </w:rPr>
        <w:t xml:space="preserve">  </w:t>
      </w:r>
      <w:r>
        <w:rPr>
          <w:w w:val="105"/>
        </w:rPr>
        <w:t>hindbrain</w:t>
      </w:r>
      <w:proofErr w:type="gramEnd"/>
      <w:r>
        <w:rPr>
          <w:w w:val="105"/>
        </w:rPr>
        <w:t>,</w:t>
      </w:r>
      <w:r>
        <w:rPr>
          <w:spacing w:val="17"/>
          <w:w w:val="105"/>
        </w:rPr>
        <w:t xml:space="preserve"> </w:t>
      </w:r>
      <w:r>
        <w:rPr>
          <w:w w:val="105"/>
        </w:rPr>
        <w:t>pontomedullary</w:t>
      </w:r>
      <w:r>
        <w:rPr>
          <w:spacing w:val="18"/>
          <w:w w:val="105"/>
        </w:rPr>
        <w:t xml:space="preserve"> </w:t>
      </w:r>
      <w:r>
        <w:rPr>
          <w:w w:val="105"/>
        </w:rPr>
        <w:t>hindbrain,</w:t>
      </w:r>
      <w:r>
        <w:rPr>
          <w:spacing w:val="18"/>
          <w:w w:val="105"/>
        </w:rPr>
        <w:t xml:space="preserve"> </w:t>
      </w:r>
      <w:r>
        <w:rPr>
          <w:w w:val="105"/>
        </w:rPr>
        <w:t>medullary</w:t>
      </w:r>
      <w:r>
        <w:rPr>
          <w:spacing w:val="17"/>
          <w:w w:val="105"/>
        </w:rPr>
        <w:t xml:space="preserve"> </w:t>
      </w:r>
      <w:r>
        <w:rPr>
          <w:w w:val="105"/>
        </w:rPr>
        <w:t>hindbrain,</w:t>
      </w:r>
      <w:r>
        <w:rPr>
          <w:spacing w:val="17"/>
          <w:w w:val="105"/>
        </w:rPr>
        <w:t xml:space="preserve"> </w:t>
      </w:r>
      <w:r>
        <w:rPr>
          <w:w w:val="105"/>
        </w:rPr>
        <w:t>and</w:t>
      </w:r>
      <w:r>
        <w:rPr>
          <w:spacing w:val="18"/>
          <w:w w:val="105"/>
        </w:rPr>
        <w:t xml:space="preserve"> </w:t>
      </w:r>
      <w:r>
        <w:rPr>
          <w:spacing w:val="-2"/>
          <w:w w:val="105"/>
        </w:rPr>
        <w:t>tracts.</w:t>
      </w:r>
    </w:p>
    <w:p w14:paraId="37EBAA5C" w14:textId="77777777" w:rsidR="005F326E" w:rsidRDefault="00000000">
      <w:pPr>
        <w:pStyle w:val="BodyText"/>
        <w:spacing w:before="277"/>
      </w:pPr>
      <w:proofErr w:type="gramStart"/>
      <w:r>
        <w:rPr>
          <w:rFonts w:ascii="Arial"/>
          <w:w w:val="105"/>
          <w:sz w:val="12"/>
        </w:rPr>
        <w:t>247</w:t>
      </w:r>
      <w:r>
        <w:rPr>
          <w:rFonts w:ascii="Arial"/>
          <w:spacing w:val="58"/>
          <w:w w:val="105"/>
          <w:sz w:val="12"/>
        </w:rPr>
        <w:t xml:space="preserve">  </w:t>
      </w:r>
      <w:r>
        <w:rPr>
          <w:w w:val="105"/>
        </w:rPr>
        <w:t>Prior</w:t>
      </w:r>
      <w:proofErr w:type="gramEnd"/>
      <w:r>
        <w:rPr>
          <w:spacing w:val="9"/>
          <w:w w:val="105"/>
        </w:rPr>
        <w:t xml:space="preserve"> </w:t>
      </w:r>
      <w:r>
        <w:rPr>
          <w:w w:val="105"/>
        </w:rPr>
        <w:t>to</w:t>
      </w:r>
      <w:r>
        <w:rPr>
          <w:spacing w:val="7"/>
          <w:w w:val="105"/>
        </w:rPr>
        <w:t xml:space="preserve"> </w:t>
      </w:r>
      <w:r>
        <w:rPr>
          <w:w w:val="105"/>
        </w:rPr>
        <w:t>velocity</w:t>
      </w:r>
      <w:r>
        <w:rPr>
          <w:spacing w:val="8"/>
          <w:w w:val="105"/>
        </w:rPr>
        <w:t xml:space="preserve"> </w:t>
      </w:r>
      <w:r>
        <w:rPr>
          <w:w w:val="105"/>
        </w:rPr>
        <w:t>field</w:t>
      </w:r>
      <w:r>
        <w:rPr>
          <w:spacing w:val="7"/>
          <w:w w:val="105"/>
        </w:rPr>
        <w:t xml:space="preserve"> </w:t>
      </w:r>
      <w:r>
        <w:rPr>
          <w:w w:val="105"/>
        </w:rPr>
        <w:t>optimization,</w:t>
      </w:r>
      <w:r>
        <w:rPr>
          <w:spacing w:val="8"/>
          <w:w w:val="105"/>
        </w:rPr>
        <w:t xml:space="preserve"> </w:t>
      </w:r>
      <w:r>
        <w:rPr>
          <w:w w:val="105"/>
        </w:rPr>
        <w:t>all</w:t>
      </w:r>
      <w:r>
        <w:rPr>
          <w:spacing w:val="7"/>
          <w:w w:val="105"/>
        </w:rPr>
        <w:t xml:space="preserve"> </w:t>
      </w:r>
      <w:r>
        <w:rPr>
          <w:w w:val="105"/>
        </w:rPr>
        <w:t>data</w:t>
      </w:r>
      <w:r>
        <w:rPr>
          <w:spacing w:val="7"/>
          <w:w w:val="105"/>
        </w:rPr>
        <w:t xml:space="preserve"> </w:t>
      </w:r>
      <w:r>
        <w:rPr>
          <w:w w:val="105"/>
        </w:rPr>
        <w:t>were</w:t>
      </w:r>
      <w:r>
        <w:rPr>
          <w:spacing w:val="7"/>
          <w:w w:val="105"/>
        </w:rPr>
        <w:t xml:space="preserve"> </w:t>
      </w:r>
      <w:r>
        <w:rPr>
          <w:w w:val="105"/>
        </w:rPr>
        <w:t>rigidly</w:t>
      </w:r>
      <w:r>
        <w:rPr>
          <w:spacing w:val="8"/>
          <w:w w:val="105"/>
        </w:rPr>
        <w:t xml:space="preserve"> </w:t>
      </w:r>
      <w:r>
        <w:rPr>
          <w:w w:val="105"/>
        </w:rPr>
        <w:t>transformed</w:t>
      </w:r>
      <w:r>
        <w:rPr>
          <w:spacing w:val="8"/>
          <w:w w:val="105"/>
        </w:rPr>
        <w:t xml:space="preserve"> </w:t>
      </w:r>
      <w:r>
        <w:rPr>
          <w:w w:val="105"/>
        </w:rPr>
        <w:t>to</w:t>
      </w:r>
      <w:r>
        <w:rPr>
          <w:spacing w:val="7"/>
          <w:w w:val="105"/>
        </w:rPr>
        <w:t xml:space="preserve"> </w:t>
      </w:r>
      <w:proofErr w:type="spellStart"/>
      <w:r>
        <w:rPr>
          <w:w w:val="105"/>
        </w:rPr>
        <w:t>DevCCF</w:t>
      </w:r>
      <w:proofErr w:type="spellEnd"/>
      <w:r>
        <w:rPr>
          <w:spacing w:val="8"/>
          <w:w w:val="105"/>
        </w:rPr>
        <w:t xml:space="preserve"> </w:t>
      </w:r>
      <w:r>
        <w:rPr>
          <w:w w:val="105"/>
        </w:rPr>
        <w:t>P56</w:t>
      </w:r>
      <w:r>
        <w:rPr>
          <w:spacing w:val="7"/>
          <w:w w:val="105"/>
        </w:rPr>
        <w:t xml:space="preserve"> </w:t>
      </w:r>
      <w:r>
        <w:rPr>
          <w:spacing w:val="-2"/>
          <w:w w:val="105"/>
        </w:rPr>
        <w:t>using</w:t>
      </w:r>
    </w:p>
    <w:p w14:paraId="66F36230" w14:textId="77777777" w:rsidR="005F326E" w:rsidRDefault="00000000">
      <w:pPr>
        <w:pStyle w:val="BodyText"/>
        <w:spacing w:before="158"/>
      </w:pPr>
      <w:proofErr w:type="gramStart"/>
      <w:r>
        <w:rPr>
          <w:rFonts w:ascii="Arial"/>
          <w:w w:val="105"/>
          <w:sz w:val="12"/>
        </w:rPr>
        <w:t>248</w:t>
      </w:r>
      <w:r>
        <w:rPr>
          <w:rFonts w:ascii="Arial"/>
          <w:spacing w:val="62"/>
          <w:w w:val="105"/>
          <w:sz w:val="12"/>
        </w:rPr>
        <w:t xml:space="preserve">  </w:t>
      </w:r>
      <w:r>
        <w:rPr>
          <w:w w:val="105"/>
        </w:rPr>
        <w:t>the</w:t>
      </w:r>
      <w:proofErr w:type="gramEnd"/>
      <w:r>
        <w:rPr>
          <w:spacing w:val="9"/>
          <w:w w:val="105"/>
        </w:rPr>
        <w:t xml:space="preserve"> </w:t>
      </w:r>
      <w:r>
        <w:rPr>
          <w:w w:val="105"/>
        </w:rPr>
        <w:t>centroids</w:t>
      </w:r>
      <w:r>
        <w:rPr>
          <w:spacing w:val="9"/>
          <w:w w:val="105"/>
        </w:rPr>
        <w:t xml:space="preserve"> </w:t>
      </w:r>
      <w:r>
        <w:rPr>
          <w:w w:val="105"/>
        </w:rPr>
        <w:t>of</w:t>
      </w:r>
      <w:r>
        <w:rPr>
          <w:spacing w:val="10"/>
          <w:w w:val="105"/>
        </w:rPr>
        <w:t xml:space="preserve"> </w:t>
      </w:r>
      <w:r>
        <w:rPr>
          <w:w w:val="105"/>
        </w:rPr>
        <w:t>the</w:t>
      </w:r>
      <w:r>
        <w:rPr>
          <w:spacing w:val="9"/>
          <w:w w:val="105"/>
        </w:rPr>
        <w:t xml:space="preserve"> </w:t>
      </w:r>
      <w:r>
        <w:rPr>
          <w:w w:val="105"/>
        </w:rPr>
        <w:t>common</w:t>
      </w:r>
      <w:r>
        <w:rPr>
          <w:spacing w:val="9"/>
          <w:w w:val="105"/>
        </w:rPr>
        <w:t xml:space="preserve"> </w:t>
      </w:r>
      <w:r>
        <w:rPr>
          <w:w w:val="105"/>
        </w:rPr>
        <w:t>label</w:t>
      </w:r>
      <w:r>
        <w:rPr>
          <w:spacing w:val="9"/>
          <w:w w:val="105"/>
        </w:rPr>
        <w:t xml:space="preserve"> </w:t>
      </w:r>
      <w:r>
        <w:rPr>
          <w:w w:val="105"/>
        </w:rPr>
        <w:t>sets.</w:t>
      </w:r>
      <w:r>
        <w:rPr>
          <w:spacing w:val="37"/>
          <w:w w:val="105"/>
        </w:rPr>
        <w:t xml:space="preserve"> </w:t>
      </w:r>
      <w:proofErr w:type="gramStart"/>
      <w:r>
        <w:rPr>
          <w:w w:val="105"/>
        </w:rPr>
        <w:t>In</w:t>
      </w:r>
      <w:r>
        <w:rPr>
          <w:spacing w:val="9"/>
          <w:w w:val="105"/>
        </w:rPr>
        <w:t xml:space="preserve"> </w:t>
      </w:r>
      <w:r>
        <w:rPr>
          <w:w w:val="105"/>
        </w:rPr>
        <w:t>order</w:t>
      </w:r>
      <w:r>
        <w:rPr>
          <w:spacing w:val="9"/>
          <w:w w:val="105"/>
        </w:rPr>
        <w:t xml:space="preserve"> </w:t>
      </w:r>
      <w:r>
        <w:rPr>
          <w:w w:val="105"/>
        </w:rPr>
        <w:t>to</w:t>
      </w:r>
      <w:proofErr w:type="gramEnd"/>
      <w:r>
        <w:rPr>
          <w:spacing w:val="9"/>
          <w:w w:val="105"/>
        </w:rPr>
        <w:t xml:space="preserve"> </w:t>
      </w:r>
      <w:r>
        <w:rPr>
          <w:w w:val="105"/>
        </w:rPr>
        <w:t>determine</w:t>
      </w:r>
      <w:r>
        <w:rPr>
          <w:spacing w:val="10"/>
          <w:w w:val="105"/>
        </w:rPr>
        <w:t xml:space="preserve"> </w:t>
      </w:r>
      <w:r>
        <w:rPr>
          <w:w w:val="105"/>
        </w:rPr>
        <w:t>the</w:t>
      </w:r>
      <w:r>
        <w:rPr>
          <w:spacing w:val="8"/>
          <w:w w:val="105"/>
        </w:rPr>
        <w:t xml:space="preserve"> </w:t>
      </w:r>
      <w:r>
        <w:rPr>
          <w:w w:val="105"/>
        </w:rPr>
        <w:t>landmark</w:t>
      </w:r>
      <w:r>
        <w:rPr>
          <w:spacing w:val="10"/>
          <w:w w:val="105"/>
        </w:rPr>
        <w:t xml:space="preserve"> </w:t>
      </w:r>
      <w:r>
        <w:rPr>
          <w:spacing w:val="-2"/>
          <w:w w:val="105"/>
        </w:rPr>
        <w:t>correspondence</w:t>
      </w:r>
    </w:p>
    <w:p w14:paraId="220AB251" w14:textId="77777777" w:rsidR="005F326E" w:rsidRDefault="00000000">
      <w:pPr>
        <w:pStyle w:val="BodyText"/>
        <w:spacing w:before="157"/>
      </w:pPr>
      <w:proofErr w:type="gramStart"/>
      <w:r>
        <w:rPr>
          <w:rFonts w:ascii="Arial"/>
          <w:spacing w:val="-4"/>
          <w:sz w:val="12"/>
        </w:rPr>
        <w:t>249</w:t>
      </w:r>
      <w:r>
        <w:rPr>
          <w:rFonts w:ascii="Arial"/>
          <w:spacing w:val="66"/>
          <w:sz w:val="12"/>
        </w:rPr>
        <w:t xml:space="preserve">  </w:t>
      </w:r>
      <w:r>
        <w:rPr>
          <w:spacing w:val="-4"/>
        </w:rPr>
        <w:t>across</w:t>
      </w:r>
      <w:proofErr w:type="gramEnd"/>
      <w:r>
        <w:rPr>
          <w:spacing w:val="-6"/>
        </w:rPr>
        <w:t xml:space="preserve"> </w:t>
      </w:r>
      <w:proofErr w:type="spellStart"/>
      <w:r>
        <w:rPr>
          <w:spacing w:val="-4"/>
        </w:rPr>
        <w:t>DevCCF</w:t>
      </w:r>
      <w:proofErr w:type="spellEnd"/>
      <w:r>
        <w:rPr>
          <w:spacing w:val="-5"/>
        </w:rPr>
        <w:t xml:space="preserve"> </w:t>
      </w:r>
      <w:r>
        <w:rPr>
          <w:spacing w:val="-4"/>
        </w:rPr>
        <w:t>stages,</w:t>
      </w:r>
      <w:r>
        <w:rPr>
          <w:spacing w:val="-2"/>
        </w:rPr>
        <w:t xml:space="preserve"> </w:t>
      </w:r>
      <w:r>
        <w:rPr>
          <w:spacing w:val="-4"/>
        </w:rPr>
        <w:t>the</w:t>
      </w:r>
      <w:r>
        <w:rPr>
          <w:spacing w:val="-6"/>
        </w:rPr>
        <w:t xml:space="preserve"> </w:t>
      </w:r>
      <w:r>
        <w:rPr>
          <w:spacing w:val="-4"/>
        </w:rPr>
        <w:t>multi-metric</w:t>
      </w:r>
      <w:r>
        <w:rPr>
          <w:spacing w:val="-6"/>
        </w:rPr>
        <w:t xml:space="preserve"> </w:t>
      </w:r>
      <w:r>
        <w:rPr>
          <w:spacing w:val="-4"/>
        </w:rPr>
        <w:t>capabilities</w:t>
      </w:r>
      <w:r>
        <w:rPr>
          <w:spacing w:val="-6"/>
        </w:rPr>
        <w:t xml:space="preserve"> </w:t>
      </w:r>
      <w:r>
        <w:rPr>
          <w:spacing w:val="-4"/>
        </w:rPr>
        <w:t>of</w:t>
      </w:r>
      <w:r>
        <w:rPr>
          <w:spacing w:val="10"/>
        </w:rPr>
        <w:t xml:space="preserve"> </w:t>
      </w:r>
      <w:proofErr w:type="spellStart"/>
      <w:r>
        <w:rPr>
          <w:rFonts w:ascii="Courier New"/>
          <w:spacing w:val="-4"/>
        </w:rPr>
        <w:t>ants.registration</w:t>
      </w:r>
      <w:proofErr w:type="spellEnd"/>
      <w:r>
        <w:rPr>
          <w:rFonts w:ascii="Courier New"/>
          <w:spacing w:val="-4"/>
        </w:rPr>
        <w:t>(...)</w:t>
      </w:r>
      <w:r>
        <w:rPr>
          <w:rFonts w:ascii="Courier New"/>
          <w:spacing w:val="-49"/>
        </w:rPr>
        <w:t xml:space="preserve"> </w:t>
      </w:r>
      <w:r>
        <w:rPr>
          <w:spacing w:val="-4"/>
        </w:rPr>
        <w:t>were</w:t>
      </w:r>
      <w:r>
        <w:rPr>
          <w:spacing w:val="-6"/>
        </w:rPr>
        <w:t xml:space="preserve"> </w:t>
      </w:r>
      <w:r>
        <w:rPr>
          <w:spacing w:val="-4"/>
        </w:rPr>
        <w:t>used.</w:t>
      </w:r>
    </w:p>
    <w:p w14:paraId="0F678FF7" w14:textId="77777777" w:rsidR="005F326E" w:rsidRDefault="00000000">
      <w:pPr>
        <w:pStyle w:val="BodyText"/>
        <w:spacing w:before="137"/>
      </w:pPr>
      <w:proofErr w:type="gramStart"/>
      <w:r>
        <w:rPr>
          <w:rFonts w:ascii="Arial"/>
          <w:w w:val="105"/>
          <w:sz w:val="12"/>
        </w:rPr>
        <w:t>250</w:t>
      </w:r>
      <w:r>
        <w:rPr>
          <w:rFonts w:ascii="Arial"/>
          <w:spacing w:val="55"/>
          <w:w w:val="105"/>
          <w:sz w:val="12"/>
        </w:rPr>
        <w:t xml:space="preserve">  </w:t>
      </w:r>
      <w:r>
        <w:rPr>
          <w:w w:val="105"/>
        </w:rPr>
        <w:t>Instead</w:t>
      </w:r>
      <w:proofErr w:type="gramEnd"/>
      <w:r>
        <w:rPr>
          <w:spacing w:val="10"/>
          <w:w w:val="105"/>
        </w:rPr>
        <w:t xml:space="preserve"> </w:t>
      </w:r>
      <w:r>
        <w:rPr>
          <w:w w:val="105"/>
        </w:rPr>
        <w:t>of</w:t>
      </w:r>
      <w:r>
        <w:rPr>
          <w:spacing w:val="8"/>
          <w:w w:val="105"/>
        </w:rPr>
        <w:t xml:space="preserve"> </w:t>
      </w:r>
      <w:r>
        <w:rPr>
          <w:w w:val="105"/>
        </w:rPr>
        <w:t>performing</w:t>
      </w:r>
      <w:r>
        <w:rPr>
          <w:spacing w:val="9"/>
          <w:w w:val="105"/>
        </w:rPr>
        <w:t xml:space="preserve"> </w:t>
      </w:r>
      <w:r>
        <w:rPr>
          <w:w w:val="105"/>
        </w:rPr>
        <w:t>intensity-based</w:t>
      </w:r>
      <w:r>
        <w:rPr>
          <w:spacing w:val="8"/>
          <w:w w:val="105"/>
        </w:rPr>
        <w:t xml:space="preserve"> </w:t>
      </w:r>
      <w:r>
        <w:rPr>
          <w:w w:val="105"/>
        </w:rPr>
        <w:t>pairwise</w:t>
      </w:r>
      <w:r>
        <w:rPr>
          <w:spacing w:val="9"/>
          <w:w w:val="105"/>
        </w:rPr>
        <w:t xml:space="preserve"> </w:t>
      </w:r>
      <w:r>
        <w:rPr>
          <w:w w:val="105"/>
        </w:rPr>
        <w:t>registration</w:t>
      </w:r>
      <w:r>
        <w:rPr>
          <w:spacing w:val="8"/>
          <w:w w:val="105"/>
        </w:rPr>
        <w:t xml:space="preserve"> </w:t>
      </w:r>
      <w:r>
        <w:rPr>
          <w:w w:val="105"/>
        </w:rPr>
        <w:t>directly</w:t>
      </w:r>
      <w:r>
        <w:rPr>
          <w:spacing w:val="9"/>
          <w:w w:val="105"/>
        </w:rPr>
        <w:t xml:space="preserve"> </w:t>
      </w:r>
      <w:r>
        <w:rPr>
          <w:w w:val="105"/>
        </w:rPr>
        <w:t>on</w:t>
      </w:r>
      <w:r>
        <w:rPr>
          <w:spacing w:val="7"/>
          <w:w w:val="105"/>
        </w:rPr>
        <w:t xml:space="preserve"> </w:t>
      </w:r>
      <w:r>
        <w:rPr>
          <w:w w:val="105"/>
        </w:rPr>
        <w:t>these</w:t>
      </w:r>
      <w:r>
        <w:rPr>
          <w:spacing w:val="9"/>
          <w:w w:val="105"/>
        </w:rPr>
        <w:t xml:space="preserve"> </w:t>
      </w:r>
      <w:r>
        <w:rPr>
          <w:w w:val="105"/>
        </w:rPr>
        <w:t>multi-label</w:t>
      </w:r>
      <w:r>
        <w:rPr>
          <w:spacing w:val="7"/>
          <w:w w:val="105"/>
        </w:rPr>
        <w:t xml:space="preserve"> </w:t>
      </w:r>
      <w:r>
        <w:rPr>
          <w:spacing w:val="-5"/>
          <w:w w:val="105"/>
        </w:rPr>
        <w:t>im-</w:t>
      </w:r>
    </w:p>
    <w:p w14:paraId="130AB599" w14:textId="77777777" w:rsidR="005F326E" w:rsidRDefault="00000000">
      <w:pPr>
        <w:pStyle w:val="BodyText"/>
        <w:spacing w:before="158"/>
      </w:pPr>
      <w:proofErr w:type="gramStart"/>
      <w:r>
        <w:rPr>
          <w:rFonts w:ascii="Arial"/>
          <w:w w:val="105"/>
          <w:sz w:val="12"/>
        </w:rPr>
        <w:t>251</w:t>
      </w:r>
      <w:r>
        <w:rPr>
          <w:rFonts w:ascii="Arial"/>
          <w:spacing w:val="55"/>
          <w:w w:val="105"/>
          <w:sz w:val="12"/>
        </w:rPr>
        <w:t xml:space="preserve">  </w:t>
      </w:r>
      <w:r>
        <w:rPr>
          <w:w w:val="105"/>
        </w:rPr>
        <w:t>ages</w:t>
      </w:r>
      <w:proofErr w:type="gramEnd"/>
      <w:r>
        <w:rPr>
          <w:w w:val="105"/>
        </w:rPr>
        <w:t>,</w:t>
      </w:r>
      <w:r>
        <w:rPr>
          <w:spacing w:val="4"/>
          <w:w w:val="105"/>
        </w:rPr>
        <w:t xml:space="preserve"> </w:t>
      </w:r>
      <w:r>
        <w:rPr>
          <w:w w:val="105"/>
        </w:rPr>
        <w:t>each</w:t>
      </w:r>
      <w:r>
        <w:rPr>
          <w:spacing w:val="3"/>
          <w:w w:val="105"/>
        </w:rPr>
        <w:t xml:space="preserve"> </w:t>
      </w:r>
      <w:r>
        <w:rPr>
          <w:w w:val="105"/>
        </w:rPr>
        <w:t>label</w:t>
      </w:r>
      <w:r>
        <w:rPr>
          <w:spacing w:val="2"/>
          <w:w w:val="105"/>
        </w:rPr>
        <w:t xml:space="preserve"> </w:t>
      </w:r>
      <w:r>
        <w:rPr>
          <w:w w:val="105"/>
        </w:rPr>
        <w:t>was</w:t>
      </w:r>
      <w:r>
        <w:rPr>
          <w:spacing w:val="4"/>
          <w:w w:val="105"/>
        </w:rPr>
        <w:t xml:space="preserve"> </w:t>
      </w:r>
      <w:r>
        <w:rPr>
          <w:w w:val="105"/>
        </w:rPr>
        <w:t>used</w:t>
      </w:r>
      <w:r>
        <w:rPr>
          <w:spacing w:val="3"/>
          <w:w w:val="105"/>
        </w:rPr>
        <w:t xml:space="preserve"> </w:t>
      </w:r>
      <w:r>
        <w:rPr>
          <w:w w:val="105"/>
        </w:rPr>
        <w:t>to</w:t>
      </w:r>
      <w:r>
        <w:rPr>
          <w:spacing w:val="3"/>
          <w:w w:val="105"/>
        </w:rPr>
        <w:t xml:space="preserve"> </w:t>
      </w:r>
      <w:r>
        <w:rPr>
          <w:w w:val="105"/>
        </w:rPr>
        <w:t>construct</w:t>
      </w:r>
      <w:r>
        <w:rPr>
          <w:spacing w:val="3"/>
          <w:w w:val="105"/>
        </w:rPr>
        <w:t xml:space="preserve"> </w:t>
      </w:r>
      <w:r>
        <w:rPr>
          <w:w w:val="105"/>
        </w:rPr>
        <w:t>a</w:t>
      </w:r>
      <w:r>
        <w:rPr>
          <w:spacing w:val="3"/>
          <w:w w:val="105"/>
        </w:rPr>
        <w:t xml:space="preserve"> </w:t>
      </w:r>
      <w:r>
        <w:rPr>
          <w:w w:val="105"/>
        </w:rPr>
        <w:t>separate</w:t>
      </w:r>
      <w:r>
        <w:rPr>
          <w:spacing w:val="4"/>
          <w:w w:val="105"/>
        </w:rPr>
        <w:t xml:space="preserve"> </w:t>
      </w:r>
      <w:r>
        <w:rPr>
          <w:w w:val="105"/>
        </w:rPr>
        <w:t>fixed</w:t>
      </w:r>
      <w:r>
        <w:rPr>
          <w:spacing w:val="2"/>
          <w:w w:val="105"/>
        </w:rPr>
        <w:t xml:space="preserve"> </w:t>
      </w:r>
      <w:r>
        <w:rPr>
          <w:w w:val="105"/>
        </w:rPr>
        <w:t>and</w:t>
      </w:r>
      <w:r>
        <w:rPr>
          <w:spacing w:val="4"/>
          <w:w w:val="105"/>
        </w:rPr>
        <w:t xml:space="preserve"> </w:t>
      </w:r>
      <w:r>
        <w:rPr>
          <w:w w:val="105"/>
        </w:rPr>
        <w:t>moving</w:t>
      </w:r>
      <w:r>
        <w:rPr>
          <w:spacing w:val="3"/>
          <w:w w:val="105"/>
        </w:rPr>
        <w:t xml:space="preserve"> </w:t>
      </w:r>
      <w:r>
        <w:rPr>
          <w:w w:val="105"/>
        </w:rPr>
        <w:t>image</w:t>
      </w:r>
      <w:r>
        <w:rPr>
          <w:spacing w:val="2"/>
          <w:w w:val="105"/>
        </w:rPr>
        <w:t xml:space="preserve"> </w:t>
      </w:r>
      <w:r>
        <w:rPr>
          <w:w w:val="105"/>
        </w:rPr>
        <w:t>pair</w:t>
      </w:r>
      <w:r>
        <w:rPr>
          <w:spacing w:val="4"/>
          <w:w w:val="105"/>
        </w:rPr>
        <w:t xml:space="preserve"> </w:t>
      </w:r>
      <w:r>
        <w:rPr>
          <w:w w:val="105"/>
        </w:rPr>
        <w:t>resulting</w:t>
      </w:r>
      <w:r>
        <w:rPr>
          <w:spacing w:val="3"/>
          <w:w w:val="105"/>
        </w:rPr>
        <w:t xml:space="preserve"> </w:t>
      </w:r>
      <w:r>
        <w:rPr>
          <w:w w:val="105"/>
        </w:rPr>
        <w:t>in</w:t>
      </w:r>
      <w:r>
        <w:rPr>
          <w:spacing w:val="4"/>
          <w:w w:val="105"/>
        </w:rPr>
        <w:t xml:space="preserve"> </w:t>
      </w:r>
      <w:r>
        <w:rPr>
          <w:spacing w:val="-12"/>
          <w:w w:val="105"/>
        </w:rPr>
        <w:t>a</w:t>
      </w:r>
    </w:p>
    <w:p w14:paraId="1CE57145" w14:textId="77777777" w:rsidR="005F326E" w:rsidRDefault="00000000">
      <w:pPr>
        <w:pStyle w:val="BodyText"/>
        <w:spacing w:before="157"/>
      </w:pPr>
      <w:proofErr w:type="gramStart"/>
      <w:r>
        <w:rPr>
          <w:rFonts w:ascii="Arial"/>
          <w:w w:val="105"/>
          <w:sz w:val="12"/>
        </w:rPr>
        <w:t>252</w:t>
      </w:r>
      <w:r>
        <w:rPr>
          <w:rFonts w:ascii="Arial"/>
          <w:spacing w:val="54"/>
          <w:w w:val="105"/>
          <w:sz w:val="12"/>
        </w:rPr>
        <w:t xml:space="preserve">  </w:t>
      </w:r>
      <w:r>
        <w:rPr>
          <w:w w:val="105"/>
        </w:rPr>
        <w:t>multi</w:t>
      </w:r>
      <w:proofErr w:type="gramEnd"/>
      <w:r>
        <w:rPr>
          <w:w w:val="105"/>
        </w:rPr>
        <w:t>-metric</w:t>
      </w:r>
      <w:r>
        <w:rPr>
          <w:spacing w:val="15"/>
          <w:w w:val="105"/>
        </w:rPr>
        <w:t xml:space="preserve"> </w:t>
      </w:r>
      <w:r>
        <w:rPr>
          <w:w w:val="105"/>
        </w:rPr>
        <w:t>registration</w:t>
      </w:r>
      <w:r>
        <w:rPr>
          <w:spacing w:val="16"/>
          <w:w w:val="105"/>
        </w:rPr>
        <w:t xml:space="preserve"> </w:t>
      </w:r>
      <w:r>
        <w:rPr>
          <w:w w:val="105"/>
        </w:rPr>
        <w:t>optimization</w:t>
      </w:r>
      <w:r>
        <w:rPr>
          <w:spacing w:val="15"/>
          <w:w w:val="105"/>
        </w:rPr>
        <w:t xml:space="preserve"> </w:t>
      </w:r>
      <w:r>
        <w:rPr>
          <w:w w:val="105"/>
        </w:rPr>
        <w:t>scenario</w:t>
      </w:r>
      <w:r>
        <w:rPr>
          <w:spacing w:val="15"/>
          <w:w w:val="105"/>
        </w:rPr>
        <w:t xml:space="preserve"> </w:t>
      </w:r>
      <w:r>
        <w:rPr>
          <w:w w:val="105"/>
        </w:rPr>
        <w:t>involving</w:t>
      </w:r>
      <w:r>
        <w:rPr>
          <w:spacing w:val="16"/>
          <w:w w:val="105"/>
        </w:rPr>
        <w:t xml:space="preserve"> </w:t>
      </w:r>
      <w:r>
        <w:rPr>
          <w:w w:val="105"/>
        </w:rPr>
        <w:t>24</w:t>
      </w:r>
      <w:r>
        <w:rPr>
          <w:spacing w:val="15"/>
          <w:w w:val="105"/>
        </w:rPr>
        <w:t xml:space="preserve"> </w:t>
      </w:r>
      <w:r>
        <w:rPr>
          <w:w w:val="105"/>
        </w:rPr>
        <w:t>binary</w:t>
      </w:r>
      <w:r>
        <w:rPr>
          <w:spacing w:val="15"/>
          <w:w w:val="105"/>
        </w:rPr>
        <w:t xml:space="preserve"> </w:t>
      </w:r>
      <w:r>
        <w:rPr>
          <w:w w:val="105"/>
        </w:rPr>
        <w:t>image</w:t>
      </w:r>
      <w:r>
        <w:rPr>
          <w:spacing w:val="16"/>
          <w:w w:val="105"/>
        </w:rPr>
        <w:t xml:space="preserve"> </w:t>
      </w:r>
      <w:r>
        <w:rPr>
          <w:w w:val="105"/>
        </w:rPr>
        <w:t>pairs</w:t>
      </w:r>
      <w:r>
        <w:rPr>
          <w:spacing w:val="15"/>
          <w:w w:val="105"/>
        </w:rPr>
        <w:t xml:space="preserve"> </w:t>
      </w:r>
      <w:r>
        <w:rPr>
          <w:w w:val="105"/>
        </w:rPr>
        <w:t>(each</w:t>
      </w:r>
      <w:r>
        <w:rPr>
          <w:spacing w:val="15"/>
          <w:w w:val="105"/>
        </w:rPr>
        <w:t xml:space="preserve"> </w:t>
      </w:r>
      <w:r>
        <w:rPr>
          <w:spacing w:val="-2"/>
          <w:w w:val="105"/>
        </w:rPr>
        <w:t>label</w:t>
      </w:r>
    </w:p>
    <w:p w14:paraId="293730DF" w14:textId="77777777" w:rsidR="005F326E" w:rsidRDefault="00000000">
      <w:pPr>
        <w:pStyle w:val="BodyText"/>
        <w:spacing w:before="157"/>
      </w:pPr>
      <w:proofErr w:type="gramStart"/>
      <w:r>
        <w:rPr>
          <w:rFonts w:ascii="Arial"/>
          <w:sz w:val="12"/>
        </w:rPr>
        <w:t>253</w:t>
      </w:r>
      <w:r>
        <w:rPr>
          <w:rFonts w:ascii="Arial"/>
          <w:spacing w:val="78"/>
          <w:sz w:val="12"/>
        </w:rPr>
        <w:t xml:space="preserve">  </w:t>
      </w:r>
      <w:r>
        <w:t>weighted</w:t>
      </w:r>
      <w:proofErr w:type="gramEnd"/>
      <w:r>
        <w:rPr>
          <w:spacing w:val="63"/>
        </w:rPr>
        <w:t xml:space="preserve"> </w:t>
      </w:r>
      <w:r>
        <w:t>equally)</w:t>
      </w:r>
      <w:r>
        <w:rPr>
          <w:spacing w:val="62"/>
        </w:rPr>
        <w:t xml:space="preserve"> </w:t>
      </w:r>
      <w:r>
        <w:t>for</w:t>
      </w:r>
      <w:r>
        <w:rPr>
          <w:spacing w:val="63"/>
        </w:rPr>
        <w:t xml:space="preserve"> </w:t>
      </w:r>
      <w:r>
        <w:t>optimizing</w:t>
      </w:r>
      <w:r>
        <w:rPr>
          <w:spacing w:val="62"/>
        </w:rPr>
        <w:t xml:space="preserve"> </w:t>
      </w:r>
      <w:r>
        <w:t>diffeomorphic</w:t>
      </w:r>
      <w:r>
        <w:rPr>
          <w:spacing w:val="62"/>
        </w:rPr>
        <w:t xml:space="preserve"> </w:t>
      </w:r>
      <w:r>
        <w:t>correspondence</w:t>
      </w:r>
      <w:r>
        <w:rPr>
          <w:spacing w:val="62"/>
        </w:rPr>
        <w:t xml:space="preserve"> </w:t>
      </w:r>
      <w:r>
        <w:t>between</w:t>
      </w:r>
      <w:r>
        <w:rPr>
          <w:spacing w:val="62"/>
        </w:rPr>
        <w:t xml:space="preserve"> </w:t>
      </w:r>
      <w:r>
        <w:t>neighboring</w:t>
      </w:r>
      <w:r>
        <w:rPr>
          <w:spacing w:val="61"/>
        </w:rPr>
        <w:t xml:space="preserve"> </w:t>
      </w:r>
      <w:r>
        <w:rPr>
          <w:spacing w:val="-4"/>
        </w:rPr>
        <w:t>time</w:t>
      </w:r>
    </w:p>
    <w:p w14:paraId="455A9575" w14:textId="77777777" w:rsidR="005F326E" w:rsidRDefault="00000000">
      <w:pPr>
        <w:pStyle w:val="BodyText"/>
        <w:spacing w:before="158"/>
      </w:pPr>
      <w:proofErr w:type="gramStart"/>
      <w:r>
        <w:rPr>
          <w:rFonts w:ascii="Arial"/>
          <w:w w:val="105"/>
          <w:sz w:val="12"/>
        </w:rPr>
        <w:t>254</w:t>
      </w:r>
      <w:r>
        <w:rPr>
          <w:rFonts w:ascii="Arial"/>
          <w:spacing w:val="64"/>
          <w:w w:val="105"/>
          <w:sz w:val="12"/>
        </w:rPr>
        <w:t xml:space="preserve">  </w:t>
      </w:r>
      <w:r>
        <w:rPr>
          <w:w w:val="105"/>
        </w:rPr>
        <w:t>point</w:t>
      </w:r>
      <w:proofErr w:type="gramEnd"/>
      <w:r>
        <w:rPr>
          <w:spacing w:val="15"/>
          <w:w w:val="105"/>
        </w:rPr>
        <w:t xml:space="preserve"> </w:t>
      </w:r>
      <w:r>
        <w:rPr>
          <w:w w:val="105"/>
        </w:rPr>
        <w:t>atlases</w:t>
      </w:r>
      <w:r>
        <w:rPr>
          <w:spacing w:val="16"/>
          <w:w w:val="105"/>
        </w:rPr>
        <w:t xml:space="preserve"> </w:t>
      </w:r>
      <w:r>
        <w:rPr>
          <w:w w:val="105"/>
        </w:rPr>
        <w:t>using</w:t>
      </w:r>
      <w:r>
        <w:rPr>
          <w:spacing w:val="14"/>
          <w:w w:val="105"/>
        </w:rPr>
        <w:t xml:space="preserve"> </w:t>
      </w:r>
      <w:r>
        <w:rPr>
          <w:w w:val="105"/>
        </w:rPr>
        <w:t>the</w:t>
      </w:r>
      <w:r>
        <w:rPr>
          <w:spacing w:val="16"/>
          <w:w w:val="105"/>
        </w:rPr>
        <w:t xml:space="preserve"> </w:t>
      </w:r>
      <w:r>
        <w:rPr>
          <w:w w:val="105"/>
        </w:rPr>
        <w:t>mean</w:t>
      </w:r>
      <w:r>
        <w:rPr>
          <w:spacing w:val="15"/>
          <w:w w:val="105"/>
        </w:rPr>
        <w:t xml:space="preserve"> </w:t>
      </w:r>
      <w:r>
        <w:rPr>
          <w:w w:val="105"/>
        </w:rPr>
        <w:t>squares</w:t>
      </w:r>
      <w:r>
        <w:rPr>
          <w:spacing w:val="16"/>
          <w:w w:val="105"/>
        </w:rPr>
        <w:t xml:space="preserve"> </w:t>
      </w:r>
      <w:r>
        <w:rPr>
          <w:w w:val="105"/>
        </w:rPr>
        <w:t>metric</w:t>
      </w:r>
      <w:r>
        <w:rPr>
          <w:spacing w:val="15"/>
          <w:w w:val="105"/>
        </w:rPr>
        <w:t xml:space="preserve"> </w:t>
      </w:r>
      <w:r>
        <w:rPr>
          <w:w w:val="105"/>
        </w:rPr>
        <w:t>and</w:t>
      </w:r>
      <w:r>
        <w:rPr>
          <w:spacing w:val="16"/>
          <w:w w:val="105"/>
        </w:rPr>
        <w:t xml:space="preserve"> </w:t>
      </w:r>
      <w:r>
        <w:rPr>
          <w:w w:val="105"/>
        </w:rPr>
        <w:t>the</w:t>
      </w:r>
      <w:r>
        <w:rPr>
          <w:spacing w:val="15"/>
          <w:w w:val="105"/>
        </w:rPr>
        <w:t xml:space="preserve"> </w:t>
      </w:r>
      <w:r>
        <w:rPr>
          <w:w w:val="105"/>
        </w:rPr>
        <w:t>symmetric</w:t>
      </w:r>
      <w:r>
        <w:rPr>
          <w:spacing w:val="16"/>
          <w:w w:val="105"/>
        </w:rPr>
        <w:t xml:space="preserve"> </w:t>
      </w:r>
      <w:r>
        <w:rPr>
          <w:w w:val="105"/>
        </w:rPr>
        <w:t>normalization</w:t>
      </w:r>
      <w:r>
        <w:rPr>
          <w:spacing w:val="14"/>
          <w:w w:val="105"/>
        </w:rPr>
        <w:t xml:space="preserve"> </w:t>
      </w:r>
      <w:r>
        <w:rPr>
          <w:spacing w:val="-2"/>
          <w:w w:val="105"/>
        </w:rPr>
        <w:t>transform.</w:t>
      </w:r>
    </w:p>
    <w:p w14:paraId="3F24770E" w14:textId="77777777" w:rsidR="005F326E" w:rsidRDefault="00000000">
      <w:pPr>
        <w:pStyle w:val="BodyText"/>
        <w:spacing w:before="277"/>
      </w:pPr>
      <w:proofErr w:type="gramStart"/>
      <w:r>
        <w:rPr>
          <w:rFonts w:ascii="Arial"/>
          <w:w w:val="105"/>
          <w:sz w:val="12"/>
        </w:rPr>
        <w:t>255</w:t>
      </w:r>
      <w:r>
        <w:rPr>
          <w:rFonts w:ascii="Arial"/>
          <w:spacing w:val="56"/>
          <w:w w:val="105"/>
          <w:sz w:val="12"/>
        </w:rPr>
        <w:t xml:space="preserve">  </w:t>
      </w:r>
      <w:r>
        <w:rPr>
          <w:w w:val="105"/>
        </w:rPr>
        <w:t>To</w:t>
      </w:r>
      <w:proofErr w:type="gramEnd"/>
      <w:r>
        <w:rPr>
          <w:spacing w:val="17"/>
          <w:w w:val="105"/>
        </w:rPr>
        <w:t xml:space="preserve"> </w:t>
      </w:r>
      <w:r>
        <w:rPr>
          <w:w w:val="105"/>
        </w:rPr>
        <w:t>generate</w:t>
      </w:r>
      <w:r>
        <w:rPr>
          <w:spacing w:val="18"/>
          <w:w w:val="105"/>
        </w:rPr>
        <w:t xml:space="preserve"> </w:t>
      </w:r>
      <w:r>
        <w:rPr>
          <w:w w:val="105"/>
        </w:rPr>
        <w:t>the</w:t>
      </w:r>
      <w:r>
        <w:rPr>
          <w:spacing w:val="17"/>
          <w:w w:val="105"/>
        </w:rPr>
        <w:t xml:space="preserve"> </w:t>
      </w:r>
      <w:r>
        <w:rPr>
          <w:w w:val="105"/>
        </w:rPr>
        <w:t>set</w:t>
      </w:r>
      <w:r>
        <w:rPr>
          <w:spacing w:val="17"/>
          <w:w w:val="105"/>
        </w:rPr>
        <w:t xml:space="preserve"> </w:t>
      </w:r>
      <w:r>
        <w:rPr>
          <w:w w:val="105"/>
        </w:rPr>
        <w:t>of</w:t>
      </w:r>
      <w:r>
        <w:rPr>
          <w:spacing w:val="18"/>
          <w:w w:val="105"/>
        </w:rPr>
        <w:t xml:space="preserve"> </w:t>
      </w:r>
      <w:r>
        <w:rPr>
          <w:w w:val="105"/>
        </w:rPr>
        <w:t>common</w:t>
      </w:r>
      <w:r>
        <w:rPr>
          <w:spacing w:val="17"/>
          <w:w w:val="105"/>
        </w:rPr>
        <w:t xml:space="preserve"> </w:t>
      </w:r>
      <w:commentRangeStart w:id="85"/>
      <w:commentRangeStart w:id="86"/>
      <w:r>
        <w:rPr>
          <w:w w:val="105"/>
        </w:rPr>
        <w:t>point</w:t>
      </w:r>
      <w:r>
        <w:rPr>
          <w:spacing w:val="17"/>
          <w:w w:val="105"/>
        </w:rPr>
        <w:t xml:space="preserve"> </w:t>
      </w:r>
      <w:r>
        <w:rPr>
          <w:w w:val="105"/>
        </w:rPr>
        <w:t>sets</w:t>
      </w:r>
      <w:commentRangeEnd w:id="85"/>
      <w:r w:rsidR="003275D8">
        <w:rPr>
          <w:rStyle w:val="CommentReference"/>
        </w:rPr>
        <w:commentReference w:id="85"/>
      </w:r>
      <w:commentRangeEnd w:id="86"/>
      <w:r w:rsidR="00F02E0A">
        <w:rPr>
          <w:rStyle w:val="CommentReference"/>
        </w:rPr>
        <w:commentReference w:id="86"/>
      </w:r>
      <w:r>
        <w:rPr>
          <w:spacing w:val="18"/>
          <w:w w:val="105"/>
        </w:rPr>
        <w:t xml:space="preserve"> </w:t>
      </w:r>
      <w:r>
        <w:rPr>
          <w:w w:val="105"/>
        </w:rPr>
        <w:t>across</w:t>
      </w:r>
      <w:r>
        <w:rPr>
          <w:spacing w:val="17"/>
          <w:w w:val="105"/>
        </w:rPr>
        <w:t xml:space="preserve"> </w:t>
      </w:r>
      <w:r>
        <w:rPr>
          <w:w w:val="105"/>
        </w:rPr>
        <w:t>all</w:t>
      </w:r>
      <w:r>
        <w:rPr>
          <w:spacing w:val="18"/>
          <w:w w:val="105"/>
        </w:rPr>
        <w:t xml:space="preserve"> </w:t>
      </w:r>
      <w:r>
        <w:rPr>
          <w:w w:val="105"/>
        </w:rPr>
        <w:t>seven</w:t>
      </w:r>
      <w:r>
        <w:rPr>
          <w:spacing w:val="17"/>
          <w:w w:val="105"/>
        </w:rPr>
        <w:t xml:space="preserve"> </w:t>
      </w:r>
      <w:r>
        <w:rPr>
          <w:w w:val="105"/>
        </w:rPr>
        <w:t>developmental</w:t>
      </w:r>
      <w:r>
        <w:rPr>
          <w:spacing w:val="18"/>
          <w:w w:val="105"/>
        </w:rPr>
        <w:t xml:space="preserve"> </w:t>
      </w:r>
      <w:r>
        <w:rPr>
          <w:w w:val="105"/>
        </w:rPr>
        <w:t>atlases,</w:t>
      </w:r>
      <w:r>
        <w:rPr>
          <w:spacing w:val="20"/>
          <w:w w:val="105"/>
        </w:rPr>
        <w:t xml:space="preserve"> </w:t>
      </w:r>
      <w:r>
        <w:rPr>
          <w:w w:val="105"/>
        </w:rPr>
        <w:t>the</w:t>
      </w:r>
      <w:r>
        <w:rPr>
          <w:spacing w:val="17"/>
          <w:w w:val="105"/>
        </w:rPr>
        <w:t xml:space="preserve"> </w:t>
      </w:r>
      <w:r>
        <w:rPr>
          <w:spacing w:val="-2"/>
          <w:w w:val="105"/>
        </w:rPr>
        <w:t>label</w:t>
      </w:r>
    </w:p>
    <w:p w14:paraId="74F82DD9" w14:textId="77777777" w:rsidR="005F326E" w:rsidRDefault="00000000">
      <w:pPr>
        <w:pStyle w:val="BodyText"/>
        <w:spacing w:before="157"/>
      </w:pPr>
      <w:proofErr w:type="gramStart"/>
      <w:r>
        <w:rPr>
          <w:rFonts w:ascii="Arial"/>
          <w:w w:val="105"/>
          <w:sz w:val="12"/>
        </w:rPr>
        <w:t>256</w:t>
      </w:r>
      <w:r>
        <w:rPr>
          <w:rFonts w:ascii="Arial"/>
          <w:spacing w:val="62"/>
          <w:w w:val="105"/>
          <w:sz w:val="12"/>
        </w:rPr>
        <w:t xml:space="preserve">  </w:t>
      </w:r>
      <w:r>
        <w:rPr>
          <w:w w:val="105"/>
        </w:rPr>
        <w:t>boundaries</w:t>
      </w:r>
      <w:proofErr w:type="gramEnd"/>
      <w:r>
        <w:rPr>
          <w:spacing w:val="25"/>
          <w:w w:val="105"/>
        </w:rPr>
        <w:t xml:space="preserve"> </w:t>
      </w:r>
      <w:r>
        <w:rPr>
          <w:w w:val="105"/>
        </w:rPr>
        <w:t>and</w:t>
      </w:r>
      <w:r>
        <w:rPr>
          <w:spacing w:val="23"/>
          <w:w w:val="105"/>
        </w:rPr>
        <w:t xml:space="preserve"> </w:t>
      </w:r>
      <w:r>
        <w:rPr>
          <w:w w:val="105"/>
        </w:rPr>
        <w:t>whole</w:t>
      </w:r>
      <w:r>
        <w:rPr>
          <w:spacing w:val="24"/>
          <w:w w:val="105"/>
        </w:rPr>
        <w:t xml:space="preserve"> </w:t>
      </w:r>
      <w:r>
        <w:rPr>
          <w:w w:val="105"/>
        </w:rPr>
        <w:t>regions</w:t>
      </w:r>
      <w:r>
        <w:rPr>
          <w:spacing w:val="24"/>
          <w:w w:val="105"/>
        </w:rPr>
        <w:t xml:space="preserve"> </w:t>
      </w:r>
      <w:r>
        <w:rPr>
          <w:w w:val="105"/>
        </w:rPr>
        <w:t>were</w:t>
      </w:r>
      <w:r>
        <w:rPr>
          <w:spacing w:val="24"/>
          <w:w w:val="105"/>
        </w:rPr>
        <w:t xml:space="preserve"> </w:t>
      </w:r>
      <w:r>
        <w:rPr>
          <w:w w:val="105"/>
        </w:rPr>
        <w:t>sampled</w:t>
      </w:r>
      <w:r>
        <w:rPr>
          <w:spacing w:val="23"/>
          <w:w w:val="105"/>
        </w:rPr>
        <w:t xml:space="preserve"> </w:t>
      </w:r>
      <w:r>
        <w:rPr>
          <w:w w:val="105"/>
        </w:rPr>
        <w:t>in</w:t>
      </w:r>
      <w:r>
        <w:rPr>
          <w:spacing w:val="24"/>
          <w:w w:val="105"/>
        </w:rPr>
        <w:t xml:space="preserve"> </w:t>
      </w:r>
      <w:r>
        <w:rPr>
          <w:w w:val="105"/>
        </w:rPr>
        <w:t>the</w:t>
      </w:r>
      <w:r>
        <w:rPr>
          <w:spacing w:val="24"/>
          <w:w w:val="105"/>
        </w:rPr>
        <w:t xml:space="preserve"> </w:t>
      </w:r>
      <w:r>
        <w:rPr>
          <w:w w:val="105"/>
        </w:rPr>
        <w:t>P56</w:t>
      </w:r>
      <w:r>
        <w:rPr>
          <w:spacing w:val="23"/>
          <w:w w:val="105"/>
        </w:rPr>
        <w:t xml:space="preserve"> </w:t>
      </w:r>
      <w:r>
        <w:rPr>
          <w:w w:val="105"/>
        </w:rPr>
        <w:t>atlas</w:t>
      </w:r>
      <w:r>
        <w:rPr>
          <w:spacing w:val="24"/>
          <w:w w:val="105"/>
        </w:rPr>
        <w:t xml:space="preserve"> </w:t>
      </w:r>
      <w:r>
        <w:rPr>
          <w:w w:val="105"/>
        </w:rPr>
        <w:t>and</w:t>
      </w:r>
      <w:r>
        <w:rPr>
          <w:spacing w:val="24"/>
          <w:w w:val="105"/>
        </w:rPr>
        <w:t xml:space="preserve"> </w:t>
      </w:r>
      <w:r>
        <w:rPr>
          <w:w w:val="105"/>
        </w:rPr>
        <w:t>then</w:t>
      </w:r>
      <w:r>
        <w:rPr>
          <w:spacing w:val="24"/>
          <w:w w:val="105"/>
        </w:rPr>
        <w:t xml:space="preserve"> </w:t>
      </w:r>
      <w:r>
        <w:rPr>
          <w:w w:val="105"/>
        </w:rPr>
        <w:t>propagated</w:t>
      </w:r>
      <w:r>
        <w:rPr>
          <w:spacing w:val="23"/>
          <w:w w:val="105"/>
        </w:rPr>
        <w:t xml:space="preserve"> </w:t>
      </w:r>
      <w:r>
        <w:rPr>
          <w:w w:val="105"/>
        </w:rPr>
        <w:t>to</w:t>
      </w:r>
      <w:r>
        <w:rPr>
          <w:spacing w:val="24"/>
          <w:w w:val="105"/>
        </w:rPr>
        <w:t xml:space="preserve"> </w:t>
      </w:r>
      <w:r>
        <w:rPr>
          <w:spacing w:val="-4"/>
          <w:w w:val="105"/>
        </w:rPr>
        <w:t>each</w:t>
      </w:r>
    </w:p>
    <w:p w14:paraId="7003CEE5" w14:textId="77777777" w:rsidR="005F326E" w:rsidRDefault="00000000">
      <w:pPr>
        <w:pStyle w:val="BodyText"/>
        <w:spacing w:before="158"/>
      </w:pPr>
      <w:proofErr w:type="gramStart"/>
      <w:r>
        <w:rPr>
          <w:rFonts w:ascii="Arial"/>
          <w:w w:val="105"/>
          <w:sz w:val="12"/>
        </w:rPr>
        <w:t>257</w:t>
      </w:r>
      <w:r>
        <w:rPr>
          <w:rFonts w:ascii="Arial"/>
          <w:spacing w:val="57"/>
          <w:w w:val="105"/>
          <w:sz w:val="12"/>
        </w:rPr>
        <w:t xml:space="preserve">  </w:t>
      </w:r>
      <w:r>
        <w:rPr>
          <w:w w:val="105"/>
        </w:rPr>
        <w:t>atlas</w:t>
      </w:r>
      <w:proofErr w:type="gramEnd"/>
      <w:r>
        <w:rPr>
          <w:spacing w:val="12"/>
          <w:w w:val="105"/>
        </w:rPr>
        <w:t xml:space="preserve"> </w:t>
      </w:r>
      <w:r>
        <w:rPr>
          <w:w w:val="105"/>
        </w:rPr>
        <w:t>using</w:t>
      </w:r>
      <w:r>
        <w:rPr>
          <w:spacing w:val="11"/>
          <w:w w:val="105"/>
        </w:rPr>
        <w:t xml:space="preserve"> </w:t>
      </w:r>
      <w:r>
        <w:rPr>
          <w:w w:val="105"/>
        </w:rPr>
        <w:t>the</w:t>
      </w:r>
      <w:r>
        <w:rPr>
          <w:spacing w:val="11"/>
          <w:w w:val="105"/>
        </w:rPr>
        <w:t xml:space="preserve"> </w:t>
      </w:r>
      <w:r>
        <w:rPr>
          <w:w w:val="105"/>
        </w:rPr>
        <w:t>transformations</w:t>
      </w:r>
      <w:r>
        <w:rPr>
          <w:spacing w:val="12"/>
          <w:w w:val="105"/>
        </w:rPr>
        <w:t xml:space="preserve"> </w:t>
      </w:r>
      <w:r>
        <w:rPr>
          <w:w w:val="105"/>
        </w:rPr>
        <w:t>derived</w:t>
      </w:r>
      <w:r>
        <w:rPr>
          <w:spacing w:val="11"/>
          <w:w w:val="105"/>
        </w:rPr>
        <w:t xml:space="preserve"> </w:t>
      </w:r>
      <w:r>
        <w:rPr>
          <w:w w:val="105"/>
        </w:rPr>
        <w:t>from</w:t>
      </w:r>
      <w:r>
        <w:rPr>
          <w:spacing w:val="11"/>
          <w:w w:val="105"/>
        </w:rPr>
        <w:t xml:space="preserve"> </w:t>
      </w:r>
      <w:r>
        <w:rPr>
          <w:w w:val="105"/>
        </w:rPr>
        <w:t>the</w:t>
      </w:r>
      <w:r>
        <w:rPr>
          <w:spacing w:val="11"/>
          <w:w w:val="105"/>
        </w:rPr>
        <w:t xml:space="preserve"> </w:t>
      </w:r>
      <w:r>
        <w:rPr>
          <w:w w:val="105"/>
        </w:rPr>
        <w:t>pairwise</w:t>
      </w:r>
      <w:r>
        <w:rPr>
          <w:spacing w:val="11"/>
          <w:w w:val="105"/>
        </w:rPr>
        <w:t xml:space="preserve"> </w:t>
      </w:r>
      <w:r>
        <w:rPr>
          <w:w w:val="105"/>
        </w:rPr>
        <w:t>registrations.</w:t>
      </w:r>
      <w:r>
        <w:rPr>
          <w:spacing w:val="38"/>
          <w:w w:val="105"/>
        </w:rPr>
        <w:t xml:space="preserve"> </w:t>
      </w:r>
      <w:r>
        <w:rPr>
          <w:w w:val="105"/>
        </w:rPr>
        <w:t>We</w:t>
      </w:r>
      <w:r>
        <w:rPr>
          <w:spacing w:val="11"/>
          <w:w w:val="105"/>
        </w:rPr>
        <w:t xml:space="preserve"> </w:t>
      </w:r>
      <w:r>
        <w:rPr>
          <w:w w:val="105"/>
        </w:rPr>
        <w:t>selected</w:t>
      </w:r>
      <w:r>
        <w:rPr>
          <w:spacing w:val="11"/>
          <w:w w:val="105"/>
        </w:rPr>
        <w:t xml:space="preserve"> </w:t>
      </w:r>
      <w:r>
        <w:rPr>
          <w:w w:val="105"/>
        </w:rPr>
        <w:t>a</w:t>
      </w:r>
      <w:r>
        <w:rPr>
          <w:spacing w:val="11"/>
          <w:w w:val="105"/>
        </w:rPr>
        <w:t xml:space="preserve"> </w:t>
      </w:r>
      <w:proofErr w:type="spellStart"/>
      <w:r>
        <w:rPr>
          <w:spacing w:val="-4"/>
          <w:w w:val="105"/>
        </w:rPr>
        <w:t>sam</w:t>
      </w:r>
      <w:proofErr w:type="spellEnd"/>
      <w:r>
        <w:rPr>
          <w:spacing w:val="-4"/>
          <w:w w:val="105"/>
        </w:rPr>
        <w:t>-</w:t>
      </w:r>
    </w:p>
    <w:p w14:paraId="5D252B24" w14:textId="77777777" w:rsidR="005F326E" w:rsidRDefault="00000000">
      <w:pPr>
        <w:pStyle w:val="BodyText"/>
        <w:spacing w:before="157"/>
      </w:pPr>
      <w:proofErr w:type="gramStart"/>
      <w:r>
        <w:rPr>
          <w:rFonts w:ascii="Arial"/>
          <w:sz w:val="12"/>
        </w:rPr>
        <w:t>258</w:t>
      </w:r>
      <w:r>
        <w:rPr>
          <w:rFonts w:ascii="Arial"/>
          <w:spacing w:val="64"/>
          <w:w w:val="150"/>
          <w:sz w:val="12"/>
        </w:rPr>
        <w:t xml:space="preserve">  </w:t>
      </w:r>
      <w:r>
        <w:t>pling</w:t>
      </w:r>
      <w:proofErr w:type="gramEnd"/>
      <w:r>
        <w:rPr>
          <w:spacing w:val="38"/>
        </w:rPr>
        <w:t xml:space="preserve"> </w:t>
      </w:r>
      <w:r>
        <w:t>rate</w:t>
      </w:r>
      <w:r>
        <w:rPr>
          <w:spacing w:val="38"/>
        </w:rPr>
        <w:t xml:space="preserve"> </w:t>
      </w:r>
      <w:r>
        <w:t>of</w:t>
      </w:r>
      <w:r>
        <w:rPr>
          <w:spacing w:val="38"/>
        </w:rPr>
        <w:t xml:space="preserve"> </w:t>
      </w:r>
      <w:r>
        <w:t>10%</w:t>
      </w:r>
      <w:r>
        <w:rPr>
          <w:spacing w:val="38"/>
        </w:rPr>
        <w:t xml:space="preserve"> </w:t>
      </w:r>
      <w:r>
        <w:t>for</w:t>
      </w:r>
      <w:r>
        <w:rPr>
          <w:spacing w:val="38"/>
        </w:rPr>
        <w:t xml:space="preserve"> </w:t>
      </w:r>
      <w:r>
        <w:t>the</w:t>
      </w:r>
      <w:r>
        <w:rPr>
          <w:spacing w:val="38"/>
        </w:rPr>
        <w:t xml:space="preserve"> </w:t>
      </w:r>
      <w:r>
        <w:t>contour</w:t>
      </w:r>
      <w:r>
        <w:rPr>
          <w:spacing w:val="38"/>
        </w:rPr>
        <w:t xml:space="preserve"> </w:t>
      </w:r>
      <w:r>
        <w:t>points</w:t>
      </w:r>
      <w:r>
        <w:rPr>
          <w:spacing w:val="38"/>
        </w:rPr>
        <w:t xml:space="preserve"> </w:t>
      </w:r>
      <w:r>
        <w:t>and</w:t>
      </w:r>
      <w:r>
        <w:rPr>
          <w:spacing w:val="38"/>
        </w:rPr>
        <w:t xml:space="preserve"> </w:t>
      </w:r>
      <w:r>
        <w:t>1%</w:t>
      </w:r>
      <w:r>
        <w:rPr>
          <w:spacing w:val="38"/>
        </w:rPr>
        <w:t xml:space="preserve"> </w:t>
      </w:r>
      <w:r>
        <w:t>for</w:t>
      </w:r>
      <w:r>
        <w:rPr>
          <w:spacing w:val="38"/>
        </w:rPr>
        <w:t xml:space="preserve"> </w:t>
      </w:r>
      <w:r>
        <w:t>the</w:t>
      </w:r>
      <w:r>
        <w:rPr>
          <w:spacing w:val="38"/>
        </w:rPr>
        <w:t xml:space="preserve"> </w:t>
      </w:r>
      <w:r>
        <w:t>regional</w:t>
      </w:r>
      <w:r>
        <w:rPr>
          <w:spacing w:val="38"/>
        </w:rPr>
        <w:t xml:space="preserve"> </w:t>
      </w:r>
      <w:r>
        <w:t>points</w:t>
      </w:r>
      <w:r>
        <w:rPr>
          <w:spacing w:val="38"/>
        </w:rPr>
        <w:t xml:space="preserve"> </w:t>
      </w:r>
      <w:r>
        <w:t>for</w:t>
      </w:r>
      <w:r>
        <w:rPr>
          <w:spacing w:val="38"/>
        </w:rPr>
        <w:t xml:space="preserve"> </w:t>
      </w:r>
      <w:r>
        <w:t>a</w:t>
      </w:r>
      <w:r>
        <w:rPr>
          <w:spacing w:val="38"/>
        </w:rPr>
        <w:t xml:space="preserve"> </w:t>
      </w:r>
      <w:r>
        <w:t>total</w:t>
      </w:r>
      <w:r>
        <w:rPr>
          <w:spacing w:val="37"/>
        </w:rPr>
        <w:t xml:space="preserve"> </w:t>
      </w:r>
      <w:r>
        <w:rPr>
          <w:spacing w:val="-2"/>
        </w:rPr>
        <w:t>number</w:t>
      </w:r>
    </w:p>
    <w:p w14:paraId="75F4D8F8" w14:textId="69B4691F" w:rsidR="005F326E" w:rsidRDefault="00000000">
      <w:pPr>
        <w:spacing w:before="157"/>
        <w:ind w:left="110"/>
        <w:rPr>
          <w:sz w:val="24"/>
        </w:rPr>
      </w:pPr>
      <w:proofErr w:type="gramStart"/>
      <w:r>
        <w:rPr>
          <w:rFonts w:ascii="Arial"/>
          <w:w w:val="105"/>
          <w:sz w:val="12"/>
        </w:rPr>
        <w:t>259</w:t>
      </w:r>
      <w:r>
        <w:rPr>
          <w:rFonts w:ascii="Arial"/>
          <w:spacing w:val="63"/>
          <w:w w:val="105"/>
          <w:sz w:val="12"/>
        </w:rPr>
        <w:t xml:space="preserve">  </w:t>
      </w:r>
      <w:r>
        <w:rPr>
          <w:w w:val="105"/>
          <w:sz w:val="24"/>
        </w:rPr>
        <w:t>of</w:t>
      </w:r>
      <w:proofErr w:type="gramEnd"/>
      <w:r>
        <w:rPr>
          <w:spacing w:val="35"/>
          <w:w w:val="105"/>
          <w:sz w:val="24"/>
        </w:rPr>
        <w:t xml:space="preserve"> </w:t>
      </w:r>
      <w:r>
        <w:rPr>
          <w:w w:val="105"/>
          <w:sz w:val="24"/>
        </w:rPr>
        <w:t>points</w:t>
      </w:r>
      <w:r>
        <w:rPr>
          <w:spacing w:val="35"/>
          <w:w w:val="105"/>
          <w:sz w:val="24"/>
        </w:rPr>
        <w:t xml:space="preserve"> </w:t>
      </w:r>
      <w:del w:id="87" w:author="Gee, James C" w:date="2024-04-10T18:11:00Z">
        <w:r w:rsidDel="003275D8">
          <w:rPr>
            <w:w w:val="105"/>
            <w:sz w:val="24"/>
          </w:rPr>
          <w:delText>being</w:delText>
        </w:r>
        <w:r w:rsidDel="003275D8">
          <w:rPr>
            <w:spacing w:val="34"/>
            <w:w w:val="105"/>
            <w:sz w:val="24"/>
          </w:rPr>
          <w:delText xml:space="preserve"> </w:delText>
        </w:r>
      </w:del>
      <w:r>
        <w:rPr>
          <w:w w:val="105"/>
          <w:sz w:val="24"/>
        </w:rPr>
        <w:t>per</w:t>
      </w:r>
      <w:r>
        <w:rPr>
          <w:spacing w:val="35"/>
          <w:w w:val="105"/>
          <w:sz w:val="24"/>
        </w:rPr>
        <w:t xml:space="preserve"> </w:t>
      </w:r>
      <w:r>
        <w:rPr>
          <w:w w:val="105"/>
          <w:sz w:val="24"/>
        </w:rPr>
        <w:t>atlas</w:t>
      </w:r>
      <w:r>
        <w:rPr>
          <w:spacing w:val="35"/>
          <w:w w:val="105"/>
          <w:sz w:val="24"/>
        </w:rPr>
        <w:t xml:space="preserve"> </w:t>
      </w:r>
      <w:r>
        <w:rPr>
          <w:w w:val="105"/>
          <w:sz w:val="24"/>
        </w:rPr>
        <w:t>being</w:t>
      </w:r>
      <w:r>
        <w:rPr>
          <w:spacing w:val="34"/>
          <w:w w:val="105"/>
          <w:sz w:val="24"/>
        </w:rPr>
        <w:t xml:space="preserve"> </w:t>
      </w:r>
      <w:r>
        <w:rPr>
          <w:w w:val="105"/>
          <w:sz w:val="24"/>
        </w:rPr>
        <w:t>173303</w:t>
      </w:r>
      <w:r>
        <w:rPr>
          <w:spacing w:val="35"/>
          <w:w w:val="105"/>
          <w:sz w:val="24"/>
        </w:rPr>
        <w:t xml:space="preserve"> </w:t>
      </w:r>
      <w:r>
        <w:rPr>
          <w:w w:val="105"/>
          <w:sz w:val="24"/>
        </w:rPr>
        <w:t>(</w:t>
      </w:r>
      <w:proofErr w:type="spellStart"/>
      <w:r>
        <w:rPr>
          <w:i/>
          <w:w w:val="105"/>
          <w:sz w:val="24"/>
        </w:rPr>
        <w:t>N</w:t>
      </w:r>
      <w:r>
        <w:rPr>
          <w:i/>
          <w:w w:val="105"/>
          <w:sz w:val="24"/>
          <w:vertAlign w:val="subscript"/>
        </w:rPr>
        <w:t>contour</w:t>
      </w:r>
      <w:proofErr w:type="spellEnd"/>
      <w:r>
        <w:rPr>
          <w:i/>
          <w:spacing w:val="49"/>
          <w:w w:val="105"/>
          <w:sz w:val="24"/>
        </w:rPr>
        <w:t xml:space="preserve"> </w:t>
      </w:r>
      <w:r>
        <w:rPr>
          <w:w w:val="105"/>
          <w:sz w:val="24"/>
        </w:rPr>
        <w:t>=</w:t>
      </w:r>
      <w:r>
        <w:rPr>
          <w:spacing w:val="36"/>
          <w:w w:val="105"/>
          <w:sz w:val="24"/>
        </w:rPr>
        <w:t xml:space="preserve"> </w:t>
      </w:r>
      <w:r>
        <w:rPr>
          <w:w w:val="105"/>
          <w:sz w:val="24"/>
        </w:rPr>
        <w:t>98151</w:t>
      </w:r>
      <w:r>
        <w:rPr>
          <w:spacing w:val="34"/>
          <w:w w:val="105"/>
          <w:sz w:val="24"/>
        </w:rPr>
        <w:t xml:space="preserve"> </w:t>
      </w:r>
      <w:r>
        <w:rPr>
          <w:w w:val="105"/>
          <w:sz w:val="24"/>
        </w:rPr>
        <w:t>and</w:t>
      </w:r>
      <w:r>
        <w:rPr>
          <w:spacing w:val="35"/>
          <w:w w:val="105"/>
          <w:sz w:val="24"/>
        </w:rPr>
        <w:t xml:space="preserve"> </w:t>
      </w:r>
      <w:proofErr w:type="spellStart"/>
      <w:r>
        <w:rPr>
          <w:i/>
          <w:w w:val="105"/>
          <w:sz w:val="24"/>
        </w:rPr>
        <w:t>N</w:t>
      </w:r>
      <w:r>
        <w:rPr>
          <w:i/>
          <w:w w:val="105"/>
          <w:sz w:val="24"/>
          <w:vertAlign w:val="subscript"/>
        </w:rPr>
        <w:t>region</w:t>
      </w:r>
      <w:proofErr w:type="spellEnd"/>
      <w:r>
        <w:rPr>
          <w:i/>
          <w:spacing w:val="45"/>
          <w:w w:val="105"/>
          <w:sz w:val="24"/>
        </w:rPr>
        <w:t xml:space="preserve"> </w:t>
      </w:r>
      <w:r>
        <w:rPr>
          <w:w w:val="105"/>
          <w:sz w:val="24"/>
        </w:rPr>
        <w:t>=</w:t>
      </w:r>
      <w:r>
        <w:rPr>
          <w:spacing w:val="36"/>
          <w:w w:val="105"/>
          <w:sz w:val="24"/>
        </w:rPr>
        <w:t xml:space="preserve"> </w:t>
      </w:r>
      <w:r>
        <w:rPr>
          <w:w w:val="105"/>
          <w:sz w:val="24"/>
        </w:rPr>
        <w:t>75152).</w:t>
      </w:r>
      <w:r>
        <w:rPr>
          <w:spacing w:val="71"/>
          <w:w w:val="150"/>
          <w:sz w:val="24"/>
        </w:rPr>
        <w:t xml:space="preserve"> </w:t>
      </w:r>
      <w:r>
        <w:rPr>
          <w:spacing w:val="-2"/>
          <w:w w:val="105"/>
          <w:sz w:val="24"/>
        </w:rPr>
        <w:t>Regional</w:t>
      </w:r>
    </w:p>
    <w:p w14:paraId="4D349A94" w14:textId="77777777" w:rsidR="005F326E" w:rsidRDefault="00000000">
      <w:pPr>
        <w:pStyle w:val="BodyText"/>
        <w:spacing w:before="158"/>
      </w:pPr>
      <w:proofErr w:type="gramStart"/>
      <w:r>
        <w:rPr>
          <w:rFonts w:ascii="Arial"/>
          <w:w w:val="105"/>
          <w:sz w:val="12"/>
        </w:rPr>
        <w:t>260</w:t>
      </w:r>
      <w:r>
        <w:rPr>
          <w:rFonts w:ascii="Arial"/>
          <w:spacing w:val="53"/>
          <w:w w:val="105"/>
          <w:sz w:val="12"/>
        </w:rPr>
        <w:t xml:space="preserve">  </w:t>
      </w:r>
      <w:r>
        <w:rPr>
          <w:w w:val="105"/>
        </w:rPr>
        <w:t>boundary</w:t>
      </w:r>
      <w:proofErr w:type="gramEnd"/>
      <w:r>
        <w:rPr>
          <w:spacing w:val="7"/>
          <w:w w:val="105"/>
        </w:rPr>
        <w:t xml:space="preserve"> </w:t>
      </w:r>
      <w:r>
        <w:rPr>
          <w:w w:val="105"/>
        </w:rPr>
        <w:t>points</w:t>
      </w:r>
      <w:r>
        <w:rPr>
          <w:spacing w:val="6"/>
          <w:w w:val="105"/>
        </w:rPr>
        <w:t xml:space="preserve"> </w:t>
      </w:r>
      <w:r>
        <w:rPr>
          <w:w w:val="105"/>
        </w:rPr>
        <w:t>were</w:t>
      </w:r>
      <w:r>
        <w:rPr>
          <w:spacing w:val="7"/>
          <w:w w:val="105"/>
        </w:rPr>
        <w:t xml:space="preserve"> </w:t>
      </w:r>
      <w:r>
        <w:rPr>
          <w:w w:val="105"/>
        </w:rPr>
        <w:t>weighted</w:t>
      </w:r>
      <w:r>
        <w:rPr>
          <w:spacing w:val="6"/>
          <w:w w:val="105"/>
        </w:rPr>
        <w:t xml:space="preserve"> </w:t>
      </w:r>
      <w:r>
        <w:rPr>
          <w:w w:val="105"/>
        </w:rPr>
        <w:t>twice</w:t>
      </w:r>
      <w:r>
        <w:rPr>
          <w:spacing w:val="7"/>
          <w:w w:val="105"/>
        </w:rPr>
        <w:t xml:space="preserve"> </w:t>
      </w:r>
      <w:r>
        <w:rPr>
          <w:w w:val="105"/>
        </w:rPr>
        <w:t>as</w:t>
      </w:r>
      <w:r>
        <w:rPr>
          <w:spacing w:val="6"/>
          <w:w w:val="105"/>
        </w:rPr>
        <w:t xml:space="preserve"> </w:t>
      </w:r>
      <w:r>
        <w:rPr>
          <w:w w:val="105"/>
        </w:rPr>
        <w:t>those</w:t>
      </w:r>
      <w:r>
        <w:rPr>
          <w:spacing w:val="7"/>
          <w:w w:val="105"/>
        </w:rPr>
        <w:t xml:space="preserve"> </w:t>
      </w:r>
      <w:r>
        <w:rPr>
          <w:w w:val="105"/>
        </w:rPr>
        <w:t>of</w:t>
      </w:r>
      <w:r>
        <w:rPr>
          <w:spacing w:val="7"/>
          <w:w w:val="105"/>
        </w:rPr>
        <w:t xml:space="preserve"> </w:t>
      </w:r>
      <w:r>
        <w:rPr>
          <w:w w:val="105"/>
        </w:rPr>
        <w:t>non-boundary</w:t>
      </w:r>
      <w:r>
        <w:rPr>
          <w:spacing w:val="5"/>
          <w:w w:val="105"/>
        </w:rPr>
        <w:t xml:space="preserve"> </w:t>
      </w:r>
      <w:r>
        <w:rPr>
          <w:w w:val="105"/>
        </w:rPr>
        <w:t>points</w:t>
      </w:r>
      <w:r>
        <w:rPr>
          <w:spacing w:val="7"/>
          <w:w w:val="105"/>
        </w:rPr>
        <w:t xml:space="preserve"> </w:t>
      </w:r>
      <w:r>
        <w:rPr>
          <w:w w:val="105"/>
        </w:rPr>
        <w:t>during</w:t>
      </w:r>
      <w:r>
        <w:rPr>
          <w:spacing w:val="5"/>
          <w:w w:val="105"/>
        </w:rPr>
        <w:t xml:space="preserve"> </w:t>
      </w:r>
      <w:r>
        <w:rPr>
          <w:spacing w:val="-2"/>
          <w:w w:val="105"/>
        </w:rPr>
        <w:t>optimization.</w:t>
      </w:r>
    </w:p>
    <w:p w14:paraId="761AFC99" w14:textId="77777777" w:rsidR="005F326E" w:rsidRDefault="005F326E">
      <w:pPr>
        <w:sectPr w:rsidR="005F326E" w:rsidSect="008C17C3">
          <w:pgSz w:w="12240" w:h="15840"/>
          <w:pgMar w:top="1320" w:right="0" w:bottom="280" w:left="940" w:header="720" w:footer="720" w:gutter="0"/>
          <w:cols w:space="720"/>
        </w:sectPr>
      </w:pPr>
    </w:p>
    <w:p w14:paraId="04597BD0" w14:textId="77777777" w:rsidR="005F326E" w:rsidRDefault="005F326E">
      <w:pPr>
        <w:pStyle w:val="BodyText"/>
        <w:ind w:left="0"/>
        <w:rPr>
          <w:sz w:val="20"/>
        </w:rPr>
      </w:pPr>
    </w:p>
    <w:p w14:paraId="77EF8232" w14:textId="77777777" w:rsidR="005F326E" w:rsidRDefault="005F326E">
      <w:pPr>
        <w:pStyle w:val="BodyText"/>
        <w:ind w:left="0"/>
        <w:rPr>
          <w:sz w:val="20"/>
        </w:rPr>
      </w:pPr>
    </w:p>
    <w:p w14:paraId="3A62BBBD" w14:textId="77777777" w:rsidR="005F326E" w:rsidRDefault="005F326E">
      <w:pPr>
        <w:pStyle w:val="BodyText"/>
        <w:ind w:left="0"/>
        <w:rPr>
          <w:sz w:val="20"/>
        </w:rPr>
      </w:pPr>
    </w:p>
    <w:p w14:paraId="78C919FF" w14:textId="77777777" w:rsidR="005F326E" w:rsidRDefault="005F326E">
      <w:pPr>
        <w:pStyle w:val="BodyText"/>
        <w:ind w:left="0"/>
        <w:rPr>
          <w:sz w:val="20"/>
        </w:rPr>
      </w:pPr>
    </w:p>
    <w:p w14:paraId="55F751C2" w14:textId="77777777" w:rsidR="005F326E" w:rsidRDefault="005F326E">
      <w:pPr>
        <w:pStyle w:val="BodyText"/>
        <w:ind w:left="0"/>
        <w:rPr>
          <w:sz w:val="20"/>
        </w:rPr>
      </w:pPr>
    </w:p>
    <w:p w14:paraId="0C085E90" w14:textId="77777777" w:rsidR="005F326E" w:rsidRDefault="005F326E">
      <w:pPr>
        <w:pStyle w:val="BodyText"/>
        <w:spacing w:before="3"/>
        <w:ind w:left="0"/>
        <w:rPr>
          <w:sz w:val="29"/>
        </w:rPr>
      </w:pPr>
    </w:p>
    <w:p w14:paraId="3820810C" w14:textId="77777777" w:rsidR="005F326E" w:rsidRDefault="00000000">
      <w:pPr>
        <w:spacing w:before="83"/>
        <w:ind w:left="741"/>
        <w:rPr>
          <w:rFonts w:ascii="Helvetica"/>
          <w:sz w:val="11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15738880" behindDoc="0" locked="0" layoutInCell="1" allowOverlap="1" wp14:anchorId="10F56C4D" wp14:editId="32488A9C">
                <wp:simplePos x="0" y="0"/>
                <wp:positionH relativeFrom="page">
                  <wp:posOffset>1181895</wp:posOffset>
                </wp:positionH>
                <wp:positionV relativeFrom="paragraph">
                  <wp:posOffset>-944318</wp:posOffset>
                </wp:positionV>
                <wp:extent cx="5646420" cy="3487420"/>
                <wp:effectExtent l="0" t="0" r="0" b="0"/>
                <wp:wrapNone/>
                <wp:docPr id="190" name="Group 1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646420" cy="3487420"/>
                          <a:chOff x="0" y="0"/>
                          <a:chExt cx="5646420" cy="3487420"/>
                        </a:xfrm>
                      </wpg:grpSpPr>
                      <pic:pic xmlns:pic="http://schemas.openxmlformats.org/drawingml/2006/picture">
                        <pic:nvPicPr>
                          <pic:cNvPr id="191" name="Image 191"/>
                          <pic:cNvPicPr/>
                        </pic:nvPicPr>
                        <pic:blipFill>
                          <a:blip r:embed="rId1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10151" y="193718"/>
                            <a:ext cx="372339" cy="112823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2" name="Graphic 192"/>
                        <wps:cNvSpPr/>
                        <wps:spPr>
                          <a:xfrm>
                            <a:off x="1941545" y="0"/>
                            <a:ext cx="2833370" cy="34874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33370" h="3487420">
                                <a:moveTo>
                                  <a:pt x="283313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486936"/>
                                </a:lnTo>
                                <a:lnTo>
                                  <a:pt x="2833135" y="3486936"/>
                                </a:lnTo>
                                <a:lnTo>
                                  <a:pt x="283313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3" name="Graphic 193"/>
                        <wps:cNvSpPr/>
                        <wps:spPr>
                          <a:xfrm>
                            <a:off x="2276739" y="157214"/>
                            <a:ext cx="1728470" cy="31083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28470" h="3108325">
                                <a:moveTo>
                                  <a:pt x="172845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108155"/>
                                </a:lnTo>
                                <a:lnTo>
                                  <a:pt x="1728454" y="3108155"/>
                                </a:lnTo>
                                <a:lnTo>
                                  <a:pt x="17284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BEBE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4" name="Graphic 194"/>
                        <wps:cNvSpPr/>
                        <wps:spPr>
                          <a:xfrm>
                            <a:off x="2276739" y="157214"/>
                            <a:ext cx="1728470" cy="31083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28470" h="3108325">
                                <a:moveTo>
                                  <a:pt x="0" y="2628217"/>
                                </a:moveTo>
                                <a:lnTo>
                                  <a:pt x="1728394" y="2628217"/>
                                </a:lnTo>
                              </a:path>
                              <a:path w="1728470" h="3108325">
                                <a:moveTo>
                                  <a:pt x="0" y="1950928"/>
                                </a:moveTo>
                                <a:lnTo>
                                  <a:pt x="1728394" y="1950928"/>
                                </a:lnTo>
                              </a:path>
                              <a:path w="1728470" h="3108325">
                                <a:moveTo>
                                  <a:pt x="0" y="1273639"/>
                                </a:moveTo>
                                <a:lnTo>
                                  <a:pt x="1728394" y="1273639"/>
                                </a:lnTo>
                              </a:path>
                              <a:path w="1728470" h="3108325">
                                <a:moveTo>
                                  <a:pt x="0" y="596350"/>
                                </a:moveTo>
                                <a:lnTo>
                                  <a:pt x="1728394" y="596350"/>
                                </a:lnTo>
                              </a:path>
                              <a:path w="1728470" h="3108325">
                                <a:moveTo>
                                  <a:pt x="224289" y="3108155"/>
                                </a:moveTo>
                                <a:lnTo>
                                  <a:pt x="224289" y="0"/>
                                </a:lnTo>
                              </a:path>
                              <a:path w="1728470" h="3108325">
                                <a:moveTo>
                                  <a:pt x="541080" y="3108155"/>
                                </a:moveTo>
                                <a:lnTo>
                                  <a:pt x="541080" y="0"/>
                                </a:lnTo>
                              </a:path>
                              <a:path w="1728470" h="3108325">
                                <a:moveTo>
                                  <a:pt x="857871" y="3108155"/>
                                </a:moveTo>
                                <a:lnTo>
                                  <a:pt x="857871" y="0"/>
                                </a:lnTo>
                              </a:path>
                              <a:path w="1728470" h="3108325">
                                <a:moveTo>
                                  <a:pt x="1174661" y="3108155"/>
                                </a:moveTo>
                                <a:lnTo>
                                  <a:pt x="1174661" y="0"/>
                                </a:lnTo>
                              </a:path>
                              <a:path w="1728470" h="3108325">
                                <a:moveTo>
                                  <a:pt x="1491452" y="3108155"/>
                                </a:moveTo>
                                <a:lnTo>
                                  <a:pt x="1491452" y="0"/>
                                </a:lnTo>
                              </a:path>
                            </a:pathLst>
                          </a:custGeom>
                          <a:ln w="3208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5" name="Graphic 195"/>
                        <wps:cNvSpPr/>
                        <wps:spPr>
                          <a:xfrm>
                            <a:off x="2276739" y="157214"/>
                            <a:ext cx="1728470" cy="31083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28470" h="3108325">
                                <a:moveTo>
                                  <a:pt x="0" y="2966862"/>
                                </a:moveTo>
                                <a:lnTo>
                                  <a:pt x="1728394" y="2966862"/>
                                </a:lnTo>
                              </a:path>
                              <a:path w="1728470" h="3108325">
                                <a:moveTo>
                                  <a:pt x="0" y="2289573"/>
                                </a:moveTo>
                                <a:lnTo>
                                  <a:pt x="1728394" y="2289573"/>
                                </a:lnTo>
                              </a:path>
                              <a:path w="1728470" h="3108325">
                                <a:moveTo>
                                  <a:pt x="0" y="1612284"/>
                                </a:moveTo>
                                <a:lnTo>
                                  <a:pt x="1728394" y="1612284"/>
                                </a:lnTo>
                              </a:path>
                              <a:path w="1728470" h="3108325">
                                <a:moveTo>
                                  <a:pt x="0" y="934995"/>
                                </a:moveTo>
                                <a:lnTo>
                                  <a:pt x="1728394" y="934995"/>
                                </a:lnTo>
                              </a:path>
                              <a:path w="1728470" h="3108325">
                                <a:moveTo>
                                  <a:pt x="0" y="257706"/>
                                </a:moveTo>
                                <a:lnTo>
                                  <a:pt x="1728394" y="257706"/>
                                </a:lnTo>
                              </a:path>
                              <a:path w="1728470" h="3108325">
                                <a:moveTo>
                                  <a:pt x="65864" y="3108155"/>
                                </a:moveTo>
                                <a:lnTo>
                                  <a:pt x="65864" y="0"/>
                                </a:lnTo>
                              </a:path>
                              <a:path w="1728470" h="3108325">
                                <a:moveTo>
                                  <a:pt x="382654" y="3108155"/>
                                </a:moveTo>
                                <a:lnTo>
                                  <a:pt x="382654" y="0"/>
                                </a:lnTo>
                              </a:path>
                              <a:path w="1728470" h="3108325">
                                <a:moveTo>
                                  <a:pt x="699445" y="3108155"/>
                                </a:moveTo>
                                <a:lnTo>
                                  <a:pt x="699445" y="0"/>
                                </a:lnTo>
                              </a:path>
                              <a:path w="1728470" h="3108325">
                                <a:moveTo>
                                  <a:pt x="1016296" y="3108155"/>
                                </a:moveTo>
                                <a:lnTo>
                                  <a:pt x="1016296" y="0"/>
                                </a:lnTo>
                              </a:path>
                              <a:path w="1728470" h="3108325">
                                <a:moveTo>
                                  <a:pt x="1333087" y="3108155"/>
                                </a:moveTo>
                                <a:lnTo>
                                  <a:pt x="1333087" y="0"/>
                                </a:lnTo>
                              </a:path>
                              <a:path w="1728470" h="3108325">
                                <a:moveTo>
                                  <a:pt x="1649877" y="3108155"/>
                                </a:moveTo>
                                <a:lnTo>
                                  <a:pt x="1649877" y="0"/>
                                </a:lnTo>
                              </a:path>
                            </a:pathLst>
                          </a:custGeom>
                          <a:ln w="6477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6" name="Image 196"/>
                          <pic:cNvPicPr/>
                        </pic:nvPicPr>
                        <pic:blipFill>
                          <a:blip r:embed="rId1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44571" y="287702"/>
                            <a:ext cx="1592791" cy="284711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7" name="Graphic 197"/>
                        <wps:cNvSpPr/>
                        <wps:spPr>
                          <a:xfrm>
                            <a:off x="2260152" y="414921"/>
                            <a:ext cx="1666875" cy="28676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66875" h="2867660">
                                <a:moveTo>
                                  <a:pt x="0" y="2709155"/>
                                </a:moveTo>
                                <a:lnTo>
                                  <a:pt x="16587" y="2709155"/>
                                </a:lnTo>
                              </a:path>
                              <a:path w="1666875" h="2867660">
                                <a:moveTo>
                                  <a:pt x="0" y="2031866"/>
                                </a:moveTo>
                                <a:lnTo>
                                  <a:pt x="16587" y="2031866"/>
                                </a:lnTo>
                              </a:path>
                              <a:path w="1666875" h="2867660">
                                <a:moveTo>
                                  <a:pt x="0" y="1354577"/>
                                </a:moveTo>
                                <a:lnTo>
                                  <a:pt x="16587" y="1354577"/>
                                </a:lnTo>
                              </a:path>
                              <a:path w="1666875" h="2867660">
                                <a:moveTo>
                                  <a:pt x="0" y="677288"/>
                                </a:moveTo>
                                <a:lnTo>
                                  <a:pt x="16587" y="677288"/>
                                </a:lnTo>
                              </a:path>
                              <a:path w="1666875" h="2867660">
                                <a:moveTo>
                                  <a:pt x="0" y="0"/>
                                </a:moveTo>
                                <a:lnTo>
                                  <a:pt x="16587" y="0"/>
                                </a:lnTo>
                              </a:path>
                              <a:path w="1666875" h="2867660">
                                <a:moveTo>
                                  <a:pt x="82451" y="2867036"/>
                                </a:moveTo>
                                <a:lnTo>
                                  <a:pt x="82451" y="2850449"/>
                                </a:lnTo>
                              </a:path>
                              <a:path w="1666875" h="2867660">
                                <a:moveTo>
                                  <a:pt x="399242" y="2867036"/>
                                </a:moveTo>
                                <a:lnTo>
                                  <a:pt x="399242" y="2850449"/>
                                </a:lnTo>
                              </a:path>
                              <a:path w="1666875" h="2867660">
                                <a:moveTo>
                                  <a:pt x="716032" y="2867036"/>
                                </a:moveTo>
                                <a:lnTo>
                                  <a:pt x="716032" y="2850449"/>
                                </a:lnTo>
                              </a:path>
                              <a:path w="1666875" h="2867660">
                                <a:moveTo>
                                  <a:pt x="1032883" y="2867036"/>
                                </a:moveTo>
                                <a:lnTo>
                                  <a:pt x="1032883" y="2850449"/>
                                </a:lnTo>
                              </a:path>
                              <a:path w="1666875" h="2867660">
                                <a:moveTo>
                                  <a:pt x="1349674" y="2867036"/>
                                </a:moveTo>
                                <a:lnTo>
                                  <a:pt x="1349674" y="2850449"/>
                                </a:lnTo>
                              </a:path>
                              <a:path w="1666875" h="2867660">
                                <a:moveTo>
                                  <a:pt x="1666465" y="2867036"/>
                                </a:moveTo>
                                <a:lnTo>
                                  <a:pt x="1666465" y="2850449"/>
                                </a:lnTo>
                              </a:path>
                            </a:pathLst>
                          </a:custGeom>
                          <a:ln w="6477">
                            <a:solidFill>
                              <a:srgbClr val="33333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8" name="Graphic 198"/>
                        <wps:cNvSpPr/>
                        <wps:spPr>
                          <a:xfrm>
                            <a:off x="16587" y="157214"/>
                            <a:ext cx="1892300" cy="31083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92300" h="3108325">
                                <a:moveTo>
                                  <a:pt x="189178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108155"/>
                                </a:lnTo>
                                <a:lnTo>
                                  <a:pt x="1891784" y="3108155"/>
                                </a:lnTo>
                                <a:lnTo>
                                  <a:pt x="18917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BEBE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9" name="Graphic 199"/>
                        <wps:cNvSpPr/>
                        <wps:spPr>
                          <a:xfrm>
                            <a:off x="16587" y="157214"/>
                            <a:ext cx="1892300" cy="31083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92300" h="3108325">
                                <a:moveTo>
                                  <a:pt x="0" y="2482747"/>
                                </a:moveTo>
                                <a:lnTo>
                                  <a:pt x="1891784" y="2482747"/>
                                </a:lnTo>
                              </a:path>
                              <a:path w="1892300" h="3108325">
                                <a:moveTo>
                                  <a:pt x="0" y="1414328"/>
                                </a:moveTo>
                                <a:lnTo>
                                  <a:pt x="1891784" y="1414328"/>
                                </a:lnTo>
                              </a:path>
                              <a:path w="1892300" h="3108325">
                                <a:moveTo>
                                  <a:pt x="0" y="345848"/>
                                </a:moveTo>
                                <a:lnTo>
                                  <a:pt x="1891784" y="345848"/>
                                </a:lnTo>
                              </a:path>
                              <a:path w="1892300" h="3108325">
                                <a:moveTo>
                                  <a:pt x="245538" y="3108155"/>
                                </a:moveTo>
                                <a:lnTo>
                                  <a:pt x="245538" y="0"/>
                                </a:lnTo>
                              </a:path>
                              <a:path w="1892300" h="3108325">
                                <a:moveTo>
                                  <a:pt x="592234" y="3108155"/>
                                </a:moveTo>
                                <a:lnTo>
                                  <a:pt x="592234" y="0"/>
                                </a:lnTo>
                              </a:path>
                              <a:path w="1892300" h="3108325">
                                <a:moveTo>
                                  <a:pt x="938990" y="3108155"/>
                                </a:moveTo>
                                <a:lnTo>
                                  <a:pt x="938990" y="0"/>
                                </a:lnTo>
                              </a:path>
                              <a:path w="1892300" h="3108325">
                                <a:moveTo>
                                  <a:pt x="1285686" y="3108155"/>
                                </a:moveTo>
                                <a:lnTo>
                                  <a:pt x="1285686" y="0"/>
                                </a:lnTo>
                              </a:path>
                              <a:path w="1892300" h="3108325">
                                <a:moveTo>
                                  <a:pt x="1632443" y="3108155"/>
                                </a:moveTo>
                                <a:lnTo>
                                  <a:pt x="1632443" y="0"/>
                                </a:lnTo>
                              </a:path>
                            </a:pathLst>
                          </a:custGeom>
                          <a:ln w="3208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0" name="Graphic 200"/>
                        <wps:cNvSpPr/>
                        <wps:spPr>
                          <a:xfrm>
                            <a:off x="16587" y="157214"/>
                            <a:ext cx="1892300" cy="31083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92300" h="3108325">
                                <a:moveTo>
                                  <a:pt x="0" y="3016986"/>
                                </a:moveTo>
                                <a:lnTo>
                                  <a:pt x="1891784" y="3016986"/>
                                </a:lnTo>
                              </a:path>
                              <a:path w="1892300" h="3108325">
                                <a:moveTo>
                                  <a:pt x="0" y="1948507"/>
                                </a:moveTo>
                                <a:lnTo>
                                  <a:pt x="1891784" y="1948507"/>
                                </a:lnTo>
                              </a:path>
                              <a:path w="1892300" h="3108325">
                                <a:moveTo>
                                  <a:pt x="0" y="880088"/>
                                </a:moveTo>
                                <a:lnTo>
                                  <a:pt x="1891784" y="880088"/>
                                </a:lnTo>
                              </a:path>
                              <a:path w="1892300" h="3108325">
                                <a:moveTo>
                                  <a:pt x="72160" y="3108155"/>
                                </a:moveTo>
                                <a:lnTo>
                                  <a:pt x="72160" y="0"/>
                                </a:lnTo>
                              </a:path>
                              <a:path w="1892300" h="3108325">
                                <a:moveTo>
                                  <a:pt x="418856" y="3108155"/>
                                </a:moveTo>
                                <a:lnTo>
                                  <a:pt x="418856" y="0"/>
                                </a:lnTo>
                              </a:path>
                              <a:path w="1892300" h="3108325">
                                <a:moveTo>
                                  <a:pt x="765612" y="3108155"/>
                                </a:moveTo>
                                <a:lnTo>
                                  <a:pt x="765612" y="0"/>
                                </a:lnTo>
                              </a:path>
                              <a:path w="1892300" h="3108325">
                                <a:moveTo>
                                  <a:pt x="1112308" y="3108155"/>
                                </a:moveTo>
                                <a:lnTo>
                                  <a:pt x="1112308" y="0"/>
                                </a:lnTo>
                              </a:path>
                              <a:path w="1892300" h="3108325">
                                <a:moveTo>
                                  <a:pt x="1459064" y="3108155"/>
                                </a:moveTo>
                                <a:lnTo>
                                  <a:pt x="1459064" y="0"/>
                                </a:lnTo>
                              </a:path>
                              <a:path w="1892300" h="3108325">
                                <a:moveTo>
                                  <a:pt x="1805821" y="3108155"/>
                                </a:moveTo>
                                <a:lnTo>
                                  <a:pt x="1805821" y="0"/>
                                </a:lnTo>
                              </a:path>
                            </a:pathLst>
                          </a:custGeom>
                          <a:ln w="6477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1" name="Image 201"/>
                          <pic:cNvPicPr/>
                        </pic:nvPicPr>
                        <pic:blipFill>
                          <a:blip r:embed="rId1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1865" y="287702"/>
                            <a:ext cx="1741288" cy="284711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2" name="Graphic 202"/>
                        <wps:cNvSpPr/>
                        <wps:spPr>
                          <a:xfrm>
                            <a:off x="0" y="1037303"/>
                            <a:ext cx="1822450" cy="2244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22450" h="2244725">
                                <a:moveTo>
                                  <a:pt x="0" y="2136898"/>
                                </a:moveTo>
                                <a:lnTo>
                                  <a:pt x="16587" y="2136898"/>
                                </a:lnTo>
                              </a:path>
                              <a:path w="1822450" h="2244725">
                                <a:moveTo>
                                  <a:pt x="0" y="1068419"/>
                                </a:moveTo>
                                <a:lnTo>
                                  <a:pt x="16587" y="1068419"/>
                                </a:lnTo>
                              </a:path>
                              <a:path w="1822450" h="2244725">
                                <a:moveTo>
                                  <a:pt x="0" y="0"/>
                                </a:moveTo>
                                <a:lnTo>
                                  <a:pt x="16587" y="0"/>
                                </a:lnTo>
                              </a:path>
                              <a:path w="1822450" h="2244725">
                                <a:moveTo>
                                  <a:pt x="88747" y="2244654"/>
                                </a:moveTo>
                                <a:lnTo>
                                  <a:pt x="88747" y="2228067"/>
                                </a:lnTo>
                              </a:path>
                              <a:path w="1822450" h="2244725">
                                <a:moveTo>
                                  <a:pt x="435443" y="2244654"/>
                                </a:moveTo>
                                <a:lnTo>
                                  <a:pt x="435443" y="2228067"/>
                                </a:lnTo>
                              </a:path>
                              <a:path w="1822450" h="2244725">
                                <a:moveTo>
                                  <a:pt x="782199" y="2244654"/>
                                </a:moveTo>
                                <a:lnTo>
                                  <a:pt x="782199" y="2228067"/>
                                </a:lnTo>
                              </a:path>
                              <a:path w="1822450" h="2244725">
                                <a:moveTo>
                                  <a:pt x="1128895" y="2244654"/>
                                </a:moveTo>
                                <a:lnTo>
                                  <a:pt x="1128895" y="2228067"/>
                                </a:lnTo>
                              </a:path>
                              <a:path w="1822450" h="2244725">
                                <a:moveTo>
                                  <a:pt x="1475652" y="2244654"/>
                                </a:moveTo>
                                <a:lnTo>
                                  <a:pt x="1475652" y="2228067"/>
                                </a:lnTo>
                              </a:path>
                              <a:path w="1822450" h="2244725">
                                <a:moveTo>
                                  <a:pt x="1822408" y="2244654"/>
                                </a:moveTo>
                                <a:lnTo>
                                  <a:pt x="1822408" y="2228067"/>
                                </a:lnTo>
                              </a:path>
                            </a:pathLst>
                          </a:custGeom>
                          <a:ln w="6477">
                            <a:solidFill>
                              <a:srgbClr val="33333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3" name="Graphic 203"/>
                        <wps:cNvSpPr/>
                        <wps:spPr>
                          <a:xfrm>
                            <a:off x="4043393" y="0"/>
                            <a:ext cx="1603375" cy="33731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03375" h="3373120">
                                <a:moveTo>
                                  <a:pt x="0" y="3372697"/>
                                </a:moveTo>
                                <a:lnTo>
                                  <a:pt x="1603021" y="3372697"/>
                                </a:lnTo>
                                <a:lnTo>
                                  <a:pt x="1603021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37269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4" name="Image 204"/>
                          <pic:cNvPicPr/>
                        </pic:nvPicPr>
                        <pic:blipFill>
                          <a:blip r:embed="rId1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23245" y="2961775"/>
                            <a:ext cx="606479" cy="30660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5" name="Image 205"/>
                          <pic:cNvPicPr/>
                        </pic:nvPicPr>
                        <pic:blipFill>
                          <a:blip r:embed="rId1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23245" y="2257840"/>
                            <a:ext cx="606479" cy="30660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6" name="Image 206"/>
                          <pic:cNvPicPr/>
                        </pic:nvPicPr>
                        <pic:blipFill>
                          <a:blip r:embed="rId1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23245" y="1538367"/>
                            <a:ext cx="606479" cy="30660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7" name="Image 207"/>
                          <pic:cNvPicPr/>
                        </pic:nvPicPr>
                        <pic:blipFill>
                          <a:blip r:embed="rId1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23245" y="1098252"/>
                            <a:ext cx="606479" cy="30660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8" name="Image 208"/>
                          <pic:cNvPicPr/>
                        </pic:nvPicPr>
                        <pic:blipFill>
                          <a:blip r:embed="rId1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23245" y="114959"/>
                            <a:ext cx="606479" cy="91530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9" name="Image 209"/>
                          <pic:cNvPicPr/>
                        </pic:nvPicPr>
                        <pic:blipFill>
                          <a:blip r:embed="rId2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81503" y="234197"/>
                            <a:ext cx="63876" cy="293198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0" name="Graphic 210"/>
                        <wps:cNvSpPr/>
                        <wps:spPr>
                          <a:xfrm>
                            <a:off x="4413441" y="246972"/>
                            <a:ext cx="1270" cy="28898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2889885">
                                <a:moveTo>
                                  <a:pt x="0" y="2889399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2129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1" name="Image 211"/>
                          <pic:cNvPicPr/>
                        </pic:nvPicPr>
                        <pic:blipFill>
                          <a:blip r:embed="rId2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90020" y="234196"/>
                            <a:ext cx="146454" cy="6387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2" name="Graphic 212"/>
                        <wps:cNvSpPr/>
                        <wps:spPr>
                          <a:xfrm>
                            <a:off x="4411312" y="257618"/>
                            <a:ext cx="104139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4139">
                                <a:moveTo>
                                  <a:pt x="103869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2129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3" name="Image 213"/>
                          <pic:cNvPicPr/>
                        </pic:nvPicPr>
                        <pic:blipFill>
                          <a:blip r:embed="rId2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90020" y="521007"/>
                            <a:ext cx="146454" cy="6387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4" name="Graphic 214"/>
                        <wps:cNvSpPr/>
                        <wps:spPr>
                          <a:xfrm>
                            <a:off x="4411312" y="544428"/>
                            <a:ext cx="104139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4139">
                                <a:moveTo>
                                  <a:pt x="103869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2129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5" name="Image 215"/>
                          <pic:cNvPicPr/>
                        </pic:nvPicPr>
                        <pic:blipFill>
                          <a:blip r:embed="rId2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90020" y="807818"/>
                            <a:ext cx="146454" cy="6387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6" name="Graphic 216"/>
                        <wps:cNvSpPr/>
                        <wps:spPr>
                          <a:xfrm>
                            <a:off x="4411312" y="831239"/>
                            <a:ext cx="104139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4139">
                                <a:moveTo>
                                  <a:pt x="103869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2129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7" name="Image 217"/>
                          <pic:cNvPicPr/>
                        </pic:nvPicPr>
                        <pic:blipFill>
                          <a:blip r:embed="rId2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90020" y="1094629"/>
                            <a:ext cx="146454" cy="6387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8" name="Graphic 218"/>
                        <wps:cNvSpPr/>
                        <wps:spPr>
                          <a:xfrm>
                            <a:off x="4411312" y="1118050"/>
                            <a:ext cx="104139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4139">
                                <a:moveTo>
                                  <a:pt x="103869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2129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9" name="Image 219"/>
                          <pic:cNvPicPr/>
                        </pic:nvPicPr>
                        <pic:blipFill>
                          <a:blip r:embed="rId2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90020" y="1381439"/>
                            <a:ext cx="146454" cy="6387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0" name="Graphic 220"/>
                        <wps:cNvSpPr/>
                        <wps:spPr>
                          <a:xfrm>
                            <a:off x="4411312" y="1404861"/>
                            <a:ext cx="104139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4139">
                                <a:moveTo>
                                  <a:pt x="103869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2129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1" name="Image 221"/>
                          <pic:cNvPicPr/>
                        </pic:nvPicPr>
                        <pic:blipFill>
                          <a:blip r:embed="rId2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90020" y="1668250"/>
                            <a:ext cx="146454" cy="6387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2" name="Graphic 222"/>
                        <wps:cNvSpPr/>
                        <wps:spPr>
                          <a:xfrm>
                            <a:off x="4411312" y="1691671"/>
                            <a:ext cx="104139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4139">
                                <a:moveTo>
                                  <a:pt x="103869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2129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3" name="Image 223"/>
                          <pic:cNvPicPr/>
                        </pic:nvPicPr>
                        <pic:blipFill>
                          <a:blip r:embed="rId2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90020" y="1955061"/>
                            <a:ext cx="146454" cy="6387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4" name="Graphic 224"/>
                        <wps:cNvSpPr/>
                        <wps:spPr>
                          <a:xfrm>
                            <a:off x="4411312" y="1978482"/>
                            <a:ext cx="104139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4139">
                                <a:moveTo>
                                  <a:pt x="103869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2129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5" name="Image 225"/>
                          <pic:cNvPicPr/>
                        </pic:nvPicPr>
                        <pic:blipFill>
                          <a:blip r:embed="rId2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90020" y="2241871"/>
                            <a:ext cx="146454" cy="6387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6" name="Graphic 226"/>
                        <wps:cNvSpPr/>
                        <wps:spPr>
                          <a:xfrm>
                            <a:off x="4411312" y="2265293"/>
                            <a:ext cx="104139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4139">
                                <a:moveTo>
                                  <a:pt x="103869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2129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7" name="Image 227"/>
                          <pic:cNvPicPr/>
                        </pic:nvPicPr>
                        <pic:blipFill>
                          <a:blip r:embed="rId2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90020" y="2528682"/>
                            <a:ext cx="146454" cy="6387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8" name="Graphic 228"/>
                        <wps:cNvSpPr/>
                        <wps:spPr>
                          <a:xfrm>
                            <a:off x="4411312" y="2552104"/>
                            <a:ext cx="104139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4139">
                                <a:moveTo>
                                  <a:pt x="103869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2129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9" name="Image 229"/>
                          <pic:cNvPicPr/>
                        </pic:nvPicPr>
                        <pic:blipFill>
                          <a:blip r:embed="rId2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90020" y="2815493"/>
                            <a:ext cx="146454" cy="6387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0" name="Graphic 230"/>
                        <wps:cNvSpPr/>
                        <wps:spPr>
                          <a:xfrm>
                            <a:off x="4411312" y="2838915"/>
                            <a:ext cx="104139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4139">
                                <a:moveTo>
                                  <a:pt x="103869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2129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1" name="Image 231"/>
                          <pic:cNvPicPr/>
                        </pic:nvPicPr>
                        <pic:blipFill>
                          <a:blip r:embed="rId2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90020" y="3102304"/>
                            <a:ext cx="146454" cy="6387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2" name="Graphic 232"/>
                        <wps:cNvSpPr/>
                        <wps:spPr>
                          <a:xfrm>
                            <a:off x="4411312" y="3125725"/>
                            <a:ext cx="104139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4139">
                                <a:moveTo>
                                  <a:pt x="103869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2129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3" name="Image 233"/>
                          <pic:cNvPicPr/>
                        </pic:nvPicPr>
                        <pic:blipFill>
                          <a:blip r:embed="rId2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04822" y="233557"/>
                            <a:ext cx="109751" cy="29226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4" name="Graphic 234"/>
                        <wps:cNvSpPr/>
                        <wps:spPr>
                          <a:xfrm>
                            <a:off x="5459697" y="293815"/>
                            <a:ext cx="1270" cy="27851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2785110">
                                <a:moveTo>
                                  <a:pt x="0" y="1967310"/>
                                </a:moveTo>
                                <a:lnTo>
                                  <a:pt x="0" y="2785067"/>
                                </a:lnTo>
                              </a:path>
                              <a:path h="2785110">
                                <a:moveTo>
                                  <a:pt x="0" y="0"/>
                                </a:moveTo>
                                <a:lnTo>
                                  <a:pt x="0" y="817756"/>
                                </a:lnTo>
                              </a:path>
                            </a:pathLst>
                          </a:custGeom>
                          <a:ln w="12775">
                            <a:solidFill>
                              <a:srgbClr val="0433FF"/>
                            </a:solidFill>
                            <a:prstDash val="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5" name="Graphic 235"/>
                        <wps:cNvSpPr/>
                        <wps:spPr>
                          <a:xfrm>
                            <a:off x="5431591" y="253359"/>
                            <a:ext cx="56515" cy="469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515" h="46990">
                                <a:moveTo>
                                  <a:pt x="56211" y="46843"/>
                                </a:moveTo>
                                <a:lnTo>
                                  <a:pt x="28105" y="0"/>
                                </a:lnTo>
                                <a:lnTo>
                                  <a:pt x="0" y="46843"/>
                                </a:lnTo>
                              </a:path>
                              <a:path w="56515" h="46990">
                                <a:moveTo>
                                  <a:pt x="28105" y="46843"/>
                                </a:moveTo>
                                <a:lnTo>
                                  <a:pt x="28105" y="0"/>
                                </a:lnTo>
                              </a:path>
                            </a:pathLst>
                          </a:custGeom>
                          <a:ln w="12775">
                            <a:solidFill>
                              <a:srgbClr val="0433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6" name="Graphic 236"/>
                        <wps:cNvSpPr/>
                        <wps:spPr>
                          <a:xfrm>
                            <a:off x="5431591" y="3072494"/>
                            <a:ext cx="56515" cy="469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515" h="46990">
                                <a:moveTo>
                                  <a:pt x="0" y="0"/>
                                </a:moveTo>
                                <a:lnTo>
                                  <a:pt x="28105" y="46843"/>
                                </a:lnTo>
                                <a:lnTo>
                                  <a:pt x="56211" y="0"/>
                                </a:lnTo>
                              </a:path>
                              <a:path w="56515" h="46990">
                                <a:moveTo>
                                  <a:pt x="28105" y="0"/>
                                </a:moveTo>
                                <a:lnTo>
                                  <a:pt x="28105" y="46843"/>
                                </a:lnTo>
                              </a:path>
                            </a:pathLst>
                          </a:custGeom>
                          <a:ln w="12775">
                            <a:solidFill>
                              <a:srgbClr val="0433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7" name="Graphic 237"/>
                        <wps:cNvSpPr/>
                        <wps:spPr>
                          <a:xfrm>
                            <a:off x="5357584" y="1111571"/>
                            <a:ext cx="189865" cy="1149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9865" h="1149985">
                                <a:moveTo>
                                  <a:pt x="18950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49554"/>
                                </a:lnTo>
                                <a:lnTo>
                                  <a:pt x="189501" y="1149554"/>
                                </a:lnTo>
                                <a:lnTo>
                                  <a:pt x="18950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8" name="Textbox 238"/>
                        <wps:cNvSpPr txBox="1"/>
                        <wps:spPr>
                          <a:xfrm>
                            <a:off x="16587" y="28147"/>
                            <a:ext cx="961390" cy="9715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2A988AE" w14:textId="77777777" w:rsidR="005F326E" w:rsidRDefault="00000000">
                              <w:pPr>
                                <w:spacing w:line="152" w:lineRule="exact"/>
                                <w:rPr>
                                  <w:rFonts w:ascii="Helvetica"/>
                                  <w:b/>
                                  <w:sz w:val="15"/>
                                </w:rPr>
                              </w:pPr>
                              <w:r>
                                <w:rPr>
                                  <w:rFonts w:ascii="Helvetica"/>
                                  <w:b/>
                                  <w:sz w:val="15"/>
                                </w:rPr>
                                <w:t>Overall</w:t>
                              </w:r>
                              <w:r>
                                <w:rPr>
                                  <w:rFonts w:ascii="Helvetica"/>
                                  <w:b/>
                                  <w:spacing w:val="5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rFonts w:ascii="Helvetica"/>
                                  <w:b/>
                                  <w:spacing w:val="-2"/>
                                  <w:sz w:val="15"/>
                                </w:rPr>
                                <w:t>convergence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39" name="Textbox 239"/>
                        <wps:cNvSpPr txBox="1"/>
                        <wps:spPr>
                          <a:xfrm>
                            <a:off x="2276739" y="28147"/>
                            <a:ext cx="957580" cy="9715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4E527ED" w14:textId="77777777" w:rsidR="005F326E" w:rsidRDefault="00000000">
                              <w:pPr>
                                <w:spacing w:line="152" w:lineRule="exact"/>
                                <w:rPr>
                                  <w:rFonts w:ascii="Helvetica"/>
                                  <w:b/>
                                  <w:sz w:val="15"/>
                                </w:rPr>
                              </w:pPr>
                              <w:r>
                                <w:rPr>
                                  <w:rFonts w:ascii="Helvetica"/>
                                  <w:b/>
                                  <w:sz w:val="15"/>
                                </w:rPr>
                                <w:t>Per</w:t>
                              </w:r>
                              <w:r>
                                <w:rPr>
                                  <w:rFonts w:ascii="Helvetica"/>
                                  <w:b/>
                                  <w:spacing w:val="2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rFonts w:ascii="Helvetica"/>
                                  <w:b/>
                                  <w:sz w:val="15"/>
                                </w:rPr>
                                <w:t>integration</w:t>
                              </w:r>
                              <w:r>
                                <w:rPr>
                                  <w:rFonts w:ascii="Helvetica"/>
                                  <w:b/>
                                  <w:spacing w:val="2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rFonts w:ascii="Helvetica"/>
                                  <w:b/>
                                  <w:spacing w:val="-2"/>
                                  <w:sz w:val="15"/>
                                </w:rPr>
                                <w:t>point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40" name="Textbox 240"/>
                        <wps:cNvSpPr txBox="1"/>
                        <wps:spPr>
                          <a:xfrm>
                            <a:off x="4646862" y="133664"/>
                            <a:ext cx="212090" cy="914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66166B7" w14:textId="77777777" w:rsidR="005F326E" w:rsidRDefault="00000000">
                              <w:pPr>
                                <w:spacing w:line="144" w:lineRule="exact"/>
                                <w:rPr>
                                  <w:rFonts w:ascii="Helvetica Neue"/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rFonts w:ascii="Helvetica Neue"/>
                                  <w:b/>
                                  <w:color w:val="FFF056"/>
                                  <w:spacing w:val="-2"/>
                                  <w:sz w:val="12"/>
                                </w:rPr>
                                <w:t>E11.5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41" name="Textbox 241"/>
                        <wps:cNvSpPr txBox="1"/>
                        <wps:spPr>
                          <a:xfrm>
                            <a:off x="4269299" y="207433"/>
                            <a:ext cx="131445" cy="1016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8B77605" w14:textId="77777777" w:rsidR="005F326E" w:rsidRDefault="00000000">
                              <w:pPr>
                                <w:rPr>
                                  <w:rFonts w:ascii="Helvetica Neue"/>
                                  <w:b/>
                                  <w:sz w:val="13"/>
                                </w:rPr>
                              </w:pPr>
                              <w:r>
                                <w:rPr>
                                  <w:rFonts w:ascii="Helvetica Neue"/>
                                  <w:b/>
                                  <w:color w:val="FF63B6"/>
                                  <w:spacing w:val="-5"/>
                                  <w:w w:val="105"/>
                                  <w:sz w:val="13"/>
                                </w:rPr>
                                <w:t>1.0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42" name="Textbox 242"/>
                        <wps:cNvSpPr txBox="1"/>
                        <wps:spPr>
                          <a:xfrm>
                            <a:off x="2065101" y="385014"/>
                            <a:ext cx="194945" cy="730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8CDD002" w14:textId="77777777" w:rsidR="005F326E" w:rsidRDefault="00000000">
                              <w:pPr>
                                <w:spacing w:line="113" w:lineRule="exact"/>
                                <w:rPr>
                                  <w:rFonts w:ascii="Helvetica"/>
                                  <w:sz w:val="11"/>
                                </w:rPr>
                              </w:pPr>
                              <w:r>
                                <w:rPr>
                                  <w:rFonts w:ascii="Helvetica"/>
                                  <w:color w:val="4D4D4D"/>
                                  <w:spacing w:val="-2"/>
                                  <w:w w:val="105"/>
                                  <w:sz w:val="11"/>
                                </w:rPr>
                                <w:t>0.100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43" name="Textbox 243"/>
                        <wps:cNvSpPr txBox="1"/>
                        <wps:spPr>
                          <a:xfrm>
                            <a:off x="4269299" y="494244"/>
                            <a:ext cx="131445" cy="1016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8915116" w14:textId="77777777" w:rsidR="005F326E" w:rsidRDefault="00000000">
                              <w:pPr>
                                <w:rPr>
                                  <w:rFonts w:ascii="Helvetica Neue"/>
                                  <w:b/>
                                  <w:sz w:val="13"/>
                                </w:rPr>
                              </w:pPr>
                              <w:r>
                                <w:rPr>
                                  <w:rFonts w:ascii="Helvetica Neue"/>
                                  <w:b/>
                                  <w:color w:val="EE67EB"/>
                                  <w:spacing w:val="-5"/>
                                  <w:w w:val="105"/>
                                  <w:sz w:val="13"/>
                                </w:rPr>
                                <w:t>0.9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44" name="Textbox 244"/>
                        <wps:cNvSpPr txBox="1"/>
                        <wps:spPr>
                          <a:xfrm>
                            <a:off x="4646862" y="455344"/>
                            <a:ext cx="212090" cy="914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BBAB585" w14:textId="77777777" w:rsidR="005F326E" w:rsidRDefault="00000000">
                              <w:pPr>
                                <w:spacing w:line="144" w:lineRule="exact"/>
                                <w:rPr>
                                  <w:rFonts w:ascii="Helvetica Neue"/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rFonts w:ascii="Helvetica Neue"/>
                                  <w:b/>
                                  <w:color w:val="FFF056"/>
                                  <w:spacing w:val="-2"/>
                                  <w:sz w:val="12"/>
                                </w:rPr>
                                <w:t>E13.5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45" name="Textbox 245"/>
                        <wps:cNvSpPr txBox="1"/>
                        <wps:spPr>
                          <a:xfrm>
                            <a:off x="4269299" y="778925"/>
                            <a:ext cx="131445" cy="1016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B045F4B" w14:textId="77777777" w:rsidR="005F326E" w:rsidRDefault="00000000">
                              <w:pPr>
                                <w:rPr>
                                  <w:rFonts w:ascii="Helvetica Neue"/>
                                  <w:b/>
                                  <w:sz w:val="13"/>
                                </w:rPr>
                              </w:pPr>
                              <w:r>
                                <w:rPr>
                                  <w:rFonts w:ascii="Helvetica Neue"/>
                                  <w:b/>
                                  <w:color w:val="B385FF"/>
                                  <w:spacing w:val="-5"/>
                                  <w:w w:val="105"/>
                                  <w:sz w:val="13"/>
                                </w:rPr>
                                <w:t>0.8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46" name="Textbox 246"/>
                        <wps:cNvSpPr txBox="1"/>
                        <wps:spPr>
                          <a:xfrm>
                            <a:off x="4646862" y="730026"/>
                            <a:ext cx="212090" cy="914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428B991" w14:textId="77777777" w:rsidR="005F326E" w:rsidRDefault="00000000">
                              <w:pPr>
                                <w:spacing w:line="144" w:lineRule="exact"/>
                                <w:rPr>
                                  <w:rFonts w:ascii="Helvetica Neue"/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rFonts w:ascii="Helvetica Neue"/>
                                  <w:b/>
                                  <w:color w:val="FFF056"/>
                                  <w:spacing w:val="-2"/>
                                  <w:sz w:val="12"/>
                                </w:rPr>
                                <w:t>E15.5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47" name="Textbox 247"/>
                        <wps:cNvSpPr txBox="1"/>
                        <wps:spPr>
                          <a:xfrm>
                            <a:off x="2065101" y="1062363"/>
                            <a:ext cx="194945" cy="730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305EC55" w14:textId="77777777" w:rsidR="005F326E" w:rsidRDefault="00000000">
                              <w:pPr>
                                <w:spacing w:line="113" w:lineRule="exact"/>
                                <w:rPr>
                                  <w:rFonts w:ascii="Helvetica"/>
                                  <w:sz w:val="11"/>
                                </w:rPr>
                              </w:pPr>
                              <w:r>
                                <w:rPr>
                                  <w:rFonts w:ascii="Helvetica"/>
                                  <w:color w:val="4D4D4D"/>
                                  <w:spacing w:val="-2"/>
                                  <w:w w:val="105"/>
                                  <w:sz w:val="11"/>
                                </w:rPr>
                                <w:t>0.075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48" name="Textbox 248"/>
                        <wps:cNvSpPr txBox="1"/>
                        <wps:spPr>
                          <a:xfrm>
                            <a:off x="4269299" y="1064671"/>
                            <a:ext cx="131445" cy="1016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4C215AF" w14:textId="77777777" w:rsidR="005F326E" w:rsidRDefault="00000000">
                              <w:pPr>
                                <w:rPr>
                                  <w:rFonts w:ascii="Helvetica Neue"/>
                                  <w:b/>
                                  <w:sz w:val="13"/>
                                </w:rPr>
                              </w:pPr>
                              <w:r>
                                <w:rPr>
                                  <w:rFonts w:ascii="Helvetica Neue"/>
                                  <w:b/>
                                  <w:color w:val="00A6FF"/>
                                  <w:spacing w:val="-5"/>
                                  <w:w w:val="105"/>
                                  <w:sz w:val="13"/>
                                </w:rPr>
                                <w:t>0.7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49" name="Textbox 249"/>
                        <wps:cNvSpPr txBox="1"/>
                        <wps:spPr>
                          <a:xfrm>
                            <a:off x="4646862" y="1121767"/>
                            <a:ext cx="212090" cy="914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81AC020" w14:textId="77777777" w:rsidR="005F326E" w:rsidRDefault="00000000">
                              <w:pPr>
                                <w:spacing w:line="144" w:lineRule="exact"/>
                                <w:rPr>
                                  <w:rFonts w:ascii="Helvetica Neue"/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rFonts w:ascii="Helvetica Neue"/>
                                  <w:b/>
                                  <w:color w:val="FFF056"/>
                                  <w:spacing w:val="-2"/>
                                  <w:sz w:val="12"/>
                                </w:rPr>
                                <w:t>E18.5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50" name="Textbox 250"/>
                        <wps:cNvSpPr txBox="1"/>
                        <wps:spPr>
                          <a:xfrm>
                            <a:off x="4269299" y="1350417"/>
                            <a:ext cx="131445" cy="1016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BD1D763" w14:textId="77777777" w:rsidR="005F326E" w:rsidRDefault="00000000">
                              <w:pPr>
                                <w:rPr>
                                  <w:rFonts w:ascii="Helvetica Neue"/>
                                  <w:b/>
                                  <w:sz w:val="13"/>
                                </w:rPr>
                              </w:pPr>
                              <w:r>
                                <w:rPr>
                                  <w:rFonts w:ascii="Helvetica Neue"/>
                                  <w:b/>
                                  <w:color w:val="00BADE"/>
                                  <w:spacing w:val="-5"/>
                                  <w:w w:val="105"/>
                                  <w:sz w:val="13"/>
                                </w:rPr>
                                <w:t>0.6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51" name="Textbox 251"/>
                        <wps:cNvSpPr txBox="1"/>
                        <wps:spPr>
                          <a:xfrm>
                            <a:off x="4658636" y="1561882"/>
                            <a:ext cx="149225" cy="914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A276FBC" w14:textId="77777777" w:rsidR="005F326E" w:rsidRDefault="00000000">
                              <w:pPr>
                                <w:spacing w:line="144" w:lineRule="exact"/>
                                <w:rPr>
                                  <w:rFonts w:ascii="Helvetica Neue"/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rFonts w:ascii="Helvetica Neue"/>
                                  <w:b/>
                                  <w:color w:val="FFF056"/>
                                  <w:spacing w:val="-5"/>
                                  <w:sz w:val="12"/>
                                </w:rPr>
                                <w:t>P04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52" name="Textbox 252"/>
                        <wps:cNvSpPr txBox="1"/>
                        <wps:spPr>
                          <a:xfrm>
                            <a:off x="4269299" y="1636163"/>
                            <a:ext cx="131445" cy="1016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84D53CD" w14:textId="77777777" w:rsidR="005F326E" w:rsidRDefault="00000000">
                              <w:pPr>
                                <w:rPr>
                                  <w:rFonts w:ascii="Helvetica Neue"/>
                                  <w:b/>
                                  <w:sz w:val="13"/>
                                </w:rPr>
                              </w:pPr>
                              <w:r>
                                <w:rPr>
                                  <w:rFonts w:ascii="Helvetica Neue"/>
                                  <w:b/>
                                  <w:color w:val="00C1A7"/>
                                  <w:spacing w:val="-5"/>
                                  <w:w w:val="105"/>
                                  <w:sz w:val="13"/>
                                </w:rPr>
                                <w:t>0.5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53" name="Textbox 253"/>
                        <wps:cNvSpPr txBox="1"/>
                        <wps:spPr>
                          <a:xfrm>
                            <a:off x="2065101" y="1739652"/>
                            <a:ext cx="194945" cy="730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603ECDD" w14:textId="77777777" w:rsidR="005F326E" w:rsidRDefault="00000000">
                              <w:pPr>
                                <w:spacing w:line="113" w:lineRule="exact"/>
                                <w:rPr>
                                  <w:rFonts w:ascii="Helvetica"/>
                                  <w:sz w:val="11"/>
                                </w:rPr>
                              </w:pPr>
                              <w:r>
                                <w:rPr>
                                  <w:rFonts w:ascii="Helvetica"/>
                                  <w:color w:val="4D4D4D"/>
                                  <w:spacing w:val="-2"/>
                                  <w:w w:val="105"/>
                                  <w:sz w:val="11"/>
                                </w:rPr>
                                <w:t>0.050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54" name="Textbox 254"/>
                        <wps:cNvSpPr txBox="1"/>
                        <wps:spPr>
                          <a:xfrm>
                            <a:off x="4269299" y="1921910"/>
                            <a:ext cx="131445" cy="38735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AFFB9AF" w14:textId="77777777" w:rsidR="005F326E" w:rsidRDefault="00000000">
                              <w:pPr>
                                <w:rPr>
                                  <w:rFonts w:ascii="Helvetica Neue"/>
                                  <w:b/>
                                  <w:sz w:val="13"/>
                                </w:rPr>
                              </w:pPr>
                              <w:r>
                                <w:rPr>
                                  <w:rFonts w:ascii="Helvetica Neue"/>
                                  <w:b/>
                                  <w:color w:val="00BC5D"/>
                                  <w:spacing w:val="-5"/>
                                  <w:w w:val="105"/>
                                  <w:sz w:val="13"/>
                                </w:rPr>
                                <w:t>0.4</w:t>
                              </w:r>
                            </w:p>
                            <w:p w14:paraId="5F8341AB" w14:textId="77777777" w:rsidR="005F326E" w:rsidRDefault="005F326E">
                              <w:pPr>
                                <w:spacing w:before="10"/>
                                <w:rPr>
                                  <w:rFonts w:ascii="Helvetica Neue"/>
                                  <w:b/>
                                  <w:sz w:val="23"/>
                                </w:rPr>
                              </w:pPr>
                            </w:p>
                            <w:p w14:paraId="497B27D2" w14:textId="77777777" w:rsidR="005F326E" w:rsidRDefault="00000000">
                              <w:pPr>
                                <w:rPr>
                                  <w:rFonts w:ascii="Helvetica Neue"/>
                                  <w:b/>
                                  <w:sz w:val="13"/>
                                </w:rPr>
                              </w:pPr>
                              <w:r>
                                <w:rPr>
                                  <w:rFonts w:ascii="Helvetica Neue"/>
                                  <w:b/>
                                  <w:color w:val="64B200"/>
                                  <w:spacing w:val="-5"/>
                                  <w:w w:val="105"/>
                                  <w:sz w:val="13"/>
                                </w:rPr>
                                <w:t>0.3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55" name="Textbox 255"/>
                        <wps:cNvSpPr txBox="1"/>
                        <wps:spPr>
                          <a:xfrm>
                            <a:off x="4658636" y="2278162"/>
                            <a:ext cx="149225" cy="914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2DA436C" w14:textId="77777777" w:rsidR="005F326E" w:rsidRDefault="00000000">
                              <w:pPr>
                                <w:spacing w:line="144" w:lineRule="exact"/>
                                <w:rPr>
                                  <w:rFonts w:ascii="Helvetica Neue"/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rFonts w:ascii="Helvetica Neue"/>
                                  <w:b/>
                                  <w:color w:val="FFF056"/>
                                  <w:spacing w:val="-5"/>
                                  <w:sz w:val="12"/>
                                </w:rPr>
                                <w:t>P14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56" name="Textbox 256"/>
                        <wps:cNvSpPr txBox="1"/>
                        <wps:spPr>
                          <a:xfrm>
                            <a:off x="2065101" y="2416941"/>
                            <a:ext cx="194945" cy="730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12C518E" w14:textId="77777777" w:rsidR="005F326E" w:rsidRDefault="00000000">
                              <w:pPr>
                                <w:spacing w:line="113" w:lineRule="exact"/>
                                <w:rPr>
                                  <w:rFonts w:ascii="Helvetica"/>
                                  <w:sz w:val="11"/>
                                </w:rPr>
                              </w:pPr>
                              <w:r>
                                <w:rPr>
                                  <w:rFonts w:ascii="Helvetica"/>
                                  <w:color w:val="4D4D4D"/>
                                  <w:spacing w:val="-2"/>
                                  <w:w w:val="105"/>
                                  <w:sz w:val="11"/>
                                </w:rPr>
                                <w:t>0.025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57" name="Textbox 257"/>
                        <wps:cNvSpPr txBox="1"/>
                        <wps:spPr>
                          <a:xfrm>
                            <a:off x="4269299" y="2493402"/>
                            <a:ext cx="131445" cy="38735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E8B0905" w14:textId="77777777" w:rsidR="005F326E" w:rsidRDefault="00000000">
                              <w:pPr>
                                <w:rPr>
                                  <w:rFonts w:ascii="Helvetica Neue"/>
                                  <w:b/>
                                  <w:sz w:val="13"/>
                                </w:rPr>
                              </w:pPr>
                              <w:r>
                                <w:rPr>
                                  <w:rFonts w:ascii="Helvetica Neue"/>
                                  <w:b/>
                                  <w:color w:val="AEA200"/>
                                  <w:spacing w:val="-5"/>
                                  <w:w w:val="105"/>
                                  <w:sz w:val="13"/>
                                </w:rPr>
                                <w:t>0.2</w:t>
                              </w:r>
                            </w:p>
                            <w:p w14:paraId="36E5F549" w14:textId="77777777" w:rsidR="005F326E" w:rsidRDefault="005F326E">
                              <w:pPr>
                                <w:spacing w:before="10"/>
                                <w:rPr>
                                  <w:rFonts w:ascii="Helvetica Neue"/>
                                  <w:b/>
                                  <w:sz w:val="23"/>
                                </w:rPr>
                              </w:pPr>
                            </w:p>
                            <w:p w14:paraId="2EFFBDB9" w14:textId="77777777" w:rsidR="005F326E" w:rsidRDefault="00000000">
                              <w:pPr>
                                <w:rPr>
                                  <w:rFonts w:ascii="Helvetica Neue"/>
                                  <w:b/>
                                  <w:sz w:val="13"/>
                                </w:rPr>
                              </w:pPr>
                              <w:r>
                                <w:rPr>
                                  <w:rFonts w:ascii="Helvetica Neue"/>
                                  <w:b/>
                                  <w:color w:val="DB8E00"/>
                                  <w:spacing w:val="-5"/>
                                  <w:w w:val="105"/>
                                  <w:sz w:val="13"/>
                                </w:rPr>
                                <w:t>0.1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58" name="Textbox 258"/>
                        <wps:cNvSpPr txBox="1"/>
                        <wps:spPr>
                          <a:xfrm>
                            <a:off x="4658636" y="2985290"/>
                            <a:ext cx="149225" cy="914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562DC02" w14:textId="77777777" w:rsidR="005F326E" w:rsidRDefault="00000000">
                              <w:pPr>
                                <w:spacing w:line="144" w:lineRule="exact"/>
                                <w:rPr>
                                  <w:rFonts w:ascii="Helvetica Neue"/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rFonts w:ascii="Helvetica Neue"/>
                                  <w:b/>
                                  <w:color w:val="FFF056"/>
                                  <w:spacing w:val="-5"/>
                                  <w:sz w:val="12"/>
                                </w:rPr>
                                <w:t>P56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59" name="Textbox 259"/>
                        <wps:cNvSpPr txBox="1"/>
                        <wps:spPr>
                          <a:xfrm>
                            <a:off x="2065101" y="3094230"/>
                            <a:ext cx="194945" cy="730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D223BA6" w14:textId="77777777" w:rsidR="005F326E" w:rsidRDefault="00000000">
                              <w:pPr>
                                <w:spacing w:line="113" w:lineRule="exact"/>
                                <w:rPr>
                                  <w:rFonts w:ascii="Helvetica"/>
                                  <w:sz w:val="11"/>
                                </w:rPr>
                              </w:pPr>
                              <w:r>
                                <w:rPr>
                                  <w:rFonts w:ascii="Helvetica"/>
                                  <w:color w:val="4D4D4D"/>
                                  <w:spacing w:val="-2"/>
                                  <w:w w:val="105"/>
                                  <w:sz w:val="11"/>
                                </w:rPr>
                                <w:t>0.000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60" name="Textbox 260"/>
                        <wps:cNvSpPr txBox="1"/>
                        <wps:spPr>
                          <a:xfrm>
                            <a:off x="4269299" y="3064894"/>
                            <a:ext cx="131445" cy="1016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E14081F" w14:textId="77777777" w:rsidR="005F326E" w:rsidRDefault="00000000">
                              <w:pPr>
                                <w:rPr>
                                  <w:rFonts w:ascii="Helvetica Neue"/>
                                  <w:b/>
                                  <w:sz w:val="13"/>
                                </w:rPr>
                              </w:pPr>
                              <w:r>
                                <w:rPr>
                                  <w:rFonts w:ascii="Helvetica Neue"/>
                                  <w:b/>
                                  <w:color w:val="F8766D"/>
                                  <w:spacing w:val="-5"/>
                                  <w:w w:val="105"/>
                                  <w:sz w:val="13"/>
                                </w:rPr>
                                <w:t>0.0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61" name="Textbox 261"/>
                        <wps:cNvSpPr txBox="1"/>
                        <wps:spPr>
                          <a:xfrm>
                            <a:off x="68527" y="3291460"/>
                            <a:ext cx="53340" cy="730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56FEA14" w14:textId="77777777" w:rsidR="005F326E" w:rsidRDefault="00000000">
                              <w:pPr>
                                <w:spacing w:line="113" w:lineRule="exact"/>
                                <w:rPr>
                                  <w:rFonts w:ascii="Helvetica"/>
                                  <w:sz w:val="11"/>
                                </w:rPr>
                              </w:pPr>
                              <w:r>
                                <w:rPr>
                                  <w:rFonts w:ascii="Helvetica"/>
                                  <w:color w:val="4D4D4D"/>
                                  <w:w w:val="104"/>
                                  <w:sz w:val="11"/>
                                </w:rPr>
                                <w:t>0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62" name="Textbox 262"/>
                        <wps:cNvSpPr txBox="1"/>
                        <wps:spPr>
                          <a:xfrm>
                            <a:off x="395065" y="3291460"/>
                            <a:ext cx="93980" cy="730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5B4C075" w14:textId="77777777" w:rsidR="005F326E" w:rsidRDefault="00000000">
                              <w:pPr>
                                <w:spacing w:line="113" w:lineRule="exact"/>
                                <w:rPr>
                                  <w:rFonts w:ascii="Helvetica"/>
                                  <w:sz w:val="11"/>
                                </w:rPr>
                              </w:pPr>
                              <w:r>
                                <w:rPr>
                                  <w:rFonts w:ascii="Helvetica"/>
                                  <w:color w:val="4D4D4D"/>
                                  <w:spacing w:val="-5"/>
                                  <w:w w:val="105"/>
                                  <w:sz w:val="11"/>
                                </w:rPr>
                                <w:t>25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63" name="Textbox 263"/>
                        <wps:cNvSpPr txBox="1"/>
                        <wps:spPr>
                          <a:xfrm>
                            <a:off x="741821" y="3291460"/>
                            <a:ext cx="93980" cy="730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E97BDFC" w14:textId="77777777" w:rsidR="005F326E" w:rsidRDefault="00000000">
                              <w:pPr>
                                <w:spacing w:line="113" w:lineRule="exact"/>
                                <w:rPr>
                                  <w:rFonts w:ascii="Helvetica"/>
                                  <w:sz w:val="11"/>
                                </w:rPr>
                              </w:pPr>
                              <w:r>
                                <w:rPr>
                                  <w:rFonts w:ascii="Helvetica"/>
                                  <w:color w:val="4D4D4D"/>
                                  <w:spacing w:val="-5"/>
                                  <w:w w:val="105"/>
                                  <w:sz w:val="11"/>
                                </w:rPr>
                                <w:t>50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64" name="Textbox 264"/>
                        <wps:cNvSpPr txBox="1"/>
                        <wps:spPr>
                          <a:xfrm>
                            <a:off x="1088517" y="3291460"/>
                            <a:ext cx="807720" cy="730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F05EF4D" w14:textId="77777777" w:rsidR="005F326E" w:rsidRDefault="00000000">
                              <w:pPr>
                                <w:tabs>
                                  <w:tab w:val="left" w:pos="514"/>
                                  <w:tab w:val="left" w:pos="1060"/>
                                </w:tabs>
                                <w:spacing w:line="113" w:lineRule="exact"/>
                                <w:rPr>
                                  <w:rFonts w:ascii="Helvetica"/>
                                  <w:sz w:val="11"/>
                                </w:rPr>
                              </w:pPr>
                              <w:r>
                                <w:rPr>
                                  <w:rFonts w:ascii="Helvetica"/>
                                  <w:color w:val="4D4D4D"/>
                                  <w:spacing w:val="-5"/>
                                  <w:w w:val="105"/>
                                  <w:sz w:val="11"/>
                                </w:rPr>
                                <w:t>75</w:t>
                              </w:r>
                              <w:r>
                                <w:rPr>
                                  <w:rFonts w:ascii="Helvetica"/>
                                  <w:color w:val="4D4D4D"/>
                                  <w:sz w:val="11"/>
                                </w:rPr>
                                <w:tab/>
                              </w:r>
                              <w:r>
                                <w:rPr>
                                  <w:rFonts w:ascii="Helvetica"/>
                                  <w:color w:val="4D4D4D"/>
                                  <w:spacing w:val="-5"/>
                                  <w:w w:val="105"/>
                                  <w:sz w:val="11"/>
                                </w:rPr>
                                <w:t>100</w:t>
                              </w:r>
                              <w:r>
                                <w:rPr>
                                  <w:rFonts w:ascii="Helvetica"/>
                                  <w:color w:val="4D4D4D"/>
                                  <w:sz w:val="11"/>
                                </w:rPr>
                                <w:tab/>
                              </w:r>
                              <w:r>
                                <w:rPr>
                                  <w:rFonts w:ascii="Helvetica"/>
                                  <w:color w:val="4D4D4D"/>
                                  <w:spacing w:val="-5"/>
                                  <w:w w:val="105"/>
                                  <w:sz w:val="11"/>
                                </w:rPr>
                                <w:t>125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65" name="Textbox 265"/>
                        <wps:cNvSpPr txBox="1"/>
                        <wps:spPr>
                          <a:xfrm>
                            <a:off x="2322444" y="3291460"/>
                            <a:ext cx="53340" cy="730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E404D79" w14:textId="77777777" w:rsidR="005F326E" w:rsidRDefault="00000000">
                              <w:pPr>
                                <w:spacing w:line="113" w:lineRule="exact"/>
                                <w:rPr>
                                  <w:rFonts w:ascii="Helvetica"/>
                                  <w:sz w:val="11"/>
                                </w:rPr>
                              </w:pPr>
                              <w:r>
                                <w:rPr>
                                  <w:rFonts w:ascii="Helvetica"/>
                                  <w:color w:val="4D4D4D"/>
                                  <w:w w:val="104"/>
                                  <w:sz w:val="11"/>
                                </w:rPr>
                                <w:t>0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66" name="Textbox 266"/>
                        <wps:cNvSpPr txBox="1"/>
                        <wps:spPr>
                          <a:xfrm>
                            <a:off x="2619016" y="3291460"/>
                            <a:ext cx="1381125" cy="730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60AA113" w14:textId="77777777" w:rsidR="005F326E" w:rsidRDefault="00000000">
                              <w:pPr>
                                <w:tabs>
                                  <w:tab w:val="left" w:pos="498"/>
                                  <w:tab w:val="left" w:pos="997"/>
                                  <w:tab w:val="left" w:pos="1464"/>
                                  <w:tab w:val="left" w:pos="1963"/>
                                </w:tabs>
                                <w:spacing w:line="113" w:lineRule="exact"/>
                                <w:rPr>
                                  <w:rFonts w:ascii="Helvetica"/>
                                  <w:sz w:val="11"/>
                                </w:rPr>
                              </w:pPr>
                              <w:r>
                                <w:rPr>
                                  <w:rFonts w:ascii="Helvetica"/>
                                  <w:color w:val="4D4D4D"/>
                                  <w:spacing w:val="-5"/>
                                  <w:w w:val="105"/>
                                  <w:sz w:val="11"/>
                                </w:rPr>
                                <w:t>25</w:t>
                              </w:r>
                              <w:r>
                                <w:rPr>
                                  <w:rFonts w:ascii="Helvetica"/>
                                  <w:color w:val="4D4D4D"/>
                                  <w:sz w:val="11"/>
                                </w:rPr>
                                <w:tab/>
                              </w:r>
                              <w:r>
                                <w:rPr>
                                  <w:rFonts w:ascii="Helvetica"/>
                                  <w:color w:val="4D4D4D"/>
                                  <w:spacing w:val="-5"/>
                                  <w:w w:val="105"/>
                                  <w:sz w:val="11"/>
                                </w:rPr>
                                <w:t>50</w:t>
                              </w:r>
                              <w:r>
                                <w:rPr>
                                  <w:rFonts w:ascii="Helvetica"/>
                                  <w:color w:val="4D4D4D"/>
                                  <w:sz w:val="11"/>
                                </w:rPr>
                                <w:tab/>
                              </w:r>
                              <w:r>
                                <w:rPr>
                                  <w:rFonts w:ascii="Helvetica"/>
                                  <w:color w:val="4D4D4D"/>
                                  <w:spacing w:val="-7"/>
                                  <w:w w:val="105"/>
                                  <w:sz w:val="11"/>
                                </w:rPr>
                                <w:t>75</w:t>
                              </w:r>
                              <w:r>
                                <w:rPr>
                                  <w:rFonts w:ascii="Helvetica"/>
                                  <w:color w:val="4D4D4D"/>
                                  <w:sz w:val="11"/>
                                </w:rPr>
                                <w:tab/>
                              </w:r>
                              <w:r>
                                <w:rPr>
                                  <w:rFonts w:ascii="Helvetica"/>
                                  <w:color w:val="4D4D4D"/>
                                  <w:spacing w:val="-5"/>
                                  <w:w w:val="105"/>
                                  <w:sz w:val="11"/>
                                </w:rPr>
                                <w:t>100</w:t>
                              </w:r>
                              <w:r>
                                <w:rPr>
                                  <w:rFonts w:ascii="Helvetica"/>
                                  <w:color w:val="4D4D4D"/>
                                  <w:sz w:val="11"/>
                                </w:rPr>
                                <w:tab/>
                              </w:r>
                              <w:r>
                                <w:rPr>
                                  <w:rFonts w:ascii="Helvetica"/>
                                  <w:color w:val="4D4D4D"/>
                                  <w:spacing w:val="-5"/>
                                  <w:w w:val="105"/>
                                  <w:sz w:val="11"/>
                                </w:rPr>
                                <w:t>125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67" name="Textbox 267"/>
                        <wps:cNvSpPr txBox="1"/>
                        <wps:spPr>
                          <a:xfrm>
                            <a:off x="807262" y="3375849"/>
                            <a:ext cx="2501900" cy="787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80E99C3" w14:textId="77777777" w:rsidR="005F326E" w:rsidRDefault="00000000">
                              <w:pPr>
                                <w:tabs>
                                  <w:tab w:val="left" w:pos="3430"/>
                                </w:tabs>
                                <w:spacing w:line="123" w:lineRule="exact"/>
                                <w:rPr>
                                  <w:rFonts w:ascii="Helvetica"/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rFonts w:ascii="Helvetica"/>
                                  <w:b/>
                                  <w:spacing w:val="-2"/>
                                  <w:w w:val="105"/>
                                  <w:sz w:val="12"/>
                                </w:rPr>
                                <w:t>Iteration</w:t>
                              </w:r>
                              <w:r>
                                <w:rPr>
                                  <w:rFonts w:ascii="Helvetica"/>
                                  <w:b/>
                                  <w:sz w:val="12"/>
                                </w:rPr>
                                <w:tab/>
                              </w:r>
                              <w:proofErr w:type="spellStart"/>
                              <w:r>
                                <w:rPr>
                                  <w:rFonts w:ascii="Helvetica"/>
                                  <w:b/>
                                  <w:spacing w:val="-2"/>
                                  <w:w w:val="105"/>
                                  <w:sz w:val="12"/>
                                </w:rPr>
                                <w:t>Iteration</w:t>
                              </w:r>
                              <w:proofErr w:type="spellEnd"/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ve="http://schemas.openxmlformats.org/markup-compatibility/2006" xmlns:a="http://schemas.openxmlformats.org/drawingml/2006/main" xmlns:pic="http://schemas.openxmlformats.org/drawingml/2006/picture">
            <w:pict>
              <v:group style="position:absolute;margin-left:93.062599pt;margin-top:-74.355804pt;width:444.6pt;height:274.6pt;mso-position-horizontal-relative:page;mso-position-vertical-relative:paragraph;z-index:15738880" id="docshapegroup179" coordorigin="1861,-1487" coordsize="8892,5492">
                <v:shape style="position:absolute;left:7546;top:-1183;width:587;height:1777" type="#_x0000_t75" id="docshape180" stroked="false">
                  <v:imagedata r:id="rId203" o:title=""/>
                </v:shape>
                <v:rect style="position:absolute;left:4918;top:-1488;width:4462;height:5492" id="docshape181" filled="true" fillcolor="#ffffff" stroked="false">
                  <v:fill type="solid"/>
                </v:rect>
                <v:rect style="position:absolute;left:5446;top:-1240;width:2722;height:4895" id="docshape182" filled="true" fillcolor="#ebebeb" stroked="false">
                  <v:fill type="solid"/>
                </v:rect>
                <v:shape style="position:absolute;left:5446;top:-1240;width:2722;height:4895" id="docshape183" coordorigin="5447,-1240" coordsize="2722,4895" path="m5447,2899l8169,2899m5447,1833l8169,1833m5447,766l8169,766m5447,-300l8169,-300m5800,3655l5800,-1240m6299,3655l6299,-1240m6798,3655l6798,-1240m7297,3655l7297,-1240m7795,3655l7795,-1240e" filled="false" stroked="true" strokeweight=".252635pt" strokecolor="#ffffff">
                  <v:path arrowok="t"/>
                  <v:stroke dashstyle="solid"/>
                </v:shape>
                <v:shape style="position:absolute;left:5446;top:-1240;width:2722;height:4895" id="docshape184" coordorigin="5447,-1240" coordsize="2722,4895" path="m5447,3433l8169,3433m5447,2366l8169,2366m5447,1299l8169,1299m5447,233l8169,233m5447,-834l8169,-834m5550,3655l5550,-1240m6049,3655l6049,-1240m6548,3655l6548,-1240m7047,3655l7047,-1240m7546,3655l7546,-1240m8045,3655l8045,-1240e" filled="false" stroked="true" strokeweight=".510037pt" strokecolor="#ffffff">
                  <v:path arrowok="t"/>
                  <v:stroke dashstyle="solid"/>
                </v:shape>
                <v:shape style="position:absolute;left:5553;top:-1035;width:2509;height:4484" type="#_x0000_t75" id="docshape185" stroked="false">
                  <v:imagedata r:id="rId204" o:title=""/>
                </v:shape>
                <v:shape style="position:absolute;left:5420;top:-834;width:2625;height:4516" id="docshape186" coordorigin="5421,-834" coordsize="2625,4516" path="m5421,3433l5447,3433m5421,2366l5447,2366m5421,1299l5447,1299m5421,233l5447,233m5421,-834l5447,-834m5550,3681l5550,3655m6049,3681l6049,3655m6548,3681l6548,3655m7047,3681l7047,3655m7546,3681l7546,3655m8045,3681l8045,3655e" filled="false" stroked="true" strokeweight=".510037pt" strokecolor="#333333">
                  <v:path arrowok="t"/>
                  <v:stroke dashstyle="solid"/>
                </v:shape>
                <v:rect style="position:absolute;left:1887;top:-1240;width:2980;height:4895" id="docshape187" filled="true" fillcolor="#ebebeb" stroked="false">
                  <v:fill type="solid"/>
                </v:rect>
                <v:shape style="position:absolute;left:1887;top:-1240;width:2980;height:4895" id="docshape188" coordorigin="1887,-1240" coordsize="2980,4895" path="m1887,2670l4867,2670m1887,988l4867,988m1887,-695l4867,-695m2274,3655l2274,-1240m2820,3655l2820,-1240m3366,3655l3366,-1240m3912,3655l3912,-1240m4458,3655l4458,-1240e" filled="false" stroked="true" strokeweight=".252635pt" strokecolor="#ffffff">
                  <v:path arrowok="t"/>
                  <v:stroke dashstyle="solid"/>
                </v:shape>
                <v:shape style="position:absolute;left:1887;top:-1240;width:2980;height:4895" id="docshape189" coordorigin="1887,-1240" coordsize="2980,4895" path="m1887,3512l4867,3512m1887,1829l4867,1829m1887,146l4867,146m2001,3655l2001,-1240m2547,3655l2547,-1240m3093,3655l3093,-1240m3639,3655l3639,-1240m4185,3655l4185,-1240m4731,3655l4731,-1240e" filled="false" stroked="true" strokeweight=".510037pt" strokecolor="#ffffff">
                  <v:path arrowok="t"/>
                  <v:stroke dashstyle="solid"/>
                </v:shape>
                <v:shape style="position:absolute;left:2005;top:-1035;width:2743;height:4484" type="#_x0000_t75" id="docshape190" stroked="false">
                  <v:imagedata r:id="rId205" o:title=""/>
                </v:shape>
                <v:shape style="position:absolute;left:1861;top:146;width:2870;height:3535" id="docshape191" coordorigin="1861,146" coordsize="2870,3535" path="m1861,3512l1887,3512m1861,1829l1887,1829m1861,146l1887,146m2001,3681l2001,3655m2547,3681l2547,3655m3093,3681l3093,3655m3639,3681l3639,3655m4185,3681l4185,3655m4731,3681l4731,3655e" filled="false" stroked="true" strokeweight=".510037pt" strokecolor="#333333">
                  <v:path arrowok="t"/>
                  <v:stroke dashstyle="solid"/>
                </v:shape>
                <v:rect style="position:absolute;left:8228;top:-1488;width:2525;height:5312" id="docshape192" filled="true" fillcolor="#ffffff" stroked="false">
                  <v:fill type="solid"/>
                </v:rect>
                <v:shape style="position:absolute;left:9141;top:3177;width:956;height:483" type="#_x0000_t75" id="docshape193" stroked="false">
                  <v:imagedata r:id="rId206" o:title=""/>
                </v:shape>
                <v:shape style="position:absolute;left:9141;top:2068;width:956;height:483" type="#_x0000_t75" id="docshape194" stroked="false">
                  <v:imagedata r:id="rId207" o:title=""/>
                </v:shape>
                <v:shape style="position:absolute;left:9141;top:935;width:956;height:483" type="#_x0000_t75" id="docshape195" stroked="false">
                  <v:imagedata r:id="rId208" o:title=""/>
                </v:shape>
                <v:shape style="position:absolute;left:9141;top:242;width:956;height:483" type="#_x0000_t75" id="docshape196" stroked="false">
                  <v:imagedata r:id="rId209" o:title=""/>
                </v:shape>
                <v:shape style="position:absolute;left:9141;top:-1307;width:956;height:1442" type="#_x0000_t75" id="docshape197" stroked="false">
                  <v:imagedata r:id="rId210" o:title=""/>
                </v:shape>
                <v:shape style="position:absolute;left:8761;top:-1119;width:101;height:4618" type="#_x0000_t75" id="docshape198" stroked="false">
                  <v:imagedata r:id="rId211" o:title=""/>
                </v:shape>
                <v:line style="position:absolute" from="8812,3452" to="8812,-1098" stroked="true" strokeweight="1.676558pt" strokecolor="#000000">
                  <v:stroke dashstyle="solid"/>
                </v:line>
                <v:shape style="position:absolute;left:8774;top:-1119;width:231;height:101" type="#_x0000_t75" id="docshape199" stroked="false">
                  <v:imagedata r:id="rId212" o:title=""/>
                </v:shape>
                <v:line style="position:absolute" from="8972,-1081" to="8808,-1081" stroked="true" strokeweight="1.676558pt" strokecolor="#000000">
                  <v:stroke dashstyle="solid"/>
                </v:line>
                <v:shape style="position:absolute;left:8774;top:-667;width:231;height:101" type="#_x0000_t75" id="docshape200" stroked="false">
                  <v:imagedata r:id="rId212" o:title=""/>
                </v:shape>
                <v:line style="position:absolute" from="8972,-630" to="8808,-630" stroked="true" strokeweight="1.676558pt" strokecolor="#000000">
                  <v:stroke dashstyle="solid"/>
                </v:line>
                <v:shape style="position:absolute;left:8774;top:-215;width:231;height:101" type="#_x0000_t75" id="docshape201" stroked="false">
                  <v:imagedata r:id="rId212" o:title=""/>
                </v:shape>
                <v:line style="position:absolute" from="8972,-178" to="8808,-178" stroked="true" strokeweight="1.676558pt" strokecolor="#000000">
                  <v:stroke dashstyle="solid"/>
                </v:line>
                <v:shape style="position:absolute;left:8774;top:236;width:231;height:101" type="#_x0000_t75" id="docshape202" stroked="false">
                  <v:imagedata r:id="rId212" o:title=""/>
                </v:shape>
                <v:line style="position:absolute" from="8972,274" to="8808,274" stroked="true" strokeweight="1.676558pt" strokecolor="#000000">
                  <v:stroke dashstyle="solid"/>
                </v:line>
                <v:shape style="position:absolute;left:8774;top:688;width:231;height:101" type="#_x0000_t75" id="docshape203" stroked="false">
                  <v:imagedata r:id="rId212" o:title=""/>
                </v:shape>
                <v:line style="position:absolute" from="8972,725" to="8808,725" stroked="true" strokeweight="1.676558pt" strokecolor="#000000">
                  <v:stroke dashstyle="solid"/>
                </v:line>
                <v:shape style="position:absolute;left:8774;top:1140;width:231;height:101" type="#_x0000_t75" id="docshape204" stroked="false">
                  <v:imagedata r:id="rId212" o:title=""/>
                </v:shape>
                <v:line style="position:absolute" from="8972,1177" to="8808,1177" stroked="true" strokeweight="1.676558pt" strokecolor="#000000">
                  <v:stroke dashstyle="solid"/>
                </v:line>
                <v:shape style="position:absolute;left:8774;top:1591;width:231;height:101" type="#_x0000_t75" id="docshape205" stroked="false">
                  <v:imagedata r:id="rId212" o:title=""/>
                </v:shape>
                <v:line style="position:absolute" from="8972,1629" to="8808,1629" stroked="true" strokeweight="1.676558pt" strokecolor="#000000">
                  <v:stroke dashstyle="solid"/>
                </v:line>
                <v:shape style="position:absolute;left:8774;top:2043;width:231;height:101" type="#_x0000_t75" id="docshape206" stroked="false">
                  <v:imagedata r:id="rId212" o:title=""/>
                </v:shape>
                <v:line style="position:absolute" from="8972,2080" to="8808,2080" stroked="true" strokeweight="1.676558pt" strokecolor="#000000">
                  <v:stroke dashstyle="solid"/>
                </v:line>
                <v:shape style="position:absolute;left:8774;top:2495;width:231;height:101" type="#_x0000_t75" id="docshape207" stroked="false">
                  <v:imagedata r:id="rId212" o:title=""/>
                </v:shape>
                <v:line style="position:absolute" from="8972,2532" to="8808,2532" stroked="true" strokeweight="1.676558pt" strokecolor="#000000">
                  <v:stroke dashstyle="solid"/>
                </v:line>
                <v:shape style="position:absolute;left:8774;top:2946;width:231;height:101" type="#_x0000_t75" id="docshape208" stroked="false">
                  <v:imagedata r:id="rId212" o:title=""/>
                </v:shape>
                <v:line style="position:absolute" from="8972,2984" to="8808,2984" stroked="true" strokeweight="1.676558pt" strokecolor="#000000">
                  <v:stroke dashstyle="solid"/>
                </v:line>
                <v:shape style="position:absolute;left:8774;top:3398;width:231;height:101" type="#_x0000_t75" id="docshape209" stroked="false">
                  <v:imagedata r:id="rId212" o:title=""/>
                </v:shape>
                <v:line style="position:absolute" from="8972,3435" to="8808,3435" stroked="true" strokeweight="1.676558pt" strokecolor="#000000">
                  <v:stroke dashstyle="solid"/>
                </v:line>
                <v:shape style="position:absolute;left:10372;top:-1120;width:173;height:4603" type="#_x0000_t75" id="docshape210" stroked="false">
                  <v:imagedata r:id="rId213" o:title=""/>
                </v:shape>
                <v:shape style="position:absolute;left:10459;top:-1025;width:2;height:4386" id="docshape211" coordorigin="10459,-1024" coordsize="0,4386" path="m10459,2074l10459,3362m10459,-1024l10459,263e" filled="false" stroked="true" strokeweight="1.005935pt" strokecolor="#0433ff">
                  <v:path arrowok="t"/>
                  <v:stroke dashstyle="dash"/>
                </v:shape>
                <v:shape style="position:absolute;left:10414;top:-1089;width:89;height:74" id="docshape212" coordorigin="10415,-1088" coordsize="89,74" path="m10503,-1014l10459,-1088,10415,-1014m10459,-1014l10459,-1088e" filled="false" stroked="true" strokeweight="1.005934pt" strokecolor="#0433ff">
                  <v:path arrowok="t"/>
                  <v:stroke dashstyle="solid"/>
                </v:shape>
                <v:shape style="position:absolute;left:10414;top:3351;width:89;height:74" id="docshape213" coordorigin="10415,3351" coordsize="89,74" path="m10415,3351l10459,3425,10503,3351m10459,3351l10459,3425e" filled="false" stroked="true" strokeweight="1.005934pt" strokecolor="#0433ff">
                  <v:path arrowok="t"/>
                  <v:stroke dashstyle="solid"/>
                </v:shape>
                <v:rect style="position:absolute;left:10298;top:263;width:299;height:1811" id="docshape214" filled="true" fillcolor="#ffffff" stroked="false">
                  <v:fill type="solid"/>
                </v:rect>
                <v:shape style="position:absolute;left:1887;top:-1443;width:1514;height:153" type="#_x0000_t202" id="docshape215" filled="false" stroked="false">
                  <v:textbox inset="0,0,0,0">
                    <w:txbxContent>
                      <w:p>
                        <w:pPr>
                          <w:spacing w:line="152" w:lineRule="exact" w:before="0"/>
                          <w:ind w:left="0" w:right="0" w:firstLine="0"/>
                          <w:jc w:val="left"/>
                          <w:rPr>
                            <w:rFonts w:ascii="Helvetica"/>
                            <w:b/>
                            <w:sz w:val="15"/>
                          </w:rPr>
                        </w:pPr>
                        <w:r>
                          <w:rPr>
                            <w:rFonts w:ascii="Helvetica"/>
                            <w:b/>
                            <w:sz w:val="15"/>
                          </w:rPr>
                          <w:t>Overall</w:t>
                        </w:r>
                        <w:r>
                          <w:rPr>
                            <w:rFonts w:ascii="Helvetica"/>
                            <w:b/>
                            <w:spacing w:val="5"/>
                            <w:sz w:val="15"/>
                          </w:rPr>
                          <w:t> </w:t>
                        </w:r>
                        <w:r>
                          <w:rPr>
                            <w:rFonts w:ascii="Helvetica"/>
                            <w:b/>
                            <w:spacing w:val="-2"/>
                            <w:sz w:val="15"/>
                          </w:rPr>
                          <w:t>convergence</w:t>
                        </w:r>
                      </w:p>
                    </w:txbxContent>
                  </v:textbox>
                  <w10:wrap type="none"/>
                </v:shape>
                <v:shape style="position:absolute;left:5446;top:-1443;width:1508;height:153" type="#_x0000_t202" id="docshape216" filled="false" stroked="false">
                  <v:textbox inset="0,0,0,0">
                    <w:txbxContent>
                      <w:p>
                        <w:pPr>
                          <w:spacing w:line="152" w:lineRule="exact" w:before="0"/>
                          <w:ind w:left="0" w:right="0" w:firstLine="0"/>
                          <w:jc w:val="left"/>
                          <w:rPr>
                            <w:rFonts w:ascii="Helvetica"/>
                            <w:b/>
                            <w:sz w:val="15"/>
                          </w:rPr>
                        </w:pPr>
                        <w:r>
                          <w:rPr>
                            <w:rFonts w:ascii="Helvetica"/>
                            <w:b/>
                            <w:sz w:val="15"/>
                          </w:rPr>
                          <w:t>Per</w:t>
                        </w:r>
                        <w:r>
                          <w:rPr>
                            <w:rFonts w:ascii="Helvetica"/>
                            <w:b/>
                            <w:spacing w:val="2"/>
                            <w:sz w:val="15"/>
                          </w:rPr>
                          <w:t> </w:t>
                        </w:r>
                        <w:r>
                          <w:rPr>
                            <w:rFonts w:ascii="Helvetica"/>
                            <w:b/>
                            <w:sz w:val="15"/>
                          </w:rPr>
                          <w:t>integration</w:t>
                        </w:r>
                        <w:r>
                          <w:rPr>
                            <w:rFonts w:ascii="Helvetica"/>
                            <w:b/>
                            <w:spacing w:val="2"/>
                            <w:sz w:val="15"/>
                          </w:rPr>
                          <w:t> </w:t>
                        </w:r>
                        <w:r>
                          <w:rPr>
                            <w:rFonts w:ascii="Helvetica"/>
                            <w:b/>
                            <w:spacing w:val="-2"/>
                            <w:sz w:val="15"/>
                          </w:rPr>
                          <w:t>point</w:t>
                        </w:r>
                      </w:p>
                    </w:txbxContent>
                  </v:textbox>
                  <w10:wrap type="none"/>
                </v:shape>
                <v:shape style="position:absolute;left:9179;top:-1277;width:334;height:144" type="#_x0000_t202" id="docshape217" filled="false" stroked="false">
                  <v:textbox inset="0,0,0,0">
                    <w:txbxContent>
                      <w:p>
                        <w:pPr>
                          <w:spacing w:line="144" w:lineRule="exact" w:before="0"/>
                          <w:ind w:left="0" w:right="0" w:firstLine="0"/>
                          <w:jc w:val="left"/>
                          <w:rPr>
                            <w:rFonts w:ascii="Helvetica Neue"/>
                            <w:b/>
                            <w:sz w:val="12"/>
                          </w:rPr>
                        </w:pPr>
                        <w:r>
                          <w:rPr>
                            <w:rFonts w:ascii="Helvetica Neue"/>
                            <w:b/>
                            <w:color w:val="FFF056"/>
                            <w:spacing w:val="-2"/>
                            <w:sz w:val="12"/>
                          </w:rPr>
                          <w:t>E11.5</w:t>
                        </w:r>
                      </w:p>
                    </w:txbxContent>
                  </v:textbox>
                  <w10:wrap type="none"/>
                </v:shape>
                <v:shape style="position:absolute;left:8584;top:-1161;width:207;height:160" type="#_x0000_t202" id="docshape218" filled="false" stroked="false">
                  <v:textbox inset="0,0,0,0">
                    <w:txbxContent>
                      <w:p>
                        <w:pPr>
                          <w:spacing w:before="0"/>
                          <w:ind w:left="0" w:right="0" w:firstLine="0"/>
                          <w:jc w:val="left"/>
                          <w:rPr>
                            <w:rFonts w:ascii="Helvetica Neue"/>
                            <w:b/>
                            <w:sz w:val="13"/>
                          </w:rPr>
                        </w:pPr>
                        <w:r>
                          <w:rPr>
                            <w:rFonts w:ascii="Helvetica Neue"/>
                            <w:b/>
                            <w:color w:val="FF63B6"/>
                            <w:spacing w:val="-5"/>
                            <w:w w:val="105"/>
                            <w:sz w:val="13"/>
                          </w:rPr>
                          <w:t>1.0</w:t>
                        </w:r>
                      </w:p>
                    </w:txbxContent>
                  </v:textbox>
                  <w10:wrap type="none"/>
                </v:shape>
                <v:shape style="position:absolute;left:5113;top:-881;width:307;height:115" type="#_x0000_t202" id="docshape219" filled="false" stroked="false">
                  <v:textbox inset="0,0,0,0">
                    <w:txbxContent>
                      <w:p>
                        <w:pPr>
                          <w:spacing w:line="113" w:lineRule="exact" w:before="0"/>
                          <w:ind w:left="0" w:right="0" w:firstLine="0"/>
                          <w:jc w:val="left"/>
                          <w:rPr>
                            <w:rFonts w:ascii="Helvetica"/>
                            <w:sz w:val="11"/>
                          </w:rPr>
                        </w:pPr>
                        <w:r>
                          <w:rPr>
                            <w:rFonts w:ascii="Helvetica"/>
                            <w:color w:val="4D4D4D"/>
                            <w:spacing w:val="-2"/>
                            <w:w w:val="105"/>
                            <w:sz w:val="11"/>
                          </w:rPr>
                          <w:t>0.100</w:t>
                        </w:r>
                      </w:p>
                    </w:txbxContent>
                  </v:textbox>
                  <w10:wrap type="none"/>
                </v:shape>
                <v:shape style="position:absolute;left:8584;top:-709;width:207;height:160" type="#_x0000_t202" id="docshape220" filled="false" stroked="false">
                  <v:textbox inset="0,0,0,0">
                    <w:txbxContent>
                      <w:p>
                        <w:pPr>
                          <w:spacing w:before="0"/>
                          <w:ind w:left="0" w:right="0" w:firstLine="0"/>
                          <w:jc w:val="left"/>
                          <w:rPr>
                            <w:rFonts w:ascii="Helvetica Neue"/>
                            <w:b/>
                            <w:sz w:val="13"/>
                          </w:rPr>
                        </w:pPr>
                        <w:r>
                          <w:rPr>
                            <w:rFonts w:ascii="Helvetica Neue"/>
                            <w:b/>
                            <w:color w:val="EE67EB"/>
                            <w:spacing w:val="-5"/>
                            <w:w w:val="105"/>
                            <w:sz w:val="13"/>
                          </w:rPr>
                          <w:t>0.9</w:t>
                        </w:r>
                      </w:p>
                    </w:txbxContent>
                  </v:textbox>
                  <w10:wrap type="none"/>
                </v:shape>
                <v:shape style="position:absolute;left:9179;top:-771;width:334;height:144" type="#_x0000_t202" id="docshape221" filled="false" stroked="false">
                  <v:textbox inset="0,0,0,0">
                    <w:txbxContent>
                      <w:p>
                        <w:pPr>
                          <w:spacing w:line="144" w:lineRule="exact" w:before="0"/>
                          <w:ind w:left="0" w:right="0" w:firstLine="0"/>
                          <w:jc w:val="left"/>
                          <w:rPr>
                            <w:rFonts w:ascii="Helvetica Neue"/>
                            <w:b/>
                            <w:sz w:val="12"/>
                          </w:rPr>
                        </w:pPr>
                        <w:r>
                          <w:rPr>
                            <w:rFonts w:ascii="Helvetica Neue"/>
                            <w:b/>
                            <w:color w:val="FFF056"/>
                            <w:spacing w:val="-2"/>
                            <w:sz w:val="12"/>
                          </w:rPr>
                          <w:t>E13.5</w:t>
                        </w:r>
                      </w:p>
                    </w:txbxContent>
                  </v:textbox>
                  <w10:wrap type="none"/>
                </v:shape>
                <v:shape style="position:absolute;left:8584;top:-261;width:207;height:160" type="#_x0000_t202" id="docshape222" filled="false" stroked="false">
                  <v:textbox inset="0,0,0,0">
                    <w:txbxContent>
                      <w:p>
                        <w:pPr>
                          <w:spacing w:before="0"/>
                          <w:ind w:left="0" w:right="0" w:firstLine="0"/>
                          <w:jc w:val="left"/>
                          <w:rPr>
                            <w:rFonts w:ascii="Helvetica Neue"/>
                            <w:b/>
                            <w:sz w:val="13"/>
                          </w:rPr>
                        </w:pPr>
                        <w:r>
                          <w:rPr>
                            <w:rFonts w:ascii="Helvetica Neue"/>
                            <w:b/>
                            <w:color w:val="B385FF"/>
                            <w:spacing w:val="-5"/>
                            <w:w w:val="105"/>
                            <w:sz w:val="13"/>
                          </w:rPr>
                          <w:t>0.8</w:t>
                        </w:r>
                      </w:p>
                    </w:txbxContent>
                  </v:textbox>
                  <w10:wrap type="none"/>
                </v:shape>
                <v:shape style="position:absolute;left:9179;top:-338;width:334;height:144" type="#_x0000_t202" id="docshape223" filled="false" stroked="false">
                  <v:textbox inset="0,0,0,0">
                    <w:txbxContent>
                      <w:p>
                        <w:pPr>
                          <w:spacing w:line="144" w:lineRule="exact" w:before="0"/>
                          <w:ind w:left="0" w:right="0" w:firstLine="0"/>
                          <w:jc w:val="left"/>
                          <w:rPr>
                            <w:rFonts w:ascii="Helvetica Neue"/>
                            <w:b/>
                            <w:sz w:val="12"/>
                          </w:rPr>
                        </w:pPr>
                        <w:r>
                          <w:rPr>
                            <w:rFonts w:ascii="Helvetica Neue"/>
                            <w:b/>
                            <w:color w:val="FFF056"/>
                            <w:spacing w:val="-2"/>
                            <w:sz w:val="12"/>
                          </w:rPr>
                          <w:t>E15.5</w:t>
                        </w:r>
                      </w:p>
                    </w:txbxContent>
                  </v:textbox>
                  <w10:wrap type="none"/>
                </v:shape>
                <v:shape style="position:absolute;left:5113;top:185;width:307;height:115" type="#_x0000_t202" id="docshape224" filled="false" stroked="false">
                  <v:textbox inset="0,0,0,0">
                    <w:txbxContent>
                      <w:p>
                        <w:pPr>
                          <w:spacing w:line="113" w:lineRule="exact" w:before="0"/>
                          <w:ind w:left="0" w:right="0" w:firstLine="0"/>
                          <w:jc w:val="left"/>
                          <w:rPr>
                            <w:rFonts w:ascii="Helvetica"/>
                            <w:sz w:val="11"/>
                          </w:rPr>
                        </w:pPr>
                        <w:r>
                          <w:rPr>
                            <w:rFonts w:ascii="Helvetica"/>
                            <w:color w:val="4D4D4D"/>
                            <w:spacing w:val="-2"/>
                            <w:w w:val="105"/>
                            <w:sz w:val="11"/>
                          </w:rPr>
                          <w:t>0.075</w:t>
                        </w:r>
                      </w:p>
                    </w:txbxContent>
                  </v:textbox>
                  <w10:wrap type="none"/>
                </v:shape>
                <v:shape style="position:absolute;left:8584;top:189;width:207;height:160" type="#_x0000_t202" id="docshape225" filled="false" stroked="false">
                  <v:textbox inset="0,0,0,0">
                    <w:txbxContent>
                      <w:p>
                        <w:pPr>
                          <w:spacing w:before="0"/>
                          <w:ind w:left="0" w:right="0" w:firstLine="0"/>
                          <w:jc w:val="left"/>
                          <w:rPr>
                            <w:rFonts w:ascii="Helvetica Neue"/>
                            <w:b/>
                            <w:sz w:val="13"/>
                          </w:rPr>
                        </w:pPr>
                        <w:r>
                          <w:rPr>
                            <w:rFonts w:ascii="Helvetica Neue"/>
                            <w:b/>
                            <w:color w:val="00A6FF"/>
                            <w:spacing w:val="-5"/>
                            <w:w w:val="105"/>
                            <w:sz w:val="13"/>
                          </w:rPr>
                          <w:t>0.7</w:t>
                        </w:r>
                      </w:p>
                    </w:txbxContent>
                  </v:textbox>
                  <w10:wrap type="none"/>
                </v:shape>
                <v:shape style="position:absolute;left:9179;top:279;width:334;height:144" type="#_x0000_t202" id="docshape226" filled="false" stroked="false">
                  <v:textbox inset="0,0,0,0">
                    <w:txbxContent>
                      <w:p>
                        <w:pPr>
                          <w:spacing w:line="144" w:lineRule="exact" w:before="0"/>
                          <w:ind w:left="0" w:right="0" w:firstLine="0"/>
                          <w:jc w:val="left"/>
                          <w:rPr>
                            <w:rFonts w:ascii="Helvetica Neue"/>
                            <w:b/>
                            <w:sz w:val="12"/>
                          </w:rPr>
                        </w:pPr>
                        <w:r>
                          <w:rPr>
                            <w:rFonts w:ascii="Helvetica Neue"/>
                            <w:b/>
                            <w:color w:val="FFF056"/>
                            <w:spacing w:val="-2"/>
                            <w:sz w:val="12"/>
                          </w:rPr>
                          <w:t>E18.5</w:t>
                        </w:r>
                      </w:p>
                    </w:txbxContent>
                  </v:textbox>
                  <w10:wrap type="none"/>
                </v:shape>
                <v:shape style="position:absolute;left:8584;top:639;width:207;height:160" type="#_x0000_t202" id="docshape227" filled="false" stroked="false">
                  <v:textbox inset="0,0,0,0">
                    <w:txbxContent>
                      <w:p>
                        <w:pPr>
                          <w:spacing w:before="0"/>
                          <w:ind w:left="0" w:right="0" w:firstLine="0"/>
                          <w:jc w:val="left"/>
                          <w:rPr>
                            <w:rFonts w:ascii="Helvetica Neue"/>
                            <w:b/>
                            <w:sz w:val="13"/>
                          </w:rPr>
                        </w:pPr>
                        <w:r>
                          <w:rPr>
                            <w:rFonts w:ascii="Helvetica Neue"/>
                            <w:b/>
                            <w:color w:val="00BADE"/>
                            <w:spacing w:val="-5"/>
                            <w:w w:val="105"/>
                            <w:sz w:val="13"/>
                          </w:rPr>
                          <w:t>0.6</w:t>
                        </w:r>
                      </w:p>
                    </w:txbxContent>
                  </v:textbox>
                  <w10:wrap type="none"/>
                </v:shape>
                <v:shape style="position:absolute;left:9197;top:972;width:235;height:144" type="#_x0000_t202" id="docshape228" filled="false" stroked="false">
                  <v:textbox inset="0,0,0,0">
                    <w:txbxContent>
                      <w:p>
                        <w:pPr>
                          <w:spacing w:line="144" w:lineRule="exact" w:before="0"/>
                          <w:ind w:left="0" w:right="0" w:firstLine="0"/>
                          <w:jc w:val="left"/>
                          <w:rPr>
                            <w:rFonts w:ascii="Helvetica Neue"/>
                            <w:b/>
                            <w:sz w:val="12"/>
                          </w:rPr>
                        </w:pPr>
                        <w:r>
                          <w:rPr>
                            <w:rFonts w:ascii="Helvetica Neue"/>
                            <w:b/>
                            <w:color w:val="FFF056"/>
                            <w:spacing w:val="-5"/>
                            <w:sz w:val="12"/>
                          </w:rPr>
                          <w:t>P04</w:t>
                        </w:r>
                      </w:p>
                    </w:txbxContent>
                  </v:textbox>
                  <w10:wrap type="none"/>
                </v:shape>
                <v:shape style="position:absolute;left:8584;top:1089;width:207;height:160" type="#_x0000_t202" id="docshape229" filled="false" stroked="false">
                  <v:textbox inset="0,0,0,0">
                    <w:txbxContent>
                      <w:p>
                        <w:pPr>
                          <w:spacing w:before="0"/>
                          <w:ind w:left="0" w:right="0" w:firstLine="0"/>
                          <w:jc w:val="left"/>
                          <w:rPr>
                            <w:rFonts w:ascii="Helvetica Neue"/>
                            <w:b/>
                            <w:sz w:val="13"/>
                          </w:rPr>
                        </w:pPr>
                        <w:r>
                          <w:rPr>
                            <w:rFonts w:ascii="Helvetica Neue"/>
                            <w:b/>
                            <w:color w:val="00C1A7"/>
                            <w:spacing w:val="-5"/>
                            <w:w w:val="105"/>
                            <w:sz w:val="13"/>
                          </w:rPr>
                          <w:t>0.5</w:t>
                        </w:r>
                      </w:p>
                    </w:txbxContent>
                  </v:textbox>
                  <w10:wrap type="none"/>
                </v:shape>
                <v:shape style="position:absolute;left:5113;top:1252;width:307;height:115" type="#_x0000_t202" id="docshape230" filled="false" stroked="false">
                  <v:textbox inset="0,0,0,0">
                    <w:txbxContent>
                      <w:p>
                        <w:pPr>
                          <w:spacing w:line="113" w:lineRule="exact" w:before="0"/>
                          <w:ind w:left="0" w:right="0" w:firstLine="0"/>
                          <w:jc w:val="left"/>
                          <w:rPr>
                            <w:rFonts w:ascii="Helvetica"/>
                            <w:sz w:val="11"/>
                          </w:rPr>
                        </w:pPr>
                        <w:r>
                          <w:rPr>
                            <w:rFonts w:ascii="Helvetica"/>
                            <w:color w:val="4D4D4D"/>
                            <w:spacing w:val="-2"/>
                            <w:w w:val="105"/>
                            <w:sz w:val="11"/>
                          </w:rPr>
                          <w:t>0.050</w:t>
                        </w:r>
                      </w:p>
                    </w:txbxContent>
                  </v:textbox>
                  <w10:wrap type="none"/>
                </v:shape>
                <v:shape style="position:absolute;left:8584;top:1539;width:207;height:610" type="#_x0000_t202" id="docshape231" filled="false" stroked="false">
                  <v:textbox inset="0,0,0,0">
                    <w:txbxContent>
                      <w:p>
                        <w:pPr>
                          <w:spacing w:before="0"/>
                          <w:ind w:left="0" w:right="0" w:firstLine="0"/>
                          <w:jc w:val="left"/>
                          <w:rPr>
                            <w:rFonts w:ascii="Helvetica Neue"/>
                            <w:b/>
                            <w:sz w:val="13"/>
                          </w:rPr>
                        </w:pPr>
                        <w:r>
                          <w:rPr>
                            <w:rFonts w:ascii="Helvetica Neue"/>
                            <w:b/>
                            <w:color w:val="00BC5D"/>
                            <w:spacing w:val="-5"/>
                            <w:w w:val="105"/>
                            <w:sz w:val="13"/>
                          </w:rPr>
                          <w:t>0.4</w:t>
                        </w:r>
                      </w:p>
                      <w:p>
                        <w:pPr>
                          <w:spacing w:line="240" w:lineRule="auto" w:before="10"/>
                          <w:rPr>
                            <w:rFonts w:ascii="Helvetica Neue"/>
                            <w:b/>
                            <w:sz w:val="23"/>
                          </w:rPr>
                        </w:pPr>
                      </w:p>
                      <w:p>
                        <w:pPr>
                          <w:spacing w:before="0"/>
                          <w:ind w:left="0" w:right="0" w:firstLine="0"/>
                          <w:jc w:val="left"/>
                          <w:rPr>
                            <w:rFonts w:ascii="Helvetica Neue"/>
                            <w:b/>
                            <w:sz w:val="13"/>
                          </w:rPr>
                        </w:pPr>
                        <w:r>
                          <w:rPr>
                            <w:rFonts w:ascii="Helvetica Neue"/>
                            <w:b/>
                            <w:color w:val="64B200"/>
                            <w:spacing w:val="-5"/>
                            <w:w w:val="105"/>
                            <w:sz w:val="13"/>
                          </w:rPr>
                          <w:t>0.3</w:t>
                        </w:r>
                      </w:p>
                    </w:txbxContent>
                  </v:textbox>
                  <w10:wrap type="none"/>
                </v:shape>
                <v:shape style="position:absolute;left:9197;top:2100;width:235;height:144" type="#_x0000_t202" id="docshape232" filled="false" stroked="false">
                  <v:textbox inset="0,0,0,0">
                    <w:txbxContent>
                      <w:p>
                        <w:pPr>
                          <w:spacing w:line="144" w:lineRule="exact" w:before="0"/>
                          <w:ind w:left="0" w:right="0" w:firstLine="0"/>
                          <w:jc w:val="left"/>
                          <w:rPr>
                            <w:rFonts w:ascii="Helvetica Neue"/>
                            <w:b/>
                            <w:sz w:val="12"/>
                          </w:rPr>
                        </w:pPr>
                        <w:r>
                          <w:rPr>
                            <w:rFonts w:ascii="Helvetica Neue"/>
                            <w:b/>
                            <w:color w:val="FFF056"/>
                            <w:spacing w:val="-5"/>
                            <w:sz w:val="12"/>
                          </w:rPr>
                          <w:t>P14</w:t>
                        </w:r>
                      </w:p>
                    </w:txbxContent>
                  </v:textbox>
                  <w10:wrap type="none"/>
                </v:shape>
                <v:shape style="position:absolute;left:5113;top:2319;width:307;height:115" type="#_x0000_t202" id="docshape233" filled="false" stroked="false">
                  <v:textbox inset="0,0,0,0">
                    <w:txbxContent>
                      <w:p>
                        <w:pPr>
                          <w:spacing w:line="113" w:lineRule="exact" w:before="0"/>
                          <w:ind w:left="0" w:right="0" w:firstLine="0"/>
                          <w:jc w:val="left"/>
                          <w:rPr>
                            <w:rFonts w:ascii="Helvetica"/>
                            <w:sz w:val="11"/>
                          </w:rPr>
                        </w:pPr>
                        <w:r>
                          <w:rPr>
                            <w:rFonts w:ascii="Helvetica"/>
                            <w:color w:val="4D4D4D"/>
                            <w:spacing w:val="-2"/>
                            <w:w w:val="105"/>
                            <w:sz w:val="11"/>
                          </w:rPr>
                          <w:t>0.025</w:t>
                        </w:r>
                      </w:p>
                    </w:txbxContent>
                  </v:textbox>
                  <w10:wrap type="none"/>
                </v:shape>
                <v:shape style="position:absolute;left:8584;top:2439;width:207;height:610" type="#_x0000_t202" id="docshape234" filled="false" stroked="false">
                  <v:textbox inset="0,0,0,0">
                    <w:txbxContent>
                      <w:p>
                        <w:pPr>
                          <w:spacing w:before="0"/>
                          <w:ind w:left="0" w:right="0" w:firstLine="0"/>
                          <w:jc w:val="left"/>
                          <w:rPr>
                            <w:rFonts w:ascii="Helvetica Neue"/>
                            <w:b/>
                            <w:sz w:val="13"/>
                          </w:rPr>
                        </w:pPr>
                        <w:r>
                          <w:rPr>
                            <w:rFonts w:ascii="Helvetica Neue"/>
                            <w:b/>
                            <w:color w:val="AEA200"/>
                            <w:spacing w:val="-5"/>
                            <w:w w:val="105"/>
                            <w:sz w:val="13"/>
                          </w:rPr>
                          <w:t>0.2</w:t>
                        </w:r>
                      </w:p>
                      <w:p>
                        <w:pPr>
                          <w:spacing w:line="240" w:lineRule="auto" w:before="10"/>
                          <w:rPr>
                            <w:rFonts w:ascii="Helvetica Neue"/>
                            <w:b/>
                            <w:sz w:val="23"/>
                          </w:rPr>
                        </w:pPr>
                      </w:p>
                      <w:p>
                        <w:pPr>
                          <w:spacing w:before="0"/>
                          <w:ind w:left="0" w:right="0" w:firstLine="0"/>
                          <w:jc w:val="left"/>
                          <w:rPr>
                            <w:rFonts w:ascii="Helvetica Neue"/>
                            <w:b/>
                            <w:sz w:val="13"/>
                          </w:rPr>
                        </w:pPr>
                        <w:r>
                          <w:rPr>
                            <w:rFonts w:ascii="Helvetica Neue"/>
                            <w:b/>
                            <w:color w:val="DB8E00"/>
                            <w:spacing w:val="-5"/>
                            <w:w w:val="105"/>
                            <w:sz w:val="13"/>
                          </w:rPr>
                          <w:t>0.1</w:t>
                        </w:r>
                      </w:p>
                    </w:txbxContent>
                  </v:textbox>
                  <w10:wrap type="none"/>
                </v:shape>
                <v:shape style="position:absolute;left:9197;top:3214;width:235;height:144" type="#_x0000_t202" id="docshape235" filled="false" stroked="false">
                  <v:textbox inset="0,0,0,0">
                    <w:txbxContent>
                      <w:p>
                        <w:pPr>
                          <w:spacing w:line="144" w:lineRule="exact" w:before="0"/>
                          <w:ind w:left="0" w:right="0" w:firstLine="0"/>
                          <w:jc w:val="left"/>
                          <w:rPr>
                            <w:rFonts w:ascii="Helvetica Neue"/>
                            <w:b/>
                            <w:sz w:val="12"/>
                          </w:rPr>
                        </w:pPr>
                        <w:r>
                          <w:rPr>
                            <w:rFonts w:ascii="Helvetica Neue"/>
                            <w:b/>
                            <w:color w:val="FFF056"/>
                            <w:spacing w:val="-5"/>
                            <w:sz w:val="12"/>
                          </w:rPr>
                          <w:t>P56</w:t>
                        </w:r>
                      </w:p>
                    </w:txbxContent>
                  </v:textbox>
                  <w10:wrap type="none"/>
                </v:shape>
                <v:shape style="position:absolute;left:5113;top:3385;width:307;height:115" type="#_x0000_t202" id="docshape236" filled="false" stroked="false">
                  <v:textbox inset="0,0,0,0">
                    <w:txbxContent>
                      <w:p>
                        <w:pPr>
                          <w:spacing w:line="113" w:lineRule="exact" w:before="0"/>
                          <w:ind w:left="0" w:right="0" w:firstLine="0"/>
                          <w:jc w:val="left"/>
                          <w:rPr>
                            <w:rFonts w:ascii="Helvetica"/>
                            <w:sz w:val="11"/>
                          </w:rPr>
                        </w:pPr>
                        <w:r>
                          <w:rPr>
                            <w:rFonts w:ascii="Helvetica"/>
                            <w:color w:val="4D4D4D"/>
                            <w:spacing w:val="-2"/>
                            <w:w w:val="105"/>
                            <w:sz w:val="11"/>
                          </w:rPr>
                          <w:t>0.000</w:t>
                        </w:r>
                      </w:p>
                    </w:txbxContent>
                  </v:textbox>
                  <w10:wrap type="none"/>
                </v:shape>
                <v:shape style="position:absolute;left:8584;top:3339;width:207;height:160" type="#_x0000_t202" id="docshape237" filled="false" stroked="false">
                  <v:textbox inset="0,0,0,0">
                    <w:txbxContent>
                      <w:p>
                        <w:pPr>
                          <w:spacing w:before="0"/>
                          <w:ind w:left="0" w:right="0" w:firstLine="0"/>
                          <w:jc w:val="left"/>
                          <w:rPr>
                            <w:rFonts w:ascii="Helvetica Neue"/>
                            <w:b/>
                            <w:sz w:val="13"/>
                          </w:rPr>
                        </w:pPr>
                        <w:r>
                          <w:rPr>
                            <w:rFonts w:ascii="Helvetica Neue"/>
                            <w:b/>
                            <w:color w:val="F8766D"/>
                            <w:spacing w:val="-5"/>
                            <w:w w:val="105"/>
                            <w:sz w:val="13"/>
                          </w:rPr>
                          <w:t>0.0</w:t>
                        </w:r>
                      </w:p>
                    </w:txbxContent>
                  </v:textbox>
                  <w10:wrap type="none"/>
                </v:shape>
                <v:shape style="position:absolute;left:1969;top:3696;width:84;height:115" type="#_x0000_t202" id="docshape238" filled="false" stroked="false">
                  <v:textbox inset="0,0,0,0">
                    <w:txbxContent>
                      <w:p>
                        <w:pPr>
                          <w:spacing w:line="113" w:lineRule="exact" w:before="0"/>
                          <w:ind w:left="0" w:right="0" w:firstLine="0"/>
                          <w:jc w:val="left"/>
                          <w:rPr>
                            <w:rFonts w:ascii="Helvetica"/>
                            <w:sz w:val="11"/>
                          </w:rPr>
                        </w:pPr>
                        <w:r>
                          <w:rPr>
                            <w:rFonts w:ascii="Helvetica"/>
                            <w:color w:val="4D4D4D"/>
                            <w:w w:val="104"/>
                            <w:sz w:val="11"/>
                          </w:rPr>
                          <w:t>0</w:t>
                        </w:r>
                      </w:p>
                    </w:txbxContent>
                  </v:textbox>
                  <w10:wrap type="none"/>
                </v:shape>
                <v:shape style="position:absolute;left:2483;top:3696;width:148;height:115" type="#_x0000_t202" id="docshape239" filled="false" stroked="false">
                  <v:textbox inset="0,0,0,0">
                    <w:txbxContent>
                      <w:p>
                        <w:pPr>
                          <w:spacing w:line="113" w:lineRule="exact" w:before="0"/>
                          <w:ind w:left="0" w:right="0" w:firstLine="0"/>
                          <w:jc w:val="left"/>
                          <w:rPr>
                            <w:rFonts w:ascii="Helvetica"/>
                            <w:sz w:val="11"/>
                          </w:rPr>
                        </w:pPr>
                        <w:r>
                          <w:rPr>
                            <w:rFonts w:ascii="Helvetica"/>
                            <w:color w:val="4D4D4D"/>
                            <w:spacing w:val="-5"/>
                            <w:w w:val="105"/>
                            <w:sz w:val="11"/>
                          </w:rPr>
                          <w:t>25</w:t>
                        </w:r>
                      </w:p>
                    </w:txbxContent>
                  </v:textbox>
                  <w10:wrap type="none"/>
                </v:shape>
                <v:shape style="position:absolute;left:3029;top:3696;width:148;height:115" type="#_x0000_t202" id="docshape240" filled="false" stroked="false">
                  <v:textbox inset="0,0,0,0">
                    <w:txbxContent>
                      <w:p>
                        <w:pPr>
                          <w:spacing w:line="113" w:lineRule="exact" w:before="0"/>
                          <w:ind w:left="0" w:right="0" w:firstLine="0"/>
                          <w:jc w:val="left"/>
                          <w:rPr>
                            <w:rFonts w:ascii="Helvetica"/>
                            <w:sz w:val="11"/>
                          </w:rPr>
                        </w:pPr>
                        <w:r>
                          <w:rPr>
                            <w:rFonts w:ascii="Helvetica"/>
                            <w:color w:val="4D4D4D"/>
                            <w:spacing w:val="-5"/>
                            <w:w w:val="105"/>
                            <w:sz w:val="11"/>
                          </w:rPr>
                          <w:t>50</w:t>
                        </w:r>
                      </w:p>
                    </w:txbxContent>
                  </v:textbox>
                  <w10:wrap type="none"/>
                </v:shape>
                <v:shape style="position:absolute;left:3575;top:3696;width:1272;height:115" type="#_x0000_t202" id="docshape241" filled="false" stroked="false">
                  <v:textbox inset="0,0,0,0">
                    <w:txbxContent>
                      <w:p>
                        <w:pPr>
                          <w:tabs>
                            <w:tab w:pos="514" w:val="left" w:leader="none"/>
                            <w:tab w:pos="1060" w:val="left" w:leader="none"/>
                          </w:tabs>
                          <w:spacing w:line="113" w:lineRule="exact" w:before="0"/>
                          <w:ind w:left="0" w:right="0" w:firstLine="0"/>
                          <w:jc w:val="left"/>
                          <w:rPr>
                            <w:rFonts w:ascii="Helvetica"/>
                            <w:sz w:val="11"/>
                          </w:rPr>
                        </w:pPr>
                        <w:r>
                          <w:rPr>
                            <w:rFonts w:ascii="Helvetica"/>
                            <w:color w:val="4D4D4D"/>
                            <w:spacing w:val="-5"/>
                            <w:w w:val="105"/>
                            <w:sz w:val="11"/>
                          </w:rPr>
                          <w:t>75</w:t>
                        </w:r>
                        <w:r>
                          <w:rPr>
                            <w:rFonts w:ascii="Helvetica"/>
                            <w:color w:val="4D4D4D"/>
                            <w:sz w:val="11"/>
                          </w:rPr>
                          <w:tab/>
                        </w:r>
                        <w:r>
                          <w:rPr>
                            <w:rFonts w:ascii="Helvetica"/>
                            <w:color w:val="4D4D4D"/>
                            <w:spacing w:val="-5"/>
                            <w:w w:val="105"/>
                            <w:sz w:val="11"/>
                          </w:rPr>
                          <w:t>100</w:t>
                        </w:r>
                        <w:r>
                          <w:rPr>
                            <w:rFonts w:ascii="Helvetica"/>
                            <w:color w:val="4D4D4D"/>
                            <w:sz w:val="11"/>
                          </w:rPr>
                          <w:tab/>
                        </w:r>
                        <w:r>
                          <w:rPr>
                            <w:rFonts w:ascii="Helvetica"/>
                            <w:color w:val="4D4D4D"/>
                            <w:spacing w:val="-5"/>
                            <w:w w:val="105"/>
                            <w:sz w:val="11"/>
                          </w:rPr>
                          <w:t>125</w:t>
                        </w:r>
                      </w:p>
                    </w:txbxContent>
                  </v:textbox>
                  <w10:wrap type="none"/>
                </v:shape>
                <v:shape style="position:absolute;left:5518;top:3696;width:84;height:115" type="#_x0000_t202" id="docshape242" filled="false" stroked="false">
                  <v:textbox inset="0,0,0,0">
                    <w:txbxContent>
                      <w:p>
                        <w:pPr>
                          <w:spacing w:line="113" w:lineRule="exact" w:before="0"/>
                          <w:ind w:left="0" w:right="0" w:firstLine="0"/>
                          <w:jc w:val="left"/>
                          <w:rPr>
                            <w:rFonts w:ascii="Helvetica"/>
                            <w:sz w:val="11"/>
                          </w:rPr>
                        </w:pPr>
                        <w:r>
                          <w:rPr>
                            <w:rFonts w:ascii="Helvetica"/>
                            <w:color w:val="4D4D4D"/>
                            <w:w w:val="104"/>
                            <w:sz w:val="11"/>
                          </w:rPr>
                          <w:t>0</w:t>
                        </w:r>
                      </w:p>
                    </w:txbxContent>
                  </v:textbox>
                  <w10:wrap type="none"/>
                </v:shape>
                <v:shape style="position:absolute;left:5985;top:3696;width:2175;height:115" type="#_x0000_t202" id="docshape243" filled="false" stroked="false">
                  <v:textbox inset="0,0,0,0">
                    <w:txbxContent>
                      <w:p>
                        <w:pPr>
                          <w:tabs>
                            <w:tab w:pos="498" w:val="left" w:leader="none"/>
                            <w:tab w:pos="997" w:val="left" w:leader="none"/>
                            <w:tab w:pos="1464" w:val="left" w:leader="none"/>
                            <w:tab w:pos="1963" w:val="left" w:leader="none"/>
                          </w:tabs>
                          <w:spacing w:line="113" w:lineRule="exact" w:before="0"/>
                          <w:ind w:left="0" w:right="0" w:firstLine="0"/>
                          <w:jc w:val="left"/>
                          <w:rPr>
                            <w:rFonts w:ascii="Helvetica"/>
                            <w:sz w:val="11"/>
                          </w:rPr>
                        </w:pPr>
                        <w:r>
                          <w:rPr>
                            <w:rFonts w:ascii="Helvetica"/>
                            <w:color w:val="4D4D4D"/>
                            <w:spacing w:val="-5"/>
                            <w:w w:val="105"/>
                            <w:sz w:val="11"/>
                          </w:rPr>
                          <w:t>25</w:t>
                        </w:r>
                        <w:r>
                          <w:rPr>
                            <w:rFonts w:ascii="Helvetica"/>
                            <w:color w:val="4D4D4D"/>
                            <w:sz w:val="11"/>
                          </w:rPr>
                          <w:tab/>
                        </w:r>
                        <w:r>
                          <w:rPr>
                            <w:rFonts w:ascii="Helvetica"/>
                            <w:color w:val="4D4D4D"/>
                            <w:spacing w:val="-5"/>
                            <w:w w:val="105"/>
                            <w:sz w:val="11"/>
                          </w:rPr>
                          <w:t>50</w:t>
                        </w:r>
                        <w:r>
                          <w:rPr>
                            <w:rFonts w:ascii="Helvetica"/>
                            <w:color w:val="4D4D4D"/>
                            <w:sz w:val="11"/>
                          </w:rPr>
                          <w:tab/>
                        </w:r>
                        <w:r>
                          <w:rPr>
                            <w:rFonts w:ascii="Helvetica"/>
                            <w:color w:val="4D4D4D"/>
                            <w:spacing w:val="-7"/>
                            <w:w w:val="105"/>
                            <w:sz w:val="11"/>
                          </w:rPr>
                          <w:t>75</w:t>
                        </w:r>
                        <w:r>
                          <w:rPr>
                            <w:rFonts w:ascii="Helvetica"/>
                            <w:color w:val="4D4D4D"/>
                            <w:sz w:val="11"/>
                          </w:rPr>
                          <w:tab/>
                        </w:r>
                        <w:r>
                          <w:rPr>
                            <w:rFonts w:ascii="Helvetica"/>
                            <w:color w:val="4D4D4D"/>
                            <w:spacing w:val="-5"/>
                            <w:w w:val="105"/>
                            <w:sz w:val="11"/>
                          </w:rPr>
                          <w:t>100</w:t>
                        </w:r>
                        <w:r>
                          <w:rPr>
                            <w:rFonts w:ascii="Helvetica"/>
                            <w:color w:val="4D4D4D"/>
                            <w:sz w:val="11"/>
                          </w:rPr>
                          <w:tab/>
                        </w:r>
                        <w:r>
                          <w:rPr>
                            <w:rFonts w:ascii="Helvetica"/>
                            <w:color w:val="4D4D4D"/>
                            <w:spacing w:val="-5"/>
                            <w:w w:val="105"/>
                            <w:sz w:val="11"/>
                          </w:rPr>
                          <w:t>125</w:t>
                        </w:r>
                      </w:p>
                    </w:txbxContent>
                  </v:textbox>
                  <w10:wrap type="none"/>
                </v:shape>
                <v:shape style="position:absolute;left:3132;top:3829;width:3940;height:124" type="#_x0000_t202" id="docshape244" filled="false" stroked="false">
                  <v:textbox inset="0,0,0,0">
                    <w:txbxContent>
                      <w:p>
                        <w:pPr>
                          <w:tabs>
                            <w:tab w:pos="3430" w:val="left" w:leader="none"/>
                          </w:tabs>
                          <w:spacing w:line="123" w:lineRule="exact" w:before="0"/>
                          <w:ind w:left="0" w:right="0" w:firstLine="0"/>
                          <w:jc w:val="left"/>
                          <w:rPr>
                            <w:rFonts w:ascii="Helvetica"/>
                            <w:b/>
                            <w:sz w:val="12"/>
                          </w:rPr>
                        </w:pPr>
                        <w:r>
                          <w:rPr>
                            <w:rFonts w:ascii="Helvetica"/>
                            <w:b/>
                            <w:spacing w:val="-2"/>
                            <w:w w:val="105"/>
                            <w:sz w:val="12"/>
                          </w:rPr>
                          <w:t>Iteration</w:t>
                        </w:r>
                        <w:r>
                          <w:rPr>
                            <w:rFonts w:ascii="Helvetica"/>
                            <w:b/>
                            <w:sz w:val="12"/>
                          </w:rPr>
                          <w:tab/>
                        </w:r>
                        <w:r>
                          <w:rPr>
                            <w:rFonts w:ascii="Helvetica"/>
                            <w:b/>
                            <w:spacing w:val="-2"/>
                            <w:w w:val="105"/>
                            <w:sz w:val="12"/>
                          </w:rPr>
                          <w:t>Iteration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5742464" behindDoc="0" locked="0" layoutInCell="1" allowOverlap="1" wp14:anchorId="23FA44D6" wp14:editId="532F8821">
                <wp:simplePos x="0" y="0"/>
                <wp:positionH relativeFrom="page">
                  <wp:posOffset>6431645</wp:posOffset>
                </wp:positionH>
                <wp:positionV relativeFrom="paragraph">
                  <wp:posOffset>190144</wp:posOffset>
                </wp:positionV>
                <wp:extent cx="101600" cy="247650"/>
                <wp:effectExtent l="0" t="0" r="0" b="0"/>
                <wp:wrapNone/>
                <wp:docPr id="268" name="Textbox 2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01600" cy="24765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157E9E50" w14:textId="77777777" w:rsidR="005F326E" w:rsidRDefault="00000000">
                            <w:pPr>
                              <w:spacing w:before="17"/>
                              <w:ind w:left="20"/>
                              <w:rPr>
                                <w:rFonts w:ascii="Helvetica Neue"/>
                                <w:b/>
                                <w:sz w:val="10"/>
                              </w:rPr>
                            </w:pPr>
                            <w:r>
                              <w:rPr>
                                <w:rFonts w:ascii="HelveticaNeue-BoldItalic"/>
                                <w:b/>
                                <w:i/>
                                <w:sz w:val="10"/>
                              </w:rPr>
                              <w:t xml:space="preserve">t </w:t>
                            </w:r>
                            <w:r>
                              <w:rPr>
                                <w:rFonts w:ascii="Helvetica Neue"/>
                                <w:b/>
                                <w:sz w:val="10"/>
                              </w:rPr>
                              <w:t xml:space="preserve">= </w:t>
                            </w:r>
                            <w:r>
                              <w:rPr>
                                <w:rFonts w:ascii="Helvetica Neue"/>
                                <w:b/>
                                <w:spacing w:val="-4"/>
                                <w:sz w:val="10"/>
                              </w:rPr>
                              <w:t>0.66</w:t>
                            </w:r>
                          </w:p>
                        </w:txbxContent>
                      </wps:txbx>
                      <wps:bodyPr vert="vert270"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 xmlns:ve="http://schemas.openxmlformats.org/markup-compatibility/2006" xmlns:a="http://schemas.openxmlformats.org/drawingml/2006/main" xmlns:pic="http://schemas.openxmlformats.org/drawingml/2006/picture">
            <w:pict>
              <v:shape style="position:absolute;margin-left:506.428772pt;margin-top:14.971988pt;width:8pt;height:19.5pt;mso-position-horizontal-relative:page;mso-position-vertical-relative:paragraph;z-index:15742464" type="#_x0000_t202" id="docshape245" filled="false" stroked="false">
                <v:textbox inset="0,0,0,0" style="layout-flow:vertical;mso-layout-flow-alt:bottom-to-top">
                  <w:txbxContent>
                    <w:p>
                      <w:pPr>
                        <w:spacing w:before="17"/>
                        <w:ind w:left="20" w:right="0" w:firstLine="0"/>
                        <w:jc w:val="left"/>
                        <w:rPr>
                          <w:rFonts w:ascii="Helvetica Neue"/>
                          <w:b/>
                          <w:sz w:val="10"/>
                        </w:rPr>
                      </w:pPr>
                      <w:r>
                        <w:rPr>
                          <w:rFonts w:ascii="HelveticaNeue-BoldItalic"/>
                          <w:b/>
                          <w:i/>
                          <w:sz w:val="10"/>
                        </w:rPr>
                        <w:t>t </w:t>
                      </w:r>
                      <w:r>
                        <w:rPr>
                          <w:rFonts w:ascii="Helvetica Neue"/>
                          <w:b/>
                          <w:sz w:val="10"/>
                        </w:rPr>
                        <w:t>= </w:t>
                      </w:r>
                      <w:r>
                        <w:rPr>
                          <w:rFonts w:ascii="Helvetica Neue"/>
                          <w:b/>
                          <w:spacing w:val="-4"/>
                          <w:sz w:val="10"/>
                        </w:rPr>
                        <w:t>0.66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5742976" behindDoc="0" locked="0" layoutInCell="1" allowOverlap="1" wp14:anchorId="61863147" wp14:editId="741D6215">
                <wp:simplePos x="0" y="0"/>
                <wp:positionH relativeFrom="page">
                  <wp:posOffset>6431645</wp:posOffset>
                </wp:positionH>
                <wp:positionV relativeFrom="paragraph">
                  <wp:posOffset>-792532</wp:posOffset>
                </wp:positionV>
                <wp:extent cx="101600" cy="873125"/>
                <wp:effectExtent l="0" t="0" r="0" b="0"/>
                <wp:wrapNone/>
                <wp:docPr id="269" name="Textbox 2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01600" cy="87312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5D76F934" w14:textId="77777777" w:rsidR="005F326E" w:rsidRDefault="00000000">
                            <w:pPr>
                              <w:spacing w:before="17"/>
                              <w:ind w:left="20"/>
                              <w:rPr>
                                <w:rFonts w:ascii="Helvetica Neue"/>
                                <w:b/>
                                <w:sz w:val="10"/>
                              </w:rPr>
                            </w:pPr>
                            <w:r>
                              <w:rPr>
                                <w:rFonts w:ascii="HelveticaNeue-BoldItalic"/>
                                <w:b/>
                                <w:i/>
                                <w:sz w:val="10"/>
                              </w:rPr>
                              <w:t xml:space="preserve">t </w:t>
                            </w:r>
                            <w:r>
                              <w:rPr>
                                <w:rFonts w:ascii="Helvetica Neue"/>
                                <w:b/>
                                <w:sz w:val="10"/>
                              </w:rPr>
                              <w:t xml:space="preserve">= </w:t>
                            </w:r>
                            <w:proofErr w:type="gramStart"/>
                            <w:r>
                              <w:rPr>
                                <w:rFonts w:ascii="Helvetica Neue"/>
                                <w:b/>
                                <w:sz w:val="10"/>
                              </w:rPr>
                              <w:t>0.79</w:t>
                            </w:r>
                            <w:r>
                              <w:rPr>
                                <w:rFonts w:ascii="Helvetica Neue"/>
                                <w:b/>
                                <w:spacing w:val="57"/>
                                <w:sz w:val="10"/>
                              </w:rPr>
                              <w:t xml:space="preserve">  </w:t>
                            </w:r>
                            <w:r>
                              <w:rPr>
                                <w:rFonts w:ascii="HelveticaNeue-BoldItalic"/>
                                <w:b/>
                                <w:i/>
                                <w:sz w:val="10"/>
                              </w:rPr>
                              <w:t>t</w:t>
                            </w:r>
                            <w:proofErr w:type="gramEnd"/>
                            <w:r>
                              <w:rPr>
                                <w:rFonts w:ascii="HelveticaNeue-BoldItalic"/>
                                <w:b/>
                                <w:i/>
                                <w:spacing w:val="1"/>
                                <w:sz w:val="10"/>
                              </w:rPr>
                              <w:t xml:space="preserve"> </w:t>
                            </w:r>
                            <w:r>
                              <w:rPr>
                                <w:rFonts w:ascii="Helvetica Neue"/>
                                <w:b/>
                                <w:sz w:val="10"/>
                              </w:rPr>
                              <w:t>= 0.89</w:t>
                            </w:r>
                            <w:r>
                              <w:rPr>
                                <w:rFonts w:ascii="Helvetica Neue"/>
                                <w:b/>
                                <w:spacing w:val="57"/>
                                <w:sz w:val="10"/>
                              </w:rPr>
                              <w:t xml:space="preserve">  </w:t>
                            </w:r>
                            <w:r>
                              <w:rPr>
                                <w:rFonts w:ascii="HelveticaNeue-BoldItalic"/>
                                <w:b/>
                                <w:i/>
                                <w:sz w:val="10"/>
                              </w:rPr>
                              <w:t>t</w:t>
                            </w:r>
                            <w:r>
                              <w:rPr>
                                <w:rFonts w:ascii="HelveticaNeue-BoldItalic"/>
                                <w:b/>
                                <w:i/>
                                <w:spacing w:val="1"/>
                                <w:sz w:val="10"/>
                              </w:rPr>
                              <w:t xml:space="preserve"> </w:t>
                            </w:r>
                            <w:r>
                              <w:rPr>
                                <w:rFonts w:ascii="Helvetica Neue"/>
                                <w:b/>
                                <w:sz w:val="10"/>
                              </w:rPr>
                              <w:t xml:space="preserve">= </w:t>
                            </w:r>
                            <w:r>
                              <w:rPr>
                                <w:rFonts w:ascii="Helvetica Neue"/>
                                <w:b/>
                                <w:spacing w:val="-5"/>
                                <w:sz w:val="10"/>
                              </w:rPr>
                              <w:t>1.0</w:t>
                            </w:r>
                          </w:p>
                        </w:txbxContent>
                      </wps:txbx>
                      <wps:bodyPr vert="vert270"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 xmlns:ve="http://schemas.openxmlformats.org/markup-compatibility/2006" xmlns:a="http://schemas.openxmlformats.org/drawingml/2006/main" xmlns:pic="http://schemas.openxmlformats.org/drawingml/2006/picture">
            <w:pict>
              <v:shape style="position:absolute;margin-left:506.428772pt;margin-top:-62.404167pt;width:8pt;height:68.75pt;mso-position-horizontal-relative:page;mso-position-vertical-relative:paragraph;z-index:15742976" type="#_x0000_t202" id="docshape246" filled="false" stroked="false">
                <v:textbox inset="0,0,0,0" style="layout-flow:vertical;mso-layout-flow-alt:bottom-to-top">
                  <w:txbxContent>
                    <w:p>
                      <w:pPr>
                        <w:spacing w:before="17"/>
                        <w:ind w:left="20" w:right="0" w:firstLine="0"/>
                        <w:jc w:val="left"/>
                        <w:rPr>
                          <w:rFonts w:ascii="Helvetica Neue"/>
                          <w:b/>
                          <w:sz w:val="10"/>
                        </w:rPr>
                      </w:pPr>
                      <w:r>
                        <w:rPr>
                          <w:rFonts w:ascii="HelveticaNeue-BoldItalic"/>
                          <w:b/>
                          <w:i/>
                          <w:sz w:val="10"/>
                        </w:rPr>
                        <w:t>t </w:t>
                      </w:r>
                      <w:r>
                        <w:rPr>
                          <w:rFonts w:ascii="Helvetica Neue"/>
                          <w:b/>
                          <w:sz w:val="10"/>
                        </w:rPr>
                        <w:t>= 0.79</w:t>
                      </w:r>
                      <w:r>
                        <w:rPr>
                          <w:rFonts w:ascii="Helvetica Neue"/>
                          <w:b/>
                          <w:spacing w:val="57"/>
                          <w:sz w:val="10"/>
                        </w:rPr>
                        <w:t>  </w:t>
                      </w:r>
                      <w:r>
                        <w:rPr>
                          <w:rFonts w:ascii="HelveticaNeue-BoldItalic"/>
                          <w:b/>
                          <w:i/>
                          <w:sz w:val="10"/>
                        </w:rPr>
                        <w:t>t</w:t>
                      </w:r>
                      <w:r>
                        <w:rPr>
                          <w:rFonts w:ascii="HelveticaNeue-BoldItalic"/>
                          <w:b/>
                          <w:i/>
                          <w:spacing w:val="1"/>
                          <w:sz w:val="10"/>
                        </w:rPr>
                        <w:t> </w:t>
                      </w:r>
                      <w:r>
                        <w:rPr>
                          <w:rFonts w:ascii="Helvetica Neue"/>
                          <w:b/>
                          <w:sz w:val="10"/>
                        </w:rPr>
                        <w:t>= 0.89</w:t>
                      </w:r>
                      <w:r>
                        <w:rPr>
                          <w:rFonts w:ascii="Helvetica Neue"/>
                          <w:b/>
                          <w:spacing w:val="57"/>
                          <w:sz w:val="10"/>
                        </w:rPr>
                        <w:t>  </w:t>
                      </w:r>
                      <w:r>
                        <w:rPr>
                          <w:rFonts w:ascii="HelveticaNeue-BoldItalic"/>
                          <w:b/>
                          <w:i/>
                          <w:sz w:val="10"/>
                        </w:rPr>
                        <w:t>t</w:t>
                      </w:r>
                      <w:r>
                        <w:rPr>
                          <w:rFonts w:ascii="HelveticaNeue-BoldItalic"/>
                          <w:b/>
                          <w:i/>
                          <w:spacing w:val="1"/>
                          <w:sz w:val="10"/>
                        </w:rPr>
                        <w:t> </w:t>
                      </w:r>
                      <w:r>
                        <w:rPr>
                          <w:rFonts w:ascii="Helvetica Neue"/>
                          <w:b/>
                          <w:sz w:val="10"/>
                        </w:rPr>
                        <w:t>= </w:t>
                      </w:r>
                      <w:r>
                        <w:rPr>
                          <w:rFonts w:ascii="Helvetica Neue"/>
                          <w:b/>
                          <w:spacing w:val="-5"/>
                          <w:sz w:val="10"/>
                        </w:rPr>
                        <w:t>1.0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bookmarkStart w:id="88" w:name="_bookmark2"/>
      <w:bookmarkEnd w:id="88"/>
      <w:r>
        <w:rPr>
          <w:rFonts w:ascii="Helvetica"/>
          <w:color w:val="4D4D4D"/>
          <w:spacing w:val="-5"/>
          <w:w w:val="105"/>
          <w:sz w:val="11"/>
        </w:rPr>
        <w:t>0.4</w:t>
      </w:r>
    </w:p>
    <w:p w14:paraId="52036ED1" w14:textId="77777777" w:rsidR="005F326E" w:rsidRDefault="005F326E">
      <w:pPr>
        <w:pStyle w:val="BodyText"/>
        <w:ind w:left="0"/>
        <w:rPr>
          <w:rFonts w:ascii="Helvetica"/>
          <w:sz w:val="20"/>
        </w:rPr>
      </w:pPr>
    </w:p>
    <w:p w14:paraId="68BF3060" w14:textId="77777777" w:rsidR="005F326E" w:rsidRDefault="005F326E">
      <w:pPr>
        <w:pStyle w:val="BodyText"/>
        <w:ind w:left="0"/>
        <w:rPr>
          <w:rFonts w:ascii="Helvetica"/>
          <w:sz w:val="20"/>
        </w:rPr>
      </w:pPr>
    </w:p>
    <w:p w14:paraId="09AFB4A9" w14:textId="77777777" w:rsidR="005F326E" w:rsidRDefault="005F326E">
      <w:pPr>
        <w:pStyle w:val="BodyText"/>
        <w:ind w:left="0"/>
        <w:rPr>
          <w:rFonts w:ascii="Helvetica"/>
          <w:sz w:val="20"/>
        </w:rPr>
      </w:pPr>
    </w:p>
    <w:p w14:paraId="34B26C72" w14:textId="77777777" w:rsidR="005F326E" w:rsidRDefault="005F326E">
      <w:pPr>
        <w:pStyle w:val="BodyText"/>
        <w:ind w:left="0"/>
        <w:rPr>
          <w:rFonts w:ascii="Helvetica"/>
          <w:sz w:val="20"/>
        </w:rPr>
      </w:pPr>
    </w:p>
    <w:p w14:paraId="3BF71BF8" w14:textId="77777777" w:rsidR="005F326E" w:rsidRDefault="005F326E">
      <w:pPr>
        <w:pStyle w:val="BodyText"/>
        <w:ind w:left="0"/>
        <w:rPr>
          <w:rFonts w:ascii="Helvetica"/>
          <w:sz w:val="20"/>
        </w:rPr>
      </w:pPr>
    </w:p>
    <w:p w14:paraId="11F8C8AC" w14:textId="77777777" w:rsidR="005F326E" w:rsidRDefault="005F326E">
      <w:pPr>
        <w:pStyle w:val="BodyText"/>
        <w:spacing w:before="1"/>
        <w:ind w:left="0"/>
        <w:rPr>
          <w:rFonts w:ascii="Helvetica"/>
          <w:sz w:val="25"/>
        </w:rPr>
      </w:pPr>
    </w:p>
    <w:p w14:paraId="10371E38" w14:textId="77777777" w:rsidR="005F326E" w:rsidRDefault="00000000">
      <w:pPr>
        <w:spacing w:before="84"/>
        <w:ind w:left="741"/>
        <w:rPr>
          <w:rFonts w:ascii="Helvetica"/>
          <w:sz w:val="11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6345728" behindDoc="1" locked="0" layoutInCell="1" allowOverlap="1" wp14:anchorId="2648B20C" wp14:editId="4DE337EC">
                <wp:simplePos x="0" y="0"/>
                <wp:positionH relativeFrom="page">
                  <wp:posOffset>5424334</wp:posOffset>
                </wp:positionH>
                <wp:positionV relativeFrom="paragraph">
                  <wp:posOffset>-829692</wp:posOffset>
                </wp:positionV>
                <wp:extent cx="466090" cy="1101090"/>
                <wp:effectExtent l="0" t="0" r="0" b="0"/>
                <wp:wrapNone/>
                <wp:docPr id="270" name="Textbox 2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466090" cy="110109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04A025AF" w14:textId="77777777" w:rsidR="005F326E" w:rsidRDefault="00000000">
                            <w:pPr>
                              <w:spacing w:line="84" w:lineRule="exact"/>
                              <w:rPr>
                                <w:rFonts w:ascii="Helvetica"/>
                                <w:sz w:val="8"/>
                              </w:rPr>
                            </w:pPr>
                            <w:r>
                              <w:rPr>
                                <w:rFonts w:ascii="Helvetica"/>
                                <w:w w:val="105"/>
                                <w:sz w:val="8"/>
                              </w:rPr>
                              <w:t>Integration</w:t>
                            </w:r>
                            <w:r>
                              <w:rPr>
                                <w:rFonts w:ascii="Helvetica"/>
                                <w:spacing w:val="2"/>
                                <w:w w:val="105"/>
                                <w:sz w:val="8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rFonts w:ascii="Helvetica"/>
                                <w:w w:val="105"/>
                                <w:sz w:val="8"/>
                              </w:rPr>
                              <w:t>point</w:t>
                            </w:r>
                            <w:proofErr w:type="gramEnd"/>
                            <w:r>
                              <w:rPr>
                                <w:rFonts w:ascii="Helvetica"/>
                                <w:spacing w:val="3"/>
                                <w:w w:val="105"/>
                                <w:sz w:val="8"/>
                              </w:rPr>
                              <w:t xml:space="preserve"> </w:t>
                            </w:r>
                            <w:r>
                              <w:rPr>
                                <w:rFonts w:ascii="Helvetica"/>
                                <w:spacing w:val="-10"/>
                                <w:w w:val="105"/>
                                <w:sz w:val="8"/>
                              </w:rPr>
                              <w:t>1</w:t>
                            </w:r>
                          </w:p>
                          <w:p w14:paraId="0ED250CA" w14:textId="77777777" w:rsidR="005F326E" w:rsidRDefault="00000000">
                            <w:pPr>
                              <w:spacing w:before="70"/>
                              <w:rPr>
                                <w:rFonts w:ascii="Helvetica"/>
                                <w:sz w:val="8"/>
                              </w:rPr>
                            </w:pPr>
                            <w:r>
                              <w:rPr>
                                <w:rFonts w:ascii="Helvetica"/>
                                <w:w w:val="105"/>
                                <w:sz w:val="8"/>
                              </w:rPr>
                              <w:t>Integration</w:t>
                            </w:r>
                            <w:r>
                              <w:rPr>
                                <w:rFonts w:ascii="Helvetica"/>
                                <w:spacing w:val="2"/>
                                <w:w w:val="105"/>
                                <w:sz w:val="8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rFonts w:ascii="Helvetica"/>
                                <w:w w:val="105"/>
                                <w:sz w:val="8"/>
                              </w:rPr>
                              <w:t>point</w:t>
                            </w:r>
                            <w:proofErr w:type="gramEnd"/>
                            <w:r>
                              <w:rPr>
                                <w:rFonts w:ascii="Helvetica"/>
                                <w:spacing w:val="3"/>
                                <w:w w:val="105"/>
                                <w:sz w:val="8"/>
                              </w:rPr>
                              <w:t xml:space="preserve"> </w:t>
                            </w:r>
                            <w:r>
                              <w:rPr>
                                <w:rFonts w:ascii="Helvetica"/>
                                <w:spacing w:val="-10"/>
                                <w:w w:val="105"/>
                                <w:sz w:val="8"/>
                              </w:rPr>
                              <w:t>2</w:t>
                            </w:r>
                          </w:p>
                          <w:p w14:paraId="35722149" w14:textId="77777777" w:rsidR="005F326E" w:rsidRDefault="00000000">
                            <w:pPr>
                              <w:spacing w:before="71"/>
                              <w:rPr>
                                <w:rFonts w:ascii="Helvetica"/>
                                <w:sz w:val="8"/>
                              </w:rPr>
                            </w:pPr>
                            <w:r>
                              <w:rPr>
                                <w:rFonts w:ascii="Helvetica"/>
                                <w:w w:val="105"/>
                                <w:sz w:val="8"/>
                              </w:rPr>
                              <w:t>Integration</w:t>
                            </w:r>
                            <w:r>
                              <w:rPr>
                                <w:rFonts w:ascii="Helvetica"/>
                                <w:spacing w:val="2"/>
                                <w:w w:val="105"/>
                                <w:sz w:val="8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rFonts w:ascii="Helvetica"/>
                                <w:w w:val="105"/>
                                <w:sz w:val="8"/>
                              </w:rPr>
                              <w:t>point</w:t>
                            </w:r>
                            <w:proofErr w:type="gramEnd"/>
                            <w:r>
                              <w:rPr>
                                <w:rFonts w:ascii="Helvetica"/>
                                <w:spacing w:val="3"/>
                                <w:w w:val="105"/>
                                <w:sz w:val="8"/>
                              </w:rPr>
                              <w:t xml:space="preserve"> </w:t>
                            </w:r>
                            <w:r>
                              <w:rPr>
                                <w:rFonts w:ascii="Helvetica"/>
                                <w:spacing w:val="-10"/>
                                <w:w w:val="105"/>
                                <w:sz w:val="8"/>
                              </w:rPr>
                              <w:t>3</w:t>
                            </w:r>
                          </w:p>
                          <w:p w14:paraId="7673C76E" w14:textId="77777777" w:rsidR="005F326E" w:rsidRDefault="00000000">
                            <w:pPr>
                              <w:spacing w:before="71"/>
                              <w:rPr>
                                <w:rFonts w:ascii="Helvetica"/>
                                <w:sz w:val="8"/>
                              </w:rPr>
                            </w:pPr>
                            <w:r>
                              <w:rPr>
                                <w:rFonts w:ascii="Helvetica"/>
                                <w:w w:val="105"/>
                                <w:sz w:val="8"/>
                              </w:rPr>
                              <w:t>Integration</w:t>
                            </w:r>
                            <w:r>
                              <w:rPr>
                                <w:rFonts w:ascii="Helvetica"/>
                                <w:spacing w:val="2"/>
                                <w:w w:val="105"/>
                                <w:sz w:val="8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rFonts w:ascii="Helvetica"/>
                                <w:w w:val="105"/>
                                <w:sz w:val="8"/>
                              </w:rPr>
                              <w:t>point</w:t>
                            </w:r>
                            <w:proofErr w:type="gramEnd"/>
                            <w:r>
                              <w:rPr>
                                <w:rFonts w:ascii="Helvetica"/>
                                <w:spacing w:val="3"/>
                                <w:w w:val="105"/>
                                <w:sz w:val="8"/>
                              </w:rPr>
                              <w:t xml:space="preserve"> </w:t>
                            </w:r>
                            <w:r>
                              <w:rPr>
                                <w:rFonts w:ascii="Helvetica"/>
                                <w:spacing w:val="-10"/>
                                <w:w w:val="105"/>
                                <w:sz w:val="8"/>
                              </w:rPr>
                              <w:t>4</w:t>
                            </w:r>
                          </w:p>
                          <w:p w14:paraId="52B6C5F7" w14:textId="77777777" w:rsidR="005F326E" w:rsidRDefault="00000000">
                            <w:pPr>
                              <w:spacing w:before="71"/>
                              <w:rPr>
                                <w:rFonts w:ascii="Helvetica"/>
                                <w:sz w:val="8"/>
                              </w:rPr>
                            </w:pPr>
                            <w:r>
                              <w:rPr>
                                <w:rFonts w:ascii="Helvetica"/>
                                <w:w w:val="105"/>
                                <w:sz w:val="8"/>
                              </w:rPr>
                              <w:t>Integration</w:t>
                            </w:r>
                            <w:r>
                              <w:rPr>
                                <w:rFonts w:ascii="Helvetica"/>
                                <w:spacing w:val="2"/>
                                <w:w w:val="105"/>
                                <w:sz w:val="8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rFonts w:ascii="Helvetica"/>
                                <w:w w:val="105"/>
                                <w:sz w:val="8"/>
                              </w:rPr>
                              <w:t>point</w:t>
                            </w:r>
                            <w:proofErr w:type="gramEnd"/>
                            <w:r>
                              <w:rPr>
                                <w:rFonts w:ascii="Helvetica"/>
                                <w:spacing w:val="3"/>
                                <w:w w:val="105"/>
                                <w:sz w:val="8"/>
                              </w:rPr>
                              <w:t xml:space="preserve"> </w:t>
                            </w:r>
                            <w:r>
                              <w:rPr>
                                <w:rFonts w:ascii="Helvetica"/>
                                <w:spacing w:val="-10"/>
                                <w:w w:val="105"/>
                                <w:sz w:val="8"/>
                              </w:rPr>
                              <w:t>5</w:t>
                            </w:r>
                          </w:p>
                          <w:p w14:paraId="48D56A13" w14:textId="77777777" w:rsidR="005F326E" w:rsidRDefault="00000000">
                            <w:pPr>
                              <w:spacing w:before="70"/>
                              <w:rPr>
                                <w:rFonts w:ascii="Helvetica"/>
                                <w:sz w:val="8"/>
                              </w:rPr>
                            </w:pPr>
                            <w:r>
                              <w:rPr>
                                <w:rFonts w:ascii="Helvetica"/>
                                <w:w w:val="105"/>
                                <w:sz w:val="8"/>
                              </w:rPr>
                              <w:t>Integration</w:t>
                            </w:r>
                            <w:r>
                              <w:rPr>
                                <w:rFonts w:ascii="Helvetica"/>
                                <w:spacing w:val="2"/>
                                <w:w w:val="105"/>
                                <w:sz w:val="8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rFonts w:ascii="Helvetica"/>
                                <w:w w:val="105"/>
                                <w:sz w:val="8"/>
                              </w:rPr>
                              <w:t>point</w:t>
                            </w:r>
                            <w:proofErr w:type="gramEnd"/>
                            <w:r>
                              <w:rPr>
                                <w:rFonts w:ascii="Helvetica"/>
                                <w:spacing w:val="3"/>
                                <w:w w:val="105"/>
                                <w:sz w:val="8"/>
                              </w:rPr>
                              <w:t xml:space="preserve"> </w:t>
                            </w:r>
                            <w:r>
                              <w:rPr>
                                <w:rFonts w:ascii="Helvetica"/>
                                <w:spacing w:val="-10"/>
                                <w:w w:val="105"/>
                                <w:sz w:val="8"/>
                              </w:rPr>
                              <w:t>6</w:t>
                            </w:r>
                          </w:p>
                          <w:p w14:paraId="3E533079" w14:textId="77777777" w:rsidR="005F326E" w:rsidRDefault="00000000">
                            <w:pPr>
                              <w:spacing w:before="71"/>
                              <w:rPr>
                                <w:rFonts w:ascii="Helvetica"/>
                                <w:sz w:val="8"/>
                              </w:rPr>
                            </w:pPr>
                            <w:r>
                              <w:rPr>
                                <w:rFonts w:ascii="Helvetica"/>
                                <w:w w:val="105"/>
                                <w:sz w:val="8"/>
                              </w:rPr>
                              <w:t>Integration</w:t>
                            </w:r>
                            <w:r>
                              <w:rPr>
                                <w:rFonts w:ascii="Helvetica"/>
                                <w:spacing w:val="2"/>
                                <w:w w:val="105"/>
                                <w:sz w:val="8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rFonts w:ascii="Helvetica"/>
                                <w:w w:val="105"/>
                                <w:sz w:val="8"/>
                              </w:rPr>
                              <w:t>point</w:t>
                            </w:r>
                            <w:proofErr w:type="gramEnd"/>
                            <w:r>
                              <w:rPr>
                                <w:rFonts w:ascii="Helvetica"/>
                                <w:spacing w:val="3"/>
                                <w:w w:val="105"/>
                                <w:sz w:val="8"/>
                              </w:rPr>
                              <w:t xml:space="preserve"> </w:t>
                            </w:r>
                            <w:r>
                              <w:rPr>
                                <w:rFonts w:ascii="Helvetica"/>
                                <w:spacing w:val="-10"/>
                                <w:w w:val="105"/>
                                <w:sz w:val="8"/>
                              </w:rPr>
                              <w:t>7</w:t>
                            </w:r>
                          </w:p>
                          <w:p w14:paraId="18775612" w14:textId="77777777" w:rsidR="005F326E" w:rsidRDefault="00000000">
                            <w:pPr>
                              <w:spacing w:before="71"/>
                              <w:rPr>
                                <w:rFonts w:ascii="Helvetica"/>
                                <w:sz w:val="8"/>
                              </w:rPr>
                            </w:pPr>
                            <w:r>
                              <w:rPr>
                                <w:rFonts w:ascii="Helvetica"/>
                                <w:w w:val="105"/>
                                <w:sz w:val="8"/>
                              </w:rPr>
                              <w:t>Integration</w:t>
                            </w:r>
                            <w:r>
                              <w:rPr>
                                <w:rFonts w:ascii="Helvetica"/>
                                <w:spacing w:val="2"/>
                                <w:w w:val="105"/>
                                <w:sz w:val="8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rFonts w:ascii="Helvetica"/>
                                <w:w w:val="105"/>
                                <w:sz w:val="8"/>
                              </w:rPr>
                              <w:t>point</w:t>
                            </w:r>
                            <w:proofErr w:type="gramEnd"/>
                            <w:r>
                              <w:rPr>
                                <w:rFonts w:ascii="Helvetica"/>
                                <w:spacing w:val="3"/>
                                <w:w w:val="105"/>
                                <w:sz w:val="8"/>
                              </w:rPr>
                              <w:t xml:space="preserve"> </w:t>
                            </w:r>
                            <w:r>
                              <w:rPr>
                                <w:rFonts w:ascii="Helvetica"/>
                                <w:spacing w:val="-10"/>
                                <w:w w:val="105"/>
                                <w:sz w:val="8"/>
                              </w:rPr>
                              <w:t>8</w:t>
                            </w:r>
                          </w:p>
                          <w:p w14:paraId="352DA849" w14:textId="77777777" w:rsidR="005F326E" w:rsidRDefault="00000000">
                            <w:pPr>
                              <w:spacing w:before="70"/>
                              <w:rPr>
                                <w:rFonts w:ascii="Helvetica"/>
                                <w:sz w:val="8"/>
                              </w:rPr>
                            </w:pPr>
                            <w:r>
                              <w:rPr>
                                <w:rFonts w:ascii="Helvetica"/>
                                <w:w w:val="105"/>
                                <w:sz w:val="8"/>
                              </w:rPr>
                              <w:t>Integration</w:t>
                            </w:r>
                            <w:r>
                              <w:rPr>
                                <w:rFonts w:ascii="Helvetica"/>
                                <w:spacing w:val="2"/>
                                <w:w w:val="105"/>
                                <w:sz w:val="8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rFonts w:ascii="Helvetica"/>
                                <w:w w:val="105"/>
                                <w:sz w:val="8"/>
                              </w:rPr>
                              <w:t>point</w:t>
                            </w:r>
                            <w:proofErr w:type="gramEnd"/>
                            <w:r>
                              <w:rPr>
                                <w:rFonts w:ascii="Helvetica"/>
                                <w:spacing w:val="3"/>
                                <w:w w:val="105"/>
                                <w:sz w:val="8"/>
                              </w:rPr>
                              <w:t xml:space="preserve"> </w:t>
                            </w:r>
                            <w:r>
                              <w:rPr>
                                <w:rFonts w:ascii="Helvetica"/>
                                <w:spacing w:val="-10"/>
                                <w:w w:val="105"/>
                                <w:sz w:val="8"/>
                              </w:rPr>
                              <w:t>9</w:t>
                            </w:r>
                          </w:p>
                          <w:p w14:paraId="339DD7C1" w14:textId="77777777" w:rsidR="005F326E" w:rsidRDefault="00000000">
                            <w:pPr>
                              <w:spacing w:before="71"/>
                              <w:rPr>
                                <w:rFonts w:ascii="Helvetica"/>
                                <w:sz w:val="8"/>
                              </w:rPr>
                            </w:pPr>
                            <w:r>
                              <w:rPr>
                                <w:rFonts w:ascii="Helvetica"/>
                                <w:w w:val="105"/>
                                <w:sz w:val="8"/>
                              </w:rPr>
                              <w:t>Integration</w:t>
                            </w:r>
                            <w:r>
                              <w:rPr>
                                <w:rFonts w:ascii="Helvetica"/>
                                <w:spacing w:val="2"/>
                                <w:w w:val="105"/>
                                <w:sz w:val="8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rFonts w:ascii="Helvetica"/>
                                <w:w w:val="105"/>
                                <w:sz w:val="8"/>
                              </w:rPr>
                              <w:t>point</w:t>
                            </w:r>
                            <w:proofErr w:type="gramEnd"/>
                            <w:r>
                              <w:rPr>
                                <w:rFonts w:ascii="Helvetica"/>
                                <w:spacing w:val="3"/>
                                <w:w w:val="105"/>
                                <w:sz w:val="8"/>
                              </w:rPr>
                              <w:t xml:space="preserve"> </w:t>
                            </w:r>
                            <w:r>
                              <w:rPr>
                                <w:rFonts w:ascii="Helvetica"/>
                                <w:spacing w:val="-5"/>
                                <w:w w:val="105"/>
                                <w:sz w:val="8"/>
                              </w:rPr>
                              <w:t>10</w:t>
                            </w:r>
                          </w:p>
                          <w:p w14:paraId="496ADBC8" w14:textId="77777777" w:rsidR="005F326E" w:rsidRDefault="00000000">
                            <w:pPr>
                              <w:spacing w:before="71"/>
                              <w:rPr>
                                <w:rFonts w:ascii="Helvetica"/>
                                <w:sz w:val="8"/>
                              </w:rPr>
                            </w:pPr>
                            <w:r>
                              <w:rPr>
                                <w:rFonts w:ascii="Helvetica"/>
                                <w:w w:val="105"/>
                                <w:sz w:val="8"/>
                              </w:rPr>
                              <w:t>Integration</w:t>
                            </w:r>
                            <w:r>
                              <w:rPr>
                                <w:rFonts w:ascii="Helvetica"/>
                                <w:spacing w:val="2"/>
                                <w:w w:val="105"/>
                                <w:sz w:val="8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rFonts w:ascii="Helvetica"/>
                                <w:w w:val="105"/>
                                <w:sz w:val="8"/>
                              </w:rPr>
                              <w:t>point</w:t>
                            </w:r>
                            <w:proofErr w:type="gramEnd"/>
                            <w:r>
                              <w:rPr>
                                <w:rFonts w:ascii="Helvetica"/>
                                <w:spacing w:val="3"/>
                                <w:w w:val="105"/>
                                <w:sz w:val="8"/>
                              </w:rPr>
                              <w:t xml:space="preserve"> </w:t>
                            </w:r>
                            <w:r>
                              <w:rPr>
                                <w:rFonts w:ascii="Helvetica"/>
                                <w:spacing w:val="-5"/>
                                <w:w w:val="105"/>
                                <w:sz w:val="8"/>
                              </w:rPr>
                              <w:t>11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 xmlns:ve="http://schemas.openxmlformats.org/markup-compatibility/2006" xmlns:a="http://schemas.openxmlformats.org/drawingml/2006/main" xmlns:pic="http://schemas.openxmlformats.org/drawingml/2006/picture">
            <w:pict>
              <v:shape style="position:absolute;margin-left:427.112946pt;margin-top:-65.330147pt;width:36.7pt;height:86.7pt;mso-position-horizontal-relative:page;mso-position-vertical-relative:paragraph;z-index:-16970752" type="#_x0000_t202" id="docshape247" filled="false" stroked="false">
                <v:textbox inset="0,0,0,0">
                  <w:txbxContent>
                    <w:p>
                      <w:pPr>
                        <w:spacing w:line="84" w:lineRule="exact" w:before="0"/>
                        <w:ind w:left="0" w:right="0" w:firstLine="0"/>
                        <w:jc w:val="left"/>
                        <w:rPr>
                          <w:rFonts w:ascii="Helvetica"/>
                          <w:sz w:val="8"/>
                        </w:rPr>
                      </w:pPr>
                      <w:r>
                        <w:rPr>
                          <w:rFonts w:ascii="Helvetica"/>
                          <w:w w:val="105"/>
                          <w:sz w:val="8"/>
                        </w:rPr>
                        <w:t>Integration</w:t>
                      </w:r>
                      <w:r>
                        <w:rPr>
                          <w:rFonts w:ascii="Helvetica"/>
                          <w:spacing w:val="2"/>
                          <w:w w:val="105"/>
                          <w:sz w:val="8"/>
                        </w:rPr>
                        <w:t> </w:t>
                      </w:r>
                      <w:r>
                        <w:rPr>
                          <w:rFonts w:ascii="Helvetica"/>
                          <w:w w:val="105"/>
                          <w:sz w:val="8"/>
                        </w:rPr>
                        <w:t>point</w:t>
                      </w:r>
                      <w:r>
                        <w:rPr>
                          <w:rFonts w:ascii="Helvetica"/>
                          <w:spacing w:val="3"/>
                          <w:w w:val="105"/>
                          <w:sz w:val="8"/>
                        </w:rPr>
                        <w:t> </w:t>
                      </w:r>
                      <w:r>
                        <w:rPr>
                          <w:rFonts w:ascii="Helvetica"/>
                          <w:spacing w:val="-10"/>
                          <w:w w:val="105"/>
                          <w:sz w:val="8"/>
                        </w:rPr>
                        <w:t>1</w:t>
                      </w:r>
                    </w:p>
                    <w:p>
                      <w:pPr>
                        <w:spacing w:before="70"/>
                        <w:ind w:left="0" w:right="0" w:firstLine="0"/>
                        <w:jc w:val="left"/>
                        <w:rPr>
                          <w:rFonts w:ascii="Helvetica"/>
                          <w:sz w:val="8"/>
                        </w:rPr>
                      </w:pPr>
                      <w:r>
                        <w:rPr>
                          <w:rFonts w:ascii="Helvetica"/>
                          <w:w w:val="105"/>
                          <w:sz w:val="8"/>
                        </w:rPr>
                        <w:t>Integration</w:t>
                      </w:r>
                      <w:r>
                        <w:rPr>
                          <w:rFonts w:ascii="Helvetica"/>
                          <w:spacing w:val="2"/>
                          <w:w w:val="105"/>
                          <w:sz w:val="8"/>
                        </w:rPr>
                        <w:t> </w:t>
                      </w:r>
                      <w:r>
                        <w:rPr>
                          <w:rFonts w:ascii="Helvetica"/>
                          <w:w w:val="105"/>
                          <w:sz w:val="8"/>
                        </w:rPr>
                        <w:t>point</w:t>
                      </w:r>
                      <w:r>
                        <w:rPr>
                          <w:rFonts w:ascii="Helvetica"/>
                          <w:spacing w:val="3"/>
                          <w:w w:val="105"/>
                          <w:sz w:val="8"/>
                        </w:rPr>
                        <w:t> </w:t>
                      </w:r>
                      <w:r>
                        <w:rPr>
                          <w:rFonts w:ascii="Helvetica"/>
                          <w:spacing w:val="-10"/>
                          <w:w w:val="105"/>
                          <w:sz w:val="8"/>
                        </w:rPr>
                        <w:t>2</w:t>
                      </w:r>
                    </w:p>
                    <w:p>
                      <w:pPr>
                        <w:spacing w:before="71"/>
                        <w:ind w:left="0" w:right="0" w:firstLine="0"/>
                        <w:jc w:val="left"/>
                        <w:rPr>
                          <w:rFonts w:ascii="Helvetica"/>
                          <w:sz w:val="8"/>
                        </w:rPr>
                      </w:pPr>
                      <w:r>
                        <w:rPr>
                          <w:rFonts w:ascii="Helvetica"/>
                          <w:w w:val="105"/>
                          <w:sz w:val="8"/>
                        </w:rPr>
                        <w:t>Integration</w:t>
                      </w:r>
                      <w:r>
                        <w:rPr>
                          <w:rFonts w:ascii="Helvetica"/>
                          <w:spacing w:val="2"/>
                          <w:w w:val="105"/>
                          <w:sz w:val="8"/>
                        </w:rPr>
                        <w:t> </w:t>
                      </w:r>
                      <w:r>
                        <w:rPr>
                          <w:rFonts w:ascii="Helvetica"/>
                          <w:w w:val="105"/>
                          <w:sz w:val="8"/>
                        </w:rPr>
                        <w:t>point</w:t>
                      </w:r>
                      <w:r>
                        <w:rPr>
                          <w:rFonts w:ascii="Helvetica"/>
                          <w:spacing w:val="3"/>
                          <w:w w:val="105"/>
                          <w:sz w:val="8"/>
                        </w:rPr>
                        <w:t> </w:t>
                      </w:r>
                      <w:r>
                        <w:rPr>
                          <w:rFonts w:ascii="Helvetica"/>
                          <w:spacing w:val="-10"/>
                          <w:w w:val="105"/>
                          <w:sz w:val="8"/>
                        </w:rPr>
                        <w:t>3</w:t>
                      </w:r>
                    </w:p>
                    <w:p>
                      <w:pPr>
                        <w:spacing w:before="71"/>
                        <w:ind w:left="0" w:right="0" w:firstLine="0"/>
                        <w:jc w:val="left"/>
                        <w:rPr>
                          <w:rFonts w:ascii="Helvetica"/>
                          <w:sz w:val="8"/>
                        </w:rPr>
                      </w:pPr>
                      <w:r>
                        <w:rPr>
                          <w:rFonts w:ascii="Helvetica"/>
                          <w:w w:val="105"/>
                          <w:sz w:val="8"/>
                        </w:rPr>
                        <w:t>Integration</w:t>
                      </w:r>
                      <w:r>
                        <w:rPr>
                          <w:rFonts w:ascii="Helvetica"/>
                          <w:spacing w:val="2"/>
                          <w:w w:val="105"/>
                          <w:sz w:val="8"/>
                        </w:rPr>
                        <w:t> </w:t>
                      </w:r>
                      <w:r>
                        <w:rPr>
                          <w:rFonts w:ascii="Helvetica"/>
                          <w:w w:val="105"/>
                          <w:sz w:val="8"/>
                        </w:rPr>
                        <w:t>point</w:t>
                      </w:r>
                      <w:r>
                        <w:rPr>
                          <w:rFonts w:ascii="Helvetica"/>
                          <w:spacing w:val="3"/>
                          <w:w w:val="105"/>
                          <w:sz w:val="8"/>
                        </w:rPr>
                        <w:t> </w:t>
                      </w:r>
                      <w:r>
                        <w:rPr>
                          <w:rFonts w:ascii="Helvetica"/>
                          <w:spacing w:val="-10"/>
                          <w:w w:val="105"/>
                          <w:sz w:val="8"/>
                        </w:rPr>
                        <w:t>4</w:t>
                      </w:r>
                    </w:p>
                    <w:p>
                      <w:pPr>
                        <w:spacing w:before="71"/>
                        <w:ind w:left="0" w:right="0" w:firstLine="0"/>
                        <w:jc w:val="left"/>
                        <w:rPr>
                          <w:rFonts w:ascii="Helvetica"/>
                          <w:sz w:val="8"/>
                        </w:rPr>
                      </w:pPr>
                      <w:r>
                        <w:rPr>
                          <w:rFonts w:ascii="Helvetica"/>
                          <w:w w:val="105"/>
                          <w:sz w:val="8"/>
                        </w:rPr>
                        <w:t>Integration</w:t>
                      </w:r>
                      <w:r>
                        <w:rPr>
                          <w:rFonts w:ascii="Helvetica"/>
                          <w:spacing w:val="2"/>
                          <w:w w:val="105"/>
                          <w:sz w:val="8"/>
                        </w:rPr>
                        <w:t> </w:t>
                      </w:r>
                      <w:r>
                        <w:rPr>
                          <w:rFonts w:ascii="Helvetica"/>
                          <w:w w:val="105"/>
                          <w:sz w:val="8"/>
                        </w:rPr>
                        <w:t>point</w:t>
                      </w:r>
                      <w:r>
                        <w:rPr>
                          <w:rFonts w:ascii="Helvetica"/>
                          <w:spacing w:val="3"/>
                          <w:w w:val="105"/>
                          <w:sz w:val="8"/>
                        </w:rPr>
                        <w:t> </w:t>
                      </w:r>
                      <w:r>
                        <w:rPr>
                          <w:rFonts w:ascii="Helvetica"/>
                          <w:spacing w:val="-10"/>
                          <w:w w:val="105"/>
                          <w:sz w:val="8"/>
                        </w:rPr>
                        <w:t>5</w:t>
                      </w:r>
                    </w:p>
                    <w:p>
                      <w:pPr>
                        <w:spacing w:before="70"/>
                        <w:ind w:left="0" w:right="0" w:firstLine="0"/>
                        <w:jc w:val="left"/>
                        <w:rPr>
                          <w:rFonts w:ascii="Helvetica"/>
                          <w:sz w:val="8"/>
                        </w:rPr>
                      </w:pPr>
                      <w:r>
                        <w:rPr>
                          <w:rFonts w:ascii="Helvetica"/>
                          <w:w w:val="105"/>
                          <w:sz w:val="8"/>
                        </w:rPr>
                        <w:t>Integration</w:t>
                      </w:r>
                      <w:r>
                        <w:rPr>
                          <w:rFonts w:ascii="Helvetica"/>
                          <w:spacing w:val="2"/>
                          <w:w w:val="105"/>
                          <w:sz w:val="8"/>
                        </w:rPr>
                        <w:t> </w:t>
                      </w:r>
                      <w:r>
                        <w:rPr>
                          <w:rFonts w:ascii="Helvetica"/>
                          <w:w w:val="105"/>
                          <w:sz w:val="8"/>
                        </w:rPr>
                        <w:t>point</w:t>
                      </w:r>
                      <w:r>
                        <w:rPr>
                          <w:rFonts w:ascii="Helvetica"/>
                          <w:spacing w:val="3"/>
                          <w:w w:val="105"/>
                          <w:sz w:val="8"/>
                        </w:rPr>
                        <w:t> </w:t>
                      </w:r>
                      <w:r>
                        <w:rPr>
                          <w:rFonts w:ascii="Helvetica"/>
                          <w:spacing w:val="-10"/>
                          <w:w w:val="105"/>
                          <w:sz w:val="8"/>
                        </w:rPr>
                        <w:t>6</w:t>
                      </w:r>
                    </w:p>
                    <w:p>
                      <w:pPr>
                        <w:spacing w:before="71"/>
                        <w:ind w:left="0" w:right="0" w:firstLine="0"/>
                        <w:jc w:val="left"/>
                        <w:rPr>
                          <w:rFonts w:ascii="Helvetica"/>
                          <w:sz w:val="8"/>
                        </w:rPr>
                      </w:pPr>
                      <w:r>
                        <w:rPr>
                          <w:rFonts w:ascii="Helvetica"/>
                          <w:w w:val="105"/>
                          <w:sz w:val="8"/>
                        </w:rPr>
                        <w:t>Integration</w:t>
                      </w:r>
                      <w:r>
                        <w:rPr>
                          <w:rFonts w:ascii="Helvetica"/>
                          <w:spacing w:val="2"/>
                          <w:w w:val="105"/>
                          <w:sz w:val="8"/>
                        </w:rPr>
                        <w:t> </w:t>
                      </w:r>
                      <w:r>
                        <w:rPr>
                          <w:rFonts w:ascii="Helvetica"/>
                          <w:w w:val="105"/>
                          <w:sz w:val="8"/>
                        </w:rPr>
                        <w:t>point</w:t>
                      </w:r>
                      <w:r>
                        <w:rPr>
                          <w:rFonts w:ascii="Helvetica"/>
                          <w:spacing w:val="3"/>
                          <w:w w:val="105"/>
                          <w:sz w:val="8"/>
                        </w:rPr>
                        <w:t> </w:t>
                      </w:r>
                      <w:r>
                        <w:rPr>
                          <w:rFonts w:ascii="Helvetica"/>
                          <w:spacing w:val="-10"/>
                          <w:w w:val="105"/>
                          <w:sz w:val="8"/>
                        </w:rPr>
                        <w:t>7</w:t>
                      </w:r>
                    </w:p>
                    <w:p>
                      <w:pPr>
                        <w:spacing w:before="71"/>
                        <w:ind w:left="0" w:right="0" w:firstLine="0"/>
                        <w:jc w:val="left"/>
                        <w:rPr>
                          <w:rFonts w:ascii="Helvetica"/>
                          <w:sz w:val="8"/>
                        </w:rPr>
                      </w:pPr>
                      <w:r>
                        <w:rPr>
                          <w:rFonts w:ascii="Helvetica"/>
                          <w:w w:val="105"/>
                          <w:sz w:val="8"/>
                        </w:rPr>
                        <w:t>Integration</w:t>
                      </w:r>
                      <w:r>
                        <w:rPr>
                          <w:rFonts w:ascii="Helvetica"/>
                          <w:spacing w:val="2"/>
                          <w:w w:val="105"/>
                          <w:sz w:val="8"/>
                        </w:rPr>
                        <w:t> </w:t>
                      </w:r>
                      <w:r>
                        <w:rPr>
                          <w:rFonts w:ascii="Helvetica"/>
                          <w:w w:val="105"/>
                          <w:sz w:val="8"/>
                        </w:rPr>
                        <w:t>point</w:t>
                      </w:r>
                      <w:r>
                        <w:rPr>
                          <w:rFonts w:ascii="Helvetica"/>
                          <w:spacing w:val="3"/>
                          <w:w w:val="105"/>
                          <w:sz w:val="8"/>
                        </w:rPr>
                        <w:t> </w:t>
                      </w:r>
                      <w:r>
                        <w:rPr>
                          <w:rFonts w:ascii="Helvetica"/>
                          <w:spacing w:val="-10"/>
                          <w:w w:val="105"/>
                          <w:sz w:val="8"/>
                        </w:rPr>
                        <w:t>8</w:t>
                      </w:r>
                    </w:p>
                    <w:p>
                      <w:pPr>
                        <w:spacing w:before="70"/>
                        <w:ind w:left="0" w:right="0" w:firstLine="0"/>
                        <w:jc w:val="left"/>
                        <w:rPr>
                          <w:rFonts w:ascii="Helvetica"/>
                          <w:sz w:val="8"/>
                        </w:rPr>
                      </w:pPr>
                      <w:r>
                        <w:rPr>
                          <w:rFonts w:ascii="Helvetica"/>
                          <w:w w:val="105"/>
                          <w:sz w:val="8"/>
                        </w:rPr>
                        <w:t>Integration</w:t>
                      </w:r>
                      <w:r>
                        <w:rPr>
                          <w:rFonts w:ascii="Helvetica"/>
                          <w:spacing w:val="2"/>
                          <w:w w:val="105"/>
                          <w:sz w:val="8"/>
                        </w:rPr>
                        <w:t> </w:t>
                      </w:r>
                      <w:r>
                        <w:rPr>
                          <w:rFonts w:ascii="Helvetica"/>
                          <w:w w:val="105"/>
                          <w:sz w:val="8"/>
                        </w:rPr>
                        <w:t>point</w:t>
                      </w:r>
                      <w:r>
                        <w:rPr>
                          <w:rFonts w:ascii="Helvetica"/>
                          <w:spacing w:val="3"/>
                          <w:w w:val="105"/>
                          <w:sz w:val="8"/>
                        </w:rPr>
                        <w:t> </w:t>
                      </w:r>
                      <w:r>
                        <w:rPr>
                          <w:rFonts w:ascii="Helvetica"/>
                          <w:spacing w:val="-10"/>
                          <w:w w:val="105"/>
                          <w:sz w:val="8"/>
                        </w:rPr>
                        <w:t>9</w:t>
                      </w:r>
                    </w:p>
                    <w:p>
                      <w:pPr>
                        <w:spacing w:before="71"/>
                        <w:ind w:left="0" w:right="0" w:firstLine="0"/>
                        <w:jc w:val="left"/>
                        <w:rPr>
                          <w:rFonts w:ascii="Helvetica"/>
                          <w:sz w:val="8"/>
                        </w:rPr>
                      </w:pPr>
                      <w:r>
                        <w:rPr>
                          <w:rFonts w:ascii="Helvetica"/>
                          <w:w w:val="105"/>
                          <w:sz w:val="8"/>
                        </w:rPr>
                        <w:t>Integration</w:t>
                      </w:r>
                      <w:r>
                        <w:rPr>
                          <w:rFonts w:ascii="Helvetica"/>
                          <w:spacing w:val="2"/>
                          <w:w w:val="105"/>
                          <w:sz w:val="8"/>
                        </w:rPr>
                        <w:t> </w:t>
                      </w:r>
                      <w:r>
                        <w:rPr>
                          <w:rFonts w:ascii="Helvetica"/>
                          <w:w w:val="105"/>
                          <w:sz w:val="8"/>
                        </w:rPr>
                        <w:t>point</w:t>
                      </w:r>
                      <w:r>
                        <w:rPr>
                          <w:rFonts w:ascii="Helvetica"/>
                          <w:spacing w:val="3"/>
                          <w:w w:val="105"/>
                          <w:sz w:val="8"/>
                        </w:rPr>
                        <w:t> </w:t>
                      </w:r>
                      <w:r>
                        <w:rPr>
                          <w:rFonts w:ascii="Helvetica"/>
                          <w:spacing w:val="-5"/>
                          <w:w w:val="105"/>
                          <w:sz w:val="8"/>
                        </w:rPr>
                        <w:t>10</w:t>
                      </w:r>
                    </w:p>
                    <w:p>
                      <w:pPr>
                        <w:spacing w:before="71"/>
                        <w:ind w:left="0" w:right="0" w:firstLine="0"/>
                        <w:jc w:val="left"/>
                        <w:rPr>
                          <w:rFonts w:ascii="Helvetica"/>
                          <w:sz w:val="8"/>
                        </w:rPr>
                      </w:pPr>
                      <w:r>
                        <w:rPr>
                          <w:rFonts w:ascii="Helvetica"/>
                          <w:w w:val="105"/>
                          <w:sz w:val="8"/>
                        </w:rPr>
                        <w:t>Integration</w:t>
                      </w:r>
                      <w:r>
                        <w:rPr>
                          <w:rFonts w:ascii="Helvetica"/>
                          <w:spacing w:val="2"/>
                          <w:w w:val="105"/>
                          <w:sz w:val="8"/>
                        </w:rPr>
                        <w:t> </w:t>
                      </w:r>
                      <w:r>
                        <w:rPr>
                          <w:rFonts w:ascii="Helvetica"/>
                          <w:w w:val="105"/>
                          <w:sz w:val="8"/>
                        </w:rPr>
                        <w:t>point</w:t>
                      </w:r>
                      <w:r>
                        <w:rPr>
                          <w:rFonts w:ascii="Helvetica"/>
                          <w:spacing w:val="3"/>
                          <w:w w:val="105"/>
                          <w:sz w:val="8"/>
                        </w:rPr>
                        <w:t> </w:t>
                      </w:r>
                      <w:r>
                        <w:rPr>
                          <w:rFonts w:ascii="Helvetica"/>
                          <w:spacing w:val="-5"/>
                          <w:w w:val="105"/>
                          <w:sz w:val="8"/>
                        </w:rPr>
                        <w:t>11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5739392" behindDoc="0" locked="0" layoutInCell="1" allowOverlap="1" wp14:anchorId="20E5301A" wp14:editId="13732758">
                <wp:simplePos x="0" y="0"/>
                <wp:positionH relativeFrom="page">
                  <wp:posOffset>960461</wp:posOffset>
                </wp:positionH>
                <wp:positionV relativeFrom="paragraph">
                  <wp:posOffset>-784010</wp:posOffset>
                </wp:positionV>
                <wp:extent cx="104139" cy="966469"/>
                <wp:effectExtent l="0" t="0" r="0" b="0"/>
                <wp:wrapNone/>
                <wp:docPr id="271" name="Textbox 2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04139" cy="966469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43E4C5FF" w14:textId="77777777" w:rsidR="005F326E" w:rsidRDefault="00000000">
                            <w:pPr>
                              <w:ind w:left="20"/>
                              <w:rPr>
                                <w:rFonts w:ascii="Helvetica"/>
                                <w:b/>
                                <w:sz w:val="12"/>
                              </w:rPr>
                            </w:pPr>
                            <w:r>
                              <w:rPr>
                                <w:rFonts w:ascii="Helvetica"/>
                                <w:b/>
                                <w:sz w:val="12"/>
                              </w:rPr>
                              <w:t>Total</w:t>
                            </w:r>
                            <w:r>
                              <w:rPr>
                                <w:rFonts w:ascii="Helvetica"/>
                                <w:b/>
                                <w:spacing w:val="3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Helvetica"/>
                                <w:b/>
                                <w:sz w:val="12"/>
                              </w:rPr>
                              <w:t>distance</w:t>
                            </w:r>
                            <w:r>
                              <w:rPr>
                                <w:rFonts w:ascii="Helvetica"/>
                                <w:b/>
                                <w:spacing w:val="4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Helvetica"/>
                                <w:b/>
                                <w:sz w:val="12"/>
                              </w:rPr>
                              <w:t>error</w:t>
                            </w:r>
                            <w:r>
                              <w:rPr>
                                <w:rFonts w:ascii="Helvetica"/>
                                <w:b/>
                                <w:spacing w:val="4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Helvetica"/>
                                <w:b/>
                                <w:spacing w:val="-4"/>
                                <w:sz w:val="12"/>
                              </w:rPr>
                              <w:t>(mm)</w:t>
                            </w:r>
                          </w:p>
                        </w:txbxContent>
                      </wps:txbx>
                      <wps:bodyPr vert="vert270"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 xmlns:ve="http://schemas.openxmlformats.org/markup-compatibility/2006" xmlns:a="http://schemas.openxmlformats.org/drawingml/2006/main" xmlns:pic="http://schemas.openxmlformats.org/drawingml/2006/picture">
            <w:pict>
              <v:shape style="position:absolute;margin-left:75.626892pt;margin-top:-61.733097pt;width:8.2pt;height:76.1pt;mso-position-horizontal-relative:page;mso-position-vertical-relative:paragraph;z-index:15739392" type="#_x0000_t202" id="docshape248" filled="false" stroked="false">
                <v:textbox inset="0,0,0,0" style="layout-flow:vertical;mso-layout-flow-alt:bottom-to-top">
                  <w:txbxContent>
                    <w:p>
                      <w:pPr>
                        <w:spacing w:before="0"/>
                        <w:ind w:left="20" w:right="0" w:firstLine="0"/>
                        <w:jc w:val="left"/>
                        <w:rPr>
                          <w:rFonts w:ascii="Helvetica"/>
                          <w:b/>
                          <w:sz w:val="12"/>
                        </w:rPr>
                      </w:pPr>
                      <w:r>
                        <w:rPr>
                          <w:rFonts w:ascii="Helvetica"/>
                          <w:b/>
                          <w:sz w:val="12"/>
                        </w:rPr>
                        <w:t>Total</w:t>
                      </w:r>
                      <w:r>
                        <w:rPr>
                          <w:rFonts w:ascii="Helvetica"/>
                          <w:b/>
                          <w:spacing w:val="3"/>
                          <w:sz w:val="12"/>
                        </w:rPr>
                        <w:t> </w:t>
                      </w:r>
                      <w:r>
                        <w:rPr>
                          <w:rFonts w:ascii="Helvetica"/>
                          <w:b/>
                          <w:sz w:val="12"/>
                        </w:rPr>
                        <w:t>distance</w:t>
                      </w:r>
                      <w:r>
                        <w:rPr>
                          <w:rFonts w:ascii="Helvetica"/>
                          <w:b/>
                          <w:spacing w:val="4"/>
                          <w:sz w:val="12"/>
                        </w:rPr>
                        <w:t> </w:t>
                      </w:r>
                      <w:r>
                        <w:rPr>
                          <w:rFonts w:ascii="Helvetica"/>
                          <w:b/>
                          <w:sz w:val="12"/>
                        </w:rPr>
                        <w:t>error</w:t>
                      </w:r>
                      <w:r>
                        <w:rPr>
                          <w:rFonts w:ascii="Helvetica"/>
                          <w:b/>
                          <w:spacing w:val="4"/>
                          <w:sz w:val="12"/>
                        </w:rPr>
                        <w:t> </w:t>
                      </w:r>
                      <w:r>
                        <w:rPr>
                          <w:rFonts w:ascii="Helvetica"/>
                          <w:b/>
                          <w:spacing w:val="-4"/>
                          <w:sz w:val="12"/>
                        </w:rPr>
                        <w:t>(mm)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5739904" behindDoc="0" locked="0" layoutInCell="1" allowOverlap="1" wp14:anchorId="43B922E6" wp14:editId="307CB9C8">
                <wp:simplePos x="0" y="0"/>
                <wp:positionH relativeFrom="page">
                  <wp:posOffset>3139796</wp:posOffset>
                </wp:positionH>
                <wp:positionV relativeFrom="paragraph">
                  <wp:posOffset>-828757</wp:posOffset>
                </wp:positionV>
                <wp:extent cx="104139" cy="1056005"/>
                <wp:effectExtent l="0" t="0" r="0" b="0"/>
                <wp:wrapNone/>
                <wp:docPr id="272" name="Textbox 2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04139" cy="105600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403E1571" w14:textId="77777777" w:rsidR="005F326E" w:rsidRDefault="00000000">
                            <w:pPr>
                              <w:ind w:left="20"/>
                              <w:rPr>
                                <w:rFonts w:ascii="Helvetica"/>
                                <w:b/>
                                <w:sz w:val="12"/>
                              </w:rPr>
                            </w:pPr>
                            <w:r>
                              <w:rPr>
                                <w:rFonts w:ascii="Helvetica"/>
                                <w:b/>
                                <w:sz w:val="12"/>
                              </w:rPr>
                              <w:t>Median</w:t>
                            </w:r>
                            <w:r>
                              <w:rPr>
                                <w:rFonts w:ascii="Helvetica"/>
                                <w:b/>
                                <w:spacing w:val="8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Helvetica"/>
                                <w:b/>
                                <w:sz w:val="12"/>
                              </w:rPr>
                              <w:t>distance</w:t>
                            </w:r>
                            <w:r>
                              <w:rPr>
                                <w:rFonts w:ascii="Helvetica"/>
                                <w:b/>
                                <w:spacing w:val="8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Helvetica"/>
                                <w:b/>
                                <w:sz w:val="12"/>
                              </w:rPr>
                              <w:t>error</w:t>
                            </w:r>
                            <w:r>
                              <w:rPr>
                                <w:rFonts w:ascii="Helvetica"/>
                                <w:b/>
                                <w:spacing w:val="9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Helvetica"/>
                                <w:b/>
                                <w:spacing w:val="-4"/>
                                <w:sz w:val="12"/>
                              </w:rPr>
                              <w:t>(mm)</w:t>
                            </w:r>
                          </w:p>
                        </w:txbxContent>
                      </wps:txbx>
                      <wps:bodyPr vert="vert270"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 xmlns:ve="http://schemas.openxmlformats.org/markup-compatibility/2006" xmlns:a="http://schemas.openxmlformats.org/drawingml/2006/main" xmlns:pic="http://schemas.openxmlformats.org/drawingml/2006/picture">
            <w:pict>
              <v:shape style="position:absolute;margin-left:247.228088pt;margin-top:-65.256477pt;width:8.2pt;height:83.15pt;mso-position-horizontal-relative:page;mso-position-vertical-relative:paragraph;z-index:15739904" type="#_x0000_t202" id="docshape249" filled="false" stroked="false">
                <v:textbox inset="0,0,0,0" style="layout-flow:vertical;mso-layout-flow-alt:bottom-to-top">
                  <w:txbxContent>
                    <w:p>
                      <w:pPr>
                        <w:spacing w:before="0"/>
                        <w:ind w:left="20" w:right="0" w:firstLine="0"/>
                        <w:jc w:val="left"/>
                        <w:rPr>
                          <w:rFonts w:ascii="Helvetica"/>
                          <w:b/>
                          <w:sz w:val="12"/>
                        </w:rPr>
                      </w:pPr>
                      <w:r>
                        <w:rPr>
                          <w:rFonts w:ascii="Helvetica"/>
                          <w:b/>
                          <w:sz w:val="12"/>
                        </w:rPr>
                        <w:t>Median</w:t>
                      </w:r>
                      <w:r>
                        <w:rPr>
                          <w:rFonts w:ascii="Helvetica"/>
                          <w:b/>
                          <w:spacing w:val="8"/>
                          <w:sz w:val="12"/>
                        </w:rPr>
                        <w:t> </w:t>
                      </w:r>
                      <w:r>
                        <w:rPr>
                          <w:rFonts w:ascii="Helvetica"/>
                          <w:b/>
                          <w:sz w:val="12"/>
                        </w:rPr>
                        <w:t>distance</w:t>
                      </w:r>
                      <w:r>
                        <w:rPr>
                          <w:rFonts w:ascii="Helvetica"/>
                          <w:b/>
                          <w:spacing w:val="8"/>
                          <w:sz w:val="12"/>
                        </w:rPr>
                        <w:t> </w:t>
                      </w:r>
                      <w:r>
                        <w:rPr>
                          <w:rFonts w:ascii="Helvetica"/>
                          <w:b/>
                          <w:sz w:val="12"/>
                        </w:rPr>
                        <w:t>error</w:t>
                      </w:r>
                      <w:r>
                        <w:rPr>
                          <w:rFonts w:ascii="Helvetica"/>
                          <w:b/>
                          <w:spacing w:val="9"/>
                          <w:sz w:val="12"/>
                        </w:rPr>
                        <w:t> </w:t>
                      </w:r>
                      <w:r>
                        <w:rPr>
                          <w:rFonts w:ascii="Helvetica"/>
                          <w:b/>
                          <w:spacing w:val="-4"/>
                          <w:sz w:val="12"/>
                        </w:rPr>
                        <w:t>(mm)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5740416" behindDoc="0" locked="0" layoutInCell="1" allowOverlap="1" wp14:anchorId="3BEFFA89" wp14:editId="006B1B30">
                <wp:simplePos x="0" y="0"/>
                <wp:positionH relativeFrom="page">
                  <wp:posOffset>5246302</wp:posOffset>
                </wp:positionH>
                <wp:positionV relativeFrom="paragraph">
                  <wp:posOffset>-725578</wp:posOffset>
                </wp:positionV>
                <wp:extent cx="142240" cy="800100"/>
                <wp:effectExtent l="0" t="0" r="0" b="0"/>
                <wp:wrapNone/>
                <wp:docPr id="273" name="Textbox 2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42240" cy="8001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5035756A" w14:textId="77777777" w:rsidR="005F326E" w:rsidRDefault="00000000">
                            <w:pPr>
                              <w:spacing w:before="19"/>
                              <w:ind w:left="20"/>
                              <w:rPr>
                                <w:rFonts w:ascii="Helvetica Neue"/>
                                <w:b/>
                                <w:sz w:val="15"/>
                              </w:rPr>
                            </w:pPr>
                            <w:r>
                              <w:rPr>
                                <w:rFonts w:ascii="Helvetica Neue"/>
                                <w:b/>
                                <w:sz w:val="15"/>
                              </w:rPr>
                              <w:t>Integration</w:t>
                            </w:r>
                            <w:r>
                              <w:rPr>
                                <w:rFonts w:ascii="Helvetica Neue"/>
                                <w:b/>
                                <w:spacing w:val="16"/>
                                <w:sz w:val="15"/>
                              </w:rPr>
                              <w:t xml:space="preserve"> </w:t>
                            </w:r>
                            <w:r>
                              <w:rPr>
                                <w:rFonts w:ascii="Helvetica Neue"/>
                                <w:b/>
                                <w:spacing w:val="-2"/>
                                <w:sz w:val="15"/>
                              </w:rPr>
                              <w:t>point</w:t>
                            </w:r>
                          </w:p>
                        </w:txbxContent>
                      </wps:txbx>
                      <wps:bodyPr vert="vert270"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 xmlns:ve="http://schemas.openxmlformats.org/markup-compatibility/2006" xmlns:a="http://schemas.openxmlformats.org/drawingml/2006/main" xmlns:pic="http://schemas.openxmlformats.org/drawingml/2006/picture">
            <w:pict>
              <v:shape style="position:absolute;margin-left:413.094666pt;margin-top:-57.132198pt;width:11.2pt;height:63pt;mso-position-horizontal-relative:page;mso-position-vertical-relative:paragraph;z-index:15740416" type="#_x0000_t202" id="docshape250" filled="false" stroked="false">
                <v:textbox inset="0,0,0,0" style="layout-flow:vertical;mso-layout-flow-alt:bottom-to-top">
                  <w:txbxContent>
                    <w:p>
                      <w:pPr>
                        <w:spacing w:before="19"/>
                        <w:ind w:left="20" w:right="0" w:firstLine="0"/>
                        <w:jc w:val="left"/>
                        <w:rPr>
                          <w:rFonts w:ascii="Helvetica Neue"/>
                          <w:b/>
                          <w:sz w:val="15"/>
                        </w:rPr>
                      </w:pPr>
                      <w:r>
                        <w:rPr>
                          <w:rFonts w:ascii="Helvetica Neue"/>
                          <w:b/>
                          <w:sz w:val="15"/>
                        </w:rPr>
                        <w:t>Integration</w:t>
                      </w:r>
                      <w:r>
                        <w:rPr>
                          <w:rFonts w:ascii="Helvetica Neue"/>
                          <w:b/>
                          <w:spacing w:val="16"/>
                          <w:sz w:val="15"/>
                        </w:rPr>
                        <w:t> </w:t>
                      </w:r>
                      <w:r>
                        <w:rPr>
                          <w:rFonts w:ascii="Helvetica Neue"/>
                          <w:b/>
                          <w:spacing w:val="-2"/>
                          <w:sz w:val="15"/>
                        </w:rPr>
                        <w:t>point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5741440" behindDoc="0" locked="0" layoutInCell="1" allowOverlap="1" wp14:anchorId="27FEA381" wp14:editId="6ED36600">
                <wp:simplePos x="0" y="0"/>
                <wp:positionH relativeFrom="page">
                  <wp:posOffset>6431645</wp:posOffset>
                </wp:positionH>
                <wp:positionV relativeFrom="paragraph">
                  <wp:posOffset>280250</wp:posOffset>
                </wp:positionV>
                <wp:extent cx="101600" cy="247650"/>
                <wp:effectExtent l="0" t="0" r="0" b="0"/>
                <wp:wrapNone/>
                <wp:docPr id="274" name="Textbox 2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01600" cy="24765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77DA2DD3" w14:textId="77777777" w:rsidR="005F326E" w:rsidRDefault="00000000">
                            <w:pPr>
                              <w:spacing w:before="17"/>
                              <w:ind w:left="20"/>
                              <w:rPr>
                                <w:rFonts w:ascii="Helvetica Neue"/>
                                <w:b/>
                                <w:sz w:val="10"/>
                              </w:rPr>
                            </w:pPr>
                            <w:r>
                              <w:rPr>
                                <w:rFonts w:ascii="HelveticaNeue-BoldItalic"/>
                                <w:b/>
                                <w:i/>
                                <w:sz w:val="10"/>
                              </w:rPr>
                              <w:t xml:space="preserve">t </w:t>
                            </w:r>
                            <w:r>
                              <w:rPr>
                                <w:rFonts w:ascii="Helvetica Neue"/>
                                <w:b/>
                                <w:sz w:val="10"/>
                              </w:rPr>
                              <w:t xml:space="preserve">= </w:t>
                            </w:r>
                            <w:r>
                              <w:rPr>
                                <w:rFonts w:ascii="Helvetica Neue"/>
                                <w:b/>
                                <w:spacing w:val="-4"/>
                                <w:sz w:val="10"/>
                              </w:rPr>
                              <w:t>0.25</w:t>
                            </w:r>
                          </w:p>
                        </w:txbxContent>
                      </wps:txbx>
                      <wps:bodyPr vert="vert270"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 xmlns:ve="http://schemas.openxmlformats.org/markup-compatibility/2006" xmlns:a="http://schemas.openxmlformats.org/drawingml/2006/main" xmlns:pic="http://schemas.openxmlformats.org/drawingml/2006/picture">
            <w:pict>
              <v:shape style="position:absolute;margin-left:506.428772pt;margin-top:22.066931pt;width:8pt;height:19.5pt;mso-position-horizontal-relative:page;mso-position-vertical-relative:paragraph;z-index:15741440" type="#_x0000_t202" id="docshape251" filled="false" stroked="false">
                <v:textbox inset="0,0,0,0" style="layout-flow:vertical;mso-layout-flow-alt:bottom-to-top">
                  <w:txbxContent>
                    <w:p>
                      <w:pPr>
                        <w:spacing w:before="17"/>
                        <w:ind w:left="20" w:right="0" w:firstLine="0"/>
                        <w:jc w:val="left"/>
                        <w:rPr>
                          <w:rFonts w:ascii="Helvetica Neue"/>
                          <w:b/>
                          <w:sz w:val="10"/>
                        </w:rPr>
                      </w:pPr>
                      <w:r>
                        <w:rPr>
                          <w:rFonts w:ascii="HelveticaNeue-BoldItalic"/>
                          <w:b/>
                          <w:i/>
                          <w:sz w:val="10"/>
                        </w:rPr>
                        <w:t>t </w:t>
                      </w:r>
                      <w:r>
                        <w:rPr>
                          <w:rFonts w:ascii="Helvetica Neue"/>
                          <w:b/>
                          <w:sz w:val="10"/>
                        </w:rPr>
                        <w:t>= </w:t>
                      </w:r>
                      <w:r>
                        <w:rPr>
                          <w:rFonts w:ascii="Helvetica Neue"/>
                          <w:b/>
                          <w:spacing w:val="-4"/>
                          <w:sz w:val="10"/>
                        </w:rPr>
                        <w:t>0.25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5741952" behindDoc="0" locked="0" layoutInCell="1" allowOverlap="1" wp14:anchorId="3EFD070C" wp14:editId="0C042EF4">
                <wp:simplePos x="0" y="0"/>
                <wp:positionH relativeFrom="page">
                  <wp:posOffset>6431645</wp:posOffset>
                </wp:positionH>
                <wp:positionV relativeFrom="paragraph">
                  <wp:posOffset>-444020</wp:posOffset>
                </wp:positionV>
                <wp:extent cx="101600" cy="247650"/>
                <wp:effectExtent l="0" t="0" r="0" b="0"/>
                <wp:wrapNone/>
                <wp:docPr id="275" name="Textbox 2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01600" cy="24765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590A2D91" w14:textId="77777777" w:rsidR="005F326E" w:rsidRDefault="00000000">
                            <w:pPr>
                              <w:spacing w:before="17"/>
                              <w:ind w:left="20"/>
                              <w:rPr>
                                <w:rFonts w:ascii="Helvetica Neue"/>
                                <w:b/>
                                <w:sz w:val="10"/>
                              </w:rPr>
                            </w:pPr>
                            <w:r>
                              <w:rPr>
                                <w:rFonts w:ascii="HelveticaNeue-BoldItalic"/>
                                <w:b/>
                                <w:i/>
                                <w:sz w:val="10"/>
                              </w:rPr>
                              <w:t xml:space="preserve">t </w:t>
                            </w:r>
                            <w:r>
                              <w:rPr>
                                <w:rFonts w:ascii="Helvetica Neue"/>
                                <w:b/>
                                <w:sz w:val="10"/>
                              </w:rPr>
                              <w:t xml:space="preserve">= </w:t>
                            </w:r>
                            <w:r>
                              <w:rPr>
                                <w:rFonts w:ascii="Helvetica Neue"/>
                                <w:b/>
                                <w:spacing w:val="-4"/>
                                <w:sz w:val="10"/>
                              </w:rPr>
                              <w:t>0.51</w:t>
                            </w:r>
                          </w:p>
                        </w:txbxContent>
                      </wps:txbx>
                      <wps:bodyPr vert="vert270"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 xmlns:ve="http://schemas.openxmlformats.org/markup-compatibility/2006" xmlns:a="http://schemas.openxmlformats.org/drawingml/2006/main" xmlns:pic="http://schemas.openxmlformats.org/drawingml/2006/picture">
            <w:pict>
              <v:shape style="position:absolute;margin-left:506.428772pt;margin-top:-34.962250pt;width:8pt;height:19.5pt;mso-position-horizontal-relative:page;mso-position-vertical-relative:paragraph;z-index:15741952" type="#_x0000_t202" id="docshape252" filled="false" stroked="false">
                <v:textbox inset="0,0,0,0" style="layout-flow:vertical;mso-layout-flow-alt:bottom-to-top">
                  <w:txbxContent>
                    <w:p>
                      <w:pPr>
                        <w:spacing w:before="17"/>
                        <w:ind w:left="20" w:right="0" w:firstLine="0"/>
                        <w:jc w:val="left"/>
                        <w:rPr>
                          <w:rFonts w:ascii="Helvetica Neue"/>
                          <w:b/>
                          <w:sz w:val="10"/>
                        </w:rPr>
                      </w:pPr>
                      <w:r>
                        <w:rPr>
                          <w:rFonts w:ascii="HelveticaNeue-BoldItalic"/>
                          <w:b/>
                          <w:i/>
                          <w:sz w:val="10"/>
                        </w:rPr>
                        <w:t>t </w:t>
                      </w:r>
                      <w:r>
                        <w:rPr>
                          <w:rFonts w:ascii="Helvetica Neue"/>
                          <w:b/>
                          <w:sz w:val="10"/>
                        </w:rPr>
                        <w:t>= </w:t>
                      </w:r>
                      <w:r>
                        <w:rPr>
                          <w:rFonts w:ascii="Helvetica Neue"/>
                          <w:b/>
                          <w:spacing w:val="-4"/>
                          <w:sz w:val="10"/>
                        </w:rPr>
                        <w:t>0.51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5743488" behindDoc="0" locked="0" layoutInCell="1" allowOverlap="1" wp14:anchorId="178A0715" wp14:editId="253E6C33">
                <wp:simplePos x="0" y="0"/>
                <wp:positionH relativeFrom="page">
                  <wp:posOffset>6569534</wp:posOffset>
                </wp:positionH>
                <wp:positionV relativeFrom="paragraph">
                  <wp:posOffset>-838481</wp:posOffset>
                </wp:positionV>
                <wp:extent cx="125095" cy="1025525"/>
                <wp:effectExtent l="0" t="0" r="0" b="0"/>
                <wp:wrapNone/>
                <wp:docPr id="276" name="Textbox 2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25095" cy="102552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16FB9CD8" w14:textId="77777777" w:rsidR="005F326E" w:rsidRDefault="00000000">
                            <w:pPr>
                              <w:spacing w:before="20"/>
                              <w:ind w:left="20"/>
                              <w:rPr>
                                <w:rFonts w:ascii="Helvetica Neue"/>
                                <w:i/>
                                <w:sz w:val="13"/>
                              </w:rPr>
                            </w:pPr>
                            <w:r>
                              <w:rPr>
                                <w:rFonts w:ascii="Helvetica Neue"/>
                                <w:i/>
                                <w:sz w:val="13"/>
                              </w:rPr>
                              <w:t>Logarithmically</w:t>
                            </w:r>
                            <w:r>
                              <w:rPr>
                                <w:rFonts w:ascii="Helvetica Neue"/>
                                <w:i/>
                                <w:spacing w:val="27"/>
                                <w:sz w:val="13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rFonts w:ascii="Helvetica Neue"/>
                                <w:i/>
                                <w:spacing w:val="-2"/>
                                <w:sz w:val="13"/>
                              </w:rPr>
                              <w:t>distributed</w:t>
                            </w:r>
                            <w:proofErr w:type="gramEnd"/>
                          </w:p>
                        </w:txbxContent>
                      </wps:txbx>
                      <wps:bodyPr vert="vert270"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 xmlns:ve="http://schemas.openxmlformats.org/markup-compatibility/2006" xmlns:a="http://schemas.openxmlformats.org/drawingml/2006/main" xmlns:pic="http://schemas.openxmlformats.org/drawingml/2006/picture">
            <w:pict>
              <v:shape style="position:absolute;margin-left:517.286194pt;margin-top:-66.022148pt;width:9.85pt;height:80.75pt;mso-position-horizontal-relative:page;mso-position-vertical-relative:paragraph;z-index:15743488" type="#_x0000_t202" id="docshape253" filled="false" stroked="false">
                <v:textbox inset="0,0,0,0" style="layout-flow:vertical;mso-layout-flow-alt:bottom-to-top">
                  <w:txbxContent>
                    <w:p>
                      <w:pPr>
                        <w:spacing w:before="20"/>
                        <w:ind w:left="20" w:right="0" w:firstLine="0"/>
                        <w:jc w:val="left"/>
                        <w:rPr>
                          <w:rFonts w:ascii="Helvetica Neue"/>
                          <w:i/>
                          <w:sz w:val="13"/>
                        </w:rPr>
                      </w:pPr>
                      <w:r>
                        <w:rPr>
                          <w:rFonts w:ascii="Helvetica Neue"/>
                          <w:i/>
                          <w:sz w:val="13"/>
                        </w:rPr>
                        <w:t>Logarithmically</w:t>
                      </w:r>
                      <w:r>
                        <w:rPr>
                          <w:rFonts w:ascii="Helvetica Neue"/>
                          <w:i/>
                          <w:spacing w:val="27"/>
                          <w:sz w:val="13"/>
                        </w:rPr>
                        <w:t> </w:t>
                      </w:r>
                      <w:r>
                        <w:rPr>
                          <w:rFonts w:ascii="Helvetica Neue"/>
                          <w:i/>
                          <w:spacing w:val="-2"/>
                          <w:sz w:val="13"/>
                        </w:rPr>
                        <w:t>distributed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Helvetica"/>
          <w:color w:val="4D4D4D"/>
          <w:spacing w:val="-5"/>
          <w:w w:val="105"/>
          <w:sz w:val="11"/>
        </w:rPr>
        <w:t>0.2</w:t>
      </w:r>
    </w:p>
    <w:p w14:paraId="2D8EF282" w14:textId="77777777" w:rsidR="005F326E" w:rsidRDefault="005F326E">
      <w:pPr>
        <w:pStyle w:val="BodyText"/>
        <w:ind w:left="0"/>
        <w:rPr>
          <w:rFonts w:ascii="Helvetica"/>
          <w:sz w:val="20"/>
        </w:rPr>
      </w:pPr>
    </w:p>
    <w:p w14:paraId="5FFA267D" w14:textId="77777777" w:rsidR="005F326E" w:rsidRDefault="005F326E">
      <w:pPr>
        <w:pStyle w:val="BodyText"/>
        <w:ind w:left="0"/>
        <w:rPr>
          <w:rFonts w:ascii="Helvetica"/>
          <w:sz w:val="20"/>
        </w:rPr>
      </w:pPr>
    </w:p>
    <w:p w14:paraId="1AA36B45" w14:textId="77777777" w:rsidR="005F326E" w:rsidRDefault="005F326E">
      <w:pPr>
        <w:pStyle w:val="BodyText"/>
        <w:ind w:left="0"/>
        <w:rPr>
          <w:rFonts w:ascii="Helvetica"/>
          <w:sz w:val="20"/>
        </w:rPr>
      </w:pPr>
    </w:p>
    <w:p w14:paraId="0A56F216" w14:textId="77777777" w:rsidR="005F326E" w:rsidRDefault="005F326E">
      <w:pPr>
        <w:pStyle w:val="BodyText"/>
        <w:ind w:left="0"/>
        <w:rPr>
          <w:rFonts w:ascii="Helvetica"/>
          <w:sz w:val="20"/>
        </w:rPr>
      </w:pPr>
    </w:p>
    <w:p w14:paraId="4491FC6D" w14:textId="77777777" w:rsidR="005F326E" w:rsidRDefault="005F326E">
      <w:pPr>
        <w:pStyle w:val="BodyText"/>
        <w:ind w:left="0"/>
        <w:rPr>
          <w:rFonts w:ascii="Helvetica"/>
          <w:sz w:val="20"/>
        </w:rPr>
      </w:pPr>
    </w:p>
    <w:p w14:paraId="2F8DB18C" w14:textId="77777777" w:rsidR="005F326E" w:rsidRDefault="005F326E">
      <w:pPr>
        <w:pStyle w:val="BodyText"/>
        <w:ind w:left="0"/>
        <w:rPr>
          <w:rFonts w:ascii="Helvetica"/>
          <w:sz w:val="25"/>
        </w:rPr>
      </w:pPr>
    </w:p>
    <w:p w14:paraId="69E11A6E" w14:textId="77777777" w:rsidR="005F326E" w:rsidRDefault="00000000">
      <w:pPr>
        <w:spacing w:before="84"/>
        <w:ind w:left="741"/>
        <w:rPr>
          <w:rFonts w:ascii="Helvetica"/>
          <w:sz w:val="11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15740928" behindDoc="0" locked="0" layoutInCell="1" allowOverlap="1" wp14:anchorId="66C9A383" wp14:editId="6092C143">
                <wp:simplePos x="0" y="0"/>
                <wp:positionH relativeFrom="page">
                  <wp:posOffset>6431645</wp:posOffset>
                </wp:positionH>
                <wp:positionV relativeFrom="paragraph">
                  <wp:posOffset>-60688</wp:posOffset>
                </wp:positionV>
                <wp:extent cx="101600" cy="212090"/>
                <wp:effectExtent l="0" t="0" r="0" b="0"/>
                <wp:wrapNone/>
                <wp:docPr id="277" name="Textbox 2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01600" cy="21209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5F8D1F07" w14:textId="77777777" w:rsidR="005F326E" w:rsidRDefault="00000000">
                            <w:pPr>
                              <w:spacing w:before="17"/>
                              <w:ind w:left="20"/>
                              <w:rPr>
                                <w:rFonts w:ascii="Helvetica Neue"/>
                                <w:b/>
                                <w:sz w:val="10"/>
                              </w:rPr>
                            </w:pPr>
                            <w:r>
                              <w:rPr>
                                <w:rFonts w:ascii="HelveticaNeue-BoldItalic"/>
                                <w:b/>
                                <w:i/>
                                <w:sz w:val="10"/>
                              </w:rPr>
                              <w:t xml:space="preserve">t </w:t>
                            </w:r>
                            <w:r>
                              <w:rPr>
                                <w:rFonts w:ascii="Helvetica Neue"/>
                                <w:b/>
                                <w:sz w:val="10"/>
                              </w:rPr>
                              <w:t xml:space="preserve">= </w:t>
                            </w:r>
                            <w:r>
                              <w:rPr>
                                <w:rFonts w:ascii="Helvetica Neue"/>
                                <w:b/>
                                <w:spacing w:val="-5"/>
                                <w:sz w:val="10"/>
                              </w:rPr>
                              <w:t>0.0</w:t>
                            </w:r>
                          </w:p>
                        </w:txbxContent>
                      </wps:txbx>
                      <wps:bodyPr vert="vert270"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 xmlns:ve="http://schemas.openxmlformats.org/markup-compatibility/2006" xmlns:a="http://schemas.openxmlformats.org/drawingml/2006/main" xmlns:pic="http://schemas.openxmlformats.org/drawingml/2006/picture">
            <w:pict>
              <v:shape style="position:absolute;margin-left:506.428772pt;margin-top:-4.778646pt;width:8pt;height:16.7pt;mso-position-horizontal-relative:page;mso-position-vertical-relative:paragraph;z-index:15740928" type="#_x0000_t202" id="docshape254" filled="false" stroked="false">
                <v:textbox inset="0,0,0,0" style="layout-flow:vertical;mso-layout-flow-alt:bottom-to-top">
                  <w:txbxContent>
                    <w:p>
                      <w:pPr>
                        <w:spacing w:before="17"/>
                        <w:ind w:left="20" w:right="0" w:firstLine="0"/>
                        <w:jc w:val="left"/>
                        <w:rPr>
                          <w:rFonts w:ascii="Helvetica Neue"/>
                          <w:b/>
                          <w:sz w:val="10"/>
                        </w:rPr>
                      </w:pPr>
                      <w:r>
                        <w:rPr>
                          <w:rFonts w:ascii="HelveticaNeue-BoldItalic"/>
                          <w:b/>
                          <w:i/>
                          <w:sz w:val="10"/>
                        </w:rPr>
                        <w:t>t </w:t>
                      </w:r>
                      <w:r>
                        <w:rPr>
                          <w:rFonts w:ascii="Helvetica Neue"/>
                          <w:b/>
                          <w:sz w:val="10"/>
                        </w:rPr>
                        <w:t>= </w:t>
                      </w:r>
                      <w:r>
                        <w:rPr>
                          <w:rFonts w:ascii="Helvetica Neue"/>
                          <w:b/>
                          <w:spacing w:val="-5"/>
                          <w:sz w:val="10"/>
                        </w:rPr>
                        <w:t>0.0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Helvetica"/>
          <w:color w:val="4D4D4D"/>
          <w:spacing w:val="-5"/>
          <w:w w:val="105"/>
          <w:sz w:val="11"/>
        </w:rPr>
        <w:t>0.0</w:t>
      </w:r>
    </w:p>
    <w:p w14:paraId="7BBFCE3E" w14:textId="77777777" w:rsidR="005F326E" w:rsidRDefault="005F326E">
      <w:pPr>
        <w:pStyle w:val="BodyText"/>
        <w:ind w:left="0"/>
        <w:rPr>
          <w:rFonts w:ascii="Helvetica"/>
          <w:sz w:val="20"/>
        </w:rPr>
      </w:pPr>
    </w:p>
    <w:p w14:paraId="08580A07" w14:textId="77777777" w:rsidR="005F326E" w:rsidRDefault="005F326E">
      <w:pPr>
        <w:pStyle w:val="BodyText"/>
        <w:ind w:left="0"/>
        <w:rPr>
          <w:rFonts w:ascii="Helvetica"/>
          <w:sz w:val="19"/>
        </w:rPr>
      </w:pPr>
    </w:p>
    <w:p w14:paraId="3485586E" w14:textId="77777777" w:rsidR="005F326E" w:rsidRDefault="00000000">
      <w:pPr>
        <w:pStyle w:val="BodyText"/>
        <w:spacing w:before="146" w:line="252" w:lineRule="auto"/>
        <w:ind w:left="500" w:right="975"/>
      </w:pPr>
      <w:r>
        <w:rPr>
          <w:w w:val="105"/>
        </w:rPr>
        <w:t>Figure 3:</w:t>
      </w:r>
      <w:r>
        <w:rPr>
          <w:spacing w:val="40"/>
          <w:w w:val="105"/>
        </w:rPr>
        <w:t xml:space="preserve"> </w:t>
      </w:r>
      <w:r>
        <w:rPr>
          <w:w w:val="105"/>
        </w:rPr>
        <w:t xml:space="preserve">Convergence of the optimization of the velocity field for describing the </w:t>
      </w:r>
      <w:proofErr w:type="spellStart"/>
      <w:r>
        <w:rPr>
          <w:w w:val="105"/>
        </w:rPr>
        <w:t>transfor</w:t>
      </w:r>
      <w:proofErr w:type="spellEnd"/>
      <w:r>
        <w:rPr>
          <w:w w:val="105"/>
        </w:rPr>
        <w:t xml:space="preserve">- </w:t>
      </w:r>
      <w:proofErr w:type="spellStart"/>
      <w:r>
        <w:rPr>
          <w:w w:val="105"/>
        </w:rPr>
        <w:t>mation</w:t>
      </w:r>
      <w:proofErr w:type="spellEnd"/>
      <w:r>
        <w:rPr>
          <w:w w:val="105"/>
        </w:rPr>
        <w:t xml:space="preserve"> through the developmental stages from E11.5 through P56.</w:t>
      </w:r>
    </w:p>
    <w:p w14:paraId="7A9E3C0A" w14:textId="77777777" w:rsidR="005F326E" w:rsidRDefault="005F326E">
      <w:pPr>
        <w:pStyle w:val="BodyText"/>
        <w:spacing w:before="9"/>
        <w:ind w:left="0"/>
      </w:pPr>
    </w:p>
    <w:p w14:paraId="237241CC" w14:textId="77777777" w:rsidR="005F326E" w:rsidRDefault="00000000">
      <w:pPr>
        <w:pStyle w:val="Heading2"/>
        <w:tabs>
          <w:tab w:val="left" w:pos="1321"/>
        </w:tabs>
      </w:pPr>
      <w:r>
        <w:rPr>
          <w:rFonts w:ascii="Arial"/>
          <w:b w:val="0"/>
          <w:w w:val="110"/>
          <w:sz w:val="12"/>
        </w:rPr>
        <w:t>261</w:t>
      </w:r>
      <w:r>
        <w:rPr>
          <w:rFonts w:ascii="Arial"/>
          <w:b w:val="0"/>
          <w:spacing w:val="131"/>
          <w:w w:val="110"/>
          <w:sz w:val="12"/>
        </w:rPr>
        <w:t xml:space="preserve"> </w:t>
      </w:r>
      <w:bookmarkStart w:id="89" w:name="Optimization"/>
      <w:bookmarkEnd w:id="89"/>
      <w:r>
        <w:rPr>
          <w:spacing w:val="-2"/>
          <w:w w:val="110"/>
        </w:rPr>
        <w:t>2.2.2</w:t>
      </w:r>
      <w:r>
        <w:tab/>
      </w:r>
      <w:r>
        <w:rPr>
          <w:spacing w:val="-2"/>
          <w:w w:val="110"/>
        </w:rPr>
        <w:t>Optimization</w:t>
      </w:r>
    </w:p>
    <w:p w14:paraId="7152F3D1" w14:textId="77777777" w:rsidR="005F326E" w:rsidRDefault="005F326E">
      <w:pPr>
        <w:pStyle w:val="BodyText"/>
        <w:spacing w:before="10"/>
        <w:ind w:left="0"/>
        <w:rPr>
          <w:b/>
        </w:rPr>
      </w:pPr>
    </w:p>
    <w:p w14:paraId="1660886C" w14:textId="77777777" w:rsidR="005F326E" w:rsidRDefault="00000000">
      <w:pPr>
        <w:pStyle w:val="BodyText"/>
        <w:spacing w:before="146"/>
      </w:pPr>
      <w:proofErr w:type="gramStart"/>
      <w:r>
        <w:rPr>
          <w:rFonts w:ascii="Arial"/>
          <w:w w:val="105"/>
          <w:sz w:val="12"/>
        </w:rPr>
        <w:t>262</w:t>
      </w:r>
      <w:r>
        <w:rPr>
          <w:rFonts w:ascii="Arial"/>
          <w:spacing w:val="47"/>
          <w:w w:val="105"/>
          <w:sz w:val="12"/>
        </w:rPr>
        <w:t xml:space="preserve">  </w:t>
      </w:r>
      <w:r>
        <w:rPr>
          <w:w w:val="105"/>
        </w:rPr>
        <w:t>The</w:t>
      </w:r>
      <w:proofErr w:type="gramEnd"/>
      <w:r>
        <w:rPr>
          <w:spacing w:val="-2"/>
          <w:w w:val="105"/>
        </w:rPr>
        <w:t xml:space="preserve"> </w:t>
      </w:r>
      <w:r>
        <w:rPr>
          <w:w w:val="105"/>
        </w:rPr>
        <w:t>velocity</w:t>
      </w:r>
      <w:r>
        <w:rPr>
          <w:spacing w:val="-3"/>
          <w:w w:val="105"/>
        </w:rPr>
        <w:t xml:space="preserve"> </w:t>
      </w:r>
      <w:r>
        <w:rPr>
          <w:w w:val="105"/>
        </w:rPr>
        <w:t>field</w:t>
      </w:r>
      <w:r>
        <w:rPr>
          <w:spacing w:val="-3"/>
          <w:w w:val="105"/>
        </w:rPr>
        <w:t xml:space="preserve"> </w:t>
      </w:r>
      <w:r>
        <w:rPr>
          <w:w w:val="105"/>
        </w:rPr>
        <w:t>was</w:t>
      </w:r>
      <w:r>
        <w:rPr>
          <w:spacing w:val="-3"/>
          <w:w w:val="105"/>
        </w:rPr>
        <w:t xml:space="preserve"> </w:t>
      </w:r>
      <w:r>
        <w:rPr>
          <w:w w:val="105"/>
        </w:rPr>
        <w:t>optimized</w:t>
      </w:r>
      <w:r>
        <w:rPr>
          <w:spacing w:val="-3"/>
          <w:w w:val="105"/>
        </w:rPr>
        <w:t xml:space="preserve"> </w:t>
      </w:r>
      <w:r>
        <w:rPr>
          <w:w w:val="105"/>
        </w:rPr>
        <w:t>using</w:t>
      </w:r>
      <w:r>
        <w:rPr>
          <w:spacing w:val="-3"/>
          <w:w w:val="105"/>
        </w:rPr>
        <w:t xml:space="preserve"> </w:t>
      </w:r>
      <w:r>
        <w:rPr>
          <w:w w:val="105"/>
        </w:rPr>
        <w:t>the</w:t>
      </w:r>
      <w:r>
        <w:rPr>
          <w:spacing w:val="-3"/>
          <w:w w:val="105"/>
        </w:rPr>
        <w:t xml:space="preserve"> </w:t>
      </w:r>
      <w:r>
        <w:rPr>
          <w:w w:val="105"/>
        </w:rPr>
        <w:t>input</w:t>
      </w:r>
      <w:r>
        <w:rPr>
          <w:spacing w:val="-3"/>
          <w:w w:val="105"/>
        </w:rPr>
        <w:t xml:space="preserve"> </w:t>
      </w:r>
      <w:r>
        <w:rPr>
          <w:w w:val="105"/>
        </w:rPr>
        <w:t>composed</w:t>
      </w:r>
      <w:r>
        <w:rPr>
          <w:spacing w:val="-3"/>
          <w:w w:val="105"/>
        </w:rPr>
        <w:t xml:space="preserve"> </w:t>
      </w:r>
      <w:r>
        <w:rPr>
          <w:w w:val="105"/>
        </w:rPr>
        <w:t>of</w:t>
      </w:r>
      <w:r>
        <w:rPr>
          <w:spacing w:val="-3"/>
          <w:w w:val="105"/>
        </w:rPr>
        <w:t xml:space="preserve"> </w:t>
      </w:r>
      <w:r>
        <w:rPr>
          <w:w w:val="105"/>
        </w:rPr>
        <w:t>the</w:t>
      </w:r>
      <w:r>
        <w:rPr>
          <w:spacing w:val="-3"/>
          <w:w w:val="105"/>
        </w:rPr>
        <w:t xml:space="preserve"> </w:t>
      </w:r>
      <w:r>
        <w:rPr>
          <w:w w:val="105"/>
        </w:rPr>
        <w:t>seven</w:t>
      </w:r>
      <w:r>
        <w:rPr>
          <w:spacing w:val="-3"/>
          <w:w w:val="105"/>
        </w:rPr>
        <w:t xml:space="preserve"> </w:t>
      </w:r>
      <w:r>
        <w:rPr>
          <w:w w:val="105"/>
        </w:rPr>
        <w:t>corresponding</w:t>
      </w:r>
      <w:r>
        <w:rPr>
          <w:spacing w:val="-3"/>
          <w:w w:val="105"/>
        </w:rPr>
        <w:t xml:space="preserve"> </w:t>
      </w:r>
      <w:r>
        <w:rPr>
          <w:spacing w:val="-4"/>
          <w:w w:val="105"/>
        </w:rPr>
        <w:t>point</w:t>
      </w:r>
    </w:p>
    <w:p w14:paraId="105E5581" w14:textId="77777777" w:rsidR="005F326E" w:rsidRDefault="00000000">
      <w:pPr>
        <w:pStyle w:val="BodyText"/>
        <w:spacing w:before="157"/>
      </w:pPr>
      <w:proofErr w:type="gramStart"/>
      <w:r>
        <w:rPr>
          <w:rFonts w:ascii="Arial"/>
          <w:w w:val="105"/>
          <w:sz w:val="12"/>
        </w:rPr>
        <w:t>263</w:t>
      </w:r>
      <w:r>
        <w:rPr>
          <w:rFonts w:ascii="Arial"/>
          <w:spacing w:val="58"/>
          <w:w w:val="105"/>
          <w:sz w:val="12"/>
        </w:rPr>
        <w:t xml:space="preserve">  </w:t>
      </w:r>
      <w:r>
        <w:rPr>
          <w:w w:val="105"/>
        </w:rPr>
        <w:t>sets</w:t>
      </w:r>
      <w:proofErr w:type="gramEnd"/>
      <w:r>
        <w:rPr>
          <w:spacing w:val="32"/>
          <w:w w:val="105"/>
        </w:rPr>
        <w:t xml:space="preserve"> </w:t>
      </w:r>
      <w:r>
        <w:rPr>
          <w:w w:val="105"/>
        </w:rPr>
        <w:t>and</w:t>
      </w:r>
      <w:r>
        <w:rPr>
          <w:spacing w:val="31"/>
          <w:w w:val="105"/>
        </w:rPr>
        <w:t xml:space="preserve"> </w:t>
      </w:r>
      <w:r>
        <w:rPr>
          <w:w w:val="105"/>
        </w:rPr>
        <w:t>their</w:t>
      </w:r>
      <w:r>
        <w:rPr>
          <w:spacing w:val="31"/>
          <w:w w:val="105"/>
        </w:rPr>
        <w:t xml:space="preserve"> </w:t>
      </w:r>
      <w:r>
        <w:rPr>
          <w:w w:val="105"/>
        </w:rPr>
        <w:t>associated</w:t>
      </w:r>
      <w:r>
        <w:rPr>
          <w:spacing w:val="31"/>
          <w:w w:val="105"/>
        </w:rPr>
        <w:t xml:space="preserve"> </w:t>
      </w:r>
      <w:r>
        <w:rPr>
          <w:w w:val="105"/>
        </w:rPr>
        <w:t>weight</w:t>
      </w:r>
      <w:r>
        <w:rPr>
          <w:spacing w:val="32"/>
          <w:w w:val="105"/>
        </w:rPr>
        <w:t xml:space="preserve"> </w:t>
      </w:r>
      <w:r>
        <w:rPr>
          <w:w w:val="105"/>
        </w:rPr>
        <w:t>values,</w:t>
      </w:r>
      <w:r>
        <w:rPr>
          <w:spacing w:val="37"/>
          <w:w w:val="105"/>
        </w:rPr>
        <w:t xml:space="preserve"> </w:t>
      </w:r>
      <w:r>
        <w:rPr>
          <w:w w:val="105"/>
        </w:rPr>
        <w:t>the</w:t>
      </w:r>
      <w:r>
        <w:rPr>
          <w:spacing w:val="31"/>
          <w:w w:val="105"/>
        </w:rPr>
        <w:t xml:space="preserve"> </w:t>
      </w:r>
      <w:r>
        <w:rPr>
          <w:w w:val="105"/>
        </w:rPr>
        <w:t>selected</w:t>
      </w:r>
      <w:r>
        <w:rPr>
          <w:spacing w:val="31"/>
          <w:w w:val="105"/>
        </w:rPr>
        <w:t xml:space="preserve"> </w:t>
      </w:r>
      <w:r>
        <w:rPr>
          <w:w w:val="105"/>
        </w:rPr>
        <w:t>number</w:t>
      </w:r>
      <w:r>
        <w:rPr>
          <w:spacing w:val="31"/>
          <w:w w:val="105"/>
        </w:rPr>
        <w:t xml:space="preserve"> </w:t>
      </w:r>
      <w:r>
        <w:rPr>
          <w:w w:val="105"/>
        </w:rPr>
        <w:t>of</w:t>
      </w:r>
      <w:r>
        <w:rPr>
          <w:spacing w:val="32"/>
          <w:w w:val="105"/>
        </w:rPr>
        <w:t xml:space="preserve"> </w:t>
      </w:r>
      <w:r>
        <w:rPr>
          <w:w w:val="105"/>
        </w:rPr>
        <w:t>integration</w:t>
      </w:r>
      <w:r>
        <w:rPr>
          <w:spacing w:val="31"/>
          <w:w w:val="105"/>
        </w:rPr>
        <w:t xml:space="preserve"> </w:t>
      </w:r>
      <w:r>
        <w:rPr>
          <w:w w:val="105"/>
        </w:rPr>
        <w:t>points</w:t>
      </w:r>
      <w:r>
        <w:rPr>
          <w:spacing w:val="31"/>
          <w:w w:val="105"/>
        </w:rPr>
        <w:t xml:space="preserve"> </w:t>
      </w:r>
      <w:r>
        <w:rPr>
          <w:w w:val="105"/>
        </w:rPr>
        <w:t>for</w:t>
      </w:r>
      <w:r>
        <w:rPr>
          <w:spacing w:val="31"/>
          <w:w w:val="105"/>
        </w:rPr>
        <w:t xml:space="preserve"> </w:t>
      </w:r>
      <w:r>
        <w:rPr>
          <w:spacing w:val="-5"/>
          <w:w w:val="105"/>
        </w:rPr>
        <w:t>the</w:t>
      </w:r>
    </w:p>
    <w:p w14:paraId="0E02E72B" w14:textId="77777777" w:rsidR="005F326E" w:rsidRDefault="00000000">
      <w:pPr>
        <w:pStyle w:val="BodyText"/>
        <w:spacing w:before="157"/>
      </w:pPr>
      <w:proofErr w:type="gramStart"/>
      <w:r>
        <w:rPr>
          <w:rFonts w:ascii="Arial"/>
          <w:w w:val="105"/>
          <w:sz w:val="12"/>
        </w:rPr>
        <w:t>264</w:t>
      </w:r>
      <w:r>
        <w:rPr>
          <w:rFonts w:ascii="Arial"/>
          <w:spacing w:val="61"/>
          <w:w w:val="105"/>
          <w:sz w:val="12"/>
        </w:rPr>
        <w:t xml:space="preserve">  </w:t>
      </w:r>
      <w:r>
        <w:rPr>
          <w:w w:val="105"/>
        </w:rPr>
        <w:t>velocity</w:t>
      </w:r>
      <w:proofErr w:type="gramEnd"/>
      <w:r>
        <w:rPr>
          <w:spacing w:val="12"/>
          <w:w w:val="105"/>
        </w:rPr>
        <w:t xml:space="preserve"> </w:t>
      </w:r>
      <w:r>
        <w:rPr>
          <w:w w:val="105"/>
        </w:rPr>
        <w:t>field</w:t>
      </w:r>
      <w:r>
        <w:rPr>
          <w:spacing w:val="11"/>
          <w:w w:val="105"/>
        </w:rPr>
        <w:t xml:space="preserve"> </w:t>
      </w:r>
      <w:r>
        <w:rPr>
          <w:w w:val="105"/>
        </w:rPr>
        <w:t>(</w:t>
      </w:r>
      <w:r>
        <w:rPr>
          <w:i/>
          <w:w w:val="105"/>
        </w:rPr>
        <w:t>N</w:t>
      </w:r>
      <w:r>
        <w:rPr>
          <w:i/>
          <w:spacing w:val="26"/>
          <w:w w:val="105"/>
        </w:rPr>
        <w:t xml:space="preserve"> </w:t>
      </w:r>
      <w:r>
        <w:rPr>
          <w:w w:val="105"/>
        </w:rPr>
        <w:t>=</w:t>
      </w:r>
      <w:r>
        <w:rPr>
          <w:spacing w:val="2"/>
          <w:w w:val="105"/>
        </w:rPr>
        <w:t xml:space="preserve"> </w:t>
      </w:r>
      <w:r>
        <w:rPr>
          <w:w w:val="105"/>
        </w:rPr>
        <w:t>11),</w:t>
      </w:r>
      <w:r>
        <w:rPr>
          <w:spacing w:val="11"/>
          <w:w w:val="105"/>
        </w:rPr>
        <w:t xml:space="preserve"> </w:t>
      </w:r>
      <w:r>
        <w:rPr>
          <w:w w:val="105"/>
        </w:rPr>
        <w:t>and</w:t>
      </w:r>
      <w:r>
        <w:rPr>
          <w:spacing w:val="11"/>
          <w:w w:val="105"/>
        </w:rPr>
        <w:t xml:space="preserve"> </w:t>
      </w:r>
      <w:r>
        <w:rPr>
          <w:w w:val="105"/>
        </w:rPr>
        <w:t>the</w:t>
      </w:r>
      <w:r>
        <w:rPr>
          <w:spacing w:val="11"/>
          <w:w w:val="105"/>
        </w:rPr>
        <w:t xml:space="preserve"> </w:t>
      </w:r>
      <w:r>
        <w:rPr>
          <w:w w:val="105"/>
        </w:rPr>
        <w:t>parameters</w:t>
      </w:r>
      <w:r>
        <w:rPr>
          <w:spacing w:val="12"/>
          <w:w w:val="105"/>
        </w:rPr>
        <w:t xml:space="preserve"> </w:t>
      </w:r>
      <w:r>
        <w:rPr>
          <w:w w:val="105"/>
        </w:rPr>
        <w:t>defining</w:t>
      </w:r>
      <w:r>
        <w:rPr>
          <w:spacing w:val="10"/>
          <w:w w:val="105"/>
        </w:rPr>
        <w:t xml:space="preserve"> </w:t>
      </w:r>
      <w:r>
        <w:rPr>
          <w:w w:val="105"/>
        </w:rPr>
        <w:t>the</w:t>
      </w:r>
      <w:r>
        <w:rPr>
          <w:spacing w:val="11"/>
          <w:w w:val="105"/>
        </w:rPr>
        <w:t xml:space="preserve"> </w:t>
      </w:r>
      <w:r>
        <w:rPr>
          <w:w w:val="105"/>
        </w:rPr>
        <w:t>geometry</w:t>
      </w:r>
      <w:r>
        <w:rPr>
          <w:spacing w:val="11"/>
          <w:w w:val="105"/>
        </w:rPr>
        <w:t xml:space="preserve"> </w:t>
      </w:r>
      <w:r>
        <w:rPr>
          <w:w w:val="105"/>
        </w:rPr>
        <w:t>of</w:t>
      </w:r>
      <w:r>
        <w:rPr>
          <w:spacing w:val="11"/>
          <w:w w:val="105"/>
        </w:rPr>
        <w:t xml:space="preserve"> </w:t>
      </w:r>
      <w:r>
        <w:rPr>
          <w:w w:val="105"/>
        </w:rPr>
        <w:t>the</w:t>
      </w:r>
      <w:r>
        <w:rPr>
          <w:spacing w:val="11"/>
          <w:w w:val="105"/>
        </w:rPr>
        <w:t xml:space="preserve"> </w:t>
      </w:r>
      <w:r>
        <w:rPr>
          <w:w w:val="105"/>
        </w:rPr>
        <w:t>spatial</w:t>
      </w:r>
      <w:r>
        <w:rPr>
          <w:spacing w:val="12"/>
          <w:w w:val="105"/>
        </w:rPr>
        <w:t xml:space="preserve"> </w:t>
      </w:r>
      <w:r>
        <w:rPr>
          <w:spacing w:val="-2"/>
          <w:w w:val="105"/>
        </w:rPr>
        <w:t>dimensions</w:t>
      </w:r>
    </w:p>
    <w:p w14:paraId="206B2408" w14:textId="77777777" w:rsidR="005F326E" w:rsidRDefault="00000000">
      <w:pPr>
        <w:pStyle w:val="BodyText"/>
        <w:spacing w:before="158"/>
      </w:pPr>
      <w:r>
        <w:rPr>
          <w:rFonts w:ascii="Arial"/>
          <w:w w:val="105"/>
          <w:sz w:val="12"/>
        </w:rPr>
        <w:t>265</w:t>
      </w:r>
      <w:r>
        <w:rPr>
          <w:rFonts w:ascii="Arial"/>
          <w:spacing w:val="78"/>
          <w:w w:val="150"/>
          <w:sz w:val="12"/>
        </w:rPr>
        <w:t xml:space="preserve"> </w:t>
      </w:r>
      <w:r>
        <w:rPr>
          <w:w w:val="105"/>
        </w:rPr>
        <w:t>of</w:t>
      </w:r>
      <w:r>
        <w:rPr>
          <w:spacing w:val="-15"/>
          <w:w w:val="105"/>
        </w:rPr>
        <w:t xml:space="preserve"> </w:t>
      </w:r>
      <w:r>
        <w:rPr>
          <w:w w:val="105"/>
        </w:rPr>
        <w:t>the</w:t>
      </w:r>
      <w:r>
        <w:rPr>
          <w:spacing w:val="-14"/>
          <w:w w:val="105"/>
        </w:rPr>
        <w:t xml:space="preserve"> </w:t>
      </w:r>
      <w:r>
        <w:rPr>
          <w:w w:val="105"/>
        </w:rPr>
        <w:t>velocity</w:t>
      </w:r>
      <w:r>
        <w:rPr>
          <w:spacing w:val="-15"/>
          <w:w w:val="105"/>
        </w:rPr>
        <w:t xml:space="preserve"> </w:t>
      </w:r>
      <w:r>
        <w:rPr>
          <w:w w:val="105"/>
        </w:rPr>
        <w:t>field.</w:t>
      </w:r>
      <w:r>
        <w:rPr>
          <w:spacing w:val="11"/>
          <w:w w:val="105"/>
        </w:rPr>
        <w:t xml:space="preserve"> </w:t>
      </w:r>
      <w:r>
        <w:rPr>
          <w:w w:val="105"/>
        </w:rPr>
        <w:t>Thus,</w:t>
      </w:r>
      <w:r>
        <w:rPr>
          <w:spacing w:val="-13"/>
          <w:w w:val="105"/>
        </w:rPr>
        <w:t xml:space="preserve"> </w:t>
      </w:r>
      <w:r>
        <w:rPr>
          <w:w w:val="105"/>
        </w:rPr>
        <w:t>the</w:t>
      </w:r>
      <w:r>
        <w:rPr>
          <w:spacing w:val="-15"/>
          <w:w w:val="105"/>
        </w:rPr>
        <w:t xml:space="preserve"> </w:t>
      </w:r>
      <w:r>
        <w:rPr>
          <w:w w:val="105"/>
        </w:rPr>
        <w:t>optimized</w:t>
      </w:r>
      <w:r>
        <w:rPr>
          <w:spacing w:val="-14"/>
          <w:w w:val="105"/>
        </w:rPr>
        <w:t xml:space="preserve"> </w:t>
      </w:r>
      <w:r>
        <w:rPr>
          <w:w w:val="105"/>
        </w:rPr>
        <w:t>velocity</w:t>
      </w:r>
      <w:r>
        <w:rPr>
          <w:spacing w:val="-15"/>
          <w:w w:val="105"/>
        </w:rPr>
        <w:t xml:space="preserve"> </w:t>
      </w:r>
      <w:r>
        <w:rPr>
          <w:w w:val="105"/>
        </w:rPr>
        <w:t>field</w:t>
      </w:r>
      <w:r>
        <w:rPr>
          <w:spacing w:val="-15"/>
          <w:w w:val="105"/>
        </w:rPr>
        <w:t xml:space="preserve"> </w:t>
      </w:r>
      <w:r>
        <w:rPr>
          <w:w w:val="105"/>
        </w:rPr>
        <w:t>described</w:t>
      </w:r>
      <w:r>
        <w:rPr>
          <w:spacing w:val="-14"/>
          <w:w w:val="105"/>
        </w:rPr>
        <w:t xml:space="preserve"> </w:t>
      </w:r>
      <w:r>
        <w:rPr>
          <w:w w:val="105"/>
        </w:rPr>
        <w:t>here</w:t>
      </w:r>
      <w:r>
        <w:rPr>
          <w:spacing w:val="-15"/>
          <w:w w:val="105"/>
        </w:rPr>
        <w:t xml:space="preserve"> </w:t>
      </w:r>
      <w:r>
        <w:rPr>
          <w:w w:val="105"/>
        </w:rPr>
        <w:t>is</w:t>
      </w:r>
      <w:r>
        <w:rPr>
          <w:spacing w:val="-14"/>
          <w:w w:val="105"/>
        </w:rPr>
        <w:t xml:space="preserve"> </w:t>
      </w:r>
      <w:r>
        <w:rPr>
          <w:w w:val="105"/>
        </w:rPr>
        <w:t>of</w:t>
      </w:r>
      <w:r>
        <w:rPr>
          <w:spacing w:val="-15"/>
          <w:w w:val="105"/>
        </w:rPr>
        <w:t xml:space="preserve"> </w:t>
      </w:r>
      <w:r>
        <w:rPr>
          <w:w w:val="105"/>
        </w:rPr>
        <w:t>size</w:t>
      </w:r>
      <w:r>
        <w:rPr>
          <w:spacing w:val="-14"/>
          <w:w w:val="105"/>
        </w:rPr>
        <w:t xml:space="preserve"> </w:t>
      </w:r>
      <w:r>
        <w:rPr>
          <w:w w:val="105"/>
        </w:rPr>
        <w:t>[256</w:t>
      </w:r>
      <w:r>
        <w:rPr>
          <w:i/>
          <w:w w:val="105"/>
        </w:rPr>
        <w:t>,</w:t>
      </w:r>
      <w:r>
        <w:rPr>
          <w:i/>
          <w:spacing w:val="-24"/>
          <w:w w:val="105"/>
        </w:rPr>
        <w:t xml:space="preserve"> </w:t>
      </w:r>
      <w:r>
        <w:rPr>
          <w:w w:val="105"/>
        </w:rPr>
        <w:t>182</w:t>
      </w:r>
      <w:r>
        <w:rPr>
          <w:i/>
          <w:w w:val="105"/>
        </w:rPr>
        <w:t>,</w:t>
      </w:r>
      <w:r>
        <w:rPr>
          <w:i/>
          <w:spacing w:val="-24"/>
          <w:w w:val="105"/>
        </w:rPr>
        <w:t xml:space="preserve"> </w:t>
      </w:r>
      <w:r>
        <w:rPr>
          <w:spacing w:val="-4"/>
          <w:w w:val="105"/>
        </w:rPr>
        <w:t>360]</w:t>
      </w:r>
    </w:p>
    <w:p w14:paraId="4951FE5A" w14:textId="2DFEC2DA" w:rsidR="005F326E" w:rsidRDefault="00000000">
      <w:pPr>
        <w:pStyle w:val="BodyText"/>
        <w:spacing w:before="157"/>
      </w:pPr>
      <w:proofErr w:type="gramStart"/>
      <w:r>
        <w:rPr>
          <w:rFonts w:ascii="Arial" w:hAnsi="Arial"/>
          <w:w w:val="105"/>
          <w:sz w:val="12"/>
        </w:rPr>
        <w:t>266</w:t>
      </w:r>
      <w:r>
        <w:rPr>
          <w:rFonts w:ascii="Arial" w:hAnsi="Arial"/>
          <w:spacing w:val="57"/>
          <w:w w:val="105"/>
          <w:sz w:val="12"/>
        </w:rPr>
        <w:t xml:space="preserve">  </w:t>
      </w:r>
      <w:r>
        <w:rPr>
          <w:w w:val="105"/>
        </w:rPr>
        <w:t>(</w:t>
      </w:r>
      <w:proofErr w:type="gramEnd"/>
      <w:r>
        <w:rPr>
          <w:w w:val="105"/>
        </w:rPr>
        <w:t>50</w:t>
      </w:r>
      <w:ins w:id="90" w:author="Gee, James C" w:date="2024-04-10T18:20:00Z">
        <w:r w:rsidR="00660673">
          <w:rPr>
            <w:w w:val="105"/>
          </w:rPr>
          <w:t xml:space="preserve"> </w:t>
        </w:r>
      </w:ins>
      <w:r>
        <w:rPr>
          <w:i/>
          <w:w w:val="105"/>
        </w:rPr>
        <w:t>µ</w:t>
      </w:r>
      <w:r>
        <w:rPr>
          <w:w w:val="105"/>
        </w:rPr>
        <w:t>m</w:t>
      </w:r>
      <w:r>
        <w:rPr>
          <w:spacing w:val="25"/>
          <w:w w:val="105"/>
        </w:rPr>
        <w:t xml:space="preserve"> </w:t>
      </w:r>
      <w:r>
        <w:rPr>
          <w:w w:val="105"/>
        </w:rPr>
        <w:t>isotropic)</w:t>
      </w:r>
      <w:r>
        <w:rPr>
          <w:spacing w:val="25"/>
          <w:w w:val="105"/>
        </w:rPr>
        <w:t xml:space="preserve"> </w:t>
      </w:r>
      <w:r>
        <w:rPr>
          <w:rFonts w:ascii="Menlo" w:hAnsi="Menlo"/>
          <w:i/>
          <w:w w:val="105"/>
        </w:rPr>
        <w:t>×</w:t>
      </w:r>
      <w:r>
        <w:rPr>
          <w:w w:val="105"/>
        </w:rPr>
        <w:t>11</w:t>
      </w:r>
      <w:r>
        <w:rPr>
          <w:spacing w:val="26"/>
          <w:w w:val="105"/>
        </w:rPr>
        <w:t xml:space="preserve"> </w:t>
      </w:r>
      <w:r>
        <w:rPr>
          <w:w w:val="105"/>
        </w:rPr>
        <w:t>integration</w:t>
      </w:r>
      <w:r>
        <w:rPr>
          <w:spacing w:val="25"/>
          <w:w w:val="105"/>
        </w:rPr>
        <w:t xml:space="preserve"> </w:t>
      </w:r>
      <w:r>
        <w:rPr>
          <w:w w:val="105"/>
        </w:rPr>
        <w:t>points</w:t>
      </w:r>
      <w:r>
        <w:rPr>
          <w:spacing w:val="25"/>
          <w:w w:val="105"/>
        </w:rPr>
        <w:t xml:space="preserve"> </w:t>
      </w:r>
      <w:r>
        <w:rPr>
          <w:w w:val="105"/>
        </w:rPr>
        <w:t>for</w:t>
      </w:r>
      <w:r>
        <w:rPr>
          <w:spacing w:val="25"/>
          <w:w w:val="105"/>
        </w:rPr>
        <w:t xml:space="preserve"> </w:t>
      </w:r>
      <w:r>
        <w:rPr>
          <w:w w:val="105"/>
        </w:rPr>
        <w:t>a</w:t>
      </w:r>
      <w:r>
        <w:rPr>
          <w:spacing w:val="26"/>
          <w:w w:val="105"/>
        </w:rPr>
        <w:t xml:space="preserve"> </w:t>
      </w:r>
      <w:r>
        <w:rPr>
          <w:w w:val="105"/>
        </w:rPr>
        <w:t>total</w:t>
      </w:r>
      <w:r>
        <w:rPr>
          <w:spacing w:val="25"/>
          <w:w w:val="105"/>
        </w:rPr>
        <w:t xml:space="preserve"> </w:t>
      </w:r>
      <w:r>
        <w:rPr>
          <w:w w:val="105"/>
        </w:rPr>
        <w:t>compressed</w:t>
      </w:r>
      <w:r>
        <w:rPr>
          <w:spacing w:val="25"/>
          <w:w w:val="105"/>
        </w:rPr>
        <w:t xml:space="preserve"> </w:t>
      </w:r>
      <w:r>
        <w:rPr>
          <w:w w:val="105"/>
        </w:rPr>
        <w:t>size</w:t>
      </w:r>
      <w:r>
        <w:rPr>
          <w:spacing w:val="25"/>
          <w:w w:val="105"/>
        </w:rPr>
        <w:t xml:space="preserve"> </w:t>
      </w:r>
      <w:r>
        <w:rPr>
          <w:w w:val="105"/>
        </w:rPr>
        <w:t>of</w:t>
      </w:r>
      <w:r>
        <w:rPr>
          <w:spacing w:val="26"/>
          <w:w w:val="105"/>
        </w:rPr>
        <w:t xml:space="preserve"> </w:t>
      </w:r>
      <w:r>
        <w:rPr>
          <w:w w:val="105"/>
        </w:rPr>
        <w:t>a</w:t>
      </w:r>
      <w:r>
        <w:rPr>
          <w:spacing w:val="25"/>
          <w:w w:val="105"/>
        </w:rPr>
        <w:t xml:space="preserve"> </w:t>
      </w:r>
      <w:r>
        <w:rPr>
          <w:w w:val="105"/>
        </w:rPr>
        <w:t>little</w:t>
      </w:r>
      <w:r>
        <w:rPr>
          <w:spacing w:val="25"/>
          <w:w w:val="105"/>
        </w:rPr>
        <w:t xml:space="preserve"> </w:t>
      </w:r>
      <w:r>
        <w:rPr>
          <w:w w:val="105"/>
        </w:rPr>
        <w:t>over</w:t>
      </w:r>
      <w:r>
        <w:rPr>
          <w:spacing w:val="26"/>
          <w:w w:val="105"/>
        </w:rPr>
        <w:t xml:space="preserve"> </w:t>
      </w:r>
      <w:r>
        <w:rPr>
          <w:w w:val="105"/>
        </w:rPr>
        <w:t>2</w:t>
      </w:r>
      <w:r>
        <w:rPr>
          <w:spacing w:val="25"/>
          <w:w w:val="105"/>
        </w:rPr>
        <w:t xml:space="preserve"> </w:t>
      </w:r>
      <w:r>
        <w:rPr>
          <w:spacing w:val="-5"/>
          <w:w w:val="105"/>
        </w:rPr>
        <w:t>GB.</w:t>
      </w:r>
    </w:p>
    <w:p w14:paraId="6997AC6B" w14:textId="77777777" w:rsidR="005F326E" w:rsidRDefault="00000000">
      <w:pPr>
        <w:pStyle w:val="BodyText"/>
        <w:spacing w:before="153"/>
      </w:pPr>
      <w:proofErr w:type="gramStart"/>
      <w:r>
        <w:rPr>
          <w:rFonts w:ascii="Arial"/>
          <w:w w:val="105"/>
          <w:sz w:val="12"/>
        </w:rPr>
        <w:t>267</w:t>
      </w:r>
      <w:r>
        <w:rPr>
          <w:rFonts w:ascii="Arial"/>
          <w:spacing w:val="50"/>
          <w:w w:val="105"/>
          <w:sz w:val="12"/>
        </w:rPr>
        <w:t xml:space="preserve">  </w:t>
      </w:r>
      <w:r>
        <w:rPr>
          <w:w w:val="105"/>
        </w:rPr>
        <w:t>This</w:t>
      </w:r>
      <w:proofErr w:type="gramEnd"/>
      <w:r>
        <w:rPr>
          <w:spacing w:val="-14"/>
          <w:w w:val="105"/>
        </w:rPr>
        <w:t xml:space="preserve"> </w:t>
      </w:r>
      <w:r>
        <w:rPr>
          <w:w w:val="105"/>
        </w:rPr>
        <w:t>choice</w:t>
      </w:r>
      <w:r>
        <w:rPr>
          <w:spacing w:val="-15"/>
          <w:w w:val="105"/>
        </w:rPr>
        <w:t xml:space="preserve"> </w:t>
      </w:r>
      <w:r>
        <w:rPr>
          <w:w w:val="105"/>
        </w:rPr>
        <w:t>represented</w:t>
      </w:r>
      <w:r>
        <w:rPr>
          <w:spacing w:val="-14"/>
          <w:w w:val="105"/>
        </w:rPr>
        <w:t xml:space="preserve"> </w:t>
      </w:r>
      <w:r>
        <w:rPr>
          <w:w w:val="105"/>
        </w:rPr>
        <w:t>weighing</w:t>
      </w:r>
      <w:r>
        <w:rPr>
          <w:spacing w:val="-14"/>
          <w:w w:val="105"/>
        </w:rPr>
        <w:t xml:space="preserve"> </w:t>
      </w:r>
      <w:r>
        <w:rPr>
          <w:w w:val="105"/>
        </w:rPr>
        <w:t>the</w:t>
      </w:r>
      <w:r>
        <w:rPr>
          <w:spacing w:val="-14"/>
          <w:w w:val="105"/>
        </w:rPr>
        <w:t xml:space="preserve"> </w:t>
      </w:r>
      <w:r>
        <w:rPr>
          <w:w w:val="105"/>
        </w:rPr>
        <w:t>trade-off</w:t>
      </w:r>
      <w:r>
        <w:rPr>
          <w:spacing w:val="-14"/>
          <w:w w:val="105"/>
        </w:rPr>
        <w:t xml:space="preserve"> </w:t>
      </w:r>
      <w:r>
        <w:rPr>
          <w:w w:val="105"/>
        </w:rPr>
        <w:t>between</w:t>
      </w:r>
      <w:r>
        <w:rPr>
          <w:spacing w:val="-14"/>
          <w:w w:val="105"/>
        </w:rPr>
        <w:t xml:space="preserve"> </w:t>
      </w:r>
      <w:r>
        <w:rPr>
          <w:w w:val="105"/>
        </w:rPr>
        <w:t>tractability,</w:t>
      </w:r>
      <w:r>
        <w:rPr>
          <w:spacing w:val="-11"/>
          <w:w w:val="105"/>
        </w:rPr>
        <w:t xml:space="preserve"> </w:t>
      </w:r>
      <w:r>
        <w:rPr>
          <w:w w:val="105"/>
        </w:rPr>
        <w:t>portability,</w:t>
      </w:r>
      <w:r>
        <w:rPr>
          <w:spacing w:val="-10"/>
          <w:w w:val="105"/>
        </w:rPr>
        <w:t xml:space="preserve"> </w:t>
      </w:r>
      <w:r>
        <w:rPr>
          <w:w w:val="105"/>
        </w:rPr>
        <w:t>and</w:t>
      </w:r>
      <w:r>
        <w:rPr>
          <w:spacing w:val="-15"/>
          <w:w w:val="105"/>
        </w:rPr>
        <w:t xml:space="preserve"> </w:t>
      </w:r>
      <w:r>
        <w:rPr>
          <w:spacing w:val="-2"/>
          <w:w w:val="105"/>
        </w:rPr>
        <w:t>accuracy.</w:t>
      </w:r>
    </w:p>
    <w:p w14:paraId="7ABE6A05" w14:textId="77777777" w:rsidR="005F326E" w:rsidRDefault="00000000">
      <w:pPr>
        <w:pStyle w:val="BodyText"/>
        <w:spacing w:before="157"/>
      </w:pPr>
      <w:proofErr w:type="gramStart"/>
      <w:r>
        <w:rPr>
          <w:rFonts w:ascii="Arial"/>
          <w:w w:val="105"/>
          <w:sz w:val="12"/>
        </w:rPr>
        <w:t>268</w:t>
      </w:r>
      <w:r>
        <w:rPr>
          <w:rFonts w:ascii="Arial"/>
          <w:spacing w:val="57"/>
          <w:w w:val="105"/>
          <w:sz w:val="12"/>
        </w:rPr>
        <w:t xml:space="preserve">  </w:t>
      </w:r>
      <w:r>
        <w:rPr>
          <w:w w:val="105"/>
        </w:rPr>
        <w:t>However</w:t>
      </w:r>
      <w:proofErr w:type="gramEnd"/>
      <w:r>
        <w:rPr>
          <w:w w:val="105"/>
        </w:rPr>
        <w:t>,</w:t>
      </w:r>
      <w:r>
        <w:rPr>
          <w:spacing w:val="3"/>
          <w:w w:val="105"/>
        </w:rPr>
        <w:t xml:space="preserve"> </w:t>
      </w:r>
      <w:r>
        <w:rPr>
          <w:w w:val="105"/>
        </w:rPr>
        <w:t>all</w:t>
      </w:r>
      <w:r>
        <w:rPr>
          <w:spacing w:val="-1"/>
          <w:w w:val="105"/>
        </w:rPr>
        <w:t xml:space="preserve"> </w:t>
      </w:r>
      <w:r>
        <w:rPr>
          <w:w w:val="105"/>
        </w:rPr>
        <w:t>data and code to</w:t>
      </w:r>
      <w:r>
        <w:rPr>
          <w:spacing w:val="-1"/>
          <w:w w:val="105"/>
        </w:rPr>
        <w:t xml:space="preserve"> </w:t>
      </w:r>
      <w:r>
        <w:rPr>
          <w:w w:val="105"/>
        </w:rPr>
        <w:t>reproduce the results</w:t>
      </w:r>
      <w:r>
        <w:rPr>
          <w:spacing w:val="-1"/>
          <w:w w:val="105"/>
        </w:rPr>
        <w:t xml:space="preserve"> </w:t>
      </w:r>
      <w:r>
        <w:rPr>
          <w:w w:val="105"/>
        </w:rPr>
        <w:t>described (with possible variation</w:t>
      </w:r>
      <w:r>
        <w:rPr>
          <w:spacing w:val="-1"/>
          <w:w w:val="105"/>
        </w:rPr>
        <w:t xml:space="preserve"> </w:t>
      </w:r>
      <w:r>
        <w:rPr>
          <w:w w:val="105"/>
        </w:rPr>
        <w:t xml:space="preserve">in </w:t>
      </w:r>
      <w:r>
        <w:rPr>
          <w:spacing w:val="-5"/>
          <w:w w:val="105"/>
        </w:rPr>
        <w:t>the</w:t>
      </w:r>
    </w:p>
    <w:p w14:paraId="75F64A42" w14:textId="77777777" w:rsidR="005F326E" w:rsidRDefault="00000000">
      <w:pPr>
        <w:pStyle w:val="BodyText"/>
        <w:spacing w:before="158"/>
      </w:pPr>
      <w:proofErr w:type="gramStart"/>
      <w:r>
        <w:rPr>
          <w:rFonts w:ascii="Arial"/>
          <w:w w:val="105"/>
          <w:sz w:val="12"/>
        </w:rPr>
        <w:t>269</w:t>
      </w:r>
      <w:r>
        <w:rPr>
          <w:rFonts w:ascii="Arial"/>
          <w:spacing w:val="67"/>
          <w:w w:val="105"/>
          <w:sz w:val="12"/>
        </w:rPr>
        <w:t xml:space="preserve">  </w:t>
      </w:r>
      <w:r>
        <w:rPr>
          <w:w w:val="105"/>
        </w:rPr>
        <w:t>input</w:t>
      </w:r>
      <w:proofErr w:type="gramEnd"/>
      <w:r>
        <w:rPr>
          <w:spacing w:val="18"/>
          <w:w w:val="105"/>
        </w:rPr>
        <w:t xml:space="preserve"> </w:t>
      </w:r>
      <w:r>
        <w:rPr>
          <w:w w:val="105"/>
        </w:rPr>
        <w:t>parameters)</w:t>
      </w:r>
      <w:r>
        <w:rPr>
          <w:spacing w:val="18"/>
          <w:w w:val="105"/>
        </w:rPr>
        <w:t xml:space="preserve"> </w:t>
      </w:r>
      <w:r>
        <w:rPr>
          <w:w w:val="105"/>
        </w:rPr>
        <w:t>are</w:t>
      </w:r>
      <w:r>
        <w:rPr>
          <w:spacing w:val="18"/>
          <w:w w:val="105"/>
        </w:rPr>
        <w:t xml:space="preserve"> </w:t>
      </w:r>
      <w:r>
        <w:rPr>
          <w:w w:val="105"/>
        </w:rPr>
        <w:t>available</w:t>
      </w:r>
      <w:r>
        <w:rPr>
          <w:spacing w:val="18"/>
          <w:w w:val="105"/>
        </w:rPr>
        <w:t xml:space="preserve"> </w:t>
      </w:r>
      <w:r>
        <w:rPr>
          <w:w w:val="105"/>
        </w:rPr>
        <w:t>in</w:t>
      </w:r>
      <w:r>
        <w:rPr>
          <w:spacing w:val="17"/>
          <w:w w:val="105"/>
        </w:rPr>
        <w:t xml:space="preserve"> </w:t>
      </w:r>
      <w:r>
        <w:rPr>
          <w:w w:val="105"/>
        </w:rPr>
        <w:t>the</w:t>
      </w:r>
      <w:r>
        <w:rPr>
          <w:spacing w:val="18"/>
          <w:w w:val="105"/>
        </w:rPr>
        <w:t xml:space="preserve"> </w:t>
      </w:r>
      <w:r>
        <w:rPr>
          <w:w w:val="105"/>
        </w:rPr>
        <w:t>dedicated</w:t>
      </w:r>
      <w:r>
        <w:rPr>
          <w:spacing w:val="17"/>
          <w:w w:val="105"/>
        </w:rPr>
        <w:t xml:space="preserve"> </w:t>
      </w:r>
      <w:r>
        <w:rPr>
          <w:w w:val="105"/>
        </w:rPr>
        <w:t>GitHub</w:t>
      </w:r>
      <w:r>
        <w:rPr>
          <w:spacing w:val="18"/>
          <w:w w:val="105"/>
        </w:rPr>
        <w:t xml:space="preserve"> </w:t>
      </w:r>
      <w:r>
        <w:rPr>
          <w:spacing w:val="-2"/>
          <w:w w:val="105"/>
        </w:rPr>
        <w:t>repository.</w:t>
      </w:r>
    </w:p>
    <w:p w14:paraId="048BBD57" w14:textId="77777777" w:rsidR="005F326E" w:rsidRDefault="00000000">
      <w:pPr>
        <w:pStyle w:val="BodyText"/>
        <w:spacing w:before="277"/>
      </w:pPr>
      <w:proofErr w:type="gramStart"/>
      <w:r>
        <w:rPr>
          <w:rFonts w:ascii="Arial"/>
          <w:w w:val="105"/>
          <w:sz w:val="12"/>
        </w:rPr>
        <w:t>270</w:t>
      </w:r>
      <w:r>
        <w:rPr>
          <w:rFonts w:ascii="Arial"/>
          <w:spacing w:val="62"/>
          <w:w w:val="105"/>
          <w:sz w:val="12"/>
        </w:rPr>
        <w:t xml:space="preserve">  </w:t>
      </w:r>
      <w:r>
        <w:rPr>
          <w:w w:val="105"/>
        </w:rPr>
        <w:t>The</w:t>
      </w:r>
      <w:proofErr w:type="gramEnd"/>
      <w:r>
        <w:rPr>
          <w:spacing w:val="-5"/>
          <w:w w:val="105"/>
        </w:rPr>
        <w:t xml:space="preserve"> </w:t>
      </w:r>
      <w:r>
        <w:rPr>
          <w:w w:val="105"/>
        </w:rPr>
        <w:t>normalized</w:t>
      </w:r>
      <w:r>
        <w:rPr>
          <w:spacing w:val="-6"/>
          <w:w w:val="105"/>
        </w:rPr>
        <w:t xml:space="preserve"> </w:t>
      </w:r>
      <w:r>
        <w:rPr>
          <w:w w:val="105"/>
        </w:rPr>
        <w:t>time</w:t>
      </w:r>
      <w:r>
        <w:rPr>
          <w:spacing w:val="-7"/>
          <w:w w:val="105"/>
        </w:rPr>
        <w:t xml:space="preserve"> </w:t>
      </w:r>
      <w:r>
        <w:rPr>
          <w:w w:val="105"/>
        </w:rPr>
        <w:t>point</w:t>
      </w:r>
      <w:r>
        <w:rPr>
          <w:spacing w:val="-6"/>
          <w:w w:val="105"/>
        </w:rPr>
        <w:t xml:space="preserve"> </w:t>
      </w:r>
      <w:r>
        <w:rPr>
          <w:w w:val="105"/>
        </w:rPr>
        <w:t>scalar</w:t>
      </w:r>
      <w:r>
        <w:rPr>
          <w:spacing w:val="-6"/>
          <w:w w:val="105"/>
        </w:rPr>
        <w:t xml:space="preserve"> </w:t>
      </w:r>
      <w:r>
        <w:rPr>
          <w:w w:val="105"/>
        </w:rPr>
        <w:t>value</w:t>
      </w:r>
      <w:r>
        <w:rPr>
          <w:spacing w:val="-6"/>
          <w:w w:val="105"/>
        </w:rPr>
        <w:t xml:space="preserve"> </w:t>
      </w:r>
      <w:r>
        <w:rPr>
          <w:w w:val="105"/>
        </w:rPr>
        <w:t>for</w:t>
      </w:r>
      <w:r>
        <w:rPr>
          <w:spacing w:val="-6"/>
          <w:w w:val="105"/>
        </w:rPr>
        <w:t xml:space="preserve"> </w:t>
      </w:r>
      <w:r>
        <w:rPr>
          <w:w w:val="105"/>
        </w:rPr>
        <w:t>each</w:t>
      </w:r>
      <w:r>
        <w:rPr>
          <w:spacing w:val="-5"/>
          <w:w w:val="105"/>
        </w:rPr>
        <w:t xml:space="preserve"> </w:t>
      </w:r>
      <w:r>
        <w:rPr>
          <w:w w:val="105"/>
        </w:rPr>
        <w:t>atlas/point-set</w:t>
      </w:r>
      <w:r>
        <w:rPr>
          <w:spacing w:val="-6"/>
          <w:w w:val="105"/>
        </w:rPr>
        <w:t xml:space="preserve"> </w:t>
      </w:r>
      <w:r>
        <w:rPr>
          <w:w w:val="105"/>
        </w:rPr>
        <w:t>in</w:t>
      </w:r>
      <w:r>
        <w:rPr>
          <w:spacing w:val="-6"/>
          <w:w w:val="105"/>
        </w:rPr>
        <w:t xml:space="preserve"> </w:t>
      </w:r>
      <w:r>
        <w:rPr>
          <w:w w:val="105"/>
        </w:rPr>
        <w:t>the</w:t>
      </w:r>
      <w:r>
        <w:rPr>
          <w:spacing w:val="-6"/>
          <w:w w:val="105"/>
        </w:rPr>
        <w:t xml:space="preserve"> </w:t>
      </w:r>
      <w:r>
        <w:rPr>
          <w:w w:val="105"/>
        </w:rPr>
        <w:t>temporal</w:t>
      </w:r>
      <w:r>
        <w:rPr>
          <w:spacing w:val="-6"/>
          <w:w w:val="105"/>
        </w:rPr>
        <w:t xml:space="preserve"> </w:t>
      </w:r>
      <w:r>
        <w:rPr>
          <w:w w:val="105"/>
        </w:rPr>
        <w:t>domains</w:t>
      </w:r>
      <w:r>
        <w:rPr>
          <w:spacing w:val="-8"/>
          <w:w w:val="105"/>
        </w:rPr>
        <w:t xml:space="preserve"> </w:t>
      </w:r>
      <w:r>
        <w:rPr>
          <w:w w:val="105"/>
        </w:rPr>
        <w:t>[0</w:t>
      </w:r>
      <w:r>
        <w:rPr>
          <w:i/>
          <w:w w:val="105"/>
        </w:rPr>
        <w:t>,</w:t>
      </w:r>
      <w:r>
        <w:rPr>
          <w:i/>
          <w:spacing w:val="-24"/>
          <w:w w:val="105"/>
        </w:rPr>
        <w:t xml:space="preserve"> </w:t>
      </w:r>
      <w:r>
        <w:rPr>
          <w:spacing w:val="-5"/>
          <w:w w:val="105"/>
        </w:rPr>
        <w:t>1]</w:t>
      </w:r>
    </w:p>
    <w:p w14:paraId="7FEB73B7" w14:textId="77777777" w:rsidR="005F326E" w:rsidRDefault="00000000">
      <w:pPr>
        <w:pStyle w:val="BodyText"/>
        <w:spacing w:before="157"/>
      </w:pPr>
      <w:proofErr w:type="gramStart"/>
      <w:r>
        <w:rPr>
          <w:rFonts w:ascii="Arial"/>
          <w:w w:val="105"/>
          <w:sz w:val="12"/>
        </w:rPr>
        <w:t>271</w:t>
      </w:r>
      <w:r>
        <w:rPr>
          <w:rFonts w:ascii="Arial"/>
          <w:spacing w:val="54"/>
          <w:w w:val="105"/>
          <w:sz w:val="12"/>
        </w:rPr>
        <w:t xml:space="preserve">  </w:t>
      </w:r>
      <w:r>
        <w:rPr>
          <w:w w:val="105"/>
        </w:rPr>
        <w:t>was</w:t>
      </w:r>
      <w:proofErr w:type="gramEnd"/>
      <w:r>
        <w:rPr>
          <w:spacing w:val="-2"/>
          <w:w w:val="105"/>
        </w:rPr>
        <w:t xml:space="preserve"> </w:t>
      </w:r>
      <w:r>
        <w:rPr>
          <w:w w:val="105"/>
        </w:rPr>
        <w:t>also</w:t>
      </w:r>
      <w:r>
        <w:rPr>
          <w:spacing w:val="-2"/>
          <w:w w:val="105"/>
        </w:rPr>
        <w:t xml:space="preserve"> </w:t>
      </w:r>
      <w:r>
        <w:rPr>
          <w:w w:val="105"/>
        </w:rPr>
        <w:t>defined.</w:t>
      </w:r>
      <w:r>
        <w:rPr>
          <w:spacing w:val="27"/>
          <w:w w:val="105"/>
        </w:rPr>
        <w:t xml:space="preserve"> </w:t>
      </w:r>
      <w:r>
        <w:rPr>
          <w:w w:val="105"/>
        </w:rPr>
        <w:t>Given</w:t>
      </w:r>
      <w:r>
        <w:rPr>
          <w:spacing w:val="-2"/>
          <w:w w:val="105"/>
        </w:rPr>
        <w:t xml:space="preserve"> </w:t>
      </w:r>
      <w:r>
        <w:rPr>
          <w:w w:val="105"/>
        </w:rPr>
        <w:t>the</w:t>
      </w:r>
      <w:r>
        <w:rPr>
          <w:spacing w:val="-2"/>
          <w:w w:val="105"/>
        </w:rPr>
        <w:t xml:space="preserve"> </w:t>
      </w:r>
      <w:r>
        <w:rPr>
          <w:w w:val="105"/>
        </w:rPr>
        <w:t>increasingly</w:t>
      </w:r>
      <w:r>
        <w:rPr>
          <w:spacing w:val="-1"/>
          <w:w w:val="105"/>
        </w:rPr>
        <w:t xml:space="preserve"> </w:t>
      </w:r>
      <w:r>
        <w:rPr>
          <w:w w:val="105"/>
        </w:rPr>
        <w:t>larger</w:t>
      </w:r>
      <w:r>
        <w:rPr>
          <w:spacing w:val="-2"/>
          <w:w w:val="105"/>
        </w:rPr>
        <w:t xml:space="preserve"> </w:t>
      </w:r>
      <w:r>
        <w:rPr>
          <w:w w:val="105"/>
        </w:rPr>
        <w:t>gaps</w:t>
      </w:r>
      <w:r>
        <w:rPr>
          <w:spacing w:val="-2"/>
          <w:w w:val="105"/>
        </w:rPr>
        <w:t xml:space="preserve"> </w:t>
      </w:r>
      <w:r>
        <w:rPr>
          <w:w w:val="105"/>
        </w:rPr>
        <w:t>in</w:t>
      </w:r>
      <w:r>
        <w:rPr>
          <w:spacing w:val="-2"/>
          <w:w w:val="105"/>
        </w:rPr>
        <w:t xml:space="preserve"> </w:t>
      </w:r>
      <w:r>
        <w:rPr>
          <w:w w:val="105"/>
        </w:rPr>
        <w:t>the</w:t>
      </w:r>
      <w:r>
        <w:rPr>
          <w:spacing w:val="-2"/>
          <w:w w:val="105"/>
        </w:rPr>
        <w:t xml:space="preserve"> </w:t>
      </w:r>
      <w:r>
        <w:rPr>
          <w:w w:val="105"/>
        </w:rPr>
        <w:t>postnatal</w:t>
      </w:r>
      <w:r>
        <w:rPr>
          <w:spacing w:val="-2"/>
          <w:w w:val="105"/>
        </w:rPr>
        <w:t xml:space="preserve"> </w:t>
      </w:r>
      <w:r>
        <w:rPr>
          <w:w w:val="105"/>
        </w:rPr>
        <w:t>timepoint</w:t>
      </w:r>
      <w:r>
        <w:rPr>
          <w:spacing w:val="-2"/>
          <w:w w:val="105"/>
        </w:rPr>
        <w:t xml:space="preserve"> </w:t>
      </w:r>
      <w:r>
        <w:rPr>
          <w:w w:val="105"/>
        </w:rPr>
        <w:t xml:space="preserve">sampling, </w:t>
      </w:r>
      <w:r>
        <w:rPr>
          <w:spacing w:val="-7"/>
          <w:w w:val="105"/>
        </w:rPr>
        <w:t>we</w:t>
      </w:r>
    </w:p>
    <w:p w14:paraId="06C32DC4" w14:textId="77777777" w:rsidR="005F326E" w:rsidRDefault="00000000">
      <w:pPr>
        <w:pStyle w:val="BodyText"/>
        <w:spacing w:before="157"/>
      </w:pPr>
      <w:proofErr w:type="gramStart"/>
      <w:r>
        <w:rPr>
          <w:rFonts w:ascii="Arial"/>
          <w:w w:val="105"/>
          <w:sz w:val="12"/>
        </w:rPr>
        <w:t>272</w:t>
      </w:r>
      <w:r>
        <w:rPr>
          <w:rFonts w:ascii="Arial"/>
          <w:spacing w:val="50"/>
          <w:w w:val="105"/>
          <w:sz w:val="12"/>
        </w:rPr>
        <w:t xml:space="preserve">  </w:t>
      </w:r>
      <w:r>
        <w:rPr>
          <w:w w:val="105"/>
        </w:rPr>
        <w:t>made</w:t>
      </w:r>
      <w:proofErr w:type="gramEnd"/>
      <w:r>
        <w:rPr>
          <w:spacing w:val="3"/>
          <w:w w:val="105"/>
        </w:rPr>
        <w:t xml:space="preserve"> </w:t>
      </w:r>
      <w:r>
        <w:rPr>
          <w:w w:val="105"/>
        </w:rPr>
        <w:t>two</w:t>
      </w:r>
      <w:r>
        <w:rPr>
          <w:spacing w:val="2"/>
          <w:w w:val="105"/>
        </w:rPr>
        <w:t xml:space="preserve"> </w:t>
      </w:r>
      <w:r>
        <w:rPr>
          <w:w w:val="105"/>
        </w:rPr>
        <w:t>adjustments.</w:t>
      </w:r>
      <w:r>
        <w:rPr>
          <w:spacing w:val="26"/>
          <w:w w:val="105"/>
        </w:rPr>
        <w:t xml:space="preserve"> </w:t>
      </w:r>
      <w:r>
        <w:rPr>
          <w:w w:val="105"/>
        </w:rPr>
        <w:t>Based</w:t>
      </w:r>
      <w:r>
        <w:rPr>
          <w:spacing w:val="2"/>
          <w:w w:val="105"/>
        </w:rPr>
        <w:t xml:space="preserve"> </w:t>
      </w:r>
      <w:r>
        <w:rPr>
          <w:w w:val="105"/>
        </w:rPr>
        <w:t>on</w:t>
      </w:r>
      <w:r>
        <w:rPr>
          <w:spacing w:val="1"/>
          <w:w w:val="105"/>
        </w:rPr>
        <w:t xml:space="preserve"> </w:t>
      </w:r>
      <w:r>
        <w:rPr>
          <w:w w:val="105"/>
        </w:rPr>
        <w:t>known</w:t>
      </w:r>
      <w:r>
        <w:rPr>
          <w:spacing w:val="2"/>
          <w:w w:val="105"/>
        </w:rPr>
        <w:t xml:space="preserve"> </w:t>
      </w:r>
      <w:r>
        <w:rPr>
          <w:w w:val="105"/>
        </w:rPr>
        <w:t>mouse</w:t>
      </w:r>
      <w:r>
        <w:rPr>
          <w:spacing w:val="2"/>
          <w:w w:val="105"/>
        </w:rPr>
        <w:t xml:space="preserve"> </w:t>
      </w:r>
      <w:r>
        <w:rPr>
          <w:w w:val="105"/>
        </w:rPr>
        <w:t>brain</w:t>
      </w:r>
      <w:r>
        <w:rPr>
          <w:spacing w:val="2"/>
          <w:w w:val="105"/>
        </w:rPr>
        <w:t xml:space="preserve"> </w:t>
      </w:r>
      <w:r>
        <w:rPr>
          <w:w w:val="105"/>
        </w:rPr>
        <w:t>development,</w:t>
      </w:r>
      <w:r>
        <w:rPr>
          <w:spacing w:val="3"/>
          <w:w w:val="105"/>
        </w:rPr>
        <w:t xml:space="preserve"> </w:t>
      </w:r>
      <w:r>
        <w:rPr>
          <w:w w:val="105"/>
        </w:rPr>
        <w:t>we</w:t>
      </w:r>
      <w:r>
        <w:rPr>
          <w:spacing w:val="2"/>
          <w:w w:val="105"/>
        </w:rPr>
        <w:t xml:space="preserve"> </w:t>
      </w:r>
      <w:r>
        <w:rPr>
          <w:w w:val="105"/>
        </w:rPr>
        <w:t>used</w:t>
      </w:r>
      <w:r>
        <w:rPr>
          <w:spacing w:val="2"/>
          <w:w w:val="105"/>
        </w:rPr>
        <w:t xml:space="preserve"> </w:t>
      </w:r>
      <w:r>
        <w:rPr>
          <w:w w:val="105"/>
        </w:rPr>
        <w:t>28</w:t>
      </w:r>
      <w:r>
        <w:rPr>
          <w:spacing w:val="2"/>
          <w:w w:val="105"/>
        </w:rPr>
        <w:t xml:space="preserve"> </w:t>
      </w:r>
      <w:r>
        <w:rPr>
          <w:w w:val="105"/>
        </w:rPr>
        <w:t>days</w:t>
      </w:r>
      <w:r>
        <w:rPr>
          <w:spacing w:val="2"/>
          <w:w w:val="105"/>
        </w:rPr>
        <w:t xml:space="preserve"> </w:t>
      </w:r>
      <w:r>
        <w:rPr>
          <w:w w:val="105"/>
        </w:rPr>
        <w:t>for</w:t>
      </w:r>
      <w:r>
        <w:rPr>
          <w:spacing w:val="2"/>
          <w:w w:val="105"/>
        </w:rPr>
        <w:t xml:space="preserve"> </w:t>
      </w:r>
      <w:r>
        <w:rPr>
          <w:spacing w:val="-5"/>
          <w:w w:val="105"/>
        </w:rPr>
        <w:t>the</w:t>
      </w:r>
    </w:p>
    <w:p w14:paraId="08BF7C77" w14:textId="77777777" w:rsidR="005F326E" w:rsidRDefault="00000000">
      <w:pPr>
        <w:pStyle w:val="BodyText"/>
        <w:spacing w:before="158"/>
      </w:pPr>
      <w:proofErr w:type="gramStart"/>
      <w:r>
        <w:rPr>
          <w:rFonts w:ascii="Arial"/>
          <w:w w:val="105"/>
          <w:sz w:val="12"/>
        </w:rPr>
        <w:t>273</w:t>
      </w:r>
      <w:r>
        <w:rPr>
          <w:rFonts w:ascii="Arial"/>
          <w:spacing w:val="64"/>
          <w:w w:val="105"/>
          <w:sz w:val="12"/>
        </w:rPr>
        <w:t xml:space="preserve">  </w:t>
      </w:r>
      <w:r>
        <w:rPr>
          <w:w w:val="105"/>
        </w:rPr>
        <w:t>P</w:t>
      </w:r>
      <w:proofErr w:type="gramEnd"/>
      <w:r>
        <w:rPr>
          <w:w w:val="105"/>
        </w:rPr>
        <w:t>56</w:t>
      </w:r>
      <w:r>
        <w:rPr>
          <w:spacing w:val="23"/>
          <w:w w:val="105"/>
        </w:rPr>
        <w:t xml:space="preserve"> </w:t>
      </w:r>
      <w:r>
        <w:rPr>
          <w:w w:val="105"/>
        </w:rPr>
        <w:t>data.</w:t>
      </w:r>
      <w:r>
        <w:rPr>
          <w:spacing w:val="62"/>
          <w:w w:val="105"/>
        </w:rPr>
        <w:t xml:space="preserve"> </w:t>
      </w:r>
      <w:r>
        <w:rPr>
          <w:w w:val="105"/>
        </w:rPr>
        <w:t>We</w:t>
      </w:r>
      <w:r>
        <w:rPr>
          <w:spacing w:val="23"/>
          <w:w w:val="105"/>
        </w:rPr>
        <w:t xml:space="preserve"> </w:t>
      </w:r>
      <w:r>
        <w:rPr>
          <w:w w:val="105"/>
        </w:rPr>
        <w:t>then</w:t>
      </w:r>
      <w:r>
        <w:rPr>
          <w:spacing w:val="22"/>
          <w:w w:val="105"/>
        </w:rPr>
        <w:t xml:space="preserve"> </w:t>
      </w:r>
      <w:r>
        <w:rPr>
          <w:w w:val="105"/>
        </w:rPr>
        <w:t>computed</w:t>
      </w:r>
      <w:r>
        <w:rPr>
          <w:spacing w:val="22"/>
          <w:w w:val="105"/>
        </w:rPr>
        <w:t xml:space="preserve"> </w:t>
      </w:r>
      <w:r>
        <w:rPr>
          <w:w w:val="105"/>
        </w:rPr>
        <w:t>the</w:t>
      </w:r>
      <w:r>
        <w:rPr>
          <w:spacing w:val="23"/>
          <w:w w:val="105"/>
        </w:rPr>
        <w:t xml:space="preserve"> </w:t>
      </w:r>
      <w:r>
        <w:rPr>
          <w:w w:val="105"/>
        </w:rPr>
        <w:t>log</w:t>
      </w:r>
      <w:r>
        <w:rPr>
          <w:spacing w:val="22"/>
          <w:w w:val="105"/>
        </w:rPr>
        <w:t xml:space="preserve"> </w:t>
      </w:r>
      <w:r>
        <w:rPr>
          <w:w w:val="105"/>
        </w:rPr>
        <w:t>transform</w:t>
      </w:r>
      <w:r>
        <w:rPr>
          <w:spacing w:val="22"/>
          <w:w w:val="105"/>
        </w:rPr>
        <w:t xml:space="preserve"> </w:t>
      </w:r>
      <w:r>
        <w:rPr>
          <w:w w:val="105"/>
        </w:rPr>
        <w:t>of</w:t>
      </w:r>
      <w:r>
        <w:rPr>
          <w:spacing w:val="23"/>
          <w:w w:val="105"/>
        </w:rPr>
        <w:t xml:space="preserve"> </w:t>
      </w:r>
      <w:r>
        <w:rPr>
          <w:w w:val="105"/>
        </w:rPr>
        <w:t>the</w:t>
      </w:r>
      <w:r>
        <w:rPr>
          <w:spacing w:val="22"/>
          <w:w w:val="105"/>
        </w:rPr>
        <w:t xml:space="preserve"> </w:t>
      </w:r>
      <w:r>
        <w:rPr>
          <w:w w:val="105"/>
        </w:rPr>
        <w:t>adjusted</w:t>
      </w:r>
      <w:r>
        <w:rPr>
          <w:spacing w:val="22"/>
          <w:w w:val="105"/>
        </w:rPr>
        <w:t xml:space="preserve"> </w:t>
      </w:r>
      <w:r>
        <w:rPr>
          <w:w w:val="105"/>
        </w:rPr>
        <w:t>set</w:t>
      </w:r>
      <w:r>
        <w:rPr>
          <w:spacing w:val="23"/>
          <w:w w:val="105"/>
        </w:rPr>
        <w:t xml:space="preserve"> </w:t>
      </w:r>
      <w:r>
        <w:rPr>
          <w:w w:val="105"/>
        </w:rPr>
        <w:t>of</w:t>
      </w:r>
      <w:r>
        <w:rPr>
          <w:spacing w:val="22"/>
          <w:w w:val="105"/>
        </w:rPr>
        <w:t xml:space="preserve"> </w:t>
      </w:r>
      <w:r>
        <w:rPr>
          <w:w w:val="105"/>
        </w:rPr>
        <w:t>time</w:t>
      </w:r>
      <w:r>
        <w:rPr>
          <w:spacing w:val="22"/>
          <w:w w:val="105"/>
        </w:rPr>
        <w:t xml:space="preserve"> </w:t>
      </w:r>
      <w:r>
        <w:rPr>
          <w:w w:val="105"/>
        </w:rPr>
        <w:t>points</w:t>
      </w:r>
      <w:r>
        <w:rPr>
          <w:spacing w:val="23"/>
          <w:w w:val="105"/>
        </w:rPr>
        <w:t xml:space="preserve"> </w:t>
      </w:r>
      <w:r>
        <w:rPr>
          <w:w w:val="105"/>
        </w:rPr>
        <w:t>prior</w:t>
      </w:r>
      <w:r>
        <w:rPr>
          <w:spacing w:val="22"/>
          <w:w w:val="105"/>
        </w:rPr>
        <w:t xml:space="preserve"> </w:t>
      </w:r>
      <w:r>
        <w:rPr>
          <w:spacing w:val="-5"/>
          <w:w w:val="105"/>
        </w:rPr>
        <w:t>to</w:t>
      </w:r>
    </w:p>
    <w:p w14:paraId="3516A6EA" w14:textId="77777777" w:rsidR="005F326E" w:rsidRDefault="00000000">
      <w:pPr>
        <w:pStyle w:val="BodyText"/>
        <w:spacing w:before="157"/>
      </w:pPr>
      <w:proofErr w:type="gramStart"/>
      <w:r>
        <w:rPr>
          <w:rFonts w:ascii="Arial"/>
          <w:w w:val="105"/>
          <w:sz w:val="12"/>
        </w:rPr>
        <w:t>274</w:t>
      </w:r>
      <w:r>
        <w:rPr>
          <w:rFonts w:ascii="Arial"/>
          <w:spacing w:val="58"/>
          <w:w w:val="105"/>
          <w:sz w:val="12"/>
        </w:rPr>
        <w:t xml:space="preserve">  </w:t>
      </w:r>
      <w:r>
        <w:rPr>
          <w:w w:val="105"/>
        </w:rPr>
        <w:t>normalization</w:t>
      </w:r>
      <w:proofErr w:type="gramEnd"/>
      <w:r>
        <w:rPr>
          <w:spacing w:val="13"/>
          <w:w w:val="105"/>
        </w:rPr>
        <w:t xml:space="preserve"> </w:t>
      </w:r>
      <w:r>
        <w:rPr>
          <w:w w:val="105"/>
        </w:rPr>
        <w:t>between</w:t>
      </w:r>
      <w:r>
        <w:rPr>
          <w:spacing w:val="13"/>
          <w:w w:val="105"/>
        </w:rPr>
        <w:t xml:space="preserve"> </w:t>
      </w:r>
      <w:r>
        <w:rPr>
          <w:w w:val="105"/>
        </w:rPr>
        <w:t>0</w:t>
      </w:r>
      <w:r>
        <w:rPr>
          <w:spacing w:val="13"/>
          <w:w w:val="105"/>
        </w:rPr>
        <w:t xml:space="preserve"> </w:t>
      </w:r>
      <w:r>
        <w:rPr>
          <w:w w:val="105"/>
        </w:rPr>
        <w:t>and</w:t>
      </w:r>
      <w:r>
        <w:rPr>
          <w:spacing w:val="13"/>
          <w:w w:val="105"/>
        </w:rPr>
        <w:t xml:space="preserve"> </w:t>
      </w:r>
      <w:r>
        <w:rPr>
          <w:w w:val="105"/>
        </w:rPr>
        <w:t>1</w:t>
      </w:r>
      <w:r>
        <w:rPr>
          <w:spacing w:val="13"/>
          <w:w w:val="105"/>
        </w:rPr>
        <w:t xml:space="preserve"> </w:t>
      </w:r>
      <w:r>
        <w:rPr>
          <w:w w:val="105"/>
        </w:rPr>
        <w:t>(see</w:t>
      </w:r>
      <w:r>
        <w:rPr>
          <w:spacing w:val="14"/>
          <w:w w:val="105"/>
        </w:rPr>
        <w:t xml:space="preserve"> </w:t>
      </w:r>
      <w:r>
        <w:rPr>
          <w:w w:val="105"/>
        </w:rPr>
        <w:t>the</w:t>
      </w:r>
      <w:r>
        <w:rPr>
          <w:spacing w:val="13"/>
          <w:w w:val="105"/>
        </w:rPr>
        <w:t xml:space="preserve"> </w:t>
      </w:r>
      <w:r>
        <w:rPr>
          <w:w w:val="105"/>
        </w:rPr>
        <w:t>right</w:t>
      </w:r>
      <w:r>
        <w:rPr>
          <w:spacing w:val="13"/>
          <w:w w:val="105"/>
        </w:rPr>
        <w:t xml:space="preserve"> </w:t>
      </w:r>
      <w:r>
        <w:rPr>
          <w:w w:val="105"/>
        </w:rPr>
        <w:t>side</w:t>
      </w:r>
      <w:r>
        <w:rPr>
          <w:spacing w:val="14"/>
          <w:w w:val="105"/>
        </w:rPr>
        <w:t xml:space="preserve"> </w:t>
      </w:r>
      <w:r>
        <w:rPr>
          <w:w w:val="105"/>
        </w:rPr>
        <w:t>of</w:t>
      </w:r>
      <w:r>
        <w:rPr>
          <w:spacing w:val="13"/>
          <w:w w:val="105"/>
        </w:rPr>
        <w:t xml:space="preserve"> </w:t>
      </w:r>
      <w:r>
        <w:rPr>
          <w:w w:val="105"/>
        </w:rPr>
        <w:t>Figure</w:t>
      </w:r>
      <w:r>
        <w:rPr>
          <w:spacing w:val="13"/>
          <w:w w:val="105"/>
        </w:rPr>
        <w:t xml:space="preserve"> </w:t>
      </w:r>
      <w:hyperlink w:anchor="_bookmark2" w:history="1">
        <w:r>
          <w:rPr>
            <w:color w:val="AE3236"/>
            <w:w w:val="105"/>
          </w:rPr>
          <w:t>3</w:t>
        </w:r>
      </w:hyperlink>
      <w:r>
        <w:rPr>
          <w:w w:val="105"/>
        </w:rPr>
        <w:t>).</w:t>
      </w:r>
      <w:r>
        <w:rPr>
          <w:spacing w:val="45"/>
          <w:w w:val="105"/>
        </w:rPr>
        <w:t xml:space="preserve"> </w:t>
      </w:r>
      <w:r>
        <w:rPr>
          <w:w w:val="105"/>
        </w:rPr>
        <w:t>This</w:t>
      </w:r>
      <w:r>
        <w:rPr>
          <w:spacing w:val="13"/>
          <w:w w:val="105"/>
        </w:rPr>
        <w:t xml:space="preserve"> </w:t>
      </w:r>
      <w:r>
        <w:rPr>
          <w:w w:val="105"/>
        </w:rPr>
        <w:t>log</w:t>
      </w:r>
      <w:r>
        <w:rPr>
          <w:spacing w:val="13"/>
          <w:w w:val="105"/>
        </w:rPr>
        <w:t xml:space="preserve"> </w:t>
      </w:r>
      <w:r>
        <w:rPr>
          <w:w w:val="105"/>
        </w:rPr>
        <w:t>transform,</w:t>
      </w:r>
      <w:r>
        <w:rPr>
          <w:spacing w:val="14"/>
          <w:w w:val="105"/>
        </w:rPr>
        <w:t xml:space="preserve"> </w:t>
      </w:r>
      <w:r>
        <w:rPr>
          <w:w w:val="105"/>
        </w:rPr>
        <w:t>as</w:t>
      </w:r>
      <w:r>
        <w:rPr>
          <w:spacing w:val="13"/>
          <w:w w:val="105"/>
        </w:rPr>
        <w:t xml:space="preserve"> </w:t>
      </w:r>
      <w:r>
        <w:rPr>
          <w:spacing w:val="-4"/>
          <w:w w:val="105"/>
        </w:rPr>
        <w:t>part</w:t>
      </w:r>
    </w:p>
    <w:p w14:paraId="410E3600" w14:textId="77777777" w:rsidR="005F326E" w:rsidRDefault="005F326E">
      <w:pPr>
        <w:sectPr w:rsidR="005F326E" w:rsidSect="008C17C3">
          <w:pgSz w:w="12240" w:h="15840"/>
          <w:pgMar w:top="1440" w:right="0" w:bottom="280" w:left="940" w:header="720" w:footer="720" w:gutter="0"/>
          <w:cols w:space="720"/>
        </w:sectPr>
      </w:pPr>
    </w:p>
    <w:p w14:paraId="593A736B" w14:textId="77777777" w:rsidR="005F326E" w:rsidRDefault="00000000">
      <w:pPr>
        <w:pStyle w:val="BodyText"/>
        <w:spacing w:before="135"/>
      </w:pPr>
      <w:proofErr w:type="gramStart"/>
      <w:r>
        <w:rPr>
          <w:rFonts w:ascii="Arial"/>
          <w:w w:val="105"/>
          <w:sz w:val="12"/>
        </w:rPr>
        <w:lastRenderedPageBreak/>
        <w:t>275</w:t>
      </w:r>
      <w:r>
        <w:rPr>
          <w:rFonts w:ascii="Arial"/>
          <w:spacing w:val="56"/>
          <w:w w:val="105"/>
          <w:sz w:val="12"/>
        </w:rPr>
        <w:t xml:space="preserve">  </w:t>
      </w:r>
      <w:r>
        <w:rPr>
          <w:w w:val="105"/>
        </w:rPr>
        <w:t>of</w:t>
      </w:r>
      <w:proofErr w:type="gramEnd"/>
      <w:r>
        <w:rPr>
          <w:spacing w:val="10"/>
          <w:w w:val="105"/>
        </w:rPr>
        <w:t xml:space="preserve"> </w:t>
      </w:r>
      <w:r>
        <w:rPr>
          <w:w w:val="105"/>
        </w:rPr>
        <w:t>the</w:t>
      </w:r>
      <w:r>
        <w:rPr>
          <w:spacing w:val="9"/>
          <w:w w:val="105"/>
        </w:rPr>
        <w:t xml:space="preserve"> </w:t>
      </w:r>
      <w:r>
        <w:rPr>
          <w:w w:val="105"/>
        </w:rPr>
        <w:t>temporal</w:t>
      </w:r>
      <w:r>
        <w:rPr>
          <w:spacing w:val="8"/>
          <w:w w:val="105"/>
        </w:rPr>
        <w:t xml:space="preserve"> </w:t>
      </w:r>
      <w:r>
        <w:rPr>
          <w:w w:val="105"/>
        </w:rPr>
        <w:t>normalization,</w:t>
      </w:r>
      <w:r>
        <w:rPr>
          <w:spacing w:val="8"/>
          <w:w w:val="105"/>
        </w:rPr>
        <w:t xml:space="preserve"> </w:t>
      </w:r>
      <w:r>
        <w:rPr>
          <w:w w:val="105"/>
        </w:rPr>
        <w:t>significantly</w:t>
      </w:r>
      <w:r>
        <w:rPr>
          <w:spacing w:val="9"/>
          <w:w w:val="105"/>
        </w:rPr>
        <w:t xml:space="preserve"> </w:t>
      </w:r>
      <w:r>
        <w:rPr>
          <w:w w:val="105"/>
        </w:rPr>
        <w:t>improved</w:t>
      </w:r>
      <w:r>
        <w:rPr>
          <w:spacing w:val="8"/>
          <w:w w:val="105"/>
        </w:rPr>
        <w:t xml:space="preserve"> </w:t>
      </w:r>
      <w:r>
        <w:rPr>
          <w:w w:val="105"/>
        </w:rPr>
        <w:t>data</w:t>
      </w:r>
      <w:r>
        <w:rPr>
          <w:spacing w:val="9"/>
          <w:w w:val="105"/>
        </w:rPr>
        <w:t xml:space="preserve"> </w:t>
      </w:r>
      <w:r>
        <w:rPr>
          <w:spacing w:val="-2"/>
          <w:w w:val="105"/>
        </w:rPr>
        <w:t>spacing.</w:t>
      </w:r>
    </w:p>
    <w:p w14:paraId="326AAC69" w14:textId="737AAEEE" w:rsidR="005F326E" w:rsidRDefault="00000000">
      <w:pPr>
        <w:pStyle w:val="BodyText"/>
        <w:spacing w:before="277"/>
      </w:pPr>
      <w:proofErr w:type="gramStart"/>
      <w:r>
        <w:rPr>
          <w:rFonts w:ascii="Arial"/>
          <w:w w:val="105"/>
          <w:sz w:val="12"/>
        </w:rPr>
        <w:t>276</w:t>
      </w:r>
      <w:r>
        <w:rPr>
          <w:rFonts w:ascii="Arial"/>
          <w:spacing w:val="61"/>
          <w:w w:val="105"/>
          <w:sz w:val="12"/>
        </w:rPr>
        <w:t xml:space="preserve">  </w:t>
      </w:r>
      <w:r>
        <w:rPr>
          <w:w w:val="105"/>
        </w:rPr>
        <w:t>The</w:t>
      </w:r>
      <w:proofErr w:type="gramEnd"/>
      <w:r>
        <w:rPr>
          <w:spacing w:val="1"/>
          <w:w w:val="105"/>
        </w:rPr>
        <w:t xml:space="preserve"> </w:t>
      </w:r>
      <w:r>
        <w:rPr>
          <w:w w:val="105"/>
        </w:rPr>
        <w:t>max</w:t>
      </w:r>
      <w:ins w:id="91" w:author="Gee, James C" w:date="2024-04-10T18:12:00Z">
        <w:r w:rsidR="003275D8">
          <w:rPr>
            <w:w w:val="105"/>
          </w:rPr>
          <w:t>imum</w:t>
        </w:r>
      </w:ins>
      <w:r>
        <w:rPr>
          <w:spacing w:val="1"/>
          <w:w w:val="105"/>
        </w:rPr>
        <w:t xml:space="preserve"> </w:t>
      </w:r>
      <w:r>
        <w:rPr>
          <w:w w:val="105"/>
        </w:rPr>
        <w:t>number</w:t>
      </w:r>
      <w:r>
        <w:rPr>
          <w:spacing w:val="2"/>
          <w:w w:val="105"/>
        </w:rPr>
        <w:t xml:space="preserve"> </w:t>
      </w:r>
      <w:r>
        <w:rPr>
          <w:w w:val="105"/>
        </w:rPr>
        <w:t>of</w:t>
      </w:r>
      <w:r>
        <w:rPr>
          <w:spacing w:val="1"/>
          <w:w w:val="105"/>
        </w:rPr>
        <w:t xml:space="preserve"> </w:t>
      </w:r>
      <w:r>
        <w:rPr>
          <w:w w:val="105"/>
        </w:rPr>
        <w:t>iterations</w:t>
      </w:r>
      <w:r>
        <w:rPr>
          <w:spacing w:val="1"/>
          <w:w w:val="105"/>
        </w:rPr>
        <w:t xml:space="preserve"> </w:t>
      </w:r>
      <w:r>
        <w:rPr>
          <w:w w:val="105"/>
        </w:rPr>
        <w:t>was</w:t>
      </w:r>
      <w:r>
        <w:rPr>
          <w:spacing w:val="1"/>
          <w:w w:val="105"/>
        </w:rPr>
        <w:t xml:space="preserve"> </w:t>
      </w:r>
      <w:r>
        <w:rPr>
          <w:w w:val="105"/>
        </w:rPr>
        <w:t>set</w:t>
      </w:r>
      <w:r>
        <w:rPr>
          <w:spacing w:val="1"/>
          <w:w w:val="105"/>
        </w:rPr>
        <w:t xml:space="preserve"> </w:t>
      </w:r>
      <w:r>
        <w:rPr>
          <w:w w:val="105"/>
        </w:rPr>
        <w:t>to</w:t>
      </w:r>
      <w:r>
        <w:rPr>
          <w:spacing w:val="1"/>
          <w:w w:val="105"/>
        </w:rPr>
        <w:t xml:space="preserve"> </w:t>
      </w:r>
      <w:r>
        <w:rPr>
          <w:w w:val="105"/>
        </w:rPr>
        <w:t>200</w:t>
      </w:r>
      <w:r>
        <w:rPr>
          <w:spacing w:val="1"/>
          <w:w w:val="105"/>
        </w:rPr>
        <w:t xml:space="preserve"> </w:t>
      </w:r>
      <w:r>
        <w:rPr>
          <w:w w:val="105"/>
        </w:rPr>
        <w:t>with</w:t>
      </w:r>
      <w:r>
        <w:rPr>
          <w:spacing w:val="1"/>
          <w:w w:val="105"/>
        </w:rPr>
        <w:t xml:space="preserve"> </w:t>
      </w:r>
      <w:r>
        <w:rPr>
          <w:w w:val="105"/>
        </w:rPr>
        <w:t>each</w:t>
      </w:r>
      <w:r>
        <w:rPr>
          <w:spacing w:val="2"/>
          <w:w w:val="105"/>
        </w:rPr>
        <w:t xml:space="preserve"> </w:t>
      </w:r>
      <w:r>
        <w:rPr>
          <w:w w:val="105"/>
        </w:rPr>
        <w:t>iteration</w:t>
      </w:r>
      <w:r>
        <w:rPr>
          <w:spacing w:val="1"/>
          <w:w w:val="105"/>
        </w:rPr>
        <w:t xml:space="preserve"> </w:t>
      </w:r>
      <w:r>
        <w:rPr>
          <w:w w:val="105"/>
        </w:rPr>
        <w:t>taking</w:t>
      </w:r>
      <w:r>
        <w:rPr>
          <w:spacing w:val="1"/>
          <w:w w:val="105"/>
        </w:rPr>
        <w:t xml:space="preserve"> </w:t>
      </w:r>
      <w:r>
        <w:rPr>
          <w:w w:val="105"/>
        </w:rPr>
        <w:t>six</w:t>
      </w:r>
      <w:r>
        <w:rPr>
          <w:spacing w:val="1"/>
          <w:w w:val="105"/>
        </w:rPr>
        <w:t xml:space="preserve"> </w:t>
      </w:r>
      <w:r>
        <w:rPr>
          <w:w w:val="105"/>
        </w:rPr>
        <w:t>minutes.</w:t>
      </w:r>
      <w:r>
        <w:rPr>
          <w:spacing w:val="34"/>
          <w:w w:val="105"/>
        </w:rPr>
        <w:t xml:space="preserve"> </w:t>
      </w:r>
      <w:r>
        <w:rPr>
          <w:w w:val="105"/>
        </w:rPr>
        <w:t>At</w:t>
      </w:r>
      <w:r>
        <w:rPr>
          <w:spacing w:val="1"/>
          <w:w w:val="105"/>
        </w:rPr>
        <w:t xml:space="preserve"> </w:t>
      </w:r>
      <w:r>
        <w:rPr>
          <w:spacing w:val="-4"/>
          <w:w w:val="105"/>
        </w:rPr>
        <w:t>each</w:t>
      </w:r>
    </w:p>
    <w:p w14:paraId="4164F822" w14:textId="77777777" w:rsidR="005F326E" w:rsidRDefault="00000000">
      <w:pPr>
        <w:pStyle w:val="BodyText"/>
        <w:spacing w:before="157"/>
      </w:pPr>
      <w:proofErr w:type="gramStart"/>
      <w:r>
        <w:rPr>
          <w:rFonts w:ascii="Arial"/>
          <w:w w:val="105"/>
          <w:sz w:val="12"/>
        </w:rPr>
        <w:t>277</w:t>
      </w:r>
      <w:r>
        <w:rPr>
          <w:rFonts w:ascii="Arial"/>
          <w:spacing w:val="60"/>
          <w:w w:val="105"/>
          <w:sz w:val="12"/>
        </w:rPr>
        <w:t xml:space="preserve">  </w:t>
      </w:r>
      <w:r>
        <w:rPr>
          <w:w w:val="105"/>
        </w:rPr>
        <w:t>iteration</w:t>
      </w:r>
      <w:proofErr w:type="gramEnd"/>
      <w:r>
        <w:rPr>
          <w:spacing w:val="-12"/>
          <w:w w:val="105"/>
        </w:rPr>
        <w:t xml:space="preserve"> </w:t>
      </w:r>
      <w:r>
        <w:rPr>
          <w:w w:val="105"/>
        </w:rPr>
        <w:t>we</w:t>
      </w:r>
      <w:r>
        <w:rPr>
          <w:spacing w:val="-13"/>
          <w:w w:val="105"/>
        </w:rPr>
        <w:t xml:space="preserve"> </w:t>
      </w:r>
      <w:r>
        <w:rPr>
          <w:w w:val="105"/>
        </w:rPr>
        <w:t>looped</w:t>
      </w:r>
      <w:r>
        <w:rPr>
          <w:spacing w:val="-12"/>
          <w:w w:val="105"/>
        </w:rPr>
        <w:t xml:space="preserve"> </w:t>
      </w:r>
      <w:r>
        <w:rPr>
          <w:w w:val="105"/>
        </w:rPr>
        <w:t>over</w:t>
      </w:r>
      <w:r>
        <w:rPr>
          <w:spacing w:val="-12"/>
          <w:w w:val="105"/>
        </w:rPr>
        <w:t xml:space="preserve"> </w:t>
      </w:r>
      <w:r>
        <w:rPr>
          <w:w w:val="105"/>
        </w:rPr>
        <w:t>the</w:t>
      </w:r>
      <w:r>
        <w:rPr>
          <w:spacing w:val="-12"/>
          <w:w w:val="105"/>
        </w:rPr>
        <w:t xml:space="preserve"> </w:t>
      </w:r>
      <w:r>
        <w:rPr>
          <w:w w:val="105"/>
        </w:rPr>
        <w:t>11</w:t>
      </w:r>
      <w:r>
        <w:rPr>
          <w:spacing w:val="-12"/>
          <w:w w:val="105"/>
        </w:rPr>
        <w:t xml:space="preserve"> </w:t>
      </w:r>
      <w:r>
        <w:rPr>
          <w:w w:val="105"/>
        </w:rPr>
        <w:t>integration</w:t>
      </w:r>
      <w:r>
        <w:rPr>
          <w:spacing w:val="-13"/>
          <w:w w:val="105"/>
        </w:rPr>
        <w:t xml:space="preserve"> </w:t>
      </w:r>
      <w:r>
        <w:rPr>
          <w:w w:val="105"/>
        </w:rPr>
        <w:t>points.</w:t>
      </w:r>
      <w:r>
        <w:rPr>
          <w:spacing w:val="29"/>
          <w:w w:val="105"/>
        </w:rPr>
        <w:t xml:space="preserve"> </w:t>
      </w:r>
      <w:r>
        <w:rPr>
          <w:w w:val="105"/>
        </w:rPr>
        <w:t>At</w:t>
      </w:r>
      <w:r>
        <w:rPr>
          <w:spacing w:val="-12"/>
          <w:w w:val="105"/>
        </w:rPr>
        <w:t xml:space="preserve"> </w:t>
      </w:r>
      <w:r>
        <w:rPr>
          <w:w w:val="105"/>
        </w:rPr>
        <w:t>each</w:t>
      </w:r>
      <w:r>
        <w:rPr>
          <w:spacing w:val="-12"/>
          <w:w w:val="105"/>
        </w:rPr>
        <w:t xml:space="preserve"> </w:t>
      </w:r>
      <w:r>
        <w:rPr>
          <w:w w:val="105"/>
        </w:rPr>
        <w:t>integration</w:t>
      </w:r>
      <w:r>
        <w:rPr>
          <w:spacing w:val="-12"/>
          <w:w w:val="105"/>
        </w:rPr>
        <w:t xml:space="preserve"> </w:t>
      </w:r>
      <w:r>
        <w:rPr>
          <w:w w:val="105"/>
        </w:rPr>
        <w:t>point,</w:t>
      </w:r>
      <w:r>
        <w:rPr>
          <w:spacing w:val="-7"/>
          <w:w w:val="105"/>
        </w:rPr>
        <w:t xml:space="preserve"> </w:t>
      </w:r>
      <w:r>
        <w:rPr>
          <w:w w:val="105"/>
        </w:rPr>
        <w:t>the</w:t>
      </w:r>
      <w:r>
        <w:rPr>
          <w:spacing w:val="-13"/>
          <w:w w:val="105"/>
        </w:rPr>
        <w:t xml:space="preserve"> </w:t>
      </w:r>
      <w:r>
        <w:rPr>
          <w:w w:val="105"/>
        </w:rPr>
        <w:t>velocity</w:t>
      </w:r>
      <w:r>
        <w:rPr>
          <w:spacing w:val="-12"/>
          <w:w w:val="105"/>
        </w:rPr>
        <w:t xml:space="preserve"> </w:t>
      </w:r>
      <w:r>
        <w:rPr>
          <w:spacing w:val="-2"/>
          <w:w w:val="105"/>
        </w:rPr>
        <w:t>field</w:t>
      </w:r>
    </w:p>
    <w:p w14:paraId="59900ED6" w14:textId="77777777" w:rsidR="005F326E" w:rsidRDefault="00000000">
      <w:pPr>
        <w:pStyle w:val="BodyText"/>
        <w:spacing w:before="157"/>
      </w:pPr>
      <w:proofErr w:type="gramStart"/>
      <w:r>
        <w:rPr>
          <w:rFonts w:ascii="Arial"/>
          <w:w w:val="105"/>
          <w:sz w:val="12"/>
        </w:rPr>
        <w:t>278</w:t>
      </w:r>
      <w:r>
        <w:rPr>
          <w:rFonts w:ascii="Arial"/>
          <w:spacing w:val="65"/>
          <w:w w:val="105"/>
          <w:sz w:val="12"/>
        </w:rPr>
        <w:t xml:space="preserve">  </w:t>
      </w:r>
      <w:r>
        <w:rPr>
          <w:w w:val="105"/>
        </w:rPr>
        <w:t>estimate</w:t>
      </w:r>
      <w:proofErr w:type="gramEnd"/>
      <w:r>
        <w:rPr>
          <w:spacing w:val="4"/>
          <w:w w:val="105"/>
        </w:rPr>
        <w:t xml:space="preserve"> </w:t>
      </w:r>
      <w:r>
        <w:rPr>
          <w:w w:val="105"/>
        </w:rPr>
        <w:t>was</w:t>
      </w:r>
      <w:r>
        <w:rPr>
          <w:spacing w:val="4"/>
          <w:w w:val="105"/>
        </w:rPr>
        <w:t xml:space="preserve"> </w:t>
      </w:r>
      <w:r>
        <w:rPr>
          <w:w w:val="105"/>
        </w:rPr>
        <w:t>updated</w:t>
      </w:r>
      <w:r>
        <w:rPr>
          <w:spacing w:val="3"/>
          <w:w w:val="105"/>
        </w:rPr>
        <w:t xml:space="preserve"> </w:t>
      </w:r>
      <w:r>
        <w:rPr>
          <w:w w:val="105"/>
        </w:rPr>
        <w:t>by</w:t>
      </w:r>
      <w:r>
        <w:rPr>
          <w:spacing w:val="4"/>
          <w:w w:val="105"/>
        </w:rPr>
        <w:t xml:space="preserve"> </w:t>
      </w:r>
      <w:r>
        <w:rPr>
          <w:w w:val="105"/>
        </w:rPr>
        <w:t>warping</w:t>
      </w:r>
      <w:r>
        <w:rPr>
          <w:spacing w:val="4"/>
          <w:w w:val="105"/>
        </w:rPr>
        <w:t xml:space="preserve"> </w:t>
      </w:r>
      <w:r>
        <w:rPr>
          <w:w w:val="105"/>
        </w:rPr>
        <w:t>the</w:t>
      </w:r>
      <w:r>
        <w:rPr>
          <w:spacing w:val="4"/>
          <w:w w:val="105"/>
        </w:rPr>
        <w:t xml:space="preserve"> </w:t>
      </w:r>
      <w:r>
        <w:rPr>
          <w:w w:val="105"/>
        </w:rPr>
        <w:t>two</w:t>
      </w:r>
      <w:r>
        <w:rPr>
          <w:spacing w:val="3"/>
          <w:w w:val="105"/>
        </w:rPr>
        <w:t xml:space="preserve"> </w:t>
      </w:r>
      <w:r>
        <w:rPr>
          <w:w w:val="105"/>
        </w:rPr>
        <w:t>immediately</w:t>
      </w:r>
      <w:r>
        <w:rPr>
          <w:spacing w:val="4"/>
          <w:w w:val="105"/>
        </w:rPr>
        <w:t xml:space="preserve"> </w:t>
      </w:r>
      <w:r>
        <w:rPr>
          <w:w w:val="105"/>
        </w:rPr>
        <w:t>adjacent</w:t>
      </w:r>
      <w:r>
        <w:rPr>
          <w:spacing w:val="4"/>
          <w:w w:val="105"/>
        </w:rPr>
        <w:t xml:space="preserve"> </w:t>
      </w:r>
      <w:r>
        <w:rPr>
          <w:w w:val="105"/>
        </w:rPr>
        <w:t>point</w:t>
      </w:r>
      <w:r>
        <w:rPr>
          <w:spacing w:val="4"/>
          <w:w w:val="105"/>
        </w:rPr>
        <w:t xml:space="preserve"> </w:t>
      </w:r>
      <w:r>
        <w:rPr>
          <w:w w:val="105"/>
        </w:rPr>
        <w:t>sets</w:t>
      </w:r>
      <w:r>
        <w:rPr>
          <w:spacing w:val="3"/>
          <w:w w:val="105"/>
        </w:rPr>
        <w:t xml:space="preserve"> </w:t>
      </w:r>
      <w:r>
        <w:rPr>
          <w:w w:val="105"/>
        </w:rPr>
        <w:t>to</w:t>
      </w:r>
      <w:r>
        <w:rPr>
          <w:spacing w:val="4"/>
          <w:w w:val="105"/>
        </w:rPr>
        <w:t xml:space="preserve"> </w:t>
      </w:r>
      <w:r>
        <w:rPr>
          <w:w w:val="105"/>
        </w:rPr>
        <w:t>the</w:t>
      </w:r>
      <w:r>
        <w:rPr>
          <w:spacing w:val="4"/>
          <w:w w:val="105"/>
        </w:rPr>
        <w:t xml:space="preserve"> </w:t>
      </w:r>
      <w:r>
        <w:rPr>
          <w:spacing w:val="-2"/>
          <w:w w:val="105"/>
        </w:rPr>
        <w:t>integration</w:t>
      </w:r>
    </w:p>
    <w:p w14:paraId="06960375" w14:textId="77777777" w:rsidR="005F326E" w:rsidRDefault="00000000">
      <w:pPr>
        <w:pStyle w:val="BodyText"/>
        <w:spacing w:before="158"/>
      </w:pPr>
      <w:proofErr w:type="gramStart"/>
      <w:r>
        <w:rPr>
          <w:rFonts w:ascii="Arial"/>
          <w:w w:val="105"/>
          <w:sz w:val="12"/>
        </w:rPr>
        <w:t>279</w:t>
      </w:r>
      <w:r>
        <w:rPr>
          <w:rFonts w:ascii="Arial"/>
          <w:spacing w:val="55"/>
          <w:w w:val="105"/>
          <w:sz w:val="12"/>
        </w:rPr>
        <w:t xml:space="preserve">  </w:t>
      </w:r>
      <w:r>
        <w:rPr>
          <w:w w:val="105"/>
        </w:rPr>
        <w:t>time</w:t>
      </w:r>
      <w:proofErr w:type="gramEnd"/>
      <w:r>
        <w:rPr>
          <w:spacing w:val="-3"/>
          <w:w w:val="105"/>
        </w:rPr>
        <w:t xml:space="preserve"> </w:t>
      </w:r>
      <w:r>
        <w:rPr>
          <w:w w:val="105"/>
        </w:rPr>
        <w:t>point</w:t>
      </w:r>
      <w:r>
        <w:rPr>
          <w:spacing w:val="-3"/>
          <w:w w:val="105"/>
        </w:rPr>
        <w:t xml:space="preserve"> </w:t>
      </w:r>
      <w:r>
        <w:rPr>
          <w:w w:val="105"/>
        </w:rPr>
        <w:t>and</w:t>
      </w:r>
      <w:r>
        <w:rPr>
          <w:spacing w:val="-4"/>
          <w:w w:val="105"/>
        </w:rPr>
        <w:t xml:space="preserve"> </w:t>
      </w:r>
      <w:r>
        <w:rPr>
          <w:w w:val="105"/>
        </w:rPr>
        <w:t>determining</w:t>
      </w:r>
      <w:r>
        <w:rPr>
          <w:spacing w:val="-3"/>
          <w:w w:val="105"/>
        </w:rPr>
        <w:t xml:space="preserve"> </w:t>
      </w:r>
      <w:r>
        <w:rPr>
          <w:w w:val="105"/>
        </w:rPr>
        <w:t>the</w:t>
      </w:r>
      <w:r>
        <w:rPr>
          <w:spacing w:val="-4"/>
          <w:w w:val="105"/>
        </w:rPr>
        <w:t xml:space="preserve"> </w:t>
      </w:r>
      <w:r>
        <w:rPr>
          <w:w w:val="105"/>
        </w:rPr>
        <w:t>regularized</w:t>
      </w:r>
      <w:r>
        <w:rPr>
          <w:spacing w:val="-3"/>
          <w:w w:val="105"/>
        </w:rPr>
        <w:t xml:space="preserve"> </w:t>
      </w:r>
      <w:r>
        <w:rPr>
          <w:w w:val="105"/>
        </w:rPr>
        <w:t>displacement</w:t>
      </w:r>
      <w:r>
        <w:rPr>
          <w:spacing w:val="-4"/>
          <w:w w:val="105"/>
        </w:rPr>
        <w:t xml:space="preserve"> </w:t>
      </w:r>
      <w:r>
        <w:rPr>
          <w:w w:val="105"/>
        </w:rPr>
        <w:t>field</w:t>
      </w:r>
      <w:r>
        <w:rPr>
          <w:spacing w:val="-3"/>
          <w:w w:val="105"/>
        </w:rPr>
        <w:t xml:space="preserve"> </w:t>
      </w:r>
      <w:r>
        <w:rPr>
          <w:w w:val="105"/>
        </w:rPr>
        <w:t>between</w:t>
      </w:r>
      <w:r>
        <w:rPr>
          <w:spacing w:val="-4"/>
          <w:w w:val="105"/>
        </w:rPr>
        <w:t xml:space="preserve"> </w:t>
      </w:r>
      <w:r>
        <w:rPr>
          <w:w w:val="105"/>
        </w:rPr>
        <w:t>the</w:t>
      </w:r>
      <w:r>
        <w:rPr>
          <w:spacing w:val="-4"/>
          <w:w w:val="105"/>
        </w:rPr>
        <w:t xml:space="preserve"> </w:t>
      </w:r>
      <w:r>
        <w:rPr>
          <w:w w:val="105"/>
        </w:rPr>
        <w:t>two</w:t>
      </w:r>
      <w:r>
        <w:rPr>
          <w:spacing w:val="-3"/>
          <w:w w:val="105"/>
        </w:rPr>
        <w:t xml:space="preserve"> </w:t>
      </w:r>
      <w:r>
        <w:rPr>
          <w:w w:val="105"/>
        </w:rPr>
        <w:t>warped</w:t>
      </w:r>
      <w:r>
        <w:rPr>
          <w:spacing w:val="-4"/>
          <w:w w:val="105"/>
        </w:rPr>
        <w:t xml:space="preserve"> </w:t>
      </w:r>
      <w:r>
        <w:rPr>
          <w:spacing w:val="-2"/>
          <w:w w:val="105"/>
        </w:rPr>
        <w:t>point</w:t>
      </w:r>
    </w:p>
    <w:p w14:paraId="440F5F91" w14:textId="77777777" w:rsidR="005F326E" w:rsidRDefault="00000000">
      <w:pPr>
        <w:pStyle w:val="BodyText"/>
        <w:spacing w:before="157"/>
      </w:pPr>
      <w:proofErr w:type="gramStart"/>
      <w:r>
        <w:rPr>
          <w:rFonts w:ascii="Arial"/>
          <w:w w:val="105"/>
          <w:sz w:val="12"/>
        </w:rPr>
        <w:t>280</w:t>
      </w:r>
      <w:r>
        <w:rPr>
          <w:rFonts w:ascii="Arial"/>
          <w:spacing w:val="55"/>
          <w:w w:val="105"/>
          <w:sz w:val="12"/>
        </w:rPr>
        <w:t xml:space="preserve">  </w:t>
      </w:r>
      <w:r>
        <w:rPr>
          <w:w w:val="105"/>
        </w:rPr>
        <w:t>sets</w:t>
      </w:r>
      <w:proofErr w:type="gramEnd"/>
      <w:r>
        <w:rPr>
          <w:w w:val="105"/>
        </w:rPr>
        <w:t>.</w:t>
      </w:r>
      <w:r>
        <w:rPr>
          <w:spacing w:val="30"/>
          <w:w w:val="105"/>
        </w:rPr>
        <w:t xml:space="preserve"> </w:t>
      </w:r>
      <w:r>
        <w:rPr>
          <w:w w:val="105"/>
        </w:rPr>
        <w:t>As with any</w:t>
      </w:r>
      <w:r>
        <w:rPr>
          <w:spacing w:val="1"/>
          <w:w w:val="105"/>
        </w:rPr>
        <w:t xml:space="preserve"> </w:t>
      </w:r>
      <w:r>
        <w:rPr>
          <w:w w:val="105"/>
        </w:rPr>
        <w:t>gradient-based descent algorithm,</w:t>
      </w:r>
      <w:r>
        <w:rPr>
          <w:spacing w:val="2"/>
          <w:w w:val="105"/>
        </w:rPr>
        <w:t xml:space="preserve"> </w:t>
      </w:r>
      <w:r>
        <w:rPr>
          <w:w w:val="105"/>
        </w:rPr>
        <w:t xml:space="preserve">this field was multiplied by a small </w:t>
      </w:r>
      <w:proofErr w:type="gramStart"/>
      <w:r>
        <w:rPr>
          <w:spacing w:val="-4"/>
          <w:w w:val="105"/>
        </w:rPr>
        <w:t>step</w:t>
      </w:r>
      <w:proofErr w:type="gramEnd"/>
    </w:p>
    <w:p w14:paraId="1CD22322" w14:textId="77777777" w:rsidR="005F326E" w:rsidRDefault="00000000">
      <w:pPr>
        <w:pStyle w:val="BodyText"/>
        <w:spacing w:before="158"/>
      </w:pPr>
      <w:proofErr w:type="gramStart"/>
      <w:r>
        <w:rPr>
          <w:rFonts w:ascii="Arial" w:hAnsi="Arial"/>
          <w:w w:val="105"/>
          <w:sz w:val="12"/>
        </w:rPr>
        <w:t>281</w:t>
      </w:r>
      <w:r>
        <w:rPr>
          <w:rFonts w:ascii="Arial" w:hAnsi="Arial"/>
          <w:spacing w:val="54"/>
          <w:w w:val="105"/>
          <w:sz w:val="12"/>
        </w:rPr>
        <w:t xml:space="preserve">  </w:t>
      </w:r>
      <w:r>
        <w:rPr>
          <w:w w:val="105"/>
        </w:rPr>
        <w:t>size</w:t>
      </w:r>
      <w:proofErr w:type="gramEnd"/>
      <w:r>
        <w:rPr>
          <w:spacing w:val="8"/>
          <w:w w:val="105"/>
        </w:rPr>
        <w:t xml:space="preserve"> </w:t>
      </w:r>
      <w:r>
        <w:rPr>
          <w:w w:val="105"/>
        </w:rPr>
        <w:t>(</w:t>
      </w:r>
      <w:r>
        <w:rPr>
          <w:i/>
          <w:w w:val="105"/>
        </w:rPr>
        <w:t>δ</w:t>
      </w:r>
      <w:r>
        <w:rPr>
          <w:i/>
          <w:spacing w:val="6"/>
          <w:w w:val="105"/>
        </w:rPr>
        <w:t xml:space="preserve"> </w:t>
      </w:r>
      <w:r>
        <w:rPr>
          <w:w w:val="105"/>
        </w:rPr>
        <w:t>=</w:t>
      </w:r>
      <w:r>
        <w:rPr>
          <w:spacing w:val="-2"/>
          <w:w w:val="105"/>
        </w:rPr>
        <w:t xml:space="preserve"> </w:t>
      </w:r>
      <w:r>
        <w:rPr>
          <w:w w:val="105"/>
        </w:rPr>
        <w:t>0</w:t>
      </w:r>
      <w:r>
        <w:rPr>
          <w:i/>
          <w:w w:val="105"/>
        </w:rPr>
        <w:t>.</w:t>
      </w:r>
      <w:r>
        <w:rPr>
          <w:w w:val="105"/>
        </w:rPr>
        <w:t>2)</w:t>
      </w:r>
      <w:r>
        <w:rPr>
          <w:spacing w:val="9"/>
          <w:w w:val="105"/>
        </w:rPr>
        <w:t xml:space="preserve"> </w:t>
      </w:r>
      <w:r>
        <w:rPr>
          <w:w w:val="105"/>
        </w:rPr>
        <w:t>before</w:t>
      </w:r>
      <w:r>
        <w:rPr>
          <w:spacing w:val="8"/>
          <w:w w:val="105"/>
        </w:rPr>
        <w:t xml:space="preserve"> </w:t>
      </w:r>
      <w:r>
        <w:rPr>
          <w:w w:val="105"/>
        </w:rPr>
        <w:t>adding</w:t>
      </w:r>
      <w:r>
        <w:rPr>
          <w:spacing w:val="8"/>
          <w:w w:val="105"/>
        </w:rPr>
        <w:t xml:space="preserve"> </w:t>
      </w:r>
      <w:r>
        <w:rPr>
          <w:w w:val="105"/>
        </w:rPr>
        <w:t>to</w:t>
      </w:r>
      <w:r>
        <w:rPr>
          <w:spacing w:val="8"/>
          <w:w w:val="105"/>
        </w:rPr>
        <w:t xml:space="preserve"> </w:t>
      </w:r>
      <w:r>
        <w:rPr>
          <w:w w:val="105"/>
        </w:rPr>
        <w:t>the</w:t>
      </w:r>
      <w:r>
        <w:rPr>
          <w:spacing w:val="8"/>
          <w:w w:val="105"/>
        </w:rPr>
        <w:t xml:space="preserve"> </w:t>
      </w:r>
      <w:r>
        <w:rPr>
          <w:w w:val="105"/>
        </w:rPr>
        <w:t>current</w:t>
      </w:r>
      <w:r>
        <w:rPr>
          <w:spacing w:val="8"/>
          <w:w w:val="105"/>
        </w:rPr>
        <w:t xml:space="preserve"> </w:t>
      </w:r>
      <w:r>
        <w:rPr>
          <w:w w:val="105"/>
        </w:rPr>
        <w:t>velocity</w:t>
      </w:r>
      <w:r>
        <w:rPr>
          <w:spacing w:val="8"/>
          <w:w w:val="105"/>
        </w:rPr>
        <w:t xml:space="preserve"> </w:t>
      </w:r>
      <w:r>
        <w:rPr>
          <w:w w:val="105"/>
        </w:rPr>
        <w:t>field.</w:t>
      </w:r>
      <w:r>
        <w:rPr>
          <w:spacing w:val="34"/>
          <w:w w:val="105"/>
        </w:rPr>
        <w:t xml:space="preserve"> </w:t>
      </w:r>
      <w:r>
        <w:rPr>
          <w:w w:val="105"/>
        </w:rPr>
        <w:t>Convergence</w:t>
      </w:r>
      <w:r>
        <w:rPr>
          <w:spacing w:val="8"/>
          <w:w w:val="105"/>
        </w:rPr>
        <w:t xml:space="preserve"> </w:t>
      </w:r>
      <w:r>
        <w:rPr>
          <w:w w:val="105"/>
        </w:rPr>
        <w:t>is</w:t>
      </w:r>
      <w:r>
        <w:rPr>
          <w:spacing w:val="8"/>
          <w:w w:val="105"/>
        </w:rPr>
        <w:t xml:space="preserve"> </w:t>
      </w:r>
      <w:r>
        <w:rPr>
          <w:w w:val="105"/>
        </w:rPr>
        <w:t>determined</w:t>
      </w:r>
      <w:r>
        <w:rPr>
          <w:spacing w:val="8"/>
          <w:w w:val="105"/>
        </w:rPr>
        <w:t xml:space="preserve"> </w:t>
      </w:r>
      <w:r>
        <w:rPr>
          <w:w w:val="105"/>
        </w:rPr>
        <w:t>by</w:t>
      </w:r>
      <w:r>
        <w:rPr>
          <w:spacing w:val="8"/>
          <w:w w:val="105"/>
        </w:rPr>
        <w:t xml:space="preserve"> </w:t>
      </w:r>
      <w:r>
        <w:rPr>
          <w:spacing w:val="-5"/>
          <w:w w:val="105"/>
        </w:rPr>
        <w:t>the</w:t>
      </w:r>
    </w:p>
    <w:p w14:paraId="449A8094" w14:textId="77777777" w:rsidR="005F326E" w:rsidRDefault="00000000">
      <w:pPr>
        <w:pStyle w:val="BodyText"/>
        <w:spacing w:before="157"/>
      </w:pPr>
      <w:proofErr w:type="gramStart"/>
      <w:r>
        <w:rPr>
          <w:rFonts w:ascii="Arial"/>
          <w:w w:val="105"/>
          <w:sz w:val="12"/>
        </w:rPr>
        <w:t>282</w:t>
      </w:r>
      <w:r>
        <w:rPr>
          <w:rFonts w:ascii="Arial"/>
          <w:spacing w:val="57"/>
          <w:w w:val="105"/>
          <w:sz w:val="12"/>
        </w:rPr>
        <w:t xml:space="preserve">  </w:t>
      </w:r>
      <w:r>
        <w:rPr>
          <w:w w:val="105"/>
        </w:rPr>
        <w:t>average</w:t>
      </w:r>
      <w:proofErr w:type="gramEnd"/>
      <w:r>
        <w:rPr>
          <w:spacing w:val="23"/>
          <w:w w:val="105"/>
        </w:rPr>
        <w:t xml:space="preserve"> </w:t>
      </w:r>
      <w:r>
        <w:rPr>
          <w:w w:val="105"/>
        </w:rPr>
        <w:t>displacement</w:t>
      </w:r>
      <w:r>
        <w:rPr>
          <w:spacing w:val="22"/>
          <w:w w:val="105"/>
        </w:rPr>
        <w:t xml:space="preserve"> </w:t>
      </w:r>
      <w:r>
        <w:rPr>
          <w:w w:val="105"/>
        </w:rPr>
        <w:t>error</w:t>
      </w:r>
      <w:r>
        <w:rPr>
          <w:spacing w:val="24"/>
          <w:w w:val="105"/>
        </w:rPr>
        <w:t xml:space="preserve"> </w:t>
      </w:r>
      <w:r>
        <w:rPr>
          <w:w w:val="105"/>
        </w:rPr>
        <w:t>over</w:t>
      </w:r>
      <w:r>
        <w:rPr>
          <w:spacing w:val="23"/>
          <w:w w:val="105"/>
        </w:rPr>
        <w:t xml:space="preserve"> </w:t>
      </w:r>
      <w:r>
        <w:rPr>
          <w:w w:val="105"/>
        </w:rPr>
        <w:t>each</w:t>
      </w:r>
      <w:r>
        <w:rPr>
          <w:spacing w:val="23"/>
          <w:w w:val="105"/>
        </w:rPr>
        <w:t xml:space="preserve"> </w:t>
      </w:r>
      <w:r>
        <w:rPr>
          <w:w w:val="105"/>
        </w:rPr>
        <w:t>of</w:t>
      </w:r>
      <w:r>
        <w:rPr>
          <w:spacing w:val="23"/>
          <w:w w:val="105"/>
        </w:rPr>
        <w:t xml:space="preserve"> </w:t>
      </w:r>
      <w:r>
        <w:rPr>
          <w:w w:val="105"/>
        </w:rPr>
        <w:t>the</w:t>
      </w:r>
      <w:r>
        <w:rPr>
          <w:spacing w:val="24"/>
          <w:w w:val="105"/>
        </w:rPr>
        <w:t xml:space="preserve"> </w:t>
      </w:r>
      <w:r>
        <w:rPr>
          <w:w w:val="105"/>
        </w:rPr>
        <w:t>integration</w:t>
      </w:r>
      <w:r>
        <w:rPr>
          <w:spacing w:val="23"/>
          <w:w w:val="105"/>
        </w:rPr>
        <w:t xml:space="preserve"> </w:t>
      </w:r>
      <w:r>
        <w:rPr>
          <w:w w:val="105"/>
        </w:rPr>
        <w:t>points.</w:t>
      </w:r>
      <w:r>
        <w:rPr>
          <w:spacing w:val="75"/>
          <w:w w:val="105"/>
        </w:rPr>
        <w:t xml:space="preserve"> </w:t>
      </w:r>
      <w:r>
        <w:rPr>
          <w:w w:val="105"/>
        </w:rPr>
        <w:t>As</w:t>
      </w:r>
      <w:r>
        <w:rPr>
          <w:spacing w:val="24"/>
          <w:w w:val="105"/>
        </w:rPr>
        <w:t xml:space="preserve"> </w:t>
      </w:r>
      <w:r>
        <w:rPr>
          <w:w w:val="105"/>
        </w:rPr>
        <w:t>can</w:t>
      </w:r>
      <w:r>
        <w:rPr>
          <w:spacing w:val="23"/>
          <w:w w:val="105"/>
        </w:rPr>
        <w:t xml:space="preserve"> </w:t>
      </w:r>
      <w:r>
        <w:rPr>
          <w:w w:val="105"/>
        </w:rPr>
        <w:t>be</w:t>
      </w:r>
      <w:r>
        <w:rPr>
          <w:spacing w:val="23"/>
          <w:w w:val="105"/>
        </w:rPr>
        <w:t xml:space="preserve"> </w:t>
      </w:r>
      <w:r>
        <w:rPr>
          <w:w w:val="105"/>
        </w:rPr>
        <w:t>seen</w:t>
      </w:r>
      <w:r>
        <w:rPr>
          <w:spacing w:val="24"/>
          <w:w w:val="105"/>
        </w:rPr>
        <w:t xml:space="preserve"> </w:t>
      </w:r>
      <w:r>
        <w:rPr>
          <w:w w:val="105"/>
        </w:rPr>
        <w:t>in</w:t>
      </w:r>
      <w:r>
        <w:rPr>
          <w:spacing w:val="23"/>
          <w:w w:val="105"/>
        </w:rPr>
        <w:t xml:space="preserve"> </w:t>
      </w:r>
      <w:r>
        <w:rPr>
          <w:w w:val="105"/>
        </w:rPr>
        <w:t>the</w:t>
      </w:r>
      <w:r>
        <w:rPr>
          <w:spacing w:val="23"/>
          <w:w w:val="105"/>
        </w:rPr>
        <w:t xml:space="preserve"> </w:t>
      </w:r>
      <w:proofErr w:type="gramStart"/>
      <w:r>
        <w:rPr>
          <w:spacing w:val="-4"/>
          <w:w w:val="105"/>
        </w:rPr>
        <w:t>left</w:t>
      </w:r>
      <w:proofErr w:type="gramEnd"/>
    </w:p>
    <w:p w14:paraId="76439490" w14:textId="77777777" w:rsidR="005F326E" w:rsidRDefault="00000000">
      <w:pPr>
        <w:pStyle w:val="BodyText"/>
        <w:spacing w:before="157"/>
      </w:pPr>
      <w:proofErr w:type="gramStart"/>
      <w:r>
        <w:rPr>
          <w:rFonts w:ascii="Arial"/>
          <w:sz w:val="12"/>
        </w:rPr>
        <w:t>283</w:t>
      </w:r>
      <w:r>
        <w:rPr>
          <w:rFonts w:ascii="Arial"/>
          <w:spacing w:val="72"/>
          <w:w w:val="150"/>
          <w:sz w:val="12"/>
        </w:rPr>
        <w:t xml:space="preserve">  </w:t>
      </w:r>
      <w:r>
        <w:t>panel</w:t>
      </w:r>
      <w:proofErr w:type="gramEnd"/>
      <w:r>
        <w:rPr>
          <w:spacing w:val="13"/>
        </w:rPr>
        <w:t xml:space="preserve"> </w:t>
      </w:r>
      <w:r>
        <w:t>of</w:t>
      </w:r>
      <w:r>
        <w:rPr>
          <w:spacing w:val="13"/>
        </w:rPr>
        <w:t xml:space="preserve"> </w:t>
      </w:r>
      <w:r>
        <w:t>Figure</w:t>
      </w:r>
      <w:r>
        <w:rPr>
          <w:spacing w:val="13"/>
        </w:rPr>
        <w:t xml:space="preserve"> </w:t>
      </w:r>
      <w:hyperlink w:anchor="_bookmark2" w:history="1">
        <w:r>
          <w:rPr>
            <w:color w:val="AE3236"/>
          </w:rPr>
          <w:t>3</w:t>
        </w:r>
      </w:hyperlink>
      <w:r>
        <w:t>,</w:t>
      </w:r>
      <w:r>
        <w:rPr>
          <w:spacing w:val="17"/>
        </w:rPr>
        <w:t xml:space="preserve"> </w:t>
      </w:r>
      <w:r>
        <w:t>convergence</w:t>
      </w:r>
      <w:r>
        <w:rPr>
          <w:spacing w:val="13"/>
        </w:rPr>
        <w:t xml:space="preserve"> </w:t>
      </w:r>
      <w:r>
        <w:t>occurred</w:t>
      </w:r>
      <w:r>
        <w:rPr>
          <w:spacing w:val="13"/>
        </w:rPr>
        <w:t xml:space="preserve"> </w:t>
      </w:r>
      <w:r>
        <w:t>around</w:t>
      </w:r>
      <w:r>
        <w:rPr>
          <w:spacing w:val="13"/>
        </w:rPr>
        <w:t xml:space="preserve"> </w:t>
      </w:r>
      <w:r>
        <w:t>125</w:t>
      </w:r>
      <w:r>
        <w:rPr>
          <w:spacing w:val="13"/>
        </w:rPr>
        <w:t xml:space="preserve"> </w:t>
      </w:r>
      <w:r>
        <w:t>iterations</w:t>
      </w:r>
      <w:r>
        <w:rPr>
          <w:spacing w:val="12"/>
        </w:rPr>
        <w:t xml:space="preserve"> </w:t>
      </w:r>
      <w:r>
        <w:t>when</w:t>
      </w:r>
      <w:r>
        <w:rPr>
          <w:spacing w:val="13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average</w:t>
      </w:r>
      <w:r>
        <w:rPr>
          <w:spacing w:val="13"/>
        </w:rPr>
        <w:t xml:space="preserve"> </w:t>
      </w:r>
      <w:r>
        <w:rPr>
          <w:spacing w:val="-2"/>
        </w:rPr>
        <w:t>displacement</w:t>
      </w:r>
    </w:p>
    <w:p w14:paraId="19A7609C" w14:textId="77777777" w:rsidR="005F326E" w:rsidRDefault="00000000">
      <w:pPr>
        <w:pStyle w:val="BodyText"/>
        <w:spacing w:before="158"/>
      </w:pPr>
      <w:proofErr w:type="gramStart"/>
      <w:r>
        <w:rPr>
          <w:rFonts w:ascii="Arial"/>
          <w:w w:val="105"/>
          <w:sz w:val="12"/>
        </w:rPr>
        <w:t>284</w:t>
      </w:r>
      <w:r>
        <w:rPr>
          <w:rFonts w:ascii="Arial"/>
          <w:spacing w:val="56"/>
          <w:w w:val="105"/>
          <w:sz w:val="12"/>
        </w:rPr>
        <w:t xml:space="preserve">  </w:t>
      </w:r>
      <w:r>
        <w:rPr>
          <w:w w:val="105"/>
        </w:rPr>
        <w:t>error</w:t>
      </w:r>
      <w:proofErr w:type="gramEnd"/>
      <w:r>
        <w:rPr>
          <w:spacing w:val="4"/>
          <w:w w:val="105"/>
        </w:rPr>
        <w:t xml:space="preserve"> </w:t>
      </w:r>
      <w:r>
        <w:rPr>
          <w:w w:val="105"/>
        </w:rPr>
        <w:t>over</w:t>
      </w:r>
      <w:r>
        <w:rPr>
          <w:spacing w:val="4"/>
          <w:w w:val="105"/>
        </w:rPr>
        <w:t xml:space="preserve"> </w:t>
      </w:r>
      <w:r>
        <w:rPr>
          <w:w w:val="105"/>
        </w:rPr>
        <w:t>all</w:t>
      </w:r>
      <w:r>
        <w:rPr>
          <w:spacing w:val="3"/>
          <w:w w:val="105"/>
        </w:rPr>
        <w:t xml:space="preserve"> </w:t>
      </w:r>
      <w:r>
        <w:rPr>
          <w:w w:val="105"/>
        </w:rPr>
        <w:t>integration</w:t>
      </w:r>
      <w:r>
        <w:rPr>
          <w:spacing w:val="4"/>
          <w:w w:val="105"/>
        </w:rPr>
        <w:t xml:space="preserve"> </w:t>
      </w:r>
      <w:r>
        <w:rPr>
          <w:w w:val="105"/>
        </w:rPr>
        <w:t>points</w:t>
      </w:r>
      <w:r>
        <w:rPr>
          <w:spacing w:val="3"/>
          <w:w w:val="105"/>
        </w:rPr>
        <w:t xml:space="preserve"> </w:t>
      </w:r>
      <w:r>
        <w:rPr>
          <w:w w:val="105"/>
        </w:rPr>
        <w:t>is</w:t>
      </w:r>
      <w:r>
        <w:rPr>
          <w:spacing w:val="5"/>
          <w:w w:val="105"/>
        </w:rPr>
        <w:t xml:space="preserve"> </w:t>
      </w:r>
      <w:r>
        <w:rPr>
          <w:w w:val="105"/>
        </w:rPr>
        <w:t>minimized.</w:t>
      </w:r>
      <w:r>
        <w:rPr>
          <w:spacing w:val="31"/>
          <w:w w:val="105"/>
        </w:rPr>
        <w:t xml:space="preserve"> </w:t>
      </w:r>
      <w:r>
        <w:rPr>
          <w:w w:val="105"/>
        </w:rPr>
        <w:t>The</w:t>
      </w:r>
      <w:r>
        <w:rPr>
          <w:spacing w:val="4"/>
          <w:w w:val="105"/>
        </w:rPr>
        <w:t xml:space="preserve"> </w:t>
      </w:r>
      <w:r>
        <w:rPr>
          <w:w w:val="105"/>
        </w:rPr>
        <w:t>median</w:t>
      </w:r>
      <w:r>
        <w:rPr>
          <w:spacing w:val="3"/>
          <w:w w:val="105"/>
        </w:rPr>
        <w:t xml:space="preserve"> </w:t>
      </w:r>
      <w:r>
        <w:rPr>
          <w:w w:val="105"/>
        </w:rPr>
        <w:t>displacement</w:t>
      </w:r>
      <w:r>
        <w:rPr>
          <w:spacing w:val="4"/>
          <w:w w:val="105"/>
        </w:rPr>
        <w:t xml:space="preserve"> </w:t>
      </w:r>
      <w:r>
        <w:rPr>
          <w:w w:val="105"/>
        </w:rPr>
        <w:t>error</w:t>
      </w:r>
      <w:r>
        <w:rPr>
          <w:spacing w:val="3"/>
          <w:w w:val="105"/>
        </w:rPr>
        <w:t xml:space="preserve"> </w:t>
      </w:r>
      <w:r>
        <w:rPr>
          <w:w w:val="105"/>
        </w:rPr>
        <w:t>at</w:t>
      </w:r>
      <w:r>
        <w:rPr>
          <w:spacing w:val="4"/>
          <w:w w:val="105"/>
        </w:rPr>
        <w:t xml:space="preserve"> </w:t>
      </w:r>
      <w:r>
        <w:rPr>
          <w:w w:val="105"/>
        </w:rPr>
        <w:t>each</w:t>
      </w:r>
      <w:r>
        <w:rPr>
          <w:spacing w:val="3"/>
          <w:w w:val="105"/>
        </w:rPr>
        <w:t xml:space="preserve"> </w:t>
      </w:r>
      <w:r>
        <w:rPr>
          <w:w w:val="105"/>
        </w:rPr>
        <w:t>of</w:t>
      </w:r>
      <w:r>
        <w:rPr>
          <w:spacing w:val="5"/>
          <w:w w:val="105"/>
        </w:rPr>
        <w:t xml:space="preserve"> </w:t>
      </w:r>
      <w:r>
        <w:rPr>
          <w:spacing w:val="-5"/>
          <w:w w:val="105"/>
        </w:rPr>
        <w:t>the</w:t>
      </w:r>
    </w:p>
    <w:p w14:paraId="453203BC" w14:textId="77777777" w:rsidR="005F326E" w:rsidRDefault="00000000">
      <w:pPr>
        <w:pStyle w:val="BodyText"/>
        <w:spacing w:before="157"/>
      </w:pPr>
      <w:proofErr w:type="gramStart"/>
      <w:r>
        <w:rPr>
          <w:rFonts w:ascii="Arial"/>
          <w:w w:val="105"/>
          <w:sz w:val="12"/>
        </w:rPr>
        <w:t>285</w:t>
      </w:r>
      <w:r>
        <w:rPr>
          <w:rFonts w:ascii="Arial"/>
          <w:spacing w:val="63"/>
          <w:w w:val="105"/>
          <w:sz w:val="12"/>
        </w:rPr>
        <w:t xml:space="preserve">  </w:t>
      </w:r>
      <w:r>
        <w:rPr>
          <w:w w:val="105"/>
        </w:rPr>
        <w:t>integration</w:t>
      </w:r>
      <w:proofErr w:type="gramEnd"/>
      <w:r>
        <w:rPr>
          <w:spacing w:val="14"/>
          <w:w w:val="105"/>
        </w:rPr>
        <w:t xml:space="preserve"> </w:t>
      </w:r>
      <w:r>
        <w:rPr>
          <w:w w:val="105"/>
        </w:rPr>
        <w:t>points</w:t>
      </w:r>
      <w:r>
        <w:rPr>
          <w:spacing w:val="14"/>
          <w:w w:val="105"/>
        </w:rPr>
        <w:t xml:space="preserve"> </w:t>
      </w:r>
      <w:r>
        <w:rPr>
          <w:w w:val="105"/>
        </w:rPr>
        <w:t>also</w:t>
      </w:r>
      <w:r>
        <w:rPr>
          <w:spacing w:val="15"/>
          <w:w w:val="105"/>
        </w:rPr>
        <w:t xml:space="preserve"> </w:t>
      </w:r>
      <w:r>
        <w:rPr>
          <w:w w:val="105"/>
        </w:rPr>
        <w:t>trends</w:t>
      </w:r>
      <w:r>
        <w:rPr>
          <w:spacing w:val="14"/>
          <w:w w:val="105"/>
        </w:rPr>
        <w:t xml:space="preserve"> </w:t>
      </w:r>
      <w:r>
        <w:rPr>
          <w:w w:val="105"/>
        </w:rPr>
        <w:t>towards</w:t>
      </w:r>
      <w:r>
        <w:rPr>
          <w:spacing w:val="15"/>
          <w:w w:val="105"/>
        </w:rPr>
        <w:t xml:space="preserve"> </w:t>
      </w:r>
      <w:r>
        <w:rPr>
          <w:w w:val="105"/>
        </w:rPr>
        <w:t>zero</w:t>
      </w:r>
      <w:r>
        <w:rPr>
          <w:spacing w:val="13"/>
          <w:w w:val="105"/>
        </w:rPr>
        <w:t xml:space="preserve"> </w:t>
      </w:r>
      <w:r>
        <w:rPr>
          <w:w w:val="105"/>
        </w:rPr>
        <w:t>but</w:t>
      </w:r>
      <w:r>
        <w:rPr>
          <w:spacing w:val="14"/>
          <w:w w:val="105"/>
        </w:rPr>
        <w:t xml:space="preserve"> </w:t>
      </w:r>
      <w:r>
        <w:rPr>
          <w:w w:val="105"/>
        </w:rPr>
        <w:t>at</w:t>
      </w:r>
      <w:r>
        <w:rPr>
          <w:spacing w:val="14"/>
          <w:w w:val="105"/>
        </w:rPr>
        <w:t xml:space="preserve"> </w:t>
      </w:r>
      <w:r>
        <w:rPr>
          <w:w w:val="105"/>
        </w:rPr>
        <w:t>different</w:t>
      </w:r>
      <w:r>
        <w:rPr>
          <w:spacing w:val="13"/>
          <w:w w:val="105"/>
        </w:rPr>
        <w:t xml:space="preserve"> </w:t>
      </w:r>
      <w:r>
        <w:rPr>
          <w:spacing w:val="-2"/>
          <w:w w:val="105"/>
        </w:rPr>
        <w:t>rates.</w:t>
      </w:r>
    </w:p>
    <w:p w14:paraId="2AC60C94" w14:textId="77777777" w:rsidR="005F326E" w:rsidRDefault="005F326E">
      <w:pPr>
        <w:pStyle w:val="BodyText"/>
        <w:ind w:left="0"/>
        <w:rPr>
          <w:sz w:val="20"/>
        </w:rPr>
      </w:pPr>
    </w:p>
    <w:p w14:paraId="0ADD55F9" w14:textId="77777777" w:rsidR="005F326E" w:rsidRDefault="005F326E">
      <w:pPr>
        <w:pStyle w:val="BodyText"/>
        <w:spacing w:before="4"/>
        <w:ind w:left="0"/>
        <w:rPr>
          <w:sz w:val="20"/>
        </w:rPr>
      </w:pPr>
    </w:p>
    <w:p w14:paraId="6837DA84" w14:textId="77777777" w:rsidR="005F326E" w:rsidRDefault="00000000">
      <w:pPr>
        <w:pStyle w:val="Heading2"/>
        <w:tabs>
          <w:tab w:val="left" w:pos="1321"/>
        </w:tabs>
      </w:pPr>
      <w:r>
        <w:rPr>
          <w:rFonts w:ascii="Arial"/>
          <w:b w:val="0"/>
          <w:w w:val="110"/>
          <w:sz w:val="12"/>
        </w:rPr>
        <w:t>286</w:t>
      </w:r>
      <w:r>
        <w:rPr>
          <w:rFonts w:ascii="Arial"/>
          <w:b w:val="0"/>
          <w:spacing w:val="131"/>
          <w:w w:val="110"/>
          <w:sz w:val="12"/>
        </w:rPr>
        <w:t xml:space="preserve"> </w:t>
      </w:r>
      <w:bookmarkStart w:id="92" w:name="The_transformation_model"/>
      <w:bookmarkEnd w:id="92"/>
      <w:r>
        <w:rPr>
          <w:spacing w:val="-2"/>
          <w:w w:val="110"/>
        </w:rPr>
        <w:t>2.2.3</w:t>
      </w:r>
      <w:r>
        <w:tab/>
      </w:r>
      <w:r>
        <w:rPr>
          <w:w w:val="110"/>
        </w:rPr>
        <w:t>The</w:t>
      </w:r>
      <w:r>
        <w:rPr>
          <w:spacing w:val="38"/>
          <w:w w:val="110"/>
        </w:rPr>
        <w:t xml:space="preserve"> </w:t>
      </w:r>
      <w:r>
        <w:rPr>
          <w:w w:val="110"/>
        </w:rPr>
        <w:t>transformation</w:t>
      </w:r>
      <w:r>
        <w:rPr>
          <w:spacing w:val="39"/>
          <w:w w:val="110"/>
        </w:rPr>
        <w:t xml:space="preserve"> </w:t>
      </w:r>
      <w:r>
        <w:rPr>
          <w:spacing w:val="-2"/>
          <w:w w:val="110"/>
        </w:rPr>
        <w:t>model</w:t>
      </w:r>
    </w:p>
    <w:p w14:paraId="41C6E879" w14:textId="77777777" w:rsidR="005F326E" w:rsidRDefault="005F326E">
      <w:pPr>
        <w:pStyle w:val="BodyText"/>
        <w:ind w:left="0"/>
        <w:rPr>
          <w:b/>
          <w:sz w:val="20"/>
        </w:rPr>
      </w:pPr>
    </w:p>
    <w:p w14:paraId="06D140BA" w14:textId="77777777" w:rsidR="005F326E" w:rsidRDefault="00000000">
      <w:pPr>
        <w:pStyle w:val="BodyText"/>
        <w:spacing w:before="1"/>
        <w:ind w:left="0"/>
        <w:rPr>
          <w:b/>
          <w:sz w:val="11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03200" behindDoc="1" locked="0" layoutInCell="1" allowOverlap="1" wp14:anchorId="790D1E06" wp14:editId="0745C199">
                <wp:simplePos x="0" y="0"/>
                <wp:positionH relativeFrom="page">
                  <wp:posOffset>1505062</wp:posOffset>
                </wp:positionH>
                <wp:positionV relativeFrom="paragraph">
                  <wp:posOffset>96313</wp:posOffset>
                </wp:positionV>
                <wp:extent cx="4762500" cy="2401570"/>
                <wp:effectExtent l="0" t="0" r="0" b="0"/>
                <wp:wrapTopAndBottom/>
                <wp:docPr id="278" name="Group 2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762500" cy="2401570"/>
                          <a:chOff x="0" y="0"/>
                          <a:chExt cx="4762500" cy="2401570"/>
                        </a:xfrm>
                      </wpg:grpSpPr>
                      <pic:pic xmlns:pic="http://schemas.openxmlformats.org/drawingml/2006/picture">
                        <pic:nvPicPr>
                          <pic:cNvPr id="279" name="Image 279"/>
                          <pic:cNvPicPr/>
                        </pic:nvPicPr>
                        <pic:blipFill>
                          <a:blip r:embed="rId1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79208" y="2054623"/>
                            <a:ext cx="679238" cy="34339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0" name="Image 280"/>
                          <pic:cNvPicPr/>
                        </pic:nvPicPr>
                        <pic:blipFill>
                          <a:blip r:embed="rId2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83012" y="0"/>
                            <a:ext cx="4075434" cy="34339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1" name="Image 281"/>
                          <pic:cNvPicPr/>
                        </pic:nvPicPr>
                        <pic:blipFill>
                          <a:blip r:embed="rId2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62251" y="341808"/>
                            <a:ext cx="3396195" cy="34339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2" name="Image 282"/>
                          <pic:cNvPicPr/>
                        </pic:nvPicPr>
                        <pic:blipFill>
                          <a:blip r:embed="rId2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73" y="341808"/>
                            <a:ext cx="679239" cy="6847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3" name="Image 283"/>
                          <pic:cNvPicPr/>
                        </pic:nvPicPr>
                        <pic:blipFill>
                          <a:blip r:embed="rId2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83012" y="683163"/>
                            <a:ext cx="679239" cy="34339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4" name="Image 284"/>
                          <pic:cNvPicPr/>
                        </pic:nvPicPr>
                        <pic:blipFill>
                          <a:blip r:embed="rId2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41491" y="683163"/>
                            <a:ext cx="2716956" cy="34339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5" name="Image 285"/>
                          <pic:cNvPicPr/>
                        </pic:nvPicPr>
                        <pic:blipFill>
                          <a:blip r:embed="rId2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73" y="1026556"/>
                            <a:ext cx="2037717" cy="34339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6" name="Image 286"/>
                          <pic:cNvPicPr/>
                        </pic:nvPicPr>
                        <pic:blipFill>
                          <a:blip r:embed="rId2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20730" y="1026556"/>
                            <a:ext cx="2037717" cy="34339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7" name="Image 287"/>
                          <pic:cNvPicPr/>
                        </pic:nvPicPr>
                        <pic:blipFill>
                          <a:blip r:embed="rId2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73" y="1369949"/>
                            <a:ext cx="2716956" cy="34339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8" name="Image 288"/>
                          <pic:cNvPicPr/>
                        </pic:nvPicPr>
                        <pic:blipFill>
                          <a:blip r:embed="rId2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99969" y="1369949"/>
                            <a:ext cx="1358478" cy="34339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9" name="Image 289"/>
                          <pic:cNvPicPr/>
                        </pic:nvPicPr>
                        <pic:blipFill>
                          <a:blip r:embed="rId2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73" y="1713343"/>
                            <a:ext cx="3396195" cy="34339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0" name="Image 290"/>
                          <pic:cNvPicPr/>
                        </pic:nvPicPr>
                        <pic:blipFill>
                          <a:blip r:embed="rId2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79208" y="1713343"/>
                            <a:ext cx="679238" cy="34339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1" name="Image 291"/>
                          <pic:cNvPicPr/>
                        </pic:nvPicPr>
                        <pic:blipFill>
                          <a:blip r:embed="rId2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73" y="2054623"/>
                            <a:ext cx="4075435" cy="34339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2" name="Image 292"/>
                          <pic:cNvPicPr/>
                        </pic:nvPicPr>
                        <pic:blipFill>
                          <a:blip r:embed="rId1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99969" y="1713343"/>
                            <a:ext cx="679239" cy="34339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3" name="Image 293"/>
                          <pic:cNvPicPr/>
                        </pic:nvPicPr>
                        <pic:blipFill>
                          <a:blip r:embed="rId1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20730" y="1369949"/>
                            <a:ext cx="679239" cy="34339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4" name="Image 294"/>
                          <pic:cNvPicPr/>
                        </pic:nvPicPr>
                        <pic:blipFill>
                          <a:blip r:embed="rId1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41491" y="1026556"/>
                            <a:ext cx="679239" cy="34339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5" name="Image 295"/>
                          <pic:cNvPicPr/>
                        </pic:nvPicPr>
                        <pic:blipFill>
                          <a:blip r:embed="rId2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62251" y="683163"/>
                            <a:ext cx="679239" cy="34339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6" name="Image 296"/>
                          <pic:cNvPicPr/>
                        </pic:nvPicPr>
                        <pic:blipFill>
                          <a:blip r:embed="rId2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83012" y="341808"/>
                            <a:ext cx="679239" cy="34339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7" name="Image 297"/>
                          <pic:cNvPicPr/>
                        </pic:nvPicPr>
                        <pic:blipFill>
                          <a:blip r:embed="rId2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73" y="0"/>
                            <a:ext cx="679239" cy="34339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8" name="Graphic 298"/>
                        <wps:cNvSpPr/>
                        <wps:spPr>
                          <a:xfrm>
                            <a:off x="4079208" y="2055151"/>
                            <a:ext cx="679450" cy="3429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79450" h="342900">
                                <a:moveTo>
                                  <a:pt x="0" y="0"/>
                                </a:moveTo>
                                <a:lnTo>
                                  <a:pt x="679239" y="0"/>
                                </a:lnTo>
                                <a:lnTo>
                                  <a:pt x="679239" y="342336"/>
                                </a:lnTo>
                                <a:lnTo>
                                  <a:pt x="0" y="34233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7547">
                            <a:solidFill>
                              <a:srgbClr val="FFF05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9" name="Textbox 299"/>
                        <wps:cNvSpPr txBox="1"/>
                        <wps:spPr>
                          <a:xfrm>
                            <a:off x="4106797" y="2073160"/>
                            <a:ext cx="133985" cy="8128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A7472CD" w14:textId="77777777" w:rsidR="005F326E" w:rsidRDefault="00000000">
                              <w:pPr>
                                <w:spacing w:before="4"/>
                                <w:rPr>
                                  <w:rFonts w:ascii="Helvetica Neue"/>
                                  <w:b/>
                                  <w:sz w:val="10"/>
                                </w:rPr>
                              </w:pPr>
                              <w:bookmarkStart w:id="93" w:name="_bookmark3"/>
                              <w:bookmarkEnd w:id="93"/>
                              <w:r>
                                <w:rPr>
                                  <w:rFonts w:ascii="Helvetica Neue"/>
                                  <w:b/>
                                  <w:color w:val="FFF056"/>
                                  <w:spacing w:val="-5"/>
                                  <w:w w:val="105"/>
                                  <w:sz w:val="10"/>
                                </w:rPr>
                                <w:t>P56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00" name="Textbox 300"/>
                        <wps:cNvSpPr txBox="1"/>
                        <wps:spPr>
                          <a:xfrm>
                            <a:off x="3399969" y="1713343"/>
                            <a:ext cx="679450" cy="342265"/>
                          </a:xfrm>
                          <a:prstGeom prst="rect">
                            <a:avLst/>
                          </a:prstGeom>
                          <a:ln w="7547">
                            <a:solidFill>
                              <a:srgbClr val="FFF056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14:paraId="7E894B36" w14:textId="77777777" w:rsidR="005F326E" w:rsidRDefault="00000000">
                              <w:pPr>
                                <w:spacing w:before="30"/>
                                <w:ind w:left="37"/>
                                <w:rPr>
                                  <w:rFonts w:ascii="Helvetica Neue"/>
                                  <w:b/>
                                  <w:sz w:val="10"/>
                                </w:rPr>
                              </w:pPr>
                              <w:r>
                                <w:rPr>
                                  <w:rFonts w:ascii="Helvetica Neue"/>
                                  <w:b/>
                                  <w:color w:val="FFF056"/>
                                  <w:spacing w:val="-5"/>
                                  <w:w w:val="105"/>
                                  <w:sz w:val="10"/>
                                </w:rPr>
                                <w:t>P14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01" name="Textbox 301"/>
                        <wps:cNvSpPr txBox="1"/>
                        <wps:spPr>
                          <a:xfrm>
                            <a:off x="2720730" y="1371534"/>
                            <a:ext cx="679450" cy="342265"/>
                          </a:xfrm>
                          <a:prstGeom prst="rect">
                            <a:avLst/>
                          </a:prstGeom>
                          <a:ln w="7547">
                            <a:solidFill>
                              <a:srgbClr val="FFF056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14:paraId="3EFA4192" w14:textId="77777777" w:rsidR="005F326E" w:rsidRDefault="00000000">
                              <w:pPr>
                                <w:spacing w:before="28"/>
                                <w:ind w:left="37"/>
                                <w:rPr>
                                  <w:rFonts w:ascii="Helvetica Neue"/>
                                  <w:b/>
                                  <w:sz w:val="10"/>
                                </w:rPr>
                              </w:pPr>
                              <w:r>
                                <w:rPr>
                                  <w:rFonts w:ascii="Helvetica Neue"/>
                                  <w:b/>
                                  <w:color w:val="FFF056"/>
                                  <w:spacing w:val="-5"/>
                                  <w:w w:val="105"/>
                                  <w:sz w:val="10"/>
                                </w:rPr>
                                <w:t>P04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02" name="Textbox 302"/>
                        <wps:cNvSpPr txBox="1"/>
                        <wps:spPr>
                          <a:xfrm>
                            <a:off x="2041491" y="1029726"/>
                            <a:ext cx="679450" cy="342265"/>
                          </a:xfrm>
                          <a:prstGeom prst="rect">
                            <a:avLst/>
                          </a:prstGeom>
                          <a:ln w="7547">
                            <a:solidFill>
                              <a:srgbClr val="FFF056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14:paraId="50BCF19A" w14:textId="77777777" w:rsidR="005F326E" w:rsidRDefault="00000000">
                              <w:pPr>
                                <w:spacing w:before="36"/>
                                <w:ind w:left="32"/>
                                <w:rPr>
                                  <w:rFonts w:ascii="Helvetica Neue"/>
                                  <w:b/>
                                  <w:sz w:val="10"/>
                                </w:rPr>
                              </w:pPr>
                              <w:r>
                                <w:rPr>
                                  <w:rFonts w:ascii="Helvetica Neue"/>
                                  <w:b/>
                                  <w:color w:val="FFF056"/>
                                  <w:spacing w:val="-2"/>
                                  <w:w w:val="105"/>
                                  <w:sz w:val="10"/>
                                </w:rPr>
                                <w:t>E18.5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03" name="Textbox 303"/>
                        <wps:cNvSpPr txBox="1"/>
                        <wps:spPr>
                          <a:xfrm>
                            <a:off x="1362251" y="687918"/>
                            <a:ext cx="679450" cy="342265"/>
                          </a:xfrm>
                          <a:prstGeom prst="rect">
                            <a:avLst/>
                          </a:prstGeom>
                          <a:ln w="7547">
                            <a:solidFill>
                              <a:srgbClr val="FFF056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14:paraId="7D5BC64F" w14:textId="77777777" w:rsidR="005F326E" w:rsidRDefault="00000000">
                              <w:pPr>
                                <w:spacing w:before="23"/>
                                <w:ind w:left="32"/>
                                <w:rPr>
                                  <w:rFonts w:ascii="Helvetica Neue"/>
                                  <w:b/>
                                  <w:sz w:val="10"/>
                                </w:rPr>
                              </w:pPr>
                              <w:r>
                                <w:rPr>
                                  <w:rFonts w:ascii="Helvetica Neue"/>
                                  <w:b/>
                                  <w:color w:val="FFF056"/>
                                  <w:spacing w:val="-2"/>
                                  <w:w w:val="105"/>
                                  <w:sz w:val="10"/>
                                </w:rPr>
                                <w:t>E15.5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04" name="Textbox 304"/>
                        <wps:cNvSpPr txBox="1"/>
                        <wps:spPr>
                          <a:xfrm>
                            <a:off x="683012" y="346110"/>
                            <a:ext cx="679450" cy="342265"/>
                          </a:xfrm>
                          <a:prstGeom prst="rect">
                            <a:avLst/>
                          </a:prstGeom>
                          <a:ln w="7547">
                            <a:solidFill>
                              <a:srgbClr val="FFF056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14:paraId="0B2FE3ED" w14:textId="77777777" w:rsidR="005F326E" w:rsidRDefault="00000000">
                              <w:pPr>
                                <w:spacing w:before="26"/>
                                <w:ind w:left="21"/>
                                <w:rPr>
                                  <w:rFonts w:ascii="Helvetica Neue"/>
                                  <w:b/>
                                  <w:sz w:val="10"/>
                                </w:rPr>
                              </w:pPr>
                              <w:r>
                                <w:rPr>
                                  <w:rFonts w:ascii="Helvetica Neue"/>
                                  <w:b/>
                                  <w:color w:val="FFF056"/>
                                  <w:spacing w:val="-2"/>
                                  <w:w w:val="105"/>
                                  <w:sz w:val="10"/>
                                </w:rPr>
                                <w:t>E13.5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05" name="Textbox 305"/>
                        <wps:cNvSpPr txBox="1"/>
                        <wps:spPr>
                          <a:xfrm>
                            <a:off x="3773" y="3773"/>
                            <a:ext cx="679450" cy="342900"/>
                          </a:xfrm>
                          <a:prstGeom prst="rect">
                            <a:avLst/>
                          </a:prstGeom>
                          <a:ln w="7547">
                            <a:solidFill>
                              <a:srgbClr val="FFF056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14:paraId="26375599" w14:textId="77777777" w:rsidR="005F326E" w:rsidRDefault="00000000">
                              <w:pPr>
                                <w:spacing w:before="25"/>
                                <w:ind w:left="21"/>
                                <w:rPr>
                                  <w:rFonts w:ascii="Helvetica Neue"/>
                                  <w:b/>
                                  <w:sz w:val="10"/>
                                </w:rPr>
                              </w:pPr>
                              <w:r>
                                <w:rPr>
                                  <w:rFonts w:ascii="Helvetica Neue"/>
                                  <w:b/>
                                  <w:color w:val="FFF056"/>
                                  <w:spacing w:val="-2"/>
                                  <w:w w:val="105"/>
                                  <w:sz w:val="10"/>
                                </w:rPr>
                                <w:t>E11.5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ve="http://schemas.openxmlformats.org/markup-compatibility/2006" xmlns:a="http://schemas.openxmlformats.org/drawingml/2006/main" xmlns:pic="http://schemas.openxmlformats.org/drawingml/2006/picture">
            <w:pict>
              <v:group style="position:absolute;margin-left:118.508873pt;margin-top:7.583752pt;width:375pt;height:189.1pt;mso-position-horizontal-relative:page;mso-position-vertical-relative:paragraph;z-index:-15713280;mso-wrap-distance-left:0;mso-wrap-distance-right:0" id="docshapegroup255" coordorigin="2370,152" coordsize="7500,3782">
                <v:shape style="position:absolute;left:8794;top:3387;width:1070;height:541" type="#_x0000_t75" id="docshape256" stroked="false">
                  <v:imagedata r:id="rId206" o:title=""/>
                </v:shape>
                <v:shape style="position:absolute;left:3445;top:151;width:6418;height:541" type="#_x0000_t75" id="docshape257" stroked="false">
                  <v:imagedata r:id="rId229" o:title=""/>
                </v:shape>
                <v:shape style="position:absolute;left:4515;top:689;width:5349;height:541" type="#_x0000_t75" id="docshape258" stroked="false">
                  <v:imagedata r:id="rId230" o:title=""/>
                </v:shape>
                <v:shape style="position:absolute;left:2376;top:689;width:1070;height:1079" type="#_x0000_t75" id="docshape259" stroked="false">
                  <v:imagedata r:id="rId231" o:title=""/>
                </v:shape>
                <v:shape style="position:absolute;left:3445;top:1227;width:1070;height:541" type="#_x0000_t75" id="docshape260" stroked="false">
                  <v:imagedata r:id="rId232" o:title=""/>
                </v:shape>
                <v:shape style="position:absolute;left:5585;top:1227;width:4279;height:541" type="#_x0000_t75" id="docshape261" stroked="false">
                  <v:imagedata r:id="rId233" o:title=""/>
                </v:shape>
                <v:shape style="position:absolute;left:2376;top:1768;width:3209;height:541" type="#_x0000_t75" id="docshape262" stroked="false">
                  <v:imagedata r:id="rId234" o:title=""/>
                </v:shape>
                <v:shape style="position:absolute;left:6654;top:1768;width:3209;height:541" type="#_x0000_t75" id="docshape263" stroked="false">
                  <v:imagedata r:id="rId235" o:title=""/>
                </v:shape>
                <v:shape style="position:absolute;left:2376;top:2309;width:4279;height:541" type="#_x0000_t75" id="docshape264" stroked="false">
                  <v:imagedata r:id="rId236" o:title=""/>
                </v:shape>
                <v:shape style="position:absolute;left:7724;top:2309;width:2140;height:541" type="#_x0000_t75" id="docshape265" stroked="false">
                  <v:imagedata r:id="rId237" o:title=""/>
                </v:shape>
                <v:shape style="position:absolute;left:2376;top:2849;width:5349;height:541" type="#_x0000_t75" id="docshape266" stroked="false">
                  <v:imagedata r:id="rId238" o:title=""/>
                </v:shape>
                <v:shape style="position:absolute;left:8794;top:2849;width:1070;height:541" type="#_x0000_t75" id="docshape267" stroked="false">
                  <v:imagedata r:id="rId239" o:title=""/>
                </v:shape>
                <v:shape style="position:absolute;left:2376;top:3387;width:6418;height:541" type="#_x0000_t75" id="docshape268" stroked="false">
                  <v:imagedata r:id="rId240" o:title=""/>
                </v:shape>
                <v:shape style="position:absolute;left:7724;top:2849;width:1070;height:541" type="#_x0000_t75" id="docshape269" stroked="false">
                  <v:imagedata r:id="rId207" o:title=""/>
                </v:shape>
                <v:shape style="position:absolute;left:6654;top:2309;width:1070;height:541" type="#_x0000_t75" id="docshape270" stroked="false">
                  <v:imagedata r:id="rId208" o:title=""/>
                </v:shape>
                <v:shape style="position:absolute;left:5585;top:1768;width:1070;height:541" type="#_x0000_t75" id="docshape271" stroked="false">
                  <v:imagedata r:id="rId209" o:title=""/>
                </v:shape>
                <v:shape style="position:absolute;left:4515;top:1227;width:1070;height:541" type="#_x0000_t75" id="docshape272" stroked="false">
                  <v:imagedata r:id="rId241" o:title=""/>
                </v:shape>
                <v:shape style="position:absolute;left:3445;top:689;width:1070;height:541" type="#_x0000_t75" id="docshape273" stroked="false">
                  <v:imagedata r:id="rId242" o:title=""/>
                </v:shape>
                <v:shape style="position:absolute;left:2376;top:151;width:1070;height:541" type="#_x0000_t75" id="docshape274" stroked="false">
                  <v:imagedata r:id="rId243" o:title=""/>
                </v:shape>
                <v:rect style="position:absolute;left:8794;top:3388;width:1070;height:540" id="docshape275" filled="false" stroked="true" strokeweight=".59426pt" strokecolor="#fff056">
                  <v:stroke dashstyle="solid"/>
                </v:rect>
                <v:shape style="position:absolute;left:8837;top:3416;width:211;height:128" type="#_x0000_t202" id="docshape276" filled="false" stroked="false">
                  <v:textbox inset="0,0,0,0">
                    <w:txbxContent>
                      <w:p>
                        <w:pPr>
                          <w:spacing w:before="4"/>
                          <w:ind w:left="0" w:right="0" w:firstLine="0"/>
                          <w:jc w:val="left"/>
                          <w:rPr>
                            <w:rFonts w:ascii="Helvetica Neue"/>
                            <w:b/>
                            <w:sz w:val="10"/>
                          </w:rPr>
                        </w:pPr>
                        <w:bookmarkStart w:name="_bookmark3" w:id="21"/>
                        <w:bookmarkEnd w:id="21"/>
                        <w:r>
                          <w:rPr/>
                        </w:r>
                        <w:r>
                          <w:rPr>
                            <w:rFonts w:ascii="Helvetica Neue"/>
                            <w:b/>
                            <w:color w:val="FFF056"/>
                            <w:spacing w:val="-5"/>
                            <w:w w:val="105"/>
                            <w:sz w:val="10"/>
                          </w:rPr>
                          <w:t>P56</w:t>
                        </w:r>
                      </w:p>
                    </w:txbxContent>
                  </v:textbox>
                  <w10:wrap type="none"/>
                </v:shape>
                <v:shape style="position:absolute;left:7724;top:2849;width:1070;height:539" type="#_x0000_t202" id="docshape277" filled="false" stroked="true" strokeweight=".59426pt" strokecolor="#fff056">
                  <v:textbox inset="0,0,0,0">
                    <w:txbxContent>
                      <w:p>
                        <w:pPr>
                          <w:spacing w:before="30"/>
                          <w:ind w:left="37" w:right="0" w:firstLine="0"/>
                          <w:jc w:val="left"/>
                          <w:rPr>
                            <w:rFonts w:ascii="Helvetica Neue"/>
                            <w:b/>
                            <w:sz w:val="10"/>
                          </w:rPr>
                        </w:pPr>
                        <w:r>
                          <w:rPr>
                            <w:rFonts w:ascii="Helvetica Neue"/>
                            <w:b/>
                            <w:color w:val="FFF056"/>
                            <w:spacing w:val="-5"/>
                            <w:w w:val="105"/>
                            <w:sz w:val="10"/>
                          </w:rPr>
                          <w:t>P14</w:t>
                        </w:r>
                      </w:p>
                    </w:txbxContent>
                  </v:textbox>
                  <v:stroke dashstyle="solid"/>
                  <w10:wrap type="none"/>
                </v:shape>
                <v:shape style="position:absolute;left:6654;top:2311;width:1070;height:539" type="#_x0000_t202" id="docshape278" filled="false" stroked="true" strokeweight=".59426pt" strokecolor="#fff056">
                  <v:textbox inset="0,0,0,0">
                    <w:txbxContent>
                      <w:p>
                        <w:pPr>
                          <w:spacing w:before="28"/>
                          <w:ind w:left="37" w:right="0" w:firstLine="0"/>
                          <w:jc w:val="left"/>
                          <w:rPr>
                            <w:rFonts w:ascii="Helvetica Neue"/>
                            <w:b/>
                            <w:sz w:val="10"/>
                          </w:rPr>
                        </w:pPr>
                        <w:r>
                          <w:rPr>
                            <w:rFonts w:ascii="Helvetica Neue"/>
                            <w:b/>
                            <w:color w:val="FFF056"/>
                            <w:spacing w:val="-5"/>
                            <w:w w:val="105"/>
                            <w:sz w:val="10"/>
                          </w:rPr>
                          <w:t>P04</w:t>
                        </w:r>
                      </w:p>
                    </w:txbxContent>
                  </v:textbox>
                  <v:stroke dashstyle="solid"/>
                  <w10:wrap type="none"/>
                </v:shape>
                <v:shape style="position:absolute;left:5585;top:1773;width:1070;height:539" type="#_x0000_t202" id="docshape279" filled="false" stroked="true" strokeweight=".59426pt" strokecolor="#fff056">
                  <v:textbox inset="0,0,0,0">
                    <w:txbxContent>
                      <w:p>
                        <w:pPr>
                          <w:spacing w:before="36"/>
                          <w:ind w:left="32" w:right="0" w:firstLine="0"/>
                          <w:jc w:val="left"/>
                          <w:rPr>
                            <w:rFonts w:ascii="Helvetica Neue"/>
                            <w:b/>
                            <w:sz w:val="10"/>
                          </w:rPr>
                        </w:pPr>
                        <w:r>
                          <w:rPr>
                            <w:rFonts w:ascii="Helvetica Neue"/>
                            <w:b/>
                            <w:color w:val="FFF056"/>
                            <w:spacing w:val="-2"/>
                            <w:w w:val="105"/>
                            <w:sz w:val="10"/>
                          </w:rPr>
                          <w:t>E18.5</w:t>
                        </w:r>
                      </w:p>
                    </w:txbxContent>
                  </v:textbox>
                  <v:stroke dashstyle="solid"/>
                  <w10:wrap type="none"/>
                </v:shape>
                <v:shape style="position:absolute;left:4515;top:1235;width:1070;height:539" type="#_x0000_t202" id="docshape280" filled="false" stroked="true" strokeweight=".59426pt" strokecolor="#fff056">
                  <v:textbox inset="0,0,0,0">
                    <w:txbxContent>
                      <w:p>
                        <w:pPr>
                          <w:spacing w:before="23"/>
                          <w:ind w:left="32" w:right="0" w:firstLine="0"/>
                          <w:jc w:val="left"/>
                          <w:rPr>
                            <w:rFonts w:ascii="Helvetica Neue"/>
                            <w:b/>
                            <w:sz w:val="10"/>
                          </w:rPr>
                        </w:pPr>
                        <w:r>
                          <w:rPr>
                            <w:rFonts w:ascii="Helvetica Neue"/>
                            <w:b/>
                            <w:color w:val="FFF056"/>
                            <w:spacing w:val="-2"/>
                            <w:w w:val="105"/>
                            <w:sz w:val="10"/>
                          </w:rPr>
                          <w:t>E15.5</w:t>
                        </w:r>
                      </w:p>
                    </w:txbxContent>
                  </v:textbox>
                  <v:stroke dashstyle="solid"/>
                  <w10:wrap type="none"/>
                </v:shape>
                <v:shape style="position:absolute;left:3445;top:696;width:1070;height:539" type="#_x0000_t202" id="docshape281" filled="false" stroked="true" strokeweight=".59426pt" strokecolor="#fff056">
                  <v:textbox inset="0,0,0,0">
                    <w:txbxContent>
                      <w:p>
                        <w:pPr>
                          <w:spacing w:before="26"/>
                          <w:ind w:left="21" w:right="0" w:firstLine="0"/>
                          <w:jc w:val="left"/>
                          <w:rPr>
                            <w:rFonts w:ascii="Helvetica Neue"/>
                            <w:b/>
                            <w:sz w:val="10"/>
                          </w:rPr>
                        </w:pPr>
                        <w:r>
                          <w:rPr>
                            <w:rFonts w:ascii="Helvetica Neue"/>
                            <w:b/>
                            <w:color w:val="FFF056"/>
                            <w:spacing w:val="-2"/>
                            <w:w w:val="105"/>
                            <w:sz w:val="10"/>
                          </w:rPr>
                          <w:t>E13.5</w:t>
                        </w:r>
                      </w:p>
                    </w:txbxContent>
                  </v:textbox>
                  <v:stroke dashstyle="solid"/>
                  <w10:wrap type="none"/>
                </v:shape>
                <v:shape style="position:absolute;left:2376;top:157;width:1070;height:540" type="#_x0000_t202" id="docshape282" filled="false" stroked="true" strokeweight=".59426pt" strokecolor="#fff056">
                  <v:textbox inset="0,0,0,0">
                    <w:txbxContent>
                      <w:p>
                        <w:pPr>
                          <w:spacing w:before="25"/>
                          <w:ind w:left="21" w:right="0" w:firstLine="0"/>
                          <w:jc w:val="left"/>
                          <w:rPr>
                            <w:rFonts w:ascii="Helvetica Neue"/>
                            <w:b/>
                            <w:sz w:val="10"/>
                          </w:rPr>
                        </w:pPr>
                        <w:r>
                          <w:rPr>
                            <w:rFonts w:ascii="Helvetica Neue"/>
                            <w:b/>
                            <w:color w:val="FFF056"/>
                            <w:spacing w:val="-2"/>
                            <w:w w:val="105"/>
                            <w:sz w:val="10"/>
                          </w:rPr>
                          <w:t>E11.5</w:t>
                        </w:r>
                      </w:p>
                    </w:txbxContent>
                  </v:textbox>
                  <v:stroke dashstyle="solid"/>
                  <w10:wrap type="none"/>
                </v:shape>
                <w10:wrap type="topAndBottom"/>
              </v:group>
            </w:pict>
          </mc:Fallback>
        </mc:AlternateContent>
      </w:r>
    </w:p>
    <w:p w14:paraId="24ACE016" w14:textId="77777777" w:rsidR="005F326E" w:rsidRDefault="005F326E">
      <w:pPr>
        <w:pStyle w:val="BodyText"/>
        <w:spacing w:before="9"/>
        <w:ind w:left="0"/>
        <w:rPr>
          <w:b/>
          <w:sz w:val="8"/>
        </w:rPr>
      </w:pPr>
    </w:p>
    <w:p w14:paraId="171D6E88" w14:textId="77777777" w:rsidR="005F326E" w:rsidRDefault="00000000">
      <w:pPr>
        <w:pStyle w:val="BodyText"/>
        <w:spacing w:before="145" w:line="252" w:lineRule="auto"/>
        <w:ind w:left="500" w:right="1435"/>
        <w:jc w:val="both"/>
      </w:pPr>
      <w:commentRangeStart w:id="94"/>
      <w:commentRangeStart w:id="95"/>
      <w:r>
        <w:rPr>
          <w:w w:val="105"/>
        </w:rPr>
        <w:t>Figure 4:</w:t>
      </w:r>
      <w:commentRangeEnd w:id="94"/>
      <w:r w:rsidR="003275D8">
        <w:rPr>
          <w:rStyle w:val="CommentReference"/>
        </w:rPr>
        <w:commentReference w:id="94"/>
      </w:r>
      <w:commentRangeEnd w:id="95"/>
      <w:r w:rsidR="00F02E0A">
        <w:rPr>
          <w:rStyle w:val="CommentReference"/>
        </w:rPr>
        <w:commentReference w:id="95"/>
      </w:r>
      <w:r>
        <w:rPr>
          <w:spacing w:val="40"/>
          <w:w w:val="105"/>
        </w:rPr>
        <w:t xml:space="preserve"> </w:t>
      </w:r>
      <w:r>
        <w:rPr>
          <w:w w:val="105"/>
        </w:rPr>
        <w:t>Mid-sagittal visualization of the effects of the transformation model in warping every</w:t>
      </w:r>
      <w:r>
        <w:rPr>
          <w:spacing w:val="-8"/>
          <w:w w:val="105"/>
        </w:rPr>
        <w:t xml:space="preserve"> </w:t>
      </w:r>
      <w:r>
        <w:rPr>
          <w:w w:val="105"/>
        </w:rPr>
        <w:t>developmental</w:t>
      </w:r>
      <w:r>
        <w:rPr>
          <w:spacing w:val="-8"/>
          <w:w w:val="105"/>
        </w:rPr>
        <w:t xml:space="preserve"> </w:t>
      </w:r>
      <w:r>
        <w:rPr>
          <w:w w:val="105"/>
        </w:rPr>
        <w:t>stage</w:t>
      </w:r>
      <w:r>
        <w:rPr>
          <w:spacing w:val="-7"/>
          <w:w w:val="105"/>
        </w:rPr>
        <w:t xml:space="preserve"> </w:t>
      </w:r>
      <w:r>
        <w:rPr>
          <w:w w:val="105"/>
        </w:rPr>
        <w:t>to</w:t>
      </w:r>
      <w:r>
        <w:rPr>
          <w:spacing w:val="-7"/>
          <w:w w:val="105"/>
        </w:rPr>
        <w:t xml:space="preserve"> </w:t>
      </w:r>
      <w:r>
        <w:rPr>
          <w:w w:val="105"/>
        </w:rPr>
        <w:t>the</w:t>
      </w:r>
      <w:r>
        <w:rPr>
          <w:spacing w:val="-7"/>
          <w:w w:val="105"/>
        </w:rPr>
        <w:t xml:space="preserve"> </w:t>
      </w:r>
      <w:r>
        <w:rPr>
          <w:w w:val="105"/>
        </w:rPr>
        <w:t>time</w:t>
      </w:r>
      <w:r>
        <w:rPr>
          <w:spacing w:val="-7"/>
          <w:w w:val="105"/>
        </w:rPr>
        <w:t xml:space="preserve"> </w:t>
      </w:r>
      <w:r>
        <w:rPr>
          <w:w w:val="105"/>
        </w:rPr>
        <w:t>point</w:t>
      </w:r>
      <w:r>
        <w:rPr>
          <w:spacing w:val="-8"/>
          <w:w w:val="105"/>
        </w:rPr>
        <w:t xml:space="preserve"> </w:t>
      </w:r>
      <w:r>
        <w:rPr>
          <w:w w:val="105"/>
        </w:rPr>
        <w:t>of</w:t>
      </w:r>
      <w:r>
        <w:rPr>
          <w:spacing w:val="-7"/>
          <w:w w:val="105"/>
        </w:rPr>
        <w:t xml:space="preserve"> </w:t>
      </w:r>
      <w:r>
        <w:rPr>
          <w:w w:val="105"/>
        </w:rPr>
        <w:t>every</w:t>
      </w:r>
      <w:r>
        <w:rPr>
          <w:spacing w:val="-7"/>
          <w:w w:val="105"/>
        </w:rPr>
        <w:t xml:space="preserve"> </w:t>
      </w:r>
      <w:r>
        <w:rPr>
          <w:w w:val="105"/>
        </w:rPr>
        <w:t>other</w:t>
      </w:r>
      <w:r>
        <w:rPr>
          <w:spacing w:val="-8"/>
          <w:w w:val="105"/>
        </w:rPr>
        <w:t xml:space="preserve"> </w:t>
      </w:r>
      <w:r>
        <w:rPr>
          <w:w w:val="105"/>
        </w:rPr>
        <w:t>developmental</w:t>
      </w:r>
      <w:r>
        <w:rPr>
          <w:spacing w:val="-8"/>
          <w:w w:val="105"/>
        </w:rPr>
        <w:t xml:space="preserve"> </w:t>
      </w:r>
      <w:r>
        <w:rPr>
          <w:w w:val="105"/>
        </w:rPr>
        <w:t>stage.</w:t>
      </w:r>
      <w:r>
        <w:rPr>
          <w:spacing w:val="28"/>
          <w:w w:val="105"/>
        </w:rPr>
        <w:t xml:space="preserve"> </w:t>
      </w:r>
      <w:r>
        <w:rPr>
          <w:w w:val="105"/>
        </w:rPr>
        <w:t>The</w:t>
      </w:r>
      <w:r>
        <w:rPr>
          <w:spacing w:val="-7"/>
          <w:w w:val="105"/>
        </w:rPr>
        <w:t xml:space="preserve"> </w:t>
      </w:r>
      <w:r>
        <w:rPr>
          <w:w w:val="105"/>
        </w:rPr>
        <w:t>original images are located along the diagonal.</w:t>
      </w:r>
      <w:r>
        <w:rPr>
          <w:spacing w:val="40"/>
          <w:w w:val="105"/>
        </w:rPr>
        <w:t xml:space="preserve"> </w:t>
      </w:r>
      <w:r>
        <w:rPr>
          <w:w w:val="105"/>
        </w:rPr>
        <w:t>Columns correspond to the warped original image whereas the rows represent the reference space to which each image is warped.</w:t>
      </w:r>
    </w:p>
    <w:p w14:paraId="5F261645" w14:textId="77777777" w:rsidR="005F326E" w:rsidRDefault="005F326E">
      <w:pPr>
        <w:pStyle w:val="BodyText"/>
        <w:ind w:left="0"/>
        <w:rPr>
          <w:sz w:val="20"/>
        </w:rPr>
      </w:pPr>
    </w:p>
    <w:p w14:paraId="53313E1D" w14:textId="77777777" w:rsidR="005F326E" w:rsidRDefault="00000000">
      <w:pPr>
        <w:pStyle w:val="BodyText"/>
        <w:spacing w:before="277"/>
      </w:pPr>
      <w:proofErr w:type="gramStart"/>
      <w:r>
        <w:rPr>
          <w:rFonts w:ascii="Arial"/>
          <w:w w:val="105"/>
          <w:sz w:val="12"/>
        </w:rPr>
        <w:t>287</w:t>
      </w:r>
      <w:r>
        <w:rPr>
          <w:rFonts w:ascii="Arial"/>
          <w:spacing w:val="52"/>
          <w:w w:val="105"/>
          <w:sz w:val="12"/>
        </w:rPr>
        <w:t xml:space="preserve">  </w:t>
      </w:r>
      <w:r>
        <w:rPr>
          <w:w w:val="105"/>
        </w:rPr>
        <w:t>Once</w:t>
      </w:r>
      <w:proofErr w:type="gramEnd"/>
      <w:r>
        <w:rPr>
          <w:spacing w:val="-10"/>
          <w:w w:val="105"/>
        </w:rPr>
        <w:t xml:space="preserve"> </w:t>
      </w:r>
      <w:r>
        <w:rPr>
          <w:w w:val="105"/>
        </w:rPr>
        <w:t>optimized,</w:t>
      </w:r>
      <w:r>
        <w:rPr>
          <w:spacing w:val="-7"/>
          <w:w w:val="105"/>
        </w:rPr>
        <w:t xml:space="preserve"> </w:t>
      </w:r>
      <w:r>
        <w:rPr>
          <w:w w:val="105"/>
        </w:rPr>
        <w:t>the</w:t>
      </w:r>
      <w:r>
        <w:rPr>
          <w:spacing w:val="-10"/>
          <w:w w:val="105"/>
        </w:rPr>
        <w:t xml:space="preserve"> </w:t>
      </w:r>
      <w:r>
        <w:rPr>
          <w:w w:val="105"/>
        </w:rPr>
        <w:t>resulting</w:t>
      </w:r>
      <w:r>
        <w:rPr>
          <w:spacing w:val="-10"/>
          <w:w w:val="105"/>
        </w:rPr>
        <w:t xml:space="preserve"> </w:t>
      </w:r>
      <w:r>
        <w:rPr>
          <w:w w:val="105"/>
        </w:rPr>
        <w:t>velocity</w:t>
      </w:r>
      <w:r>
        <w:rPr>
          <w:spacing w:val="-10"/>
          <w:w w:val="105"/>
        </w:rPr>
        <w:t xml:space="preserve"> </w:t>
      </w:r>
      <w:r>
        <w:rPr>
          <w:w w:val="105"/>
        </w:rPr>
        <w:t>field</w:t>
      </w:r>
      <w:r>
        <w:rPr>
          <w:spacing w:val="-10"/>
          <w:w w:val="105"/>
        </w:rPr>
        <w:t xml:space="preserve"> </w:t>
      </w:r>
      <w:r>
        <w:rPr>
          <w:w w:val="105"/>
        </w:rPr>
        <w:t>can</w:t>
      </w:r>
      <w:r>
        <w:rPr>
          <w:spacing w:val="-10"/>
          <w:w w:val="105"/>
        </w:rPr>
        <w:t xml:space="preserve"> </w:t>
      </w:r>
      <w:r>
        <w:rPr>
          <w:w w:val="105"/>
        </w:rPr>
        <w:t>be</w:t>
      </w:r>
      <w:r>
        <w:rPr>
          <w:spacing w:val="-10"/>
          <w:w w:val="105"/>
        </w:rPr>
        <w:t xml:space="preserve"> </w:t>
      </w:r>
      <w:r>
        <w:rPr>
          <w:w w:val="105"/>
        </w:rPr>
        <w:t>used</w:t>
      </w:r>
      <w:r>
        <w:rPr>
          <w:spacing w:val="-10"/>
          <w:w w:val="105"/>
        </w:rPr>
        <w:t xml:space="preserve"> </w:t>
      </w:r>
      <w:r>
        <w:rPr>
          <w:w w:val="105"/>
        </w:rPr>
        <w:t>to</w:t>
      </w:r>
      <w:r>
        <w:rPr>
          <w:spacing w:val="-11"/>
          <w:w w:val="105"/>
        </w:rPr>
        <w:t xml:space="preserve"> </w:t>
      </w:r>
      <w:r>
        <w:rPr>
          <w:w w:val="105"/>
        </w:rPr>
        <w:t>generate</w:t>
      </w:r>
      <w:r>
        <w:rPr>
          <w:spacing w:val="-10"/>
          <w:w w:val="105"/>
        </w:rPr>
        <w:t xml:space="preserve"> </w:t>
      </w:r>
      <w:r>
        <w:rPr>
          <w:w w:val="105"/>
        </w:rPr>
        <w:t>the</w:t>
      </w:r>
      <w:r>
        <w:rPr>
          <w:spacing w:val="-11"/>
          <w:w w:val="105"/>
        </w:rPr>
        <w:t xml:space="preserve"> </w:t>
      </w:r>
      <w:r>
        <w:rPr>
          <w:w w:val="105"/>
        </w:rPr>
        <w:t>deformable</w:t>
      </w:r>
      <w:r>
        <w:rPr>
          <w:spacing w:val="-10"/>
          <w:w w:val="105"/>
        </w:rPr>
        <w:t xml:space="preserve"> </w:t>
      </w:r>
      <w:r>
        <w:rPr>
          <w:spacing w:val="-2"/>
          <w:w w:val="105"/>
        </w:rPr>
        <w:t>transform</w:t>
      </w:r>
    </w:p>
    <w:p w14:paraId="2328D1B4" w14:textId="77777777" w:rsidR="005F326E" w:rsidRDefault="00000000">
      <w:pPr>
        <w:pStyle w:val="BodyText"/>
        <w:spacing w:before="157"/>
      </w:pPr>
      <w:proofErr w:type="gramStart"/>
      <w:r>
        <w:rPr>
          <w:rFonts w:ascii="Arial"/>
          <w:w w:val="105"/>
          <w:sz w:val="12"/>
        </w:rPr>
        <w:t>288</w:t>
      </w:r>
      <w:r>
        <w:rPr>
          <w:rFonts w:ascii="Arial"/>
          <w:spacing w:val="58"/>
          <w:w w:val="105"/>
          <w:sz w:val="12"/>
        </w:rPr>
        <w:t xml:space="preserve">  </w:t>
      </w:r>
      <w:r>
        <w:rPr>
          <w:w w:val="105"/>
        </w:rPr>
        <w:t>between</w:t>
      </w:r>
      <w:proofErr w:type="gramEnd"/>
      <w:r>
        <w:rPr>
          <w:spacing w:val="12"/>
          <w:w w:val="105"/>
        </w:rPr>
        <w:t xml:space="preserve"> </w:t>
      </w:r>
      <w:r>
        <w:rPr>
          <w:w w:val="105"/>
        </w:rPr>
        <w:t>any</w:t>
      </w:r>
      <w:r>
        <w:rPr>
          <w:spacing w:val="11"/>
          <w:w w:val="105"/>
        </w:rPr>
        <w:t xml:space="preserve"> </w:t>
      </w:r>
      <w:r>
        <w:rPr>
          <w:w w:val="105"/>
        </w:rPr>
        <w:t>two</w:t>
      </w:r>
      <w:r>
        <w:rPr>
          <w:spacing w:val="12"/>
          <w:w w:val="105"/>
        </w:rPr>
        <w:t xml:space="preserve"> </w:t>
      </w:r>
      <w:r>
        <w:rPr>
          <w:w w:val="105"/>
        </w:rPr>
        <w:t>continuous</w:t>
      </w:r>
      <w:r>
        <w:rPr>
          <w:spacing w:val="11"/>
          <w:w w:val="105"/>
        </w:rPr>
        <w:t xml:space="preserve"> </w:t>
      </w:r>
      <w:r>
        <w:rPr>
          <w:w w:val="105"/>
        </w:rPr>
        <w:t>points</w:t>
      </w:r>
      <w:r>
        <w:rPr>
          <w:spacing w:val="12"/>
          <w:w w:val="105"/>
        </w:rPr>
        <w:t xml:space="preserve"> </w:t>
      </w:r>
      <w:r>
        <w:rPr>
          <w:w w:val="105"/>
        </w:rPr>
        <w:t>within</w:t>
      </w:r>
      <w:r>
        <w:rPr>
          <w:spacing w:val="11"/>
          <w:w w:val="105"/>
        </w:rPr>
        <w:t xml:space="preserve"> </w:t>
      </w:r>
      <w:r>
        <w:rPr>
          <w:w w:val="105"/>
        </w:rPr>
        <w:t>the</w:t>
      </w:r>
      <w:r>
        <w:rPr>
          <w:spacing w:val="12"/>
          <w:w w:val="105"/>
        </w:rPr>
        <w:t xml:space="preserve"> </w:t>
      </w:r>
      <w:r>
        <w:rPr>
          <w:w w:val="105"/>
        </w:rPr>
        <w:t>time</w:t>
      </w:r>
      <w:r>
        <w:rPr>
          <w:spacing w:val="11"/>
          <w:w w:val="105"/>
        </w:rPr>
        <w:t xml:space="preserve"> </w:t>
      </w:r>
      <w:r>
        <w:rPr>
          <w:w w:val="105"/>
        </w:rPr>
        <w:t>interval</w:t>
      </w:r>
      <w:r>
        <w:rPr>
          <w:spacing w:val="12"/>
          <w:w w:val="105"/>
        </w:rPr>
        <w:t xml:space="preserve"> </w:t>
      </w:r>
      <w:r>
        <w:rPr>
          <w:w w:val="105"/>
        </w:rPr>
        <w:t>bounded</w:t>
      </w:r>
      <w:r>
        <w:rPr>
          <w:spacing w:val="11"/>
          <w:w w:val="105"/>
        </w:rPr>
        <w:t xml:space="preserve"> </w:t>
      </w:r>
      <w:r>
        <w:rPr>
          <w:w w:val="105"/>
        </w:rPr>
        <w:t>by</w:t>
      </w:r>
      <w:r>
        <w:rPr>
          <w:spacing w:val="12"/>
          <w:w w:val="105"/>
        </w:rPr>
        <w:t xml:space="preserve"> </w:t>
      </w:r>
      <w:r>
        <w:rPr>
          <w:w w:val="105"/>
        </w:rPr>
        <w:t>E11.5</w:t>
      </w:r>
      <w:r>
        <w:rPr>
          <w:spacing w:val="11"/>
          <w:w w:val="105"/>
        </w:rPr>
        <w:t xml:space="preserve"> </w:t>
      </w:r>
      <w:r>
        <w:rPr>
          <w:w w:val="105"/>
        </w:rPr>
        <w:t>and</w:t>
      </w:r>
      <w:r>
        <w:rPr>
          <w:spacing w:val="11"/>
          <w:w w:val="105"/>
        </w:rPr>
        <w:t xml:space="preserve"> </w:t>
      </w:r>
      <w:r>
        <w:rPr>
          <w:w w:val="105"/>
        </w:rPr>
        <w:t>P56.</w:t>
      </w:r>
      <w:r>
        <w:rPr>
          <w:spacing w:val="38"/>
          <w:w w:val="105"/>
        </w:rPr>
        <w:t xml:space="preserve"> </w:t>
      </w:r>
      <w:r>
        <w:rPr>
          <w:spacing w:val="-5"/>
          <w:w w:val="105"/>
        </w:rPr>
        <w:t>In</w:t>
      </w:r>
    </w:p>
    <w:p w14:paraId="7001A0D5" w14:textId="77777777" w:rsidR="005F326E" w:rsidRDefault="00000000">
      <w:pPr>
        <w:pStyle w:val="BodyText"/>
        <w:spacing w:before="158"/>
      </w:pPr>
      <w:proofErr w:type="gramStart"/>
      <w:r>
        <w:rPr>
          <w:rFonts w:ascii="Arial"/>
          <w:w w:val="105"/>
          <w:sz w:val="12"/>
        </w:rPr>
        <w:t>289</w:t>
      </w:r>
      <w:r>
        <w:rPr>
          <w:rFonts w:ascii="Arial"/>
          <w:spacing w:val="60"/>
          <w:w w:val="105"/>
          <w:sz w:val="12"/>
        </w:rPr>
        <w:t xml:space="preserve">  </w:t>
      </w:r>
      <w:r>
        <w:rPr>
          <w:w w:val="105"/>
        </w:rPr>
        <w:t>Figure</w:t>
      </w:r>
      <w:proofErr w:type="gramEnd"/>
      <w:r>
        <w:rPr>
          <w:spacing w:val="49"/>
          <w:w w:val="105"/>
        </w:rPr>
        <w:t xml:space="preserve"> </w:t>
      </w:r>
      <w:hyperlink w:anchor="_bookmark3" w:history="1">
        <w:r>
          <w:rPr>
            <w:color w:val="AE3236"/>
            <w:w w:val="105"/>
          </w:rPr>
          <w:t>4</w:t>
        </w:r>
      </w:hyperlink>
      <w:r>
        <w:rPr>
          <w:w w:val="105"/>
        </w:rPr>
        <w:t>,</w:t>
      </w:r>
      <w:r>
        <w:rPr>
          <w:spacing w:val="57"/>
          <w:w w:val="105"/>
        </w:rPr>
        <w:t xml:space="preserve"> </w:t>
      </w:r>
      <w:r>
        <w:rPr>
          <w:w w:val="105"/>
        </w:rPr>
        <w:t>we</w:t>
      </w:r>
      <w:r>
        <w:rPr>
          <w:spacing w:val="48"/>
          <w:w w:val="105"/>
        </w:rPr>
        <w:t xml:space="preserve"> </w:t>
      </w:r>
      <w:r>
        <w:rPr>
          <w:w w:val="105"/>
        </w:rPr>
        <w:t>transform</w:t>
      </w:r>
      <w:r>
        <w:rPr>
          <w:spacing w:val="48"/>
          <w:w w:val="105"/>
        </w:rPr>
        <w:t xml:space="preserve"> </w:t>
      </w:r>
      <w:r>
        <w:rPr>
          <w:w w:val="105"/>
        </w:rPr>
        <w:t>each</w:t>
      </w:r>
      <w:r>
        <w:rPr>
          <w:spacing w:val="48"/>
          <w:w w:val="105"/>
        </w:rPr>
        <w:t xml:space="preserve"> </w:t>
      </w:r>
      <w:r>
        <w:rPr>
          <w:w w:val="105"/>
        </w:rPr>
        <w:t>atlas</w:t>
      </w:r>
      <w:r>
        <w:rPr>
          <w:spacing w:val="48"/>
          <w:w w:val="105"/>
        </w:rPr>
        <w:t xml:space="preserve"> </w:t>
      </w:r>
      <w:r>
        <w:rPr>
          <w:w w:val="105"/>
        </w:rPr>
        <w:t>to</w:t>
      </w:r>
      <w:r>
        <w:rPr>
          <w:spacing w:val="48"/>
          <w:w w:val="105"/>
        </w:rPr>
        <w:t xml:space="preserve"> </w:t>
      </w:r>
      <w:r>
        <w:rPr>
          <w:w w:val="105"/>
        </w:rPr>
        <w:t>the</w:t>
      </w:r>
      <w:r>
        <w:rPr>
          <w:spacing w:val="48"/>
          <w:w w:val="105"/>
        </w:rPr>
        <w:t xml:space="preserve"> </w:t>
      </w:r>
      <w:r>
        <w:rPr>
          <w:w w:val="105"/>
        </w:rPr>
        <w:t>space</w:t>
      </w:r>
      <w:r>
        <w:rPr>
          <w:spacing w:val="48"/>
          <w:w w:val="105"/>
        </w:rPr>
        <w:t xml:space="preserve"> </w:t>
      </w:r>
      <w:r>
        <w:rPr>
          <w:w w:val="105"/>
        </w:rPr>
        <w:t>of</w:t>
      </w:r>
      <w:r>
        <w:rPr>
          <w:spacing w:val="49"/>
          <w:w w:val="105"/>
        </w:rPr>
        <w:t xml:space="preserve"> </w:t>
      </w:r>
      <w:r>
        <w:rPr>
          <w:w w:val="105"/>
        </w:rPr>
        <w:t>every</w:t>
      </w:r>
      <w:r>
        <w:rPr>
          <w:spacing w:val="48"/>
          <w:w w:val="105"/>
        </w:rPr>
        <w:t xml:space="preserve"> </w:t>
      </w:r>
      <w:r>
        <w:rPr>
          <w:w w:val="105"/>
        </w:rPr>
        <w:t>other</w:t>
      </w:r>
      <w:r>
        <w:rPr>
          <w:spacing w:val="48"/>
          <w:w w:val="105"/>
        </w:rPr>
        <w:t xml:space="preserve"> </w:t>
      </w:r>
      <w:r>
        <w:rPr>
          <w:w w:val="105"/>
        </w:rPr>
        <w:t>atlas</w:t>
      </w:r>
      <w:r>
        <w:rPr>
          <w:spacing w:val="48"/>
          <w:w w:val="105"/>
        </w:rPr>
        <w:t xml:space="preserve"> </w:t>
      </w:r>
      <w:r>
        <w:rPr>
          <w:w w:val="105"/>
        </w:rPr>
        <w:t>using</w:t>
      </w:r>
      <w:r>
        <w:rPr>
          <w:spacing w:val="48"/>
          <w:w w:val="105"/>
        </w:rPr>
        <w:t xml:space="preserve"> </w:t>
      </w:r>
      <w:r>
        <w:rPr>
          <w:w w:val="105"/>
        </w:rPr>
        <w:t>the</w:t>
      </w:r>
      <w:r>
        <w:rPr>
          <w:spacing w:val="48"/>
          <w:w w:val="105"/>
        </w:rPr>
        <w:t xml:space="preserve"> </w:t>
      </w:r>
      <w:proofErr w:type="spellStart"/>
      <w:r>
        <w:rPr>
          <w:spacing w:val="-2"/>
          <w:w w:val="105"/>
        </w:rPr>
        <w:t>DevCCF</w:t>
      </w:r>
      <w:proofErr w:type="spellEnd"/>
    </w:p>
    <w:p w14:paraId="0983FF4C" w14:textId="77777777" w:rsidR="005F326E" w:rsidRDefault="005F326E">
      <w:pPr>
        <w:sectPr w:rsidR="005F326E" w:rsidSect="008C17C3">
          <w:pgSz w:w="12240" w:h="15840"/>
          <w:pgMar w:top="1320" w:right="0" w:bottom="280" w:left="940" w:header="720" w:footer="720" w:gutter="0"/>
          <w:cols w:space="720"/>
        </w:sectPr>
      </w:pPr>
    </w:p>
    <w:p w14:paraId="27E5BA16" w14:textId="77777777" w:rsidR="005F326E" w:rsidRDefault="00000000">
      <w:pPr>
        <w:pStyle w:val="BodyText"/>
        <w:spacing w:before="135"/>
      </w:pPr>
      <w:proofErr w:type="gramStart"/>
      <w:r>
        <w:rPr>
          <w:rFonts w:ascii="Arial"/>
          <w:w w:val="105"/>
          <w:sz w:val="12"/>
        </w:rPr>
        <w:lastRenderedPageBreak/>
        <w:t>290</w:t>
      </w:r>
      <w:r>
        <w:rPr>
          <w:rFonts w:ascii="Arial"/>
          <w:spacing w:val="61"/>
          <w:w w:val="105"/>
          <w:sz w:val="12"/>
        </w:rPr>
        <w:t xml:space="preserve">  </w:t>
      </w:r>
      <w:r>
        <w:rPr>
          <w:w w:val="105"/>
        </w:rPr>
        <w:t>transform</w:t>
      </w:r>
      <w:proofErr w:type="gramEnd"/>
      <w:r>
        <w:rPr>
          <w:spacing w:val="19"/>
          <w:w w:val="105"/>
        </w:rPr>
        <w:t xml:space="preserve"> </w:t>
      </w:r>
      <w:r>
        <w:rPr>
          <w:w w:val="105"/>
        </w:rPr>
        <w:t>model.</w:t>
      </w:r>
      <w:r>
        <w:rPr>
          <w:spacing w:val="59"/>
          <w:w w:val="105"/>
        </w:rPr>
        <w:t xml:space="preserve"> </w:t>
      </w:r>
      <w:r>
        <w:rPr>
          <w:w w:val="105"/>
        </w:rPr>
        <w:t>Additionally,</w:t>
      </w:r>
      <w:r>
        <w:rPr>
          <w:spacing w:val="22"/>
          <w:w w:val="105"/>
        </w:rPr>
        <w:t xml:space="preserve"> </w:t>
      </w:r>
      <w:r>
        <w:rPr>
          <w:w w:val="105"/>
        </w:rPr>
        <w:t>one</w:t>
      </w:r>
      <w:r>
        <w:rPr>
          <w:spacing w:val="19"/>
          <w:w w:val="105"/>
        </w:rPr>
        <w:t xml:space="preserve"> </w:t>
      </w:r>
      <w:r>
        <w:rPr>
          <w:w w:val="105"/>
        </w:rPr>
        <w:t>can</w:t>
      </w:r>
      <w:r>
        <w:rPr>
          <w:spacing w:val="19"/>
          <w:w w:val="105"/>
        </w:rPr>
        <w:t xml:space="preserve"> </w:t>
      </w:r>
      <w:r>
        <w:rPr>
          <w:w w:val="105"/>
        </w:rPr>
        <w:t>use</w:t>
      </w:r>
      <w:r>
        <w:rPr>
          <w:spacing w:val="20"/>
          <w:w w:val="105"/>
        </w:rPr>
        <w:t xml:space="preserve"> </w:t>
      </w:r>
      <w:r>
        <w:rPr>
          <w:w w:val="105"/>
        </w:rPr>
        <w:t>this</w:t>
      </w:r>
      <w:r>
        <w:rPr>
          <w:spacing w:val="19"/>
          <w:w w:val="105"/>
        </w:rPr>
        <w:t xml:space="preserve"> </w:t>
      </w:r>
      <w:r>
        <w:rPr>
          <w:w w:val="105"/>
        </w:rPr>
        <w:t>transformation</w:t>
      </w:r>
      <w:r>
        <w:rPr>
          <w:spacing w:val="20"/>
          <w:w w:val="105"/>
        </w:rPr>
        <w:t xml:space="preserve"> </w:t>
      </w:r>
      <w:r>
        <w:rPr>
          <w:w w:val="105"/>
        </w:rPr>
        <w:t>model</w:t>
      </w:r>
      <w:r>
        <w:rPr>
          <w:spacing w:val="19"/>
          <w:w w:val="105"/>
        </w:rPr>
        <w:t xml:space="preserve"> </w:t>
      </w:r>
      <w:r>
        <w:rPr>
          <w:w w:val="105"/>
        </w:rPr>
        <w:t>to</w:t>
      </w:r>
      <w:r>
        <w:rPr>
          <w:spacing w:val="19"/>
          <w:w w:val="105"/>
        </w:rPr>
        <w:t xml:space="preserve"> </w:t>
      </w:r>
      <w:r>
        <w:rPr>
          <w:w w:val="105"/>
        </w:rPr>
        <w:t>construct</w:t>
      </w:r>
      <w:r>
        <w:rPr>
          <w:spacing w:val="20"/>
          <w:w w:val="105"/>
        </w:rPr>
        <w:t xml:space="preserve"> </w:t>
      </w:r>
      <w:proofErr w:type="gramStart"/>
      <w:r>
        <w:rPr>
          <w:spacing w:val="-2"/>
          <w:w w:val="105"/>
        </w:rPr>
        <w:t>virtual</w:t>
      </w:r>
      <w:proofErr w:type="gramEnd"/>
    </w:p>
    <w:p w14:paraId="3320AFAA" w14:textId="77777777" w:rsidR="005F326E" w:rsidRDefault="00000000">
      <w:pPr>
        <w:pStyle w:val="BodyText"/>
        <w:spacing w:before="157"/>
      </w:pPr>
      <w:proofErr w:type="gramStart"/>
      <w:r>
        <w:rPr>
          <w:rFonts w:ascii="Arial"/>
          <w:w w:val="110"/>
          <w:sz w:val="12"/>
        </w:rPr>
        <w:t>291</w:t>
      </w:r>
      <w:r>
        <w:rPr>
          <w:rFonts w:ascii="Arial"/>
          <w:spacing w:val="40"/>
          <w:w w:val="110"/>
          <w:sz w:val="12"/>
        </w:rPr>
        <w:t xml:space="preserve">  </w:t>
      </w:r>
      <w:r>
        <w:rPr>
          <w:w w:val="110"/>
        </w:rPr>
        <w:t>templates</w:t>
      </w:r>
      <w:proofErr w:type="gramEnd"/>
      <w:r>
        <w:rPr>
          <w:spacing w:val="22"/>
          <w:w w:val="110"/>
        </w:rPr>
        <w:t xml:space="preserve"> </w:t>
      </w:r>
      <w:r>
        <w:rPr>
          <w:w w:val="110"/>
        </w:rPr>
        <w:t>in</w:t>
      </w:r>
      <w:r>
        <w:rPr>
          <w:spacing w:val="21"/>
          <w:w w:val="110"/>
        </w:rPr>
        <w:t xml:space="preserve"> </w:t>
      </w:r>
      <w:r>
        <w:rPr>
          <w:w w:val="110"/>
        </w:rPr>
        <w:t>the</w:t>
      </w:r>
      <w:r>
        <w:rPr>
          <w:spacing w:val="21"/>
          <w:w w:val="110"/>
        </w:rPr>
        <w:t xml:space="preserve"> </w:t>
      </w:r>
      <w:r>
        <w:rPr>
          <w:w w:val="110"/>
        </w:rPr>
        <w:t>temporal</w:t>
      </w:r>
      <w:r>
        <w:rPr>
          <w:spacing w:val="20"/>
          <w:w w:val="110"/>
        </w:rPr>
        <w:t xml:space="preserve"> </w:t>
      </w:r>
      <w:r>
        <w:rPr>
          <w:w w:val="110"/>
        </w:rPr>
        <w:t>gaps</w:t>
      </w:r>
      <w:r>
        <w:rPr>
          <w:spacing w:val="21"/>
          <w:w w:val="110"/>
        </w:rPr>
        <w:t xml:space="preserve"> </w:t>
      </w:r>
      <w:r>
        <w:rPr>
          <w:w w:val="110"/>
        </w:rPr>
        <w:t>of</w:t>
      </w:r>
      <w:r>
        <w:rPr>
          <w:spacing w:val="21"/>
          <w:w w:val="110"/>
        </w:rPr>
        <w:t xml:space="preserve"> </w:t>
      </w:r>
      <w:r>
        <w:rPr>
          <w:w w:val="110"/>
        </w:rPr>
        <w:t>the</w:t>
      </w:r>
      <w:r>
        <w:rPr>
          <w:spacing w:val="21"/>
          <w:w w:val="110"/>
        </w:rPr>
        <w:t xml:space="preserve"> </w:t>
      </w:r>
      <w:proofErr w:type="spellStart"/>
      <w:r>
        <w:rPr>
          <w:w w:val="110"/>
        </w:rPr>
        <w:t>DevCCF</w:t>
      </w:r>
      <w:proofErr w:type="spellEnd"/>
      <w:r>
        <w:rPr>
          <w:w w:val="110"/>
        </w:rPr>
        <w:t>.</w:t>
      </w:r>
      <w:r>
        <w:rPr>
          <w:spacing w:val="21"/>
          <w:w w:val="110"/>
        </w:rPr>
        <w:t xml:space="preserve"> </w:t>
      </w:r>
      <w:r>
        <w:rPr>
          <w:w w:val="110"/>
        </w:rPr>
        <w:t>Given</w:t>
      </w:r>
      <w:r>
        <w:rPr>
          <w:spacing w:val="20"/>
          <w:w w:val="110"/>
        </w:rPr>
        <w:t xml:space="preserve"> </w:t>
      </w:r>
      <w:r>
        <w:rPr>
          <w:w w:val="110"/>
        </w:rPr>
        <w:t>an</w:t>
      </w:r>
      <w:r>
        <w:rPr>
          <w:spacing w:val="21"/>
          <w:w w:val="110"/>
        </w:rPr>
        <w:t xml:space="preserve"> </w:t>
      </w:r>
      <w:r>
        <w:rPr>
          <w:w w:val="110"/>
        </w:rPr>
        <w:t>arbitrarily</w:t>
      </w:r>
      <w:r>
        <w:rPr>
          <w:spacing w:val="21"/>
          <w:w w:val="110"/>
        </w:rPr>
        <w:t xml:space="preserve"> </w:t>
      </w:r>
      <w:r>
        <w:rPr>
          <w:w w:val="110"/>
        </w:rPr>
        <w:t>chosen</w:t>
      </w:r>
      <w:r>
        <w:rPr>
          <w:spacing w:val="21"/>
          <w:w w:val="110"/>
        </w:rPr>
        <w:t xml:space="preserve"> </w:t>
      </w:r>
      <w:r>
        <w:rPr>
          <w:w w:val="110"/>
        </w:rPr>
        <w:t>time</w:t>
      </w:r>
      <w:r>
        <w:rPr>
          <w:spacing w:val="21"/>
          <w:w w:val="110"/>
        </w:rPr>
        <w:t xml:space="preserve"> </w:t>
      </w:r>
      <w:proofErr w:type="gramStart"/>
      <w:r>
        <w:rPr>
          <w:spacing w:val="-2"/>
          <w:w w:val="110"/>
        </w:rPr>
        <w:t>point</w:t>
      </w:r>
      <w:proofErr w:type="gramEnd"/>
    </w:p>
    <w:p w14:paraId="07FFE627" w14:textId="77777777" w:rsidR="005F326E" w:rsidRDefault="00000000">
      <w:pPr>
        <w:pStyle w:val="BodyText"/>
        <w:spacing w:before="158"/>
      </w:pPr>
      <w:proofErr w:type="gramStart"/>
      <w:r>
        <w:rPr>
          <w:rFonts w:ascii="Arial"/>
          <w:w w:val="105"/>
          <w:sz w:val="12"/>
        </w:rPr>
        <w:t>292</w:t>
      </w:r>
      <w:r>
        <w:rPr>
          <w:rFonts w:ascii="Arial"/>
          <w:spacing w:val="63"/>
          <w:w w:val="105"/>
          <w:sz w:val="12"/>
        </w:rPr>
        <w:t xml:space="preserve">  </w:t>
      </w:r>
      <w:r>
        <w:rPr>
          <w:w w:val="105"/>
        </w:rPr>
        <w:t>within</w:t>
      </w:r>
      <w:proofErr w:type="gramEnd"/>
      <w:r>
        <w:rPr>
          <w:spacing w:val="25"/>
          <w:w w:val="105"/>
        </w:rPr>
        <w:t xml:space="preserve"> </w:t>
      </w:r>
      <w:r>
        <w:rPr>
          <w:w w:val="105"/>
        </w:rPr>
        <w:t>the</w:t>
      </w:r>
      <w:r>
        <w:rPr>
          <w:spacing w:val="25"/>
          <w:w w:val="105"/>
        </w:rPr>
        <w:t xml:space="preserve"> </w:t>
      </w:r>
      <w:r>
        <w:rPr>
          <w:w w:val="105"/>
        </w:rPr>
        <w:t>normalized</w:t>
      </w:r>
      <w:r>
        <w:rPr>
          <w:spacing w:val="24"/>
          <w:w w:val="105"/>
        </w:rPr>
        <w:t xml:space="preserve"> </w:t>
      </w:r>
      <w:r>
        <w:rPr>
          <w:w w:val="105"/>
        </w:rPr>
        <w:t>time</w:t>
      </w:r>
      <w:r>
        <w:rPr>
          <w:spacing w:val="25"/>
          <w:w w:val="105"/>
        </w:rPr>
        <w:t xml:space="preserve"> </w:t>
      </w:r>
      <w:r>
        <w:rPr>
          <w:w w:val="105"/>
        </w:rPr>
        <w:t>point</w:t>
      </w:r>
      <w:r>
        <w:rPr>
          <w:spacing w:val="25"/>
          <w:w w:val="105"/>
        </w:rPr>
        <w:t xml:space="preserve"> </w:t>
      </w:r>
      <w:r>
        <w:rPr>
          <w:w w:val="105"/>
        </w:rPr>
        <w:t>interval,</w:t>
      </w:r>
      <w:r>
        <w:rPr>
          <w:spacing w:val="27"/>
          <w:w w:val="105"/>
        </w:rPr>
        <w:t xml:space="preserve"> </w:t>
      </w:r>
      <w:r>
        <w:rPr>
          <w:w w:val="105"/>
        </w:rPr>
        <w:t>the</w:t>
      </w:r>
      <w:r>
        <w:rPr>
          <w:spacing w:val="25"/>
          <w:w w:val="105"/>
        </w:rPr>
        <w:t xml:space="preserve"> </w:t>
      </w:r>
      <w:r>
        <w:rPr>
          <w:w w:val="105"/>
        </w:rPr>
        <w:t>existing</w:t>
      </w:r>
      <w:r>
        <w:rPr>
          <w:spacing w:val="24"/>
          <w:w w:val="105"/>
        </w:rPr>
        <w:t xml:space="preserve"> </w:t>
      </w:r>
      <w:r>
        <w:rPr>
          <w:w w:val="105"/>
        </w:rPr>
        <w:t>adjacent</w:t>
      </w:r>
      <w:r>
        <w:rPr>
          <w:spacing w:val="25"/>
          <w:w w:val="105"/>
        </w:rPr>
        <w:t xml:space="preserve"> </w:t>
      </w:r>
      <w:proofErr w:type="spellStart"/>
      <w:r>
        <w:rPr>
          <w:w w:val="105"/>
        </w:rPr>
        <w:t>DevCCF</w:t>
      </w:r>
      <w:proofErr w:type="spellEnd"/>
      <w:r>
        <w:rPr>
          <w:spacing w:val="24"/>
          <w:w w:val="105"/>
        </w:rPr>
        <w:t xml:space="preserve"> </w:t>
      </w:r>
      <w:r>
        <w:rPr>
          <w:w w:val="105"/>
        </w:rPr>
        <w:t>atlases</w:t>
      </w:r>
      <w:r>
        <w:rPr>
          <w:spacing w:val="25"/>
          <w:w w:val="105"/>
        </w:rPr>
        <w:t xml:space="preserve"> </w:t>
      </w:r>
      <w:r>
        <w:rPr>
          <w:w w:val="105"/>
        </w:rPr>
        <w:t>on</w:t>
      </w:r>
      <w:r>
        <w:rPr>
          <w:spacing w:val="24"/>
          <w:w w:val="105"/>
        </w:rPr>
        <w:t xml:space="preserve"> </w:t>
      </w:r>
      <w:r>
        <w:rPr>
          <w:spacing w:val="-2"/>
          <w:w w:val="105"/>
        </w:rPr>
        <w:t>either</w:t>
      </w:r>
    </w:p>
    <w:p w14:paraId="7F2D0E07" w14:textId="77777777" w:rsidR="005F326E" w:rsidRDefault="00000000">
      <w:pPr>
        <w:pStyle w:val="BodyText"/>
        <w:spacing w:before="157"/>
      </w:pPr>
      <w:proofErr w:type="gramStart"/>
      <w:r>
        <w:rPr>
          <w:rFonts w:ascii="Arial"/>
          <w:sz w:val="12"/>
        </w:rPr>
        <w:t>293</w:t>
      </w:r>
      <w:r>
        <w:rPr>
          <w:rFonts w:ascii="Arial"/>
          <w:spacing w:val="66"/>
          <w:w w:val="150"/>
          <w:sz w:val="12"/>
        </w:rPr>
        <w:t xml:space="preserve">  </w:t>
      </w:r>
      <w:r>
        <w:t>chronological</w:t>
      </w:r>
      <w:proofErr w:type="gramEnd"/>
      <w:r>
        <w:rPr>
          <w:spacing w:val="32"/>
        </w:rPr>
        <w:t xml:space="preserve"> </w:t>
      </w:r>
      <w:r>
        <w:t>side</w:t>
      </w:r>
      <w:r>
        <w:rPr>
          <w:spacing w:val="31"/>
        </w:rPr>
        <w:t xml:space="preserve"> </w:t>
      </w:r>
      <w:r>
        <w:t>can</w:t>
      </w:r>
      <w:r>
        <w:rPr>
          <w:spacing w:val="32"/>
        </w:rPr>
        <w:t xml:space="preserve"> </w:t>
      </w:r>
      <w:r>
        <w:t>be</w:t>
      </w:r>
      <w:r>
        <w:rPr>
          <w:spacing w:val="31"/>
        </w:rPr>
        <w:t xml:space="preserve"> </w:t>
      </w:r>
      <w:r>
        <w:t>warped</w:t>
      </w:r>
      <w:r>
        <w:rPr>
          <w:spacing w:val="32"/>
        </w:rPr>
        <w:t xml:space="preserve"> </w:t>
      </w:r>
      <w:r>
        <w:t>to</w:t>
      </w:r>
      <w:r>
        <w:rPr>
          <w:spacing w:val="31"/>
        </w:rPr>
        <w:t xml:space="preserve"> </w:t>
      </w:r>
      <w:r>
        <w:t>the</w:t>
      </w:r>
      <w:r>
        <w:rPr>
          <w:spacing w:val="32"/>
        </w:rPr>
        <w:t xml:space="preserve"> </w:t>
      </w:r>
      <w:r>
        <w:t>desired</w:t>
      </w:r>
      <w:r>
        <w:rPr>
          <w:spacing w:val="31"/>
        </w:rPr>
        <w:t xml:space="preserve"> </w:t>
      </w:r>
      <w:r>
        <w:t>time</w:t>
      </w:r>
      <w:r>
        <w:rPr>
          <w:spacing w:val="32"/>
        </w:rPr>
        <w:t xml:space="preserve"> </w:t>
      </w:r>
      <w:r>
        <w:t>point.</w:t>
      </w:r>
      <w:r>
        <w:rPr>
          <w:spacing w:val="62"/>
        </w:rPr>
        <w:t xml:space="preserve"> </w:t>
      </w:r>
      <w:r>
        <w:t>A</w:t>
      </w:r>
      <w:r>
        <w:rPr>
          <w:spacing w:val="32"/>
        </w:rPr>
        <w:t xml:space="preserve"> </w:t>
      </w:r>
      <w:r>
        <w:t>subsequent</w:t>
      </w:r>
      <w:r>
        <w:rPr>
          <w:spacing w:val="31"/>
        </w:rPr>
        <w:t xml:space="preserve"> </w:t>
      </w:r>
      <w:r>
        <w:t>call</w:t>
      </w:r>
      <w:r>
        <w:rPr>
          <w:spacing w:val="32"/>
        </w:rPr>
        <w:t xml:space="preserve"> </w:t>
      </w:r>
      <w:r>
        <w:t>to</w:t>
      </w:r>
      <w:r>
        <w:rPr>
          <w:spacing w:val="31"/>
        </w:rPr>
        <w:t xml:space="preserve"> </w:t>
      </w:r>
      <w:r>
        <w:t>one</w:t>
      </w:r>
      <w:r>
        <w:rPr>
          <w:spacing w:val="32"/>
        </w:rPr>
        <w:t xml:space="preserve"> </w:t>
      </w:r>
      <w:r>
        <w:t>of</w:t>
      </w:r>
      <w:r>
        <w:rPr>
          <w:spacing w:val="31"/>
        </w:rPr>
        <w:t xml:space="preserve"> </w:t>
      </w:r>
      <w:r>
        <w:rPr>
          <w:spacing w:val="-5"/>
        </w:rPr>
        <w:t>the</w:t>
      </w:r>
    </w:p>
    <w:p w14:paraId="7E8014A8" w14:textId="77777777" w:rsidR="005F326E" w:rsidRDefault="00000000">
      <w:pPr>
        <w:pStyle w:val="BodyText"/>
        <w:spacing w:before="157"/>
      </w:pPr>
      <w:proofErr w:type="gramStart"/>
      <w:r>
        <w:rPr>
          <w:rFonts w:ascii="Arial"/>
          <w:w w:val="105"/>
          <w:sz w:val="12"/>
        </w:rPr>
        <w:t>294</w:t>
      </w:r>
      <w:r>
        <w:rPr>
          <w:rFonts w:ascii="Arial"/>
          <w:spacing w:val="68"/>
          <w:w w:val="105"/>
          <w:sz w:val="12"/>
        </w:rPr>
        <w:t xml:space="preserve">  </w:t>
      </w:r>
      <w:proofErr w:type="spellStart"/>
      <w:r>
        <w:rPr>
          <w:w w:val="105"/>
        </w:rPr>
        <w:t>ANTsX</w:t>
      </w:r>
      <w:proofErr w:type="spellEnd"/>
      <w:proofErr w:type="gramEnd"/>
      <w:r>
        <w:rPr>
          <w:spacing w:val="29"/>
          <w:w w:val="105"/>
        </w:rPr>
        <w:t xml:space="preserve"> </w:t>
      </w:r>
      <w:r>
        <w:rPr>
          <w:w w:val="105"/>
        </w:rPr>
        <w:t>template</w:t>
      </w:r>
      <w:r>
        <w:rPr>
          <w:spacing w:val="29"/>
          <w:w w:val="105"/>
        </w:rPr>
        <w:t xml:space="preserve"> </w:t>
      </w:r>
      <w:r>
        <w:rPr>
          <w:w w:val="105"/>
        </w:rPr>
        <w:t>building</w:t>
      </w:r>
      <w:r>
        <w:rPr>
          <w:spacing w:val="28"/>
          <w:w w:val="105"/>
        </w:rPr>
        <w:t xml:space="preserve"> </w:t>
      </w:r>
      <w:r>
        <w:rPr>
          <w:w w:val="105"/>
        </w:rPr>
        <w:t>functions</w:t>
      </w:r>
      <w:r>
        <w:rPr>
          <w:spacing w:val="29"/>
          <w:w w:val="105"/>
        </w:rPr>
        <w:t xml:space="preserve"> </w:t>
      </w:r>
      <w:r>
        <w:rPr>
          <w:w w:val="105"/>
        </w:rPr>
        <w:t>then</w:t>
      </w:r>
      <w:r>
        <w:rPr>
          <w:spacing w:val="29"/>
          <w:w w:val="105"/>
        </w:rPr>
        <w:t xml:space="preserve"> </w:t>
      </w:r>
      <w:r>
        <w:rPr>
          <w:w w:val="105"/>
        </w:rPr>
        <w:t>permits</w:t>
      </w:r>
      <w:r>
        <w:rPr>
          <w:spacing w:val="28"/>
          <w:w w:val="105"/>
        </w:rPr>
        <w:t xml:space="preserve"> </w:t>
      </w:r>
      <w:r>
        <w:rPr>
          <w:w w:val="105"/>
        </w:rPr>
        <w:t>the</w:t>
      </w:r>
      <w:r>
        <w:rPr>
          <w:spacing w:val="29"/>
          <w:w w:val="105"/>
        </w:rPr>
        <w:t xml:space="preserve"> </w:t>
      </w:r>
      <w:r>
        <w:rPr>
          <w:w w:val="105"/>
        </w:rPr>
        <w:t>construction</w:t>
      </w:r>
      <w:r>
        <w:rPr>
          <w:spacing w:val="29"/>
          <w:w w:val="105"/>
        </w:rPr>
        <w:t xml:space="preserve"> </w:t>
      </w:r>
      <w:r>
        <w:rPr>
          <w:w w:val="105"/>
        </w:rPr>
        <w:t>of</w:t>
      </w:r>
      <w:r>
        <w:rPr>
          <w:spacing w:val="28"/>
          <w:w w:val="105"/>
        </w:rPr>
        <w:t xml:space="preserve"> </w:t>
      </w:r>
      <w:r>
        <w:rPr>
          <w:w w:val="105"/>
        </w:rPr>
        <w:t>the</w:t>
      </w:r>
      <w:r>
        <w:rPr>
          <w:spacing w:val="29"/>
          <w:w w:val="105"/>
        </w:rPr>
        <w:t xml:space="preserve"> </w:t>
      </w:r>
      <w:r>
        <w:rPr>
          <w:w w:val="105"/>
        </w:rPr>
        <w:t>template</w:t>
      </w:r>
      <w:r>
        <w:rPr>
          <w:spacing w:val="29"/>
          <w:w w:val="105"/>
        </w:rPr>
        <w:t xml:space="preserve"> </w:t>
      </w:r>
      <w:r>
        <w:rPr>
          <w:w w:val="105"/>
        </w:rPr>
        <w:t>at</w:t>
      </w:r>
      <w:r>
        <w:rPr>
          <w:spacing w:val="29"/>
          <w:w w:val="105"/>
        </w:rPr>
        <w:t xml:space="preserve"> </w:t>
      </w:r>
      <w:r>
        <w:rPr>
          <w:spacing w:val="-4"/>
          <w:w w:val="105"/>
        </w:rPr>
        <w:t>that</w:t>
      </w:r>
    </w:p>
    <w:p w14:paraId="12A56373" w14:textId="77777777" w:rsidR="005F326E" w:rsidRDefault="00000000">
      <w:pPr>
        <w:pStyle w:val="BodyText"/>
        <w:spacing w:before="158"/>
      </w:pPr>
      <w:proofErr w:type="gramStart"/>
      <w:r>
        <w:rPr>
          <w:rFonts w:ascii="Arial"/>
          <w:w w:val="105"/>
          <w:sz w:val="12"/>
        </w:rPr>
        <w:t>295</w:t>
      </w:r>
      <w:r>
        <w:rPr>
          <w:rFonts w:ascii="Arial"/>
          <w:spacing w:val="65"/>
          <w:w w:val="105"/>
          <w:sz w:val="12"/>
        </w:rPr>
        <w:t xml:space="preserve">  </w:t>
      </w:r>
      <w:r>
        <w:rPr>
          <w:w w:val="105"/>
        </w:rPr>
        <w:t>time</w:t>
      </w:r>
      <w:proofErr w:type="gramEnd"/>
      <w:r>
        <w:rPr>
          <w:spacing w:val="17"/>
          <w:w w:val="105"/>
        </w:rPr>
        <w:t xml:space="preserve"> </w:t>
      </w:r>
      <w:r>
        <w:rPr>
          <w:w w:val="105"/>
        </w:rPr>
        <w:t>point.</w:t>
      </w:r>
      <w:r>
        <w:rPr>
          <w:spacing w:val="45"/>
          <w:w w:val="105"/>
        </w:rPr>
        <w:t xml:space="preserve"> </w:t>
      </w:r>
      <w:r>
        <w:rPr>
          <w:w w:val="105"/>
        </w:rPr>
        <w:t>Note</w:t>
      </w:r>
      <w:r>
        <w:rPr>
          <w:spacing w:val="17"/>
          <w:w w:val="105"/>
        </w:rPr>
        <w:t xml:space="preserve"> </w:t>
      </w:r>
      <w:r>
        <w:rPr>
          <w:w w:val="105"/>
        </w:rPr>
        <w:t>that</w:t>
      </w:r>
      <w:r>
        <w:rPr>
          <w:spacing w:val="17"/>
          <w:w w:val="105"/>
        </w:rPr>
        <w:t xml:space="preserve"> </w:t>
      </w:r>
      <w:r>
        <w:rPr>
          <w:w w:val="105"/>
        </w:rPr>
        <w:t>both</w:t>
      </w:r>
      <w:r>
        <w:rPr>
          <w:spacing w:val="17"/>
          <w:w w:val="105"/>
        </w:rPr>
        <w:t xml:space="preserve"> </w:t>
      </w:r>
      <w:r>
        <w:rPr>
          <w:w w:val="105"/>
        </w:rPr>
        <w:t>of</w:t>
      </w:r>
      <w:r>
        <w:rPr>
          <w:spacing w:val="17"/>
          <w:w w:val="105"/>
        </w:rPr>
        <w:t xml:space="preserve"> </w:t>
      </w:r>
      <w:r>
        <w:rPr>
          <w:w w:val="105"/>
        </w:rPr>
        <w:t>these</w:t>
      </w:r>
      <w:r>
        <w:rPr>
          <w:spacing w:val="17"/>
          <w:w w:val="105"/>
        </w:rPr>
        <w:t xml:space="preserve"> </w:t>
      </w:r>
      <w:r>
        <w:rPr>
          <w:w w:val="105"/>
        </w:rPr>
        <w:t>usage</w:t>
      </w:r>
      <w:r>
        <w:rPr>
          <w:spacing w:val="17"/>
          <w:w w:val="105"/>
        </w:rPr>
        <w:t xml:space="preserve"> </w:t>
      </w:r>
      <w:r>
        <w:rPr>
          <w:w w:val="105"/>
        </w:rPr>
        <w:t>examples</w:t>
      </w:r>
      <w:r>
        <w:rPr>
          <w:spacing w:val="17"/>
          <w:w w:val="105"/>
        </w:rPr>
        <w:t xml:space="preserve"> </w:t>
      </w:r>
      <w:r>
        <w:rPr>
          <w:w w:val="105"/>
        </w:rPr>
        <w:t>can</w:t>
      </w:r>
      <w:r>
        <w:rPr>
          <w:spacing w:val="17"/>
          <w:w w:val="105"/>
        </w:rPr>
        <w:t xml:space="preserve"> </w:t>
      </w:r>
      <w:r>
        <w:rPr>
          <w:w w:val="105"/>
        </w:rPr>
        <w:t>be</w:t>
      </w:r>
      <w:r>
        <w:rPr>
          <w:spacing w:val="17"/>
          <w:w w:val="105"/>
        </w:rPr>
        <w:t xml:space="preserve"> </w:t>
      </w:r>
      <w:r>
        <w:rPr>
          <w:w w:val="105"/>
        </w:rPr>
        <w:t>found</w:t>
      </w:r>
      <w:r>
        <w:rPr>
          <w:spacing w:val="17"/>
          <w:w w:val="105"/>
        </w:rPr>
        <w:t xml:space="preserve"> </w:t>
      </w:r>
      <w:r>
        <w:rPr>
          <w:w w:val="105"/>
        </w:rPr>
        <w:t>in</w:t>
      </w:r>
      <w:r>
        <w:rPr>
          <w:spacing w:val="17"/>
          <w:w w:val="105"/>
        </w:rPr>
        <w:t xml:space="preserve"> </w:t>
      </w:r>
      <w:r>
        <w:rPr>
          <w:w w:val="105"/>
        </w:rPr>
        <w:t>the</w:t>
      </w:r>
      <w:r>
        <w:rPr>
          <w:spacing w:val="16"/>
          <w:w w:val="105"/>
        </w:rPr>
        <w:t xml:space="preserve"> </w:t>
      </w:r>
      <w:r>
        <w:rPr>
          <w:w w:val="105"/>
        </w:rPr>
        <w:t>GitHub</w:t>
      </w:r>
      <w:r>
        <w:rPr>
          <w:spacing w:val="17"/>
          <w:w w:val="105"/>
        </w:rPr>
        <w:t xml:space="preserve"> </w:t>
      </w:r>
      <w:proofErr w:type="gramStart"/>
      <w:r>
        <w:rPr>
          <w:spacing w:val="-2"/>
          <w:w w:val="105"/>
        </w:rPr>
        <w:t>repository</w:t>
      </w:r>
      <w:proofErr w:type="gramEnd"/>
    </w:p>
    <w:p w14:paraId="6DE4F456" w14:textId="77777777" w:rsidR="005F326E" w:rsidRDefault="00000000">
      <w:pPr>
        <w:spacing w:before="157"/>
        <w:ind w:left="110"/>
        <w:rPr>
          <w:sz w:val="24"/>
        </w:rPr>
      </w:pPr>
      <w:proofErr w:type="gramStart"/>
      <w:r>
        <w:rPr>
          <w:rFonts w:ascii="Arial"/>
          <w:sz w:val="12"/>
        </w:rPr>
        <w:t>296</w:t>
      </w:r>
      <w:r>
        <w:rPr>
          <w:rFonts w:ascii="Arial"/>
          <w:spacing w:val="66"/>
          <w:sz w:val="12"/>
        </w:rPr>
        <w:t xml:space="preserve">  </w:t>
      </w:r>
      <w:r>
        <w:rPr>
          <w:sz w:val="24"/>
        </w:rPr>
        <w:t>previously</w:t>
      </w:r>
      <w:proofErr w:type="gramEnd"/>
      <w:r>
        <w:rPr>
          <w:spacing w:val="17"/>
          <w:sz w:val="24"/>
        </w:rPr>
        <w:t xml:space="preserve"> </w:t>
      </w:r>
      <w:r>
        <w:rPr>
          <w:spacing w:val="-2"/>
          <w:sz w:val="24"/>
        </w:rPr>
        <w:t>given.</w:t>
      </w:r>
    </w:p>
    <w:p w14:paraId="037E84FA" w14:textId="77777777" w:rsidR="005F326E" w:rsidRDefault="005F326E">
      <w:pPr>
        <w:pStyle w:val="BodyText"/>
        <w:ind w:left="0"/>
        <w:rPr>
          <w:sz w:val="20"/>
        </w:rPr>
      </w:pPr>
    </w:p>
    <w:p w14:paraId="27C0165B" w14:textId="77777777" w:rsidR="005F326E" w:rsidRDefault="005F326E">
      <w:pPr>
        <w:pStyle w:val="BodyText"/>
        <w:spacing w:before="8"/>
        <w:ind w:left="0"/>
      </w:pPr>
    </w:p>
    <w:p w14:paraId="0F2668FE" w14:textId="77777777" w:rsidR="005F326E" w:rsidRDefault="00000000">
      <w:pPr>
        <w:pStyle w:val="Heading1"/>
        <w:tabs>
          <w:tab w:val="left" w:pos="1235"/>
        </w:tabs>
      </w:pPr>
      <w:r>
        <w:rPr>
          <w:rFonts w:ascii="Arial"/>
          <w:b w:val="0"/>
          <w:w w:val="115"/>
          <w:sz w:val="12"/>
        </w:rPr>
        <w:t>297</w:t>
      </w:r>
      <w:r>
        <w:rPr>
          <w:rFonts w:ascii="Arial"/>
          <w:b w:val="0"/>
          <w:spacing w:val="119"/>
          <w:w w:val="115"/>
          <w:sz w:val="12"/>
        </w:rPr>
        <w:t xml:space="preserve"> </w:t>
      </w:r>
      <w:bookmarkStart w:id="96" w:name="The_Mouse_Cortical_Thickness_Pipeline"/>
      <w:bookmarkEnd w:id="96"/>
      <w:r>
        <w:rPr>
          <w:spacing w:val="-5"/>
          <w:w w:val="115"/>
        </w:rPr>
        <w:t>2.3</w:t>
      </w:r>
      <w:r>
        <w:tab/>
      </w:r>
      <w:r>
        <w:rPr>
          <w:w w:val="115"/>
        </w:rPr>
        <w:t>The</w:t>
      </w:r>
      <w:r>
        <w:rPr>
          <w:spacing w:val="28"/>
          <w:w w:val="115"/>
        </w:rPr>
        <w:t xml:space="preserve"> </w:t>
      </w:r>
      <w:r>
        <w:rPr>
          <w:w w:val="115"/>
        </w:rPr>
        <w:t>Mouse</w:t>
      </w:r>
      <w:r>
        <w:rPr>
          <w:spacing w:val="28"/>
          <w:w w:val="115"/>
        </w:rPr>
        <w:t xml:space="preserve"> </w:t>
      </w:r>
      <w:r>
        <w:rPr>
          <w:w w:val="115"/>
        </w:rPr>
        <w:t>Cortical</w:t>
      </w:r>
      <w:r>
        <w:rPr>
          <w:spacing w:val="29"/>
          <w:w w:val="115"/>
        </w:rPr>
        <w:t xml:space="preserve"> </w:t>
      </w:r>
      <w:r>
        <w:rPr>
          <w:w w:val="115"/>
        </w:rPr>
        <w:t>Thickness</w:t>
      </w:r>
      <w:r>
        <w:rPr>
          <w:spacing w:val="28"/>
          <w:w w:val="115"/>
        </w:rPr>
        <w:t xml:space="preserve"> </w:t>
      </w:r>
      <w:r>
        <w:rPr>
          <w:spacing w:val="-2"/>
          <w:w w:val="115"/>
        </w:rPr>
        <w:t>Pipeline</w:t>
      </w:r>
    </w:p>
    <w:p w14:paraId="4F969A23" w14:textId="77777777" w:rsidR="005F326E" w:rsidRDefault="005F326E">
      <w:pPr>
        <w:pStyle w:val="BodyText"/>
        <w:ind w:left="0"/>
        <w:rPr>
          <w:b/>
          <w:sz w:val="20"/>
        </w:rPr>
      </w:pPr>
    </w:p>
    <w:p w14:paraId="5FA3FD97" w14:textId="77777777" w:rsidR="005F326E" w:rsidRDefault="00000000">
      <w:pPr>
        <w:pStyle w:val="BodyText"/>
        <w:spacing w:before="6"/>
        <w:ind w:left="0"/>
        <w:rPr>
          <w:b/>
          <w:sz w:val="25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03712" behindDoc="1" locked="0" layoutInCell="1" allowOverlap="1" wp14:anchorId="1A20AFF9" wp14:editId="730BAF6E">
                <wp:simplePos x="0" y="0"/>
                <wp:positionH relativeFrom="page">
                  <wp:posOffset>1134599</wp:posOffset>
                </wp:positionH>
                <wp:positionV relativeFrom="paragraph">
                  <wp:posOffset>201897</wp:posOffset>
                </wp:positionV>
                <wp:extent cx="5524500" cy="2402840"/>
                <wp:effectExtent l="0" t="0" r="0" b="0"/>
                <wp:wrapTopAndBottom/>
                <wp:docPr id="306" name="Group 3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524500" cy="2402840"/>
                          <a:chOff x="0" y="0"/>
                          <a:chExt cx="5524500" cy="2402840"/>
                        </a:xfrm>
                      </wpg:grpSpPr>
                      <pic:pic xmlns:pic="http://schemas.openxmlformats.org/drawingml/2006/picture">
                        <pic:nvPicPr>
                          <pic:cNvPr id="307" name="Image 307"/>
                          <pic:cNvPicPr/>
                        </pic:nvPicPr>
                        <pic:blipFill>
                          <a:blip r:embed="rId2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24184" cy="240231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8" name="Graphic 308"/>
                        <wps:cNvSpPr/>
                        <wps:spPr>
                          <a:xfrm>
                            <a:off x="10021" y="10207"/>
                            <a:ext cx="5394960" cy="2273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94960" h="2273300">
                                <a:moveTo>
                                  <a:pt x="5318646" y="0"/>
                                </a:moveTo>
                                <a:lnTo>
                                  <a:pt x="76166" y="0"/>
                                </a:lnTo>
                                <a:lnTo>
                                  <a:pt x="66140" y="646"/>
                                </a:lnTo>
                                <a:lnTo>
                                  <a:pt x="29755" y="15765"/>
                                </a:lnTo>
                                <a:lnTo>
                                  <a:pt x="5768" y="46980"/>
                                </a:lnTo>
                                <a:lnTo>
                                  <a:pt x="0" y="2196772"/>
                                </a:lnTo>
                                <a:lnTo>
                                  <a:pt x="646" y="2206798"/>
                                </a:lnTo>
                                <a:lnTo>
                                  <a:pt x="15765" y="2243183"/>
                                </a:lnTo>
                                <a:lnTo>
                                  <a:pt x="46980" y="2267171"/>
                                </a:lnTo>
                                <a:lnTo>
                                  <a:pt x="76166" y="2272939"/>
                                </a:lnTo>
                                <a:lnTo>
                                  <a:pt x="5318646" y="2272939"/>
                                </a:lnTo>
                                <a:lnTo>
                                  <a:pt x="5356726" y="2262731"/>
                                </a:lnTo>
                                <a:lnTo>
                                  <a:pt x="5384604" y="2234852"/>
                                </a:lnTo>
                                <a:lnTo>
                                  <a:pt x="5394812" y="2196772"/>
                                </a:lnTo>
                                <a:lnTo>
                                  <a:pt x="5394801" y="75986"/>
                                </a:lnTo>
                                <a:lnTo>
                                  <a:pt x="5384604" y="38086"/>
                                </a:lnTo>
                                <a:lnTo>
                                  <a:pt x="5356726" y="10207"/>
                                </a:lnTo>
                                <a:lnTo>
                                  <a:pt x="531864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FC1C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9" name="Graphic 309"/>
                        <wps:cNvSpPr/>
                        <wps:spPr>
                          <a:xfrm>
                            <a:off x="10021" y="10207"/>
                            <a:ext cx="5394960" cy="2273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94960" h="2273300">
                                <a:moveTo>
                                  <a:pt x="75986" y="0"/>
                                </a:moveTo>
                                <a:lnTo>
                                  <a:pt x="76166" y="0"/>
                                </a:lnTo>
                                <a:lnTo>
                                  <a:pt x="66140" y="646"/>
                                </a:lnTo>
                                <a:lnTo>
                                  <a:pt x="56372" y="2575"/>
                                </a:lnTo>
                                <a:lnTo>
                                  <a:pt x="22298" y="22298"/>
                                </a:lnTo>
                                <a:lnTo>
                                  <a:pt x="2575" y="56372"/>
                                </a:lnTo>
                                <a:lnTo>
                                  <a:pt x="0" y="76166"/>
                                </a:lnTo>
                                <a:lnTo>
                                  <a:pt x="0" y="2196772"/>
                                </a:lnTo>
                                <a:lnTo>
                                  <a:pt x="10207" y="2234852"/>
                                </a:lnTo>
                                <a:lnTo>
                                  <a:pt x="38086" y="2262731"/>
                                </a:lnTo>
                                <a:lnTo>
                                  <a:pt x="76166" y="2272939"/>
                                </a:lnTo>
                                <a:lnTo>
                                  <a:pt x="5318646" y="2272939"/>
                                </a:lnTo>
                                <a:lnTo>
                                  <a:pt x="5356726" y="2262731"/>
                                </a:lnTo>
                                <a:lnTo>
                                  <a:pt x="5384605" y="2234852"/>
                                </a:lnTo>
                                <a:lnTo>
                                  <a:pt x="5394812" y="2196772"/>
                                </a:lnTo>
                                <a:lnTo>
                                  <a:pt x="5394812" y="75986"/>
                                </a:lnTo>
                                <a:lnTo>
                                  <a:pt x="5394812" y="76166"/>
                                </a:lnTo>
                                <a:lnTo>
                                  <a:pt x="5394166" y="66140"/>
                                </a:lnTo>
                                <a:lnTo>
                                  <a:pt x="5392237" y="56372"/>
                                </a:lnTo>
                                <a:lnTo>
                                  <a:pt x="5372514" y="22298"/>
                                </a:lnTo>
                                <a:lnTo>
                                  <a:pt x="5338440" y="2575"/>
                                </a:lnTo>
                                <a:lnTo>
                                  <a:pt x="5318646" y="0"/>
                                </a:lnTo>
                                <a:lnTo>
                                  <a:pt x="75986" y="0"/>
                                </a:lnTo>
                                <a:close/>
                              </a:path>
                            </a:pathLst>
                          </a:custGeom>
                          <a:ln w="0">
                            <a:solidFill>
                              <a:srgbClr val="295F9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0" name="Graphic 310"/>
                        <wps:cNvSpPr/>
                        <wps:spPr>
                          <a:xfrm>
                            <a:off x="618615" y="1121170"/>
                            <a:ext cx="194310" cy="6597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4310" h="659765">
                                <a:moveTo>
                                  <a:pt x="0" y="659613"/>
                                </a:moveTo>
                                <a:lnTo>
                                  <a:pt x="117345" y="659613"/>
                                </a:lnTo>
                                <a:lnTo>
                                  <a:pt x="117345" y="0"/>
                                </a:lnTo>
                                <a:lnTo>
                                  <a:pt x="193698" y="0"/>
                                </a:lnTo>
                              </a:path>
                            </a:pathLst>
                          </a:custGeom>
                          <a:ln w="929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1" name="Graphic 311"/>
                        <wps:cNvSpPr/>
                        <wps:spPr>
                          <a:xfrm>
                            <a:off x="807575" y="1086548"/>
                            <a:ext cx="55880" cy="698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880" h="69850">
                                <a:moveTo>
                                  <a:pt x="0" y="0"/>
                                </a:moveTo>
                                <a:lnTo>
                                  <a:pt x="0" y="69423"/>
                                </a:lnTo>
                                <a:lnTo>
                                  <a:pt x="55390" y="3443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12" name="Image 312"/>
                          <pic:cNvPicPr/>
                        </pic:nvPicPr>
                        <pic:blipFill>
                          <a:blip r:embed="rId2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463" y="1040266"/>
                            <a:ext cx="714458" cy="47812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3" name="Graphic 313"/>
                        <wps:cNvSpPr/>
                        <wps:spPr>
                          <a:xfrm>
                            <a:off x="54484" y="1050468"/>
                            <a:ext cx="585470" cy="3492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5470" h="349250">
                                <a:moveTo>
                                  <a:pt x="58508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48756"/>
                                </a:lnTo>
                                <a:lnTo>
                                  <a:pt x="292633" y="348756"/>
                                </a:lnTo>
                                <a:lnTo>
                                  <a:pt x="585086" y="348756"/>
                                </a:lnTo>
                                <a:lnTo>
                                  <a:pt x="58508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DAB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4" name="Graphic 314"/>
                        <wps:cNvSpPr/>
                        <wps:spPr>
                          <a:xfrm>
                            <a:off x="346391" y="884288"/>
                            <a:ext cx="1270" cy="1155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" h="115570">
                                <a:moveTo>
                                  <a:pt x="0" y="0"/>
                                </a:moveTo>
                                <a:lnTo>
                                  <a:pt x="359" y="115159"/>
                                </a:lnTo>
                              </a:path>
                            </a:pathLst>
                          </a:custGeom>
                          <a:ln w="929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5" name="Graphic 315"/>
                        <wps:cNvSpPr/>
                        <wps:spPr>
                          <a:xfrm>
                            <a:off x="319418" y="995803"/>
                            <a:ext cx="55244" cy="552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244" h="55244">
                                <a:moveTo>
                                  <a:pt x="54664" y="0"/>
                                </a:moveTo>
                                <a:lnTo>
                                  <a:pt x="0" y="0"/>
                                </a:lnTo>
                                <a:lnTo>
                                  <a:pt x="27518" y="54664"/>
                                </a:lnTo>
                                <a:lnTo>
                                  <a:pt x="546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6" name="Graphic 316"/>
                        <wps:cNvSpPr/>
                        <wps:spPr>
                          <a:xfrm>
                            <a:off x="346571" y="1399224"/>
                            <a:ext cx="1270" cy="101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" h="101600">
                                <a:moveTo>
                                  <a:pt x="366" y="0"/>
                                </a:moveTo>
                                <a:lnTo>
                                  <a:pt x="0" y="101133"/>
                                </a:lnTo>
                              </a:path>
                            </a:pathLst>
                          </a:custGeom>
                          <a:ln w="929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7" name="Graphic 317"/>
                        <wps:cNvSpPr/>
                        <wps:spPr>
                          <a:xfrm>
                            <a:off x="319238" y="1496527"/>
                            <a:ext cx="55244" cy="552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244" h="55244">
                                <a:moveTo>
                                  <a:pt x="0" y="0"/>
                                </a:moveTo>
                                <a:lnTo>
                                  <a:pt x="27152" y="54851"/>
                                </a:lnTo>
                                <a:lnTo>
                                  <a:pt x="54664" y="36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18" name="Image 318"/>
                          <pic:cNvPicPr/>
                        </pic:nvPicPr>
                        <pic:blipFill>
                          <a:blip r:embed="rId2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4347" y="425296"/>
                            <a:ext cx="544274" cy="45881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19" name="Image 319"/>
                          <pic:cNvPicPr/>
                        </pic:nvPicPr>
                        <pic:blipFill>
                          <a:blip r:embed="rId2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4347" y="1551198"/>
                            <a:ext cx="544274" cy="45881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20" name="Image 320"/>
                          <pic:cNvPicPr/>
                        </pic:nvPicPr>
                        <pic:blipFill>
                          <a:blip r:embed="rId2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90121" y="950253"/>
                            <a:ext cx="945323" cy="47812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1" name="Graphic 321"/>
                        <wps:cNvSpPr/>
                        <wps:spPr>
                          <a:xfrm>
                            <a:off x="4500142" y="960455"/>
                            <a:ext cx="815975" cy="3492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15975" h="349250">
                                <a:moveTo>
                                  <a:pt x="81595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48756"/>
                                </a:lnTo>
                                <a:lnTo>
                                  <a:pt x="407972" y="348756"/>
                                </a:lnTo>
                                <a:lnTo>
                                  <a:pt x="815951" y="348756"/>
                                </a:lnTo>
                                <a:lnTo>
                                  <a:pt x="81595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DAB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22" name="Image 322"/>
                          <pic:cNvPicPr/>
                        </pic:nvPicPr>
                        <pic:blipFill>
                          <a:blip r:embed="rId2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36763" y="1479769"/>
                            <a:ext cx="747260" cy="63082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23" name="Image 323"/>
                          <pic:cNvPicPr/>
                        </pic:nvPicPr>
                        <pic:blipFill>
                          <a:blip r:embed="rId2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17453" y="116805"/>
                            <a:ext cx="777691" cy="6559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4" name="Graphic 324"/>
                        <wps:cNvSpPr/>
                        <wps:spPr>
                          <a:xfrm>
                            <a:off x="4908115" y="1309212"/>
                            <a:ext cx="1905" cy="1206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05" h="120650">
                                <a:moveTo>
                                  <a:pt x="0" y="0"/>
                                </a:moveTo>
                                <a:lnTo>
                                  <a:pt x="1459" y="120077"/>
                                </a:lnTo>
                              </a:path>
                            </a:pathLst>
                          </a:custGeom>
                          <a:ln w="929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5" name="Graphic 325"/>
                        <wps:cNvSpPr/>
                        <wps:spPr>
                          <a:xfrm>
                            <a:off x="4874952" y="1424191"/>
                            <a:ext cx="69850" cy="558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850" h="55880">
                                <a:moveTo>
                                  <a:pt x="69423" y="0"/>
                                </a:moveTo>
                                <a:lnTo>
                                  <a:pt x="0" y="906"/>
                                </a:lnTo>
                                <a:lnTo>
                                  <a:pt x="35534" y="55757"/>
                                </a:lnTo>
                                <a:lnTo>
                                  <a:pt x="6942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26" name="Image 326"/>
                          <pic:cNvPicPr/>
                        </pic:nvPicPr>
                        <pic:blipFill>
                          <a:blip r:embed="rId2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52945" y="74533"/>
                            <a:ext cx="1742511" cy="220223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7" name="Graphic 327"/>
                        <wps:cNvSpPr/>
                        <wps:spPr>
                          <a:xfrm>
                            <a:off x="862966" y="84735"/>
                            <a:ext cx="1613535" cy="2073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13535" h="2073275">
                                <a:moveTo>
                                  <a:pt x="161313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072864"/>
                                </a:lnTo>
                                <a:lnTo>
                                  <a:pt x="806662" y="2072864"/>
                                </a:lnTo>
                                <a:lnTo>
                                  <a:pt x="1613139" y="2072864"/>
                                </a:lnTo>
                                <a:lnTo>
                                  <a:pt x="16131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3C6D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8" name="Graphic 328"/>
                        <wps:cNvSpPr/>
                        <wps:spPr>
                          <a:xfrm>
                            <a:off x="862966" y="84735"/>
                            <a:ext cx="1613535" cy="2073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13535" h="2073275">
                                <a:moveTo>
                                  <a:pt x="806662" y="2072864"/>
                                </a:moveTo>
                                <a:lnTo>
                                  <a:pt x="0" y="2072864"/>
                                </a:lnTo>
                                <a:lnTo>
                                  <a:pt x="0" y="0"/>
                                </a:lnTo>
                                <a:lnTo>
                                  <a:pt x="1613139" y="0"/>
                                </a:lnTo>
                                <a:lnTo>
                                  <a:pt x="1613139" y="2072864"/>
                                </a:lnTo>
                                <a:lnTo>
                                  <a:pt x="806662" y="2072864"/>
                                </a:lnTo>
                                <a:close/>
                              </a:path>
                            </a:pathLst>
                          </a:custGeom>
                          <a:ln w="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9" name="Graphic 329"/>
                        <wps:cNvSpPr/>
                        <wps:spPr>
                          <a:xfrm>
                            <a:off x="923641" y="262395"/>
                            <a:ext cx="1499870" cy="11576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99870" h="1157605">
                                <a:moveTo>
                                  <a:pt x="149925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57605"/>
                                </a:lnTo>
                                <a:lnTo>
                                  <a:pt x="749632" y="1157605"/>
                                </a:lnTo>
                                <a:lnTo>
                                  <a:pt x="1499259" y="1157605"/>
                                </a:lnTo>
                                <a:lnTo>
                                  <a:pt x="149925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CCCC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30" name="Image 330"/>
                          <pic:cNvPicPr/>
                        </pic:nvPicPr>
                        <pic:blipFill>
                          <a:blip r:embed="rId2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60268" y="991978"/>
                            <a:ext cx="462643" cy="3613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1" name="Image 331"/>
                          <pic:cNvPicPr/>
                        </pic:nvPicPr>
                        <pic:blipFill>
                          <a:blip r:embed="rId2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46053" y="991978"/>
                            <a:ext cx="462643" cy="3613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2" name="Image 332"/>
                          <pic:cNvPicPr/>
                        </pic:nvPicPr>
                        <pic:blipFill>
                          <a:blip r:embed="rId2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31652" y="991978"/>
                            <a:ext cx="462643" cy="3613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3" name="Graphic 333"/>
                        <wps:cNvSpPr/>
                        <wps:spPr>
                          <a:xfrm>
                            <a:off x="945689" y="1753632"/>
                            <a:ext cx="1453515" cy="3486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53515" h="348615">
                                <a:moveTo>
                                  <a:pt x="145297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48576"/>
                                </a:lnTo>
                                <a:lnTo>
                                  <a:pt x="726491" y="348576"/>
                                </a:lnTo>
                                <a:lnTo>
                                  <a:pt x="1452976" y="348576"/>
                                </a:lnTo>
                                <a:lnTo>
                                  <a:pt x="145297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DAB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34" name="Image 334"/>
                          <pic:cNvPicPr/>
                        </pic:nvPicPr>
                        <pic:blipFill>
                          <a:blip r:embed="rId2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87846" y="1800460"/>
                            <a:ext cx="646133" cy="2545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5" name="Graphic 335"/>
                        <wps:cNvSpPr/>
                        <wps:spPr>
                          <a:xfrm>
                            <a:off x="960995" y="1757276"/>
                            <a:ext cx="739140" cy="3105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39140" h="310515">
                                <a:moveTo>
                                  <a:pt x="73869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9943"/>
                                </a:lnTo>
                                <a:lnTo>
                                  <a:pt x="369352" y="309943"/>
                                </a:lnTo>
                                <a:lnTo>
                                  <a:pt x="738698" y="309943"/>
                                </a:lnTo>
                                <a:lnTo>
                                  <a:pt x="73869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DAB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6" name="Graphic 336"/>
                        <wps:cNvSpPr/>
                        <wps:spPr>
                          <a:xfrm>
                            <a:off x="1671088" y="1435119"/>
                            <a:ext cx="1270" cy="267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" h="267970">
                                <a:moveTo>
                                  <a:pt x="0" y="0"/>
                                </a:moveTo>
                                <a:lnTo>
                                  <a:pt x="906" y="267492"/>
                                </a:lnTo>
                              </a:path>
                            </a:pathLst>
                          </a:custGeom>
                          <a:ln w="929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7" name="Graphic 337"/>
                        <wps:cNvSpPr/>
                        <wps:spPr>
                          <a:xfrm>
                            <a:off x="1644662" y="1698787"/>
                            <a:ext cx="55244" cy="552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244" h="55244">
                                <a:moveTo>
                                  <a:pt x="54664" y="0"/>
                                </a:moveTo>
                                <a:lnTo>
                                  <a:pt x="0" y="359"/>
                                </a:lnTo>
                                <a:lnTo>
                                  <a:pt x="27518" y="54844"/>
                                </a:lnTo>
                                <a:lnTo>
                                  <a:pt x="546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38" name="Image 338"/>
                          <pic:cNvPicPr/>
                        </pic:nvPicPr>
                        <pic:blipFill>
                          <a:blip r:embed="rId2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34269" y="74167"/>
                            <a:ext cx="1725566" cy="220424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9" name="Graphic 339"/>
                        <wps:cNvSpPr/>
                        <wps:spPr>
                          <a:xfrm>
                            <a:off x="2644291" y="84368"/>
                            <a:ext cx="1596390" cy="2075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96390" h="2075180">
                                <a:moveTo>
                                  <a:pt x="159619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074870"/>
                                </a:lnTo>
                                <a:lnTo>
                                  <a:pt x="798094" y="2074870"/>
                                </a:lnTo>
                                <a:lnTo>
                                  <a:pt x="1596194" y="2074870"/>
                                </a:lnTo>
                                <a:lnTo>
                                  <a:pt x="159619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3C6D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0" name="Graphic 340"/>
                        <wps:cNvSpPr/>
                        <wps:spPr>
                          <a:xfrm>
                            <a:off x="2644291" y="84368"/>
                            <a:ext cx="1596390" cy="2075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96390" h="2075180">
                                <a:moveTo>
                                  <a:pt x="798094" y="2074870"/>
                                </a:moveTo>
                                <a:lnTo>
                                  <a:pt x="0" y="2074870"/>
                                </a:lnTo>
                                <a:lnTo>
                                  <a:pt x="0" y="0"/>
                                </a:lnTo>
                                <a:lnTo>
                                  <a:pt x="1596194" y="0"/>
                                </a:lnTo>
                                <a:lnTo>
                                  <a:pt x="1596194" y="2074870"/>
                                </a:lnTo>
                                <a:lnTo>
                                  <a:pt x="798094" y="2074870"/>
                                </a:lnTo>
                                <a:close/>
                              </a:path>
                            </a:pathLst>
                          </a:custGeom>
                          <a:ln w="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1" name="Graphic 341"/>
                        <wps:cNvSpPr/>
                        <wps:spPr>
                          <a:xfrm>
                            <a:off x="2714987" y="1748528"/>
                            <a:ext cx="1453515" cy="3486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53515" h="348615">
                                <a:moveTo>
                                  <a:pt x="145297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48576"/>
                                </a:lnTo>
                                <a:lnTo>
                                  <a:pt x="726491" y="348576"/>
                                </a:lnTo>
                                <a:lnTo>
                                  <a:pt x="1452976" y="348576"/>
                                </a:lnTo>
                                <a:lnTo>
                                  <a:pt x="145297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DAB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42" name="Image 342"/>
                          <pic:cNvPicPr/>
                        </pic:nvPicPr>
                        <pic:blipFill>
                          <a:blip r:embed="rId2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57144" y="1795356"/>
                            <a:ext cx="646133" cy="2545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43" name="Graphic 343"/>
                        <wps:cNvSpPr/>
                        <wps:spPr>
                          <a:xfrm>
                            <a:off x="2730292" y="1752172"/>
                            <a:ext cx="739140" cy="3155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39140" h="315595">
                                <a:moveTo>
                                  <a:pt x="73869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15047"/>
                                </a:lnTo>
                                <a:lnTo>
                                  <a:pt x="369352" y="315047"/>
                                </a:lnTo>
                                <a:lnTo>
                                  <a:pt x="738698" y="315047"/>
                                </a:lnTo>
                                <a:lnTo>
                                  <a:pt x="73869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DAB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4" name="Graphic 344"/>
                        <wps:cNvSpPr/>
                        <wps:spPr>
                          <a:xfrm>
                            <a:off x="4906296" y="772953"/>
                            <a:ext cx="1270" cy="136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" h="136525">
                                <a:moveTo>
                                  <a:pt x="0" y="0"/>
                                </a:moveTo>
                                <a:lnTo>
                                  <a:pt x="1272" y="136481"/>
                                </a:lnTo>
                              </a:path>
                            </a:pathLst>
                          </a:custGeom>
                          <a:ln w="929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5" name="Graphic 345"/>
                        <wps:cNvSpPr/>
                        <wps:spPr>
                          <a:xfrm>
                            <a:off x="4880236" y="905610"/>
                            <a:ext cx="55244" cy="552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244" h="55244">
                                <a:moveTo>
                                  <a:pt x="54664" y="0"/>
                                </a:moveTo>
                                <a:lnTo>
                                  <a:pt x="0" y="359"/>
                                </a:lnTo>
                                <a:lnTo>
                                  <a:pt x="27878" y="54844"/>
                                </a:lnTo>
                                <a:lnTo>
                                  <a:pt x="546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6" name="Graphic 346"/>
                        <wps:cNvSpPr/>
                        <wps:spPr>
                          <a:xfrm>
                            <a:off x="2704965" y="261848"/>
                            <a:ext cx="617220" cy="5905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7220" h="590550">
                                <a:moveTo>
                                  <a:pt x="61679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90370"/>
                                </a:lnTo>
                                <a:lnTo>
                                  <a:pt x="308491" y="590370"/>
                                </a:lnTo>
                                <a:lnTo>
                                  <a:pt x="616795" y="590370"/>
                                </a:lnTo>
                                <a:lnTo>
                                  <a:pt x="6167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CCCC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47" name="Image 347"/>
                          <pic:cNvPicPr/>
                        </pic:nvPicPr>
                        <pic:blipFill>
                          <a:blip r:embed="rId2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48336" y="372630"/>
                            <a:ext cx="533886" cy="44223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48" name="Graphic 348"/>
                        <wps:cNvSpPr/>
                        <wps:spPr>
                          <a:xfrm>
                            <a:off x="3447309" y="303393"/>
                            <a:ext cx="737235" cy="508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37235" h="508000">
                                <a:moveTo>
                                  <a:pt x="73668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07646"/>
                                </a:lnTo>
                                <a:lnTo>
                                  <a:pt x="368433" y="507646"/>
                                </a:lnTo>
                                <a:lnTo>
                                  <a:pt x="736686" y="507646"/>
                                </a:lnTo>
                                <a:lnTo>
                                  <a:pt x="73668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DAB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9" name="Graphic 349"/>
                        <wps:cNvSpPr/>
                        <wps:spPr>
                          <a:xfrm>
                            <a:off x="3321941" y="557033"/>
                            <a:ext cx="7493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4930" h="635">
                                <a:moveTo>
                                  <a:pt x="0" y="0"/>
                                </a:moveTo>
                                <a:lnTo>
                                  <a:pt x="74347" y="179"/>
                                </a:lnTo>
                              </a:path>
                            </a:pathLst>
                          </a:custGeom>
                          <a:ln w="929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0" name="Graphic 350"/>
                        <wps:cNvSpPr/>
                        <wps:spPr>
                          <a:xfrm>
                            <a:off x="3392644" y="529881"/>
                            <a:ext cx="55244" cy="552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244" h="55244">
                                <a:moveTo>
                                  <a:pt x="0" y="0"/>
                                </a:moveTo>
                                <a:lnTo>
                                  <a:pt x="0" y="54664"/>
                                </a:lnTo>
                                <a:lnTo>
                                  <a:pt x="54664" y="2733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1" name="Graphic 351"/>
                        <wps:cNvSpPr/>
                        <wps:spPr>
                          <a:xfrm>
                            <a:off x="2677633" y="993984"/>
                            <a:ext cx="1527810" cy="665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7810" h="665480">
                                <a:moveTo>
                                  <a:pt x="152768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65443"/>
                                </a:lnTo>
                                <a:lnTo>
                                  <a:pt x="763845" y="665443"/>
                                </a:lnTo>
                                <a:lnTo>
                                  <a:pt x="1527684" y="665443"/>
                                </a:lnTo>
                                <a:lnTo>
                                  <a:pt x="15276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CCCC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52" name="Image 352"/>
                          <pic:cNvPicPr/>
                        </pic:nvPicPr>
                        <pic:blipFill>
                          <a:blip r:embed="rId2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75367" y="1141573"/>
                            <a:ext cx="573791" cy="4757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53" name="Image 353"/>
                          <pic:cNvPicPr/>
                        </pic:nvPicPr>
                        <pic:blipFill>
                          <a:blip r:embed="rId2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49096" y="1141393"/>
                            <a:ext cx="573425" cy="4750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4" name="Graphic 354"/>
                        <wps:cNvSpPr/>
                        <wps:spPr>
                          <a:xfrm>
                            <a:off x="3440932" y="1686760"/>
                            <a:ext cx="1270" cy="107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" h="10795">
                                <a:moveTo>
                                  <a:pt x="0" y="0"/>
                                </a:moveTo>
                                <a:lnTo>
                                  <a:pt x="179" y="10747"/>
                                </a:lnTo>
                              </a:path>
                            </a:pathLst>
                          </a:custGeom>
                          <a:ln w="929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5" name="Graphic 355"/>
                        <wps:cNvSpPr/>
                        <wps:spPr>
                          <a:xfrm>
                            <a:off x="3413600" y="1693683"/>
                            <a:ext cx="55244" cy="552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244" h="55244">
                                <a:moveTo>
                                  <a:pt x="54664" y="0"/>
                                </a:moveTo>
                                <a:lnTo>
                                  <a:pt x="0" y="366"/>
                                </a:lnTo>
                                <a:lnTo>
                                  <a:pt x="27878" y="54844"/>
                                </a:lnTo>
                                <a:lnTo>
                                  <a:pt x="546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6" name="Graphic 356"/>
                        <wps:cNvSpPr/>
                        <wps:spPr>
                          <a:xfrm>
                            <a:off x="3440932" y="811040"/>
                            <a:ext cx="374650" cy="10413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74650" h="104139">
                                <a:moveTo>
                                  <a:pt x="374629" y="0"/>
                                </a:moveTo>
                                <a:lnTo>
                                  <a:pt x="374629" y="87094"/>
                                </a:lnTo>
                                <a:lnTo>
                                  <a:pt x="0" y="87094"/>
                                </a:lnTo>
                                <a:lnTo>
                                  <a:pt x="0" y="103678"/>
                                </a:lnTo>
                              </a:path>
                            </a:pathLst>
                          </a:custGeom>
                          <a:ln w="929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57" name="Image 357"/>
                          <pic:cNvPicPr/>
                        </pic:nvPicPr>
                        <pic:blipFill>
                          <a:blip r:embed="rId1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06310" y="910161"/>
                            <a:ext cx="69423" cy="7744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8" name="Graphic 358"/>
                        <wps:cNvSpPr/>
                        <wps:spPr>
                          <a:xfrm>
                            <a:off x="4240486" y="444972"/>
                            <a:ext cx="204470" cy="6769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4470" h="676910">
                                <a:moveTo>
                                  <a:pt x="0" y="676744"/>
                                </a:moveTo>
                                <a:lnTo>
                                  <a:pt x="146316" y="676744"/>
                                </a:lnTo>
                                <a:lnTo>
                                  <a:pt x="146316" y="0"/>
                                </a:lnTo>
                                <a:lnTo>
                                  <a:pt x="204079" y="0"/>
                                </a:lnTo>
                              </a:path>
                            </a:pathLst>
                          </a:custGeom>
                          <a:ln w="929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59" name="Image 359"/>
                          <pic:cNvPicPr/>
                        </pic:nvPicPr>
                        <pic:blipFill>
                          <a:blip r:embed="rId1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40008" y="410350"/>
                            <a:ext cx="77445" cy="6942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60" name="Image 360"/>
                          <pic:cNvPicPr/>
                        </pic:nvPicPr>
                        <pic:blipFill>
                          <a:blip r:embed="rId2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6990" y="409438"/>
                            <a:ext cx="462643" cy="37444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61" name="Image 361"/>
                          <pic:cNvPicPr/>
                        </pic:nvPicPr>
                        <pic:blipFill>
                          <a:blip r:embed="rId2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45507" y="409438"/>
                            <a:ext cx="462643" cy="37444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62" name="Image 362"/>
                          <pic:cNvPicPr/>
                        </pic:nvPicPr>
                        <pic:blipFill>
                          <a:blip r:embed="rId2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34017" y="409438"/>
                            <a:ext cx="462643" cy="37444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63" name="Graphic 363"/>
                        <wps:cNvSpPr/>
                        <wps:spPr>
                          <a:xfrm>
                            <a:off x="2476106" y="1121170"/>
                            <a:ext cx="11747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7475" h="635">
                                <a:moveTo>
                                  <a:pt x="0" y="0"/>
                                </a:moveTo>
                                <a:lnTo>
                                  <a:pt x="117165" y="359"/>
                                </a:lnTo>
                              </a:path>
                            </a:pathLst>
                          </a:custGeom>
                          <a:ln w="929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4" name="Graphic 364"/>
                        <wps:cNvSpPr/>
                        <wps:spPr>
                          <a:xfrm>
                            <a:off x="2589626" y="1094198"/>
                            <a:ext cx="55244" cy="552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244" h="55244">
                                <a:moveTo>
                                  <a:pt x="0" y="0"/>
                                </a:moveTo>
                                <a:lnTo>
                                  <a:pt x="0" y="54664"/>
                                </a:lnTo>
                                <a:lnTo>
                                  <a:pt x="54664" y="2751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5" name="Textbox 365"/>
                        <wps:cNvSpPr txBox="1"/>
                        <wps:spPr>
                          <a:xfrm>
                            <a:off x="2667065" y="106503"/>
                            <a:ext cx="717550" cy="9398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BD9346B" w14:textId="77777777" w:rsidR="005F326E" w:rsidRDefault="00000000">
                              <w:pPr>
                                <w:spacing w:line="147" w:lineRule="exact"/>
                                <w:rPr>
                                  <w:rFonts w:ascii="Arial"/>
                                  <w:b/>
                                  <w:sz w:val="13"/>
                                </w:rPr>
                              </w:pPr>
                              <w:bookmarkStart w:id="97" w:name="_bookmark4"/>
                              <w:bookmarkEnd w:id="97"/>
                              <w:r>
                                <w:rPr>
                                  <w:rFonts w:ascii="Arial"/>
                                  <w:b/>
                                  <w:sz w:val="13"/>
                                </w:rPr>
                                <w:t>Brain</w:t>
                              </w:r>
                              <w:r>
                                <w:rPr>
                                  <w:rFonts w:ascii="Arial"/>
                                  <w:b/>
                                  <w:spacing w:val="-1"/>
                                  <w:sz w:val="13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pacing w:val="-2"/>
                                  <w:sz w:val="13"/>
                                </w:rPr>
                                <w:t>parcellation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66" name="Textbox 366"/>
                        <wps:cNvSpPr txBox="1"/>
                        <wps:spPr>
                          <a:xfrm>
                            <a:off x="150507" y="330503"/>
                            <a:ext cx="403860" cy="10096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08803AA" w14:textId="77777777" w:rsidR="005F326E" w:rsidRDefault="00000000">
                              <w:pPr>
                                <w:spacing w:line="158" w:lineRule="exact"/>
                                <w:rPr>
                                  <w:rFonts w:ascii="Arial"/>
                                  <w:sz w:val="14"/>
                                </w:rPr>
                              </w:pPr>
                              <w:r>
                                <w:rPr>
                                  <w:rFonts w:ascii="Arial"/>
                                  <w:sz w:val="14"/>
                                </w:rPr>
                                <w:t>Input</w:t>
                              </w:r>
                              <w:r>
                                <w:rPr>
                                  <w:rFonts w:ascii="Arial"/>
                                  <w:spacing w:val="1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spacing w:val="-5"/>
                                  <w:sz w:val="14"/>
                                </w:rPr>
                                <w:t>MRI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67" name="Textbox 367"/>
                        <wps:cNvSpPr txBox="1"/>
                        <wps:spPr>
                          <a:xfrm>
                            <a:off x="54484" y="1050468"/>
                            <a:ext cx="585470" cy="349250"/>
                          </a:xfrm>
                          <a:prstGeom prst="rect">
                            <a:avLst/>
                          </a:prstGeom>
                          <a:ln w="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14:paraId="6940EE50" w14:textId="77777777" w:rsidR="005F326E" w:rsidRDefault="00000000">
                              <w:pPr>
                                <w:spacing w:before="113"/>
                                <w:ind w:left="147" w:firstLine="71"/>
                                <w:rPr>
                                  <w:rFonts w:ascii="Arial"/>
                                  <w:sz w:val="14"/>
                                </w:rPr>
                              </w:pPr>
                              <w:r>
                                <w:rPr>
                                  <w:rFonts w:ascii="Arial"/>
                                  <w:sz w:val="14"/>
                                </w:rPr>
                                <w:t>N4</w:t>
                              </w:r>
                              <w:r>
                                <w:rPr>
                                  <w:rFonts w:ascii="Arial"/>
                                  <w:spacing w:val="-2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sz w:val="14"/>
                                </w:rPr>
                                <w:t>bias</w:t>
                              </w:r>
                              <w:r>
                                <w:rPr>
                                  <w:rFonts w:ascii="Arial"/>
                                  <w:spacing w:val="40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spacing w:val="-2"/>
                                  <w:sz w:val="14"/>
                                </w:rPr>
                                <w:t>correction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68" name="Textbox 368"/>
                        <wps:cNvSpPr txBox="1"/>
                        <wps:spPr>
                          <a:xfrm>
                            <a:off x="4500142" y="960455"/>
                            <a:ext cx="815975" cy="349250"/>
                          </a:xfrm>
                          <a:prstGeom prst="rect">
                            <a:avLst/>
                          </a:prstGeom>
                          <a:ln w="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14:paraId="4D7E13FB" w14:textId="77777777" w:rsidR="005F326E" w:rsidRDefault="00000000">
                              <w:pPr>
                                <w:spacing w:before="113"/>
                                <w:ind w:left="98" w:firstLine="85"/>
                                <w:rPr>
                                  <w:rFonts w:ascii="Arial"/>
                                  <w:sz w:val="14"/>
                                </w:rPr>
                              </w:pPr>
                              <w:proofErr w:type="spellStart"/>
                              <w:r>
                                <w:rPr>
                                  <w:rFonts w:ascii="Arial"/>
                                  <w:spacing w:val="-2"/>
                                  <w:sz w:val="14"/>
                                </w:rPr>
                                <w:t>KellyKapowski</w:t>
                              </w:r>
                              <w:proofErr w:type="spellEnd"/>
                              <w:r>
                                <w:rPr>
                                  <w:rFonts w:ascii="Arial"/>
                                  <w:spacing w:val="40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sz w:val="14"/>
                                </w:rPr>
                                <w:t>cortical</w:t>
                              </w:r>
                              <w:r>
                                <w:rPr>
                                  <w:rFonts w:ascii="Arial"/>
                                  <w:spacing w:val="-10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sz w:val="14"/>
                                </w:rPr>
                                <w:t>thickness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69" name="Textbox 369"/>
                        <wps:cNvSpPr txBox="1"/>
                        <wps:spPr>
                          <a:xfrm>
                            <a:off x="3447309" y="303393"/>
                            <a:ext cx="737235" cy="508000"/>
                          </a:xfrm>
                          <a:prstGeom prst="rect">
                            <a:avLst/>
                          </a:prstGeom>
                          <a:ln w="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14:paraId="11E5EB4E" w14:textId="77777777" w:rsidR="005F326E" w:rsidRDefault="00000000">
                              <w:pPr>
                                <w:spacing w:before="125"/>
                                <w:ind w:left="129" w:right="96" w:hanging="33"/>
                                <w:jc w:val="center"/>
                                <w:rPr>
                                  <w:rFonts w:ascii="Arial"/>
                                  <w:sz w:val="12"/>
                                </w:rPr>
                              </w:pPr>
                              <w:r>
                                <w:rPr>
                                  <w:rFonts w:ascii="Arial"/>
                                  <w:spacing w:val="-2"/>
                                  <w:sz w:val="12"/>
                                </w:rPr>
                                <w:t>Ontological</w:t>
                              </w:r>
                              <w:r>
                                <w:rPr>
                                  <w:rFonts w:ascii="Arial"/>
                                  <w:spacing w:val="40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sz w:val="12"/>
                                </w:rPr>
                                <w:t>simplification</w:t>
                              </w:r>
                              <w:r>
                                <w:rPr>
                                  <w:rFonts w:ascii="Arial"/>
                                  <w:spacing w:val="-9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sz w:val="12"/>
                                </w:rPr>
                                <w:t>and</w:t>
                              </w:r>
                              <w:r>
                                <w:rPr>
                                  <w:rFonts w:ascii="Arial"/>
                                  <w:spacing w:val="40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sz w:val="12"/>
                                </w:rPr>
                                <w:t>warping</w:t>
                              </w:r>
                              <w:r>
                                <w:rPr>
                                  <w:rFonts w:ascii="Arial"/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sz w:val="12"/>
                                </w:rPr>
                                <w:t>to</w:t>
                              </w:r>
                              <w:r>
                                <w:rPr>
                                  <w:rFonts w:ascii="Arial"/>
                                  <w:spacing w:val="40"/>
                                  <w:sz w:val="12"/>
                                </w:rPr>
                                <w:t xml:space="preserve"> </w:t>
                              </w:r>
                              <w:proofErr w:type="spellStart"/>
                              <w:proofErr w:type="gramStart"/>
                              <w:r>
                                <w:rPr>
                                  <w:rFonts w:ascii="Arial"/>
                                  <w:spacing w:val="-2"/>
                                  <w:sz w:val="12"/>
                                </w:rPr>
                                <w:t>DevCCF</w:t>
                              </w:r>
                              <w:proofErr w:type="spellEnd"/>
                              <w:proofErr w:type="gramEnd"/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70" name="Textbox 370"/>
                        <wps:cNvSpPr txBox="1"/>
                        <wps:spPr>
                          <a:xfrm>
                            <a:off x="2704965" y="261848"/>
                            <a:ext cx="617220" cy="590550"/>
                          </a:xfrm>
                          <a:prstGeom prst="rect">
                            <a:avLst/>
                          </a:prstGeom>
                          <a:ln w="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14:paraId="33AA2CA1" w14:textId="77777777" w:rsidR="005F326E" w:rsidRDefault="00000000">
                              <w:pPr>
                                <w:spacing w:before="37"/>
                                <w:ind w:left="35"/>
                                <w:rPr>
                                  <w:rFonts w:ascii="Arial"/>
                                  <w:sz w:val="11"/>
                                </w:rPr>
                              </w:pPr>
                              <w:r>
                                <w:rPr>
                                  <w:rFonts w:ascii="Arial"/>
                                  <w:spacing w:val="-2"/>
                                  <w:sz w:val="11"/>
                                </w:rPr>
                                <w:t>AllenCCFv3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71" name="Textbox 371"/>
                        <wps:cNvSpPr txBox="1"/>
                        <wps:spPr>
                          <a:xfrm>
                            <a:off x="895582" y="115619"/>
                            <a:ext cx="647700" cy="9398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CC53A49" w14:textId="77777777" w:rsidR="005F326E" w:rsidRDefault="00000000">
                              <w:pPr>
                                <w:spacing w:line="147" w:lineRule="exact"/>
                                <w:rPr>
                                  <w:rFonts w:ascii="Arial"/>
                                  <w:b/>
                                  <w:sz w:val="13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sz w:val="13"/>
                                </w:rPr>
                                <w:t>Brain</w:t>
                              </w:r>
                              <w:r>
                                <w:rPr>
                                  <w:rFonts w:ascii="Arial"/>
                                  <w:b/>
                                  <w:spacing w:val="-1"/>
                                  <w:sz w:val="13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pacing w:val="-2"/>
                                  <w:sz w:val="13"/>
                                </w:rPr>
                                <w:t>extraction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72" name="Textbox 372"/>
                        <wps:cNvSpPr txBox="1"/>
                        <wps:spPr>
                          <a:xfrm>
                            <a:off x="2714987" y="1748528"/>
                            <a:ext cx="1453515" cy="348615"/>
                          </a:xfrm>
                          <a:prstGeom prst="rect">
                            <a:avLst/>
                          </a:prstGeom>
                          <a:ln w="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14:paraId="59C27DF8" w14:textId="77777777" w:rsidR="005F326E" w:rsidRDefault="00000000">
                              <w:pPr>
                                <w:spacing w:before="39"/>
                                <w:ind w:left="95" w:right="1241"/>
                                <w:rPr>
                                  <w:rFonts w:ascii="Arial"/>
                                  <w:sz w:val="12"/>
                                </w:rPr>
                              </w:pPr>
                              <w:r>
                                <w:rPr>
                                  <w:rFonts w:ascii="Arial"/>
                                  <w:spacing w:val="-4"/>
                                  <w:sz w:val="12"/>
                                </w:rPr>
                                <w:t>Data</w:t>
                              </w:r>
                              <w:r>
                                <w:rPr>
                                  <w:rFonts w:ascii="Arial"/>
                                  <w:spacing w:val="40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spacing w:val="-2"/>
                                  <w:sz w:val="12"/>
                                </w:rPr>
                                <w:t>augmentation/</w:t>
                              </w:r>
                              <w:r>
                                <w:rPr>
                                  <w:rFonts w:ascii="Arial"/>
                                  <w:spacing w:val="40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sz w:val="12"/>
                                </w:rPr>
                                <w:t>network</w:t>
                              </w:r>
                              <w:r>
                                <w:rPr>
                                  <w:rFonts w:ascii="Arial"/>
                                  <w:spacing w:val="-9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sz w:val="12"/>
                                </w:rPr>
                                <w:t>training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73" name="Textbox 373"/>
                        <wps:cNvSpPr txBox="1"/>
                        <wps:spPr>
                          <a:xfrm>
                            <a:off x="2677633" y="993984"/>
                            <a:ext cx="1527810" cy="665480"/>
                          </a:xfrm>
                          <a:prstGeom prst="rect">
                            <a:avLst/>
                          </a:prstGeom>
                          <a:ln w="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14:paraId="3DEA260E" w14:textId="77777777" w:rsidR="005F326E" w:rsidRDefault="00000000">
                              <w:pPr>
                                <w:spacing w:before="60"/>
                                <w:ind w:left="64"/>
                                <w:rPr>
                                  <w:rFonts w:ascii="Arial"/>
                                  <w:sz w:val="11"/>
                                </w:rPr>
                              </w:pPr>
                              <w:proofErr w:type="spellStart"/>
                              <w:r>
                                <w:rPr>
                                  <w:rFonts w:ascii="Arial"/>
                                  <w:sz w:val="11"/>
                                </w:rPr>
                                <w:t>DevCCF</w:t>
                              </w:r>
                              <w:proofErr w:type="spellEnd"/>
                              <w:r>
                                <w:rPr>
                                  <w:rFonts w:ascii="Arial"/>
                                  <w:spacing w:val="-2"/>
                                  <w:sz w:val="11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sz w:val="11"/>
                                </w:rPr>
                                <w:t>T2-w</w:t>
                              </w:r>
                              <w:r>
                                <w:rPr>
                                  <w:rFonts w:ascii="Arial"/>
                                  <w:spacing w:val="1"/>
                                  <w:sz w:val="11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sz w:val="11"/>
                                </w:rPr>
                                <w:t xml:space="preserve">with </w:t>
                              </w:r>
                              <w:r>
                                <w:rPr>
                                  <w:rFonts w:ascii="Arial"/>
                                  <w:spacing w:val="-2"/>
                                  <w:sz w:val="11"/>
                                </w:rPr>
                                <w:t>labels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74" name="Textbox 374"/>
                        <wps:cNvSpPr txBox="1"/>
                        <wps:spPr>
                          <a:xfrm>
                            <a:off x="945689" y="1753632"/>
                            <a:ext cx="1453515" cy="348615"/>
                          </a:xfrm>
                          <a:prstGeom prst="rect">
                            <a:avLst/>
                          </a:prstGeom>
                          <a:ln w="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14:paraId="7AA14A96" w14:textId="77777777" w:rsidR="005F326E" w:rsidRDefault="00000000">
                              <w:pPr>
                                <w:spacing w:before="39"/>
                                <w:ind w:left="95" w:right="1241"/>
                                <w:rPr>
                                  <w:rFonts w:ascii="Arial"/>
                                  <w:sz w:val="12"/>
                                </w:rPr>
                              </w:pPr>
                              <w:r>
                                <w:rPr>
                                  <w:rFonts w:ascii="Arial"/>
                                  <w:spacing w:val="-4"/>
                                  <w:sz w:val="12"/>
                                </w:rPr>
                                <w:t>Data</w:t>
                              </w:r>
                              <w:r>
                                <w:rPr>
                                  <w:rFonts w:ascii="Arial"/>
                                  <w:spacing w:val="40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spacing w:val="-2"/>
                                  <w:sz w:val="12"/>
                                </w:rPr>
                                <w:t>augmentation/</w:t>
                              </w:r>
                              <w:r>
                                <w:rPr>
                                  <w:rFonts w:ascii="Arial"/>
                                  <w:spacing w:val="40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sz w:val="12"/>
                                </w:rPr>
                                <w:t>network</w:t>
                              </w:r>
                              <w:r>
                                <w:rPr>
                                  <w:rFonts w:ascii="Arial"/>
                                  <w:spacing w:val="-9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sz w:val="12"/>
                                </w:rPr>
                                <w:t>training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75" name="Textbox 375"/>
                        <wps:cNvSpPr txBox="1"/>
                        <wps:spPr>
                          <a:xfrm>
                            <a:off x="923641" y="262395"/>
                            <a:ext cx="1499870" cy="1157605"/>
                          </a:xfrm>
                          <a:prstGeom prst="rect">
                            <a:avLst/>
                          </a:prstGeom>
                          <a:ln w="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14:paraId="4F0CB795" w14:textId="77777777" w:rsidR="005F326E" w:rsidRDefault="00000000">
                              <w:pPr>
                                <w:spacing w:before="46"/>
                                <w:ind w:left="68"/>
                                <w:rPr>
                                  <w:rFonts w:ascii="Arial"/>
                                  <w:sz w:val="11"/>
                                </w:rPr>
                              </w:pPr>
                              <w:r>
                                <w:rPr>
                                  <w:rFonts w:ascii="Arial"/>
                                  <w:sz w:val="11"/>
                                </w:rPr>
                                <w:t>B-spline</w:t>
                              </w:r>
                              <w:r>
                                <w:rPr>
                                  <w:rFonts w:ascii="Arial"/>
                                  <w:spacing w:val="-1"/>
                                  <w:sz w:val="11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sz w:val="11"/>
                                </w:rPr>
                                <w:t xml:space="preserve">HR </w:t>
                              </w:r>
                              <w:r>
                                <w:rPr>
                                  <w:rFonts w:ascii="Arial"/>
                                  <w:spacing w:val="-2"/>
                                  <w:sz w:val="11"/>
                                </w:rPr>
                                <w:t>template</w:t>
                              </w:r>
                            </w:p>
                            <w:p w14:paraId="35EBB8C7" w14:textId="77777777" w:rsidR="005F326E" w:rsidRDefault="005F326E">
                              <w:pPr>
                                <w:rPr>
                                  <w:rFonts w:ascii="Arial"/>
                                  <w:sz w:val="12"/>
                                </w:rPr>
                              </w:pPr>
                            </w:p>
                            <w:p w14:paraId="2F1C887B" w14:textId="77777777" w:rsidR="005F326E" w:rsidRDefault="005F326E">
                              <w:pPr>
                                <w:rPr>
                                  <w:rFonts w:ascii="Arial"/>
                                  <w:sz w:val="12"/>
                                </w:rPr>
                              </w:pPr>
                            </w:p>
                            <w:p w14:paraId="74AC9685" w14:textId="77777777" w:rsidR="005F326E" w:rsidRDefault="005F326E">
                              <w:pPr>
                                <w:rPr>
                                  <w:rFonts w:ascii="Arial"/>
                                  <w:sz w:val="12"/>
                                </w:rPr>
                              </w:pPr>
                            </w:p>
                            <w:p w14:paraId="1C17633B" w14:textId="77777777" w:rsidR="005F326E" w:rsidRDefault="005F326E">
                              <w:pPr>
                                <w:rPr>
                                  <w:rFonts w:ascii="Arial"/>
                                  <w:sz w:val="12"/>
                                </w:rPr>
                              </w:pPr>
                            </w:p>
                            <w:p w14:paraId="48468C19" w14:textId="77777777" w:rsidR="005F326E" w:rsidRDefault="005F326E">
                              <w:pPr>
                                <w:rPr>
                                  <w:rFonts w:ascii="Arial"/>
                                  <w:sz w:val="12"/>
                                </w:rPr>
                              </w:pPr>
                            </w:p>
                            <w:p w14:paraId="557987BA" w14:textId="77777777" w:rsidR="005F326E" w:rsidRDefault="00000000">
                              <w:pPr>
                                <w:spacing w:before="94"/>
                                <w:ind w:left="68"/>
                                <w:rPr>
                                  <w:rFonts w:ascii="Arial"/>
                                  <w:sz w:val="11"/>
                                </w:rPr>
                              </w:pPr>
                              <w:r>
                                <w:rPr>
                                  <w:rFonts w:ascii="Arial"/>
                                  <w:sz w:val="11"/>
                                </w:rPr>
                                <w:t>CAMRI</w:t>
                              </w:r>
                              <w:r>
                                <w:rPr>
                                  <w:rFonts w:ascii="Arial"/>
                                  <w:spacing w:val="2"/>
                                  <w:sz w:val="11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spacing w:val="-2"/>
                                  <w:sz w:val="11"/>
                                </w:rPr>
                                <w:t>template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ve="http://schemas.openxmlformats.org/markup-compatibility/2006" xmlns:a="http://schemas.openxmlformats.org/drawingml/2006/main" xmlns:pic="http://schemas.openxmlformats.org/drawingml/2006/picture">
            <w:pict>
              <v:group style="position:absolute;margin-left:89.338509pt;margin-top:15.897418pt;width:435pt;height:189.2pt;mso-position-horizontal-relative:page;mso-position-vertical-relative:paragraph;z-index:-15712768;mso-wrap-distance-left:0;mso-wrap-distance-right:0" id="docshapegroup283" coordorigin="1787,318" coordsize="8700,3784">
                <v:shape style="position:absolute;left:1786;top:317;width:8700;height:3784" type="#_x0000_t75" id="docshape284" stroked="false">
                  <v:imagedata r:id="rId264" o:title=""/>
                </v:shape>
                <v:shape style="position:absolute;left:1802;top:334;width:8496;height:3580" id="docshape285" coordorigin="1803,334" coordsize="8496,3580" path="m10178,334l1922,334,1907,335,1849,359,1812,408,1803,3794,1804,3809,1827,3867,1877,3904,1922,3913,10178,3913,10238,3897,10282,3853,10298,3794,10298,454,10282,394,10238,350,10178,334xe" filled="true" fillcolor="#dfc1cc" stroked="false">
                  <v:path arrowok="t"/>
                  <v:fill type="solid"/>
                </v:shape>
                <v:shape style="position:absolute;left:1802;top:334;width:8496;height:3580" id="docshape286" coordorigin="1803,334" coordsize="8496,3580" path="m1922,334l1922,334,1907,335,1891,338,1838,369,1807,423,1803,454,1803,3794,1819,3853,1863,3897,1922,3913,10178,3913,10238,3897,10282,3853,10298,3794,10298,454,10298,454,10297,438,10294,423,10263,369,10210,338,10178,334,1922,334xe" filled="false" stroked="true" strokeweight="0pt" strokecolor="#295f99">
                  <v:path arrowok="t"/>
                  <v:stroke dashstyle="solid"/>
                </v:shape>
                <v:shape style="position:absolute;left:2760;top:2083;width:306;height:1039" id="docshape287" coordorigin="2761,2084" coordsize="306,1039" path="m2761,3122l2946,3122,2946,2084,3066,2084e" filled="false" stroked="true" strokeweight=".731711pt" strokecolor="#000000">
                  <v:path arrowok="t"/>
                  <v:stroke dashstyle="solid"/>
                </v:shape>
                <v:shape style="position:absolute;left:3058;top:2029;width:88;height:110" id="docshape288" coordorigin="3059,2029" coordsize="88,110" path="m3059,2029l3059,2138,3146,2083,3059,2029xe" filled="true" fillcolor="#000000" stroked="false">
                  <v:path arrowok="t"/>
                  <v:fill type="solid"/>
                </v:shape>
                <v:shape style="position:absolute;left:1856;top:1956;width:1126;height:753" type="#_x0000_t75" id="docshape289" stroked="false">
                  <v:imagedata r:id="rId265" o:title=""/>
                </v:shape>
                <v:shape style="position:absolute;left:1872;top:1972;width:922;height:550" id="docshape290" coordorigin="1873,1972" coordsize="922,550" path="m2794,1972l1873,1972,1873,2521,2333,2521,2794,2521,2794,1972xe" filled="true" fillcolor="#ffdab5" stroked="false">
                  <v:path arrowok="t"/>
                  <v:fill type="solid"/>
                </v:shape>
                <v:line style="position:absolute" from="2332,1711" to="2333,1892" stroked="true" strokeweight=".731711pt" strokecolor="#000000">
                  <v:stroke dashstyle="solid"/>
                </v:line>
                <v:shape style="position:absolute;left:2289;top:1886;width:87;height:87" id="docshape291" coordorigin="2290,1886" coordsize="87,87" path="m2376,1886l2290,1886,2333,1972,2376,1886xe" filled="true" fillcolor="#000000" stroked="false">
                  <v:path arrowok="t"/>
                  <v:fill type="solid"/>
                </v:shape>
                <v:line style="position:absolute" from="2333,2521" to="2333,2681" stroked="true" strokeweight=".731711pt" strokecolor="#000000">
                  <v:stroke dashstyle="solid"/>
                </v:line>
                <v:shape style="position:absolute;left:2289;top:2674;width:87;height:87" id="docshape292" coordorigin="2290,2675" coordsize="87,87" path="m2290,2675l2332,2761,2376,2675,2290,2675xe" filled="true" fillcolor="#000000" stroked="false">
                  <v:path arrowok="t"/>
                  <v:fill type="solid"/>
                </v:shape>
                <v:shape style="position:absolute;left:1903;top:987;width:858;height:723" type="#_x0000_t75" id="docshape293" stroked="false">
                  <v:imagedata r:id="rId266" o:title=""/>
                </v:shape>
                <v:shape style="position:absolute;left:1903;top:2760;width:858;height:723" type="#_x0000_t75" id="docshape294" stroked="false">
                  <v:imagedata r:id="rId267" o:title=""/>
                </v:shape>
                <v:shape style="position:absolute;left:8857;top:1814;width:1489;height:753" type="#_x0000_t75" id="docshape295" stroked="false">
                  <v:imagedata r:id="rId268" o:title=""/>
                </v:shape>
                <v:shape style="position:absolute;left:8873;top:1830;width:1285;height:550" id="docshape296" coordorigin="8874,1830" coordsize="1285,550" path="m10159,1830l8874,1830,8874,2380,9516,2380,10159,2380,10159,1830xe" filled="true" fillcolor="#ffdab5" stroked="false">
                  <v:path arrowok="t"/>
                  <v:fill type="solid"/>
                </v:shape>
                <v:shape style="position:absolute;left:8931;top:2648;width:1177;height:994" type="#_x0000_t75" id="docshape297" stroked="false">
                  <v:imagedata r:id="rId269" o:title=""/>
                </v:shape>
                <v:shape style="position:absolute;left:8900;top:501;width:1225;height:1034" type="#_x0000_t75" id="docshape298" stroked="false">
                  <v:imagedata r:id="rId270" o:title=""/>
                </v:shape>
                <v:line style="position:absolute" from="9516,2380" to="9518,2569" stroked="true" strokeweight=".731711pt" strokecolor="#000000">
                  <v:stroke dashstyle="solid"/>
                </v:line>
                <v:shape style="position:absolute;left:9463;top:2560;width:110;height:88" id="docshape299" coordorigin="9464,2561" coordsize="110,88" path="m9573,2561l9464,2562,9520,2649,9573,2561xe" filled="true" fillcolor="#000000" stroked="false">
                  <v:path arrowok="t"/>
                  <v:fill type="solid"/>
                </v:shape>
                <v:shape style="position:absolute;left:3130;top:435;width:2745;height:3469" type="#_x0000_t75" id="docshape300" stroked="false">
                  <v:imagedata r:id="rId271" o:title=""/>
                </v:shape>
                <v:shape style="position:absolute;left:3145;top:451;width:2541;height:3265" id="docshape301" coordorigin="3146,451" coordsize="2541,3265" path="m5686,451l3146,451,3146,3716,4416,3716,5686,3716,5686,451xe" filled="true" fillcolor="#b3c6db" stroked="false">
                  <v:path arrowok="t"/>
                  <v:fill type="solid"/>
                </v:shape>
                <v:shape style="position:absolute;left:3145;top:451;width:2541;height:3265" id="docshape302" coordorigin="3146,451" coordsize="2541,3265" path="m4416,3716l3146,3716,3146,451,5686,451,5686,3716,4416,3716xe" filled="false" stroked="true" strokeweight="0pt" strokecolor="#000000">
                  <v:path arrowok="t"/>
                  <v:stroke dashstyle="solid"/>
                </v:shape>
                <v:shape style="position:absolute;left:3241;top:731;width:2362;height:1823" id="docshape303" coordorigin="3241,731" coordsize="2362,1823" path="m5602,731l3241,731,3241,2554,4422,2554,5602,2554,5602,731xe" filled="true" fillcolor="#cccccc" stroked="false">
                  <v:path arrowok="t"/>
                  <v:fill type="solid"/>
                </v:shape>
                <v:shape style="position:absolute;left:3299;top:1880;width:729;height:570" type="#_x0000_t75" id="docshape304" stroked="false">
                  <v:imagedata r:id="rId272" o:title=""/>
                </v:shape>
                <v:shape style="position:absolute;left:4064;top:1880;width:729;height:570" type="#_x0000_t75" id="docshape305" stroked="false">
                  <v:imagedata r:id="rId273" o:title=""/>
                </v:shape>
                <v:shape style="position:absolute;left:4828;top:1880;width:729;height:570" type="#_x0000_t75" id="docshape306" stroked="false">
                  <v:imagedata r:id="rId274" o:title=""/>
                </v:shape>
                <v:shape style="position:absolute;left:3276;top:3079;width:2289;height:549" id="docshape307" coordorigin="3276,3080" coordsize="2289,549" path="m5564,3080l3276,3080,3276,3629,4420,3629,5564,3629,5564,3080xe" filled="true" fillcolor="#ffdab5" stroked="false">
                  <v:path arrowok="t"/>
                  <v:fill type="solid"/>
                </v:shape>
                <v:shape style="position:absolute;left:4444;top:3153;width:1018;height:401" type="#_x0000_t75" id="docshape308" stroked="false">
                  <v:imagedata r:id="rId275" o:title=""/>
                </v:shape>
                <v:shape style="position:absolute;left:3300;top:3085;width:1164;height:489" id="docshape309" coordorigin="3300,3085" coordsize="1164,489" path="m4463,3085l3300,3085,3300,3573,3882,3573,4463,3573,4463,3085xe" filled="true" fillcolor="#ffdab5" stroked="false">
                  <v:path arrowok="t"/>
                  <v:fill type="solid"/>
                </v:shape>
                <v:line style="position:absolute" from="4418,2578" to="4420,2999" stroked="true" strokeweight=".731711pt" strokecolor="#000000">
                  <v:stroke dashstyle="solid"/>
                </v:line>
                <v:shape style="position:absolute;left:4376;top:2993;width:87;height:87" id="docshape310" coordorigin="4377,2993" coordsize="87,87" path="m4463,2993l4377,2994,4420,3080,4463,2993xe" filled="true" fillcolor="#000000" stroked="false">
                  <v:path arrowok="t"/>
                  <v:fill type="solid"/>
                </v:shape>
                <v:shape style="position:absolute;left:5935;top:434;width:2718;height:3472" type="#_x0000_t75" id="docshape311" stroked="false">
                  <v:imagedata r:id="rId276" o:title=""/>
                </v:shape>
                <v:shape style="position:absolute;left:5951;top:450;width:2514;height:3268" id="docshape312" coordorigin="5951,451" coordsize="2514,3268" path="m8465,451l5951,451,5951,3718,7208,3718,8465,3718,8465,451xe" filled="true" fillcolor="#b3c6db" stroked="false">
                  <v:path arrowok="t"/>
                  <v:fill type="solid"/>
                </v:shape>
                <v:shape style="position:absolute;left:5951;top:450;width:2514;height:3268" id="docshape313" coordorigin="5951,451" coordsize="2514,3268" path="m7208,3718l5951,3718,5951,451,8465,451,8465,3718,7208,3718xe" filled="false" stroked="true" strokeweight="0pt" strokecolor="#000000">
                  <v:path arrowok="t"/>
                  <v:stroke dashstyle="solid"/>
                </v:shape>
                <v:shape style="position:absolute;left:6062;top:3071;width:2289;height:549" id="docshape314" coordorigin="6062,3072" coordsize="2289,549" path="m8350,3072l6062,3072,6062,3620,7206,3620,8350,3620,8350,3072xe" filled="true" fillcolor="#ffdab5" stroked="false">
                  <v:path arrowok="t"/>
                  <v:fill type="solid"/>
                </v:shape>
                <v:shape style="position:absolute;left:7231;top:3145;width:1018;height:401" type="#_x0000_t75" id="docshape315" stroked="false">
                  <v:imagedata r:id="rId277" o:title=""/>
                </v:shape>
                <v:shape style="position:absolute;left:6086;top:3077;width:1164;height:497" id="docshape316" coordorigin="6086,3077" coordsize="1164,497" path="m7250,3077l6086,3077,6086,3573,6668,3573,7250,3573,7250,3077xe" filled="true" fillcolor="#ffdab5" stroked="false">
                  <v:path arrowok="t"/>
                  <v:fill type="solid"/>
                </v:shape>
                <v:line style="position:absolute" from="9513,1535" to="9515,1750" stroked="true" strokeweight=".731711pt" strokecolor="#000000">
                  <v:stroke dashstyle="solid"/>
                </v:line>
                <v:shape style="position:absolute;left:9472;top:1744;width:87;height:87" id="docshape317" coordorigin="9472,1744" coordsize="87,87" path="m9558,1744l9472,1745,9516,1830,9558,1744xe" filled="true" fillcolor="#000000" stroked="false">
                  <v:path arrowok="t"/>
                  <v:fill type="solid"/>
                </v:shape>
                <v:shape style="position:absolute;left:6046;top:730;width:972;height:930" id="docshape318" coordorigin="6047,730" coordsize="972,930" path="m7018,730l6047,730,6047,1660,6532,1660,7018,1660,7018,730xe" filled="true" fillcolor="#cccccc" stroked="false">
                  <v:path arrowok="t"/>
                  <v:fill type="solid"/>
                </v:shape>
                <v:shape style="position:absolute;left:6114;top:904;width:841;height:697" type="#_x0000_t75" id="docshape319" stroked="false">
                  <v:imagedata r:id="rId278" o:title=""/>
                </v:shape>
                <v:shape style="position:absolute;left:7215;top:795;width:1161;height:800" id="docshape320" coordorigin="7216,796" coordsize="1161,800" path="m8376,796l7216,796,7216,1595,7796,1595,8376,1595,8376,796xe" filled="true" fillcolor="#ffdab5" stroked="false">
                  <v:path arrowok="t"/>
                  <v:fill type="solid"/>
                </v:shape>
                <v:line style="position:absolute" from="7018,1195" to="7135,1195" stroked="true" strokeweight=".731711pt" strokecolor="#000000">
                  <v:stroke dashstyle="solid"/>
                </v:line>
                <v:shape style="position:absolute;left:7129;top:1152;width:87;height:87" id="docshape321" coordorigin="7130,1152" coordsize="87,87" path="m7130,1152l7130,1238,7216,1195,7130,1152xe" filled="true" fillcolor="#000000" stroked="false">
                  <v:path arrowok="t"/>
                  <v:fill type="solid"/>
                </v:shape>
                <v:shape style="position:absolute;left:6003;top:1883;width:2406;height:1048" id="docshape322" coordorigin="6004,1883" coordsize="2406,1048" path="m8409,1883l6004,1883,6004,2931,7206,2931,8409,2931,8409,1883xe" filled="true" fillcolor="#cccccc" stroked="false">
                  <v:path arrowok="t"/>
                  <v:fill type="solid"/>
                </v:shape>
                <v:shape style="position:absolute;left:7259;top:2115;width:904;height:750" type="#_x0000_t75" id="docshape323" stroked="false">
                  <v:imagedata r:id="rId279" o:title=""/>
                </v:shape>
                <v:shape style="position:absolute;left:6273;top:2115;width:904;height:749" type="#_x0000_t75" id="docshape324" stroked="false">
                  <v:imagedata r:id="rId280" o:title=""/>
                </v:shape>
                <v:line style="position:absolute" from="7206,2974" to="7206,2991" stroked="true" strokeweight=".731711pt" strokecolor="#000000">
                  <v:stroke dashstyle="solid"/>
                </v:line>
                <v:shape style="position:absolute;left:7162;top:2985;width:87;height:87" id="docshape325" coordorigin="7163,2985" coordsize="87,87" path="m7249,2985l7163,2986,7206,3072,7249,2985xe" filled="true" fillcolor="#000000" stroked="false">
                  <v:path arrowok="t"/>
                  <v:fill type="solid"/>
                </v:shape>
                <v:shape style="position:absolute;left:7205;top:1595;width:590;height:164" id="docshape326" coordorigin="7206,1595" coordsize="590,164" path="m7796,1595l7796,1732,7206,1732,7206,1758e" filled="false" stroked="true" strokeweight=".731711pt" strokecolor="#000000">
                  <v:path arrowok="t"/>
                  <v:stroke dashstyle="solid"/>
                </v:shape>
                <v:shape style="position:absolute;left:7151;top:1751;width:110;height:122" type="#_x0000_t75" id="docshape327" stroked="false">
                  <v:imagedata r:id="rId150" o:title=""/>
                </v:shape>
                <v:shape style="position:absolute;left:8464;top:1018;width:322;height:1066" id="docshape328" coordorigin="8465,1019" coordsize="322,1066" path="m8465,2084l8695,2084,8695,1019,8786,1019e" filled="false" stroked="true" strokeweight=".731711pt" strokecolor="#000000">
                  <v:path arrowok="t"/>
                  <v:stroke dashstyle="solid"/>
                </v:shape>
                <v:shape style="position:absolute;left:8778;top:964;width:122;height:110" type="#_x0000_t75" id="docshape329" stroked="false">
                  <v:imagedata r:id="rId165" o:title=""/>
                </v:shape>
                <v:shape style="position:absolute;left:3293;top:962;width:729;height:590" type="#_x0000_t75" id="docshape330" stroked="false">
                  <v:imagedata r:id="rId281" o:title=""/>
                </v:shape>
                <v:shape style="position:absolute;left:4063;top:962;width:729;height:590" type="#_x0000_t75" id="docshape331" stroked="false">
                  <v:imagedata r:id="rId282" o:title=""/>
                </v:shape>
                <v:shape style="position:absolute;left:4832;top:962;width:729;height:590" type="#_x0000_t75" id="docshape332" stroked="false">
                  <v:imagedata r:id="rId283" o:title=""/>
                </v:shape>
                <v:line style="position:absolute" from="5686,2084" to="5871,2084" stroked="true" strokeweight=".731711pt" strokecolor="#000000">
                  <v:stroke dashstyle="solid"/>
                </v:line>
                <v:shape style="position:absolute;left:5864;top:2041;width:87;height:87" id="docshape333" coordorigin="5865,2041" coordsize="87,87" path="m5865,2041l5865,2127,5951,2084,5865,2041xe" filled="true" fillcolor="#000000" stroked="false">
                  <v:path arrowok="t"/>
                  <v:fill type="solid"/>
                </v:shape>
                <v:shape style="position:absolute;left:5986;top:485;width:1130;height:148" type="#_x0000_t202" id="docshape334" filled="false" stroked="false">
                  <v:textbox inset="0,0,0,0">
                    <w:txbxContent>
                      <w:p>
                        <w:pPr>
                          <w:spacing w:line="147" w:lineRule="exact" w:before="0"/>
                          <w:ind w:left="0" w:right="0" w:firstLine="0"/>
                          <w:jc w:val="left"/>
                          <w:rPr>
                            <w:rFonts w:ascii="Arial"/>
                            <w:b/>
                            <w:sz w:val="13"/>
                          </w:rPr>
                        </w:pPr>
                        <w:bookmarkStart w:name="_bookmark4" w:id="24"/>
                        <w:bookmarkEnd w:id="24"/>
                        <w:r>
                          <w:rPr/>
                        </w:r>
                        <w:r>
                          <w:rPr>
                            <w:rFonts w:ascii="Arial"/>
                            <w:b/>
                            <w:sz w:val="13"/>
                          </w:rPr>
                          <w:t>Brain</w:t>
                        </w:r>
                        <w:r>
                          <w:rPr>
                            <w:rFonts w:ascii="Arial"/>
                            <w:b/>
                            <w:spacing w:val="-1"/>
                            <w:sz w:val="13"/>
                          </w:rPr>
                          <w:t> </w:t>
                        </w:r>
                        <w:r>
                          <w:rPr>
                            <w:rFonts w:ascii="Arial"/>
                            <w:b/>
                            <w:spacing w:val="-2"/>
                            <w:sz w:val="13"/>
                          </w:rPr>
                          <w:t>parcellation</w:t>
                        </w:r>
                      </w:p>
                    </w:txbxContent>
                  </v:textbox>
                  <w10:wrap type="none"/>
                </v:shape>
                <v:shape style="position:absolute;left:2023;top:838;width:636;height:159" type="#_x0000_t202" id="docshape335" filled="false" stroked="false">
                  <v:textbox inset="0,0,0,0">
                    <w:txbxContent>
                      <w:p>
                        <w:pPr>
                          <w:spacing w:line="158" w:lineRule="exact" w:before="0"/>
                          <w:ind w:left="0" w:right="0" w:firstLine="0"/>
                          <w:jc w:val="left"/>
                          <w:rPr>
                            <w:rFonts w:ascii="Arial"/>
                            <w:sz w:val="14"/>
                          </w:rPr>
                        </w:pPr>
                        <w:r>
                          <w:rPr>
                            <w:rFonts w:ascii="Arial"/>
                            <w:sz w:val="14"/>
                          </w:rPr>
                          <w:t>Input</w:t>
                        </w:r>
                        <w:r>
                          <w:rPr>
                            <w:rFonts w:ascii="Arial"/>
                            <w:spacing w:val="1"/>
                            <w:sz w:val="14"/>
                          </w:rPr>
                          <w:t> </w:t>
                        </w:r>
                        <w:r>
                          <w:rPr>
                            <w:rFonts w:ascii="Arial"/>
                            <w:spacing w:val="-5"/>
                            <w:sz w:val="14"/>
                          </w:rPr>
                          <w:t>MRI</w:t>
                        </w:r>
                      </w:p>
                    </w:txbxContent>
                  </v:textbox>
                  <w10:wrap type="none"/>
                </v:shape>
                <v:shape style="position:absolute;left:1872;top:1972;width:922;height:550" type="#_x0000_t202" id="docshape336" filled="false" stroked="true" strokeweight="0pt" strokecolor="#000000">
                  <v:textbox inset="0,0,0,0">
                    <w:txbxContent>
                      <w:p>
                        <w:pPr>
                          <w:spacing w:before="113"/>
                          <w:ind w:left="147" w:right="0" w:firstLine="71"/>
                          <w:jc w:val="left"/>
                          <w:rPr>
                            <w:rFonts w:ascii="Arial"/>
                            <w:sz w:val="14"/>
                          </w:rPr>
                        </w:pPr>
                        <w:r>
                          <w:rPr>
                            <w:rFonts w:ascii="Arial"/>
                            <w:sz w:val="14"/>
                          </w:rPr>
                          <w:t>N4</w:t>
                        </w:r>
                        <w:r>
                          <w:rPr>
                            <w:rFonts w:ascii="Arial"/>
                            <w:spacing w:val="-2"/>
                            <w:sz w:val="14"/>
                          </w:rPr>
                          <w:t> </w:t>
                        </w:r>
                        <w:r>
                          <w:rPr>
                            <w:rFonts w:ascii="Arial"/>
                            <w:sz w:val="14"/>
                          </w:rPr>
                          <w:t>bias</w:t>
                        </w:r>
                        <w:r>
                          <w:rPr>
                            <w:rFonts w:ascii="Arial"/>
                            <w:spacing w:val="40"/>
                            <w:sz w:val="14"/>
                          </w:rPr>
                          <w:t> </w:t>
                        </w:r>
                        <w:r>
                          <w:rPr>
                            <w:rFonts w:ascii="Arial"/>
                            <w:spacing w:val="-2"/>
                            <w:sz w:val="14"/>
                          </w:rPr>
                          <w:t>correction</w:t>
                        </w:r>
                      </w:p>
                    </w:txbxContent>
                  </v:textbox>
                  <v:stroke dashstyle="solid"/>
                  <w10:wrap type="none"/>
                </v:shape>
                <v:shape style="position:absolute;left:8873;top:1830;width:1285;height:550" type="#_x0000_t202" id="docshape337" filled="false" stroked="true" strokeweight="0pt" strokecolor="#000000">
                  <v:textbox inset="0,0,0,0">
                    <w:txbxContent>
                      <w:p>
                        <w:pPr>
                          <w:spacing w:before="113"/>
                          <w:ind w:left="98" w:right="0" w:firstLine="85"/>
                          <w:jc w:val="left"/>
                          <w:rPr>
                            <w:rFonts w:ascii="Arial"/>
                            <w:sz w:val="14"/>
                          </w:rPr>
                        </w:pPr>
                        <w:r>
                          <w:rPr>
                            <w:rFonts w:ascii="Arial"/>
                            <w:spacing w:val="-2"/>
                            <w:sz w:val="14"/>
                          </w:rPr>
                          <w:t>KellyKapowski</w:t>
                        </w:r>
                        <w:r>
                          <w:rPr>
                            <w:rFonts w:ascii="Arial"/>
                            <w:spacing w:val="40"/>
                            <w:sz w:val="14"/>
                          </w:rPr>
                          <w:t> </w:t>
                        </w:r>
                        <w:r>
                          <w:rPr>
                            <w:rFonts w:ascii="Arial"/>
                            <w:sz w:val="14"/>
                          </w:rPr>
                          <w:t>cortical</w:t>
                        </w:r>
                        <w:r>
                          <w:rPr>
                            <w:rFonts w:ascii="Arial"/>
                            <w:spacing w:val="-10"/>
                            <w:sz w:val="14"/>
                          </w:rPr>
                          <w:t> </w:t>
                        </w:r>
                        <w:r>
                          <w:rPr>
                            <w:rFonts w:ascii="Arial"/>
                            <w:sz w:val="14"/>
                          </w:rPr>
                          <w:t>thickness</w:t>
                        </w:r>
                      </w:p>
                    </w:txbxContent>
                  </v:textbox>
                  <v:stroke dashstyle="solid"/>
                  <w10:wrap type="none"/>
                </v:shape>
                <v:shape style="position:absolute;left:7215;top:795;width:1161;height:800" type="#_x0000_t202" id="docshape338" filled="false" stroked="true" strokeweight="0pt" strokecolor="#000000">
                  <v:textbox inset="0,0,0,0">
                    <w:txbxContent>
                      <w:p>
                        <w:pPr>
                          <w:spacing w:before="125"/>
                          <w:ind w:left="129" w:right="96" w:hanging="33"/>
                          <w:jc w:val="center"/>
                          <w:rPr>
                            <w:rFonts w:ascii="Arial"/>
                            <w:sz w:val="12"/>
                          </w:rPr>
                        </w:pPr>
                        <w:r>
                          <w:rPr>
                            <w:rFonts w:ascii="Arial"/>
                            <w:spacing w:val="-2"/>
                            <w:sz w:val="12"/>
                          </w:rPr>
                          <w:t>Ontological</w:t>
                        </w:r>
                        <w:r>
                          <w:rPr>
                            <w:rFonts w:ascii="Arial"/>
                            <w:spacing w:val="40"/>
                            <w:sz w:val="12"/>
                          </w:rPr>
                          <w:t> </w:t>
                        </w:r>
                        <w:r>
                          <w:rPr>
                            <w:rFonts w:ascii="Arial"/>
                            <w:sz w:val="12"/>
                          </w:rPr>
                          <w:t>simplification</w:t>
                        </w:r>
                        <w:r>
                          <w:rPr>
                            <w:rFonts w:ascii="Arial"/>
                            <w:spacing w:val="-9"/>
                            <w:sz w:val="12"/>
                          </w:rPr>
                          <w:t> </w:t>
                        </w:r>
                        <w:r>
                          <w:rPr>
                            <w:rFonts w:ascii="Arial"/>
                            <w:sz w:val="12"/>
                          </w:rPr>
                          <w:t>and</w:t>
                        </w:r>
                        <w:r>
                          <w:rPr>
                            <w:rFonts w:ascii="Arial"/>
                            <w:spacing w:val="40"/>
                            <w:sz w:val="12"/>
                          </w:rPr>
                          <w:t> </w:t>
                        </w:r>
                        <w:r>
                          <w:rPr>
                            <w:rFonts w:ascii="Arial"/>
                            <w:sz w:val="12"/>
                          </w:rPr>
                          <w:t>warping</w:t>
                        </w:r>
                        <w:r>
                          <w:rPr>
                            <w:rFonts w:ascii="Arial"/>
                            <w:spacing w:val="-7"/>
                            <w:sz w:val="12"/>
                          </w:rPr>
                          <w:t> </w:t>
                        </w:r>
                        <w:r>
                          <w:rPr>
                            <w:rFonts w:ascii="Arial"/>
                            <w:sz w:val="12"/>
                          </w:rPr>
                          <w:t>to</w:t>
                        </w:r>
                        <w:r>
                          <w:rPr>
                            <w:rFonts w:ascii="Arial"/>
                            <w:spacing w:val="40"/>
                            <w:sz w:val="12"/>
                          </w:rPr>
                          <w:t> </w:t>
                        </w:r>
                        <w:r>
                          <w:rPr>
                            <w:rFonts w:ascii="Arial"/>
                            <w:spacing w:val="-2"/>
                            <w:sz w:val="12"/>
                          </w:rPr>
                          <w:t>DevCCF</w:t>
                        </w:r>
                      </w:p>
                    </w:txbxContent>
                  </v:textbox>
                  <v:stroke dashstyle="solid"/>
                  <w10:wrap type="none"/>
                </v:shape>
                <v:shape style="position:absolute;left:6046;top:730;width:972;height:930" type="#_x0000_t202" id="docshape339" filled="false" stroked="true" strokeweight="0pt" strokecolor="#000000">
                  <v:textbox inset="0,0,0,0">
                    <w:txbxContent>
                      <w:p>
                        <w:pPr>
                          <w:spacing w:before="37"/>
                          <w:ind w:left="35" w:right="0" w:firstLine="0"/>
                          <w:jc w:val="left"/>
                          <w:rPr>
                            <w:rFonts w:ascii="Arial"/>
                            <w:sz w:val="11"/>
                          </w:rPr>
                        </w:pPr>
                        <w:r>
                          <w:rPr>
                            <w:rFonts w:ascii="Arial"/>
                            <w:spacing w:val="-2"/>
                            <w:sz w:val="11"/>
                          </w:rPr>
                          <w:t>AllenCCFv3</w:t>
                        </w:r>
                      </w:p>
                    </w:txbxContent>
                  </v:textbox>
                  <v:stroke dashstyle="solid"/>
                  <w10:wrap type="none"/>
                </v:shape>
                <v:shape style="position:absolute;left:3197;top:500;width:1020;height:148" type="#_x0000_t202" id="docshape340" filled="false" stroked="false">
                  <v:textbox inset="0,0,0,0">
                    <w:txbxContent>
                      <w:p>
                        <w:pPr>
                          <w:spacing w:line="147" w:lineRule="exact" w:before="0"/>
                          <w:ind w:left="0" w:right="0" w:firstLine="0"/>
                          <w:jc w:val="left"/>
                          <w:rPr>
                            <w:rFonts w:ascii="Arial"/>
                            <w:b/>
                            <w:sz w:val="13"/>
                          </w:rPr>
                        </w:pPr>
                        <w:r>
                          <w:rPr>
                            <w:rFonts w:ascii="Arial"/>
                            <w:b/>
                            <w:sz w:val="13"/>
                          </w:rPr>
                          <w:t>Brain</w:t>
                        </w:r>
                        <w:r>
                          <w:rPr>
                            <w:rFonts w:ascii="Arial"/>
                            <w:b/>
                            <w:spacing w:val="-1"/>
                            <w:sz w:val="13"/>
                          </w:rPr>
                          <w:t> </w:t>
                        </w:r>
                        <w:r>
                          <w:rPr>
                            <w:rFonts w:ascii="Arial"/>
                            <w:b/>
                            <w:spacing w:val="-2"/>
                            <w:sz w:val="13"/>
                          </w:rPr>
                          <w:t>extraction</w:t>
                        </w:r>
                      </w:p>
                    </w:txbxContent>
                  </v:textbox>
                  <w10:wrap type="none"/>
                </v:shape>
                <v:shape style="position:absolute;left:6062;top:3071;width:2289;height:549" type="#_x0000_t202" id="docshape341" filled="false" stroked="true" strokeweight="0pt" strokecolor="#000000">
                  <v:textbox inset="0,0,0,0">
                    <w:txbxContent>
                      <w:p>
                        <w:pPr>
                          <w:spacing w:before="39"/>
                          <w:ind w:left="95" w:right="1241" w:firstLine="0"/>
                          <w:jc w:val="left"/>
                          <w:rPr>
                            <w:rFonts w:ascii="Arial"/>
                            <w:sz w:val="12"/>
                          </w:rPr>
                        </w:pPr>
                        <w:r>
                          <w:rPr>
                            <w:rFonts w:ascii="Arial"/>
                            <w:spacing w:val="-4"/>
                            <w:sz w:val="12"/>
                          </w:rPr>
                          <w:t>Data</w:t>
                        </w:r>
                        <w:r>
                          <w:rPr>
                            <w:rFonts w:ascii="Arial"/>
                            <w:spacing w:val="40"/>
                            <w:sz w:val="12"/>
                          </w:rPr>
                          <w:t> </w:t>
                        </w:r>
                        <w:r>
                          <w:rPr>
                            <w:rFonts w:ascii="Arial"/>
                            <w:spacing w:val="-2"/>
                            <w:sz w:val="12"/>
                          </w:rPr>
                          <w:t>augmentation/</w:t>
                        </w:r>
                        <w:r>
                          <w:rPr>
                            <w:rFonts w:ascii="Arial"/>
                            <w:spacing w:val="40"/>
                            <w:sz w:val="12"/>
                          </w:rPr>
                          <w:t> </w:t>
                        </w:r>
                        <w:r>
                          <w:rPr>
                            <w:rFonts w:ascii="Arial"/>
                            <w:sz w:val="12"/>
                          </w:rPr>
                          <w:t>network</w:t>
                        </w:r>
                        <w:r>
                          <w:rPr>
                            <w:rFonts w:ascii="Arial"/>
                            <w:spacing w:val="-9"/>
                            <w:sz w:val="12"/>
                          </w:rPr>
                          <w:t> </w:t>
                        </w:r>
                        <w:r>
                          <w:rPr>
                            <w:rFonts w:ascii="Arial"/>
                            <w:sz w:val="12"/>
                          </w:rPr>
                          <w:t>training</w:t>
                        </w:r>
                      </w:p>
                    </w:txbxContent>
                  </v:textbox>
                  <v:stroke dashstyle="solid"/>
                  <w10:wrap type="none"/>
                </v:shape>
                <v:shape style="position:absolute;left:6003;top:1883;width:2406;height:1048" type="#_x0000_t202" id="docshape342" filled="false" stroked="true" strokeweight="0pt" strokecolor="#000000">
                  <v:textbox inset="0,0,0,0">
                    <w:txbxContent>
                      <w:p>
                        <w:pPr>
                          <w:spacing w:before="60"/>
                          <w:ind w:left="64" w:right="0" w:firstLine="0"/>
                          <w:jc w:val="left"/>
                          <w:rPr>
                            <w:rFonts w:ascii="Arial"/>
                            <w:sz w:val="11"/>
                          </w:rPr>
                        </w:pPr>
                        <w:r>
                          <w:rPr>
                            <w:rFonts w:ascii="Arial"/>
                            <w:sz w:val="11"/>
                          </w:rPr>
                          <w:t>DevCCF</w:t>
                        </w:r>
                        <w:r>
                          <w:rPr>
                            <w:rFonts w:ascii="Arial"/>
                            <w:spacing w:val="-2"/>
                            <w:sz w:val="11"/>
                          </w:rPr>
                          <w:t> </w:t>
                        </w:r>
                        <w:r>
                          <w:rPr>
                            <w:rFonts w:ascii="Arial"/>
                            <w:sz w:val="11"/>
                          </w:rPr>
                          <w:t>T2-w</w:t>
                        </w:r>
                        <w:r>
                          <w:rPr>
                            <w:rFonts w:ascii="Arial"/>
                            <w:spacing w:val="1"/>
                            <w:sz w:val="11"/>
                          </w:rPr>
                          <w:t> </w:t>
                        </w:r>
                        <w:r>
                          <w:rPr>
                            <w:rFonts w:ascii="Arial"/>
                            <w:sz w:val="11"/>
                          </w:rPr>
                          <w:t>with </w:t>
                        </w:r>
                        <w:r>
                          <w:rPr>
                            <w:rFonts w:ascii="Arial"/>
                            <w:spacing w:val="-2"/>
                            <w:sz w:val="11"/>
                          </w:rPr>
                          <w:t>labels</w:t>
                        </w:r>
                      </w:p>
                    </w:txbxContent>
                  </v:textbox>
                  <v:stroke dashstyle="solid"/>
                  <w10:wrap type="none"/>
                </v:shape>
                <v:shape style="position:absolute;left:3276;top:3079;width:2289;height:549" type="#_x0000_t202" id="docshape343" filled="false" stroked="true" strokeweight="0pt" strokecolor="#000000">
                  <v:textbox inset="0,0,0,0">
                    <w:txbxContent>
                      <w:p>
                        <w:pPr>
                          <w:spacing w:before="39"/>
                          <w:ind w:left="95" w:right="1241" w:firstLine="0"/>
                          <w:jc w:val="left"/>
                          <w:rPr>
                            <w:rFonts w:ascii="Arial"/>
                            <w:sz w:val="12"/>
                          </w:rPr>
                        </w:pPr>
                        <w:r>
                          <w:rPr>
                            <w:rFonts w:ascii="Arial"/>
                            <w:spacing w:val="-4"/>
                            <w:sz w:val="12"/>
                          </w:rPr>
                          <w:t>Data</w:t>
                        </w:r>
                        <w:r>
                          <w:rPr>
                            <w:rFonts w:ascii="Arial"/>
                            <w:spacing w:val="40"/>
                            <w:sz w:val="12"/>
                          </w:rPr>
                          <w:t> </w:t>
                        </w:r>
                        <w:r>
                          <w:rPr>
                            <w:rFonts w:ascii="Arial"/>
                            <w:spacing w:val="-2"/>
                            <w:sz w:val="12"/>
                          </w:rPr>
                          <w:t>augmentation/</w:t>
                        </w:r>
                        <w:r>
                          <w:rPr>
                            <w:rFonts w:ascii="Arial"/>
                            <w:spacing w:val="40"/>
                            <w:sz w:val="12"/>
                          </w:rPr>
                          <w:t> </w:t>
                        </w:r>
                        <w:r>
                          <w:rPr>
                            <w:rFonts w:ascii="Arial"/>
                            <w:sz w:val="12"/>
                          </w:rPr>
                          <w:t>network</w:t>
                        </w:r>
                        <w:r>
                          <w:rPr>
                            <w:rFonts w:ascii="Arial"/>
                            <w:spacing w:val="-9"/>
                            <w:sz w:val="12"/>
                          </w:rPr>
                          <w:t> </w:t>
                        </w:r>
                        <w:r>
                          <w:rPr>
                            <w:rFonts w:ascii="Arial"/>
                            <w:sz w:val="12"/>
                          </w:rPr>
                          <w:t>training</w:t>
                        </w:r>
                      </w:p>
                    </w:txbxContent>
                  </v:textbox>
                  <v:stroke dashstyle="solid"/>
                  <w10:wrap type="none"/>
                </v:shape>
                <v:shape style="position:absolute;left:3241;top:731;width:2362;height:1823" type="#_x0000_t202" id="docshape344" filled="false" stroked="true" strokeweight="0pt" strokecolor="#000000">
                  <v:textbox inset="0,0,0,0">
                    <w:txbxContent>
                      <w:p>
                        <w:pPr>
                          <w:spacing w:before="46"/>
                          <w:ind w:left="68" w:right="0" w:firstLine="0"/>
                          <w:jc w:val="left"/>
                          <w:rPr>
                            <w:rFonts w:ascii="Arial"/>
                            <w:sz w:val="11"/>
                          </w:rPr>
                        </w:pPr>
                        <w:r>
                          <w:rPr>
                            <w:rFonts w:ascii="Arial"/>
                            <w:sz w:val="11"/>
                          </w:rPr>
                          <w:t>B-spline</w:t>
                        </w:r>
                        <w:r>
                          <w:rPr>
                            <w:rFonts w:ascii="Arial"/>
                            <w:spacing w:val="-1"/>
                            <w:sz w:val="11"/>
                          </w:rPr>
                          <w:t> </w:t>
                        </w:r>
                        <w:r>
                          <w:rPr>
                            <w:rFonts w:ascii="Arial"/>
                            <w:sz w:val="11"/>
                          </w:rPr>
                          <w:t>HR </w:t>
                        </w:r>
                        <w:r>
                          <w:rPr>
                            <w:rFonts w:ascii="Arial"/>
                            <w:spacing w:val="-2"/>
                            <w:sz w:val="11"/>
                          </w:rPr>
                          <w:t>template</w:t>
                        </w:r>
                      </w:p>
                      <w:p>
                        <w:pPr>
                          <w:spacing w:line="240" w:lineRule="auto" w:before="0"/>
                          <w:rPr>
                            <w:rFonts w:ascii="Arial"/>
                            <w:sz w:val="12"/>
                          </w:rPr>
                        </w:pPr>
                      </w:p>
                      <w:p>
                        <w:pPr>
                          <w:spacing w:line="240" w:lineRule="auto" w:before="0"/>
                          <w:rPr>
                            <w:rFonts w:ascii="Arial"/>
                            <w:sz w:val="12"/>
                          </w:rPr>
                        </w:pPr>
                      </w:p>
                      <w:p>
                        <w:pPr>
                          <w:spacing w:line="240" w:lineRule="auto" w:before="0"/>
                          <w:rPr>
                            <w:rFonts w:ascii="Arial"/>
                            <w:sz w:val="12"/>
                          </w:rPr>
                        </w:pPr>
                      </w:p>
                      <w:p>
                        <w:pPr>
                          <w:spacing w:line="240" w:lineRule="auto" w:before="0"/>
                          <w:rPr>
                            <w:rFonts w:ascii="Arial"/>
                            <w:sz w:val="12"/>
                          </w:rPr>
                        </w:pPr>
                      </w:p>
                      <w:p>
                        <w:pPr>
                          <w:spacing w:line="240" w:lineRule="auto" w:before="0"/>
                          <w:rPr>
                            <w:rFonts w:ascii="Arial"/>
                            <w:sz w:val="12"/>
                          </w:rPr>
                        </w:pPr>
                      </w:p>
                      <w:p>
                        <w:pPr>
                          <w:spacing w:before="94"/>
                          <w:ind w:left="68" w:right="0" w:firstLine="0"/>
                          <w:jc w:val="left"/>
                          <w:rPr>
                            <w:rFonts w:ascii="Arial"/>
                            <w:sz w:val="11"/>
                          </w:rPr>
                        </w:pPr>
                        <w:r>
                          <w:rPr>
                            <w:rFonts w:ascii="Arial"/>
                            <w:sz w:val="11"/>
                          </w:rPr>
                          <w:t>CAMRI</w:t>
                        </w:r>
                        <w:r>
                          <w:rPr>
                            <w:rFonts w:ascii="Arial"/>
                            <w:spacing w:val="2"/>
                            <w:sz w:val="11"/>
                          </w:rPr>
                          <w:t> </w:t>
                        </w:r>
                        <w:r>
                          <w:rPr>
                            <w:rFonts w:ascii="Arial"/>
                            <w:spacing w:val="-2"/>
                            <w:sz w:val="11"/>
                          </w:rPr>
                          <w:t>template</w:t>
                        </w:r>
                      </w:p>
                    </w:txbxContent>
                  </v:textbox>
                  <v:stroke dashstyle="solid"/>
                  <w10:wrap type="none"/>
                </v:shape>
                <w10:wrap type="topAndBottom"/>
              </v:group>
            </w:pict>
          </mc:Fallback>
        </mc:AlternateContent>
      </w:r>
    </w:p>
    <w:p w14:paraId="314471A2" w14:textId="77777777" w:rsidR="005F326E" w:rsidRDefault="00000000">
      <w:pPr>
        <w:pStyle w:val="BodyText"/>
        <w:spacing w:before="211" w:line="252" w:lineRule="auto"/>
        <w:ind w:left="500" w:right="1437"/>
        <w:jc w:val="both"/>
      </w:pPr>
      <w:r>
        <w:rPr>
          <w:w w:val="105"/>
        </w:rPr>
        <w:t xml:space="preserve">Figure 5: The mouse brain cortical thickness pipeline integrating two deep learning compo- </w:t>
      </w:r>
      <w:proofErr w:type="spellStart"/>
      <w:r>
        <w:rPr>
          <w:w w:val="105"/>
        </w:rPr>
        <w:t>nents</w:t>
      </w:r>
      <w:proofErr w:type="spellEnd"/>
      <w:r>
        <w:rPr>
          <w:w w:val="105"/>
        </w:rPr>
        <w:t xml:space="preserve"> for brain extraction and brain parcellation prior to estimating cortical thickness.</w:t>
      </w:r>
      <w:r>
        <w:rPr>
          <w:spacing w:val="40"/>
          <w:w w:val="105"/>
        </w:rPr>
        <w:t xml:space="preserve"> </w:t>
      </w:r>
      <w:r>
        <w:rPr>
          <w:w w:val="105"/>
        </w:rPr>
        <w:t>Both deep</w:t>
      </w:r>
      <w:r>
        <w:rPr>
          <w:spacing w:val="40"/>
          <w:w w:val="105"/>
        </w:rPr>
        <w:t xml:space="preserve"> </w:t>
      </w:r>
      <w:r>
        <w:rPr>
          <w:w w:val="105"/>
        </w:rPr>
        <w:t>learning</w:t>
      </w:r>
      <w:r>
        <w:rPr>
          <w:spacing w:val="40"/>
          <w:w w:val="105"/>
        </w:rPr>
        <w:t xml:space="preserve"> </w:t>
      </w:r>
      <w:r>
        <w:rPr>
          <w:w w:val="105"/>
        </w:rPr>
        <w:t>networks</w:t>
      </w:r>
      <w:r>
        <w:rPr>
          <w:spacing w:val="40"/>
          <w:w w:val="105"/>
        </w:rPr>
        <w:t xml:space="preserve"> </w:t>
      </w:r>
      <w:r>
        <w:rPr>
          <w:w w:val="105"/>
        </w:rPr>
        <w:t>rely</w:t>
      </w:r>
      <w:r>
        <w:rPr>
          <w:spacing w:val="40"/>
          <w:w w:val="105"/>
        </w:rPr>
        <w:t xml:space="preserve"> </w:t>
      </w:r>
      <w:r>
        <w:rPr>
          <w:w w:val="105"/>
        </w:rPr>
        <w:t>heavily</w:t>
      </w:r>
      <w:r>
        <w:rPr>
          <w:spacing w:val="40"/>
          <w:w w:val="105"/>
        </w:rPr>
        <w:t xml:space="preserve"> </w:t>
      </w:r>
      <w:r>
        <w:rPr>
          <w:w w:val="105"/>
        </w:rPr>
        <w:t>on</w:t>
      </w:r>
      <w:r>
        <w:rPr>
          <w:spacing w:val="40"/>
          <w:w w:val="105"/>
        </w:rPr>
        <w:t xml:space="preserve"> </w:t>
      </w:r>
      <w:r>
        <w:rPr>
          <w:w w:val="105"/>
        </w:rPr>
        <w:t>data</w:t>
      </w:r>
      <w:r>
        <w:rPr>
          <w:spacing w:val="40"/>
          <w:w w:val="105"/>
        </w:rPr>
        <w:t xml:space="preserve"> </w:t>
      </w:r>
      <w:r>
        <w:rPr>
          <w:w w:val="105"/>
        </w:rPr>
        <w:t>augmentation</w:t>
      </w:r>
      <w:r>
        <w:rPr>
          <w:spacing w:val="40"/>
          <w:w w:val="105"/>
        </w:rPr>
        <w:t xml:space="preserve"> </w:t>
      </w:r>
      <w:r>
        <w:rPr>
          <w:w w:val="105"/>
        </w:rPr>
        <w:t>on</w:t>
      </w:r>
      <w:r>
        <w:rPr>
          <w:spacing w:val="40"/>
          <w:w w:val="105"/>
        </w:rPr>
        <w:t xml:space="preserve"> </w:t>
      </w:r>
      <w:r>
        <w:rPr>
          <w:w w:val="105"/>
        </w:rPr>
        <w:t>templates</w:t>
      </w:r>
      <w:r>
        <w:rPr>
          <w:spacing w:val="40"/>
          <w:w w:val="105"/>
        </w:rPr>
        <w:t xml:space="preserve"> </w:t>
      </w:r>
      <w:r>
        <w:rPr>
          <w:w w:val="105"/>
        </w:rPr>
        <w:t>built</w:t>
      </w:r>
      <w:r>
        <w:rPr>
          <w:spacing w:val="40"/>
          <w:w w:val="105"/>
        </w:rPr>
        <w:t xml:space="preserve"> </w:t>
      </w:r>
      <w:r>
        <w:rPr>
          <w:w w:val="105"/>
        </w:rPr>
        <w:t>from</w:t>
      </w:r>
      <w:r>
        <w:rPr>
          <w:spacing w:val="40"/>
          <w:w w:val="105"/>
        </w:rPr>
        <w:t xml:space="preserve"> </w:t>
      </w:r>
      <w:r>
        <w:rPr>
          <w:w w:val="105"/>
        </w:rPr>
        <w:t>open data and provide an outline for further refinement and creating alternative parcellations for tailored research objectives.</w:t>
      </w:r>
    </w:p>
    <w:p w14:paraId="29C81D48" w14:textId="77777777" w:rsidR="005F326E" w:rsidRDefault="005F326E">
      <w:pPr>
        <w:pStyle w:val="BodyText"/>
        <w:spacing w:before="5"/>
        <w:ind w:left="0"/>
        <w:rPr>
          <w:sz w:val="26"/>
        </w:rPr>
      </w:pPr>
    </w:p>
    <w:p w14:paraId="7D182D4B" w14:textId="77777777" w:rsidR="005F326E" w:rsidRDefault="00000000">
      <w:pPr>
        <w:pStyle w:val="BodyText"/>
        <w:spacing w:before="146"/>
      </w:pPr>
      <w:proofErr w:type="gramStart"/>
      <w:r>
        <w:rPr>
          <w:rFonts w:ascii="Arial"/>
          <w:w w:val="105"/>
          <w:sz w:val="12"/>
        </w:rPr>
        <w:t>298</w:t>
      </w:r>
      <w:r>
        <w:rPr>
          <w:rFonts w:ascii="Arial"/>
          <w:spacing w:val="56"/>
          <w:w w:val="105"/>
          <w:sz w:val="12"/>
        </w:rPr>
        <w:t xml:space="preserve">  </w:t>
      </w:r>
      <w:r>
        <w:rPr>
          <w:w w:val="105"/>
        </w:rPr>
        <w:t>One</w:t>
      </w:r>
      <w:proofErr w:type="gramEnd"/>
      <w:r>
        <w:rPr>
          <w:spacing w:val="40"/>
          <w:w w:val="105"/>
        </w:rPr>
        <w:t xml:space="preserve"> </w:t>
      </w:r>
      <w:r>
        <w:rPr>
          <w:w w:val="105"/>
        </w:rPr>
        <w:t>of</w:t>
      </w:r>
      <w:r>
        <w:rPr>
          <w:spacing w:val="39"/>
          <w:w w:val="105"/>
        </w:rPr>
        <w:t xml:space="preserve"> </w:t>
      </w:r>
      <w:r>
        <w:rPr>
          <w:w w:val="105"/>
        </w:rPr>
        <w:t>the</w:t>
      </w:r>
      <w:r>
        <w:rPr>
          <w:spacing w:val="39"/>
          <w:w w:val="105"/>
        </w:rPr>
        <w:t xml:space="preserve"> </w:t>
      </w:r>
      <w:r>
        <w:rPr>
          <w:w w:val="105"/>
        </w:rPr>
        <w:t>most</w:t>
      </w:r>
      <w:r>
        <w:rPr>
          <w:spacing w:val="40"/>
          <w:w w:val="105"/>
        </w:rPr>
        <w:t xml:space="preserve"> </w:t>
      </w:r>
      <w:r>
        <w:rPr>
          <w:w w:val="105"/>
        </w:rPr>
        <w:t>well-utilized</w:t>
      </w:r>
      <w:r>
        <w:rPr>
          <w:spacing w:val="39"/>
          <w:w w:val="105"/>
        </w:rPr>
        <w:t xml:space="preserve"> </w:t>
      </w:r>
      <w:r>
        <w:rPr>
          <w:w w:val="105"/>
        </w:rPr>
        <w:t>pipelines</w:t>
      </w:r>
      <w:r>
        <w:rPr>
          <w:spacing w:val="39"/>
          <w:w w:val="105"/>
        </w:rPr>
        <w:t xml:space="preserve"> </w:t>
      </w:r>
      <w:r>
        <w:rPr>
          <w:w w:val="105"/>
        </w:rPr>
        <w:t>in</w:t>
      </w:r>
      <w:r>
        <w:rPr>
          <w:spacing w:val="40"/>
          <w:w w:val="105"/>
        </w:rPr>
        <w:t xml:space="preserve"> </w:t>
      </w:r>
      <w:r>
        <w:rPr>
          <w:w w:val="105"/>
        </w:rPr>
        <w:t>the</w:t>
      </w:r>
      <w:r>
        <w:rPr>
          <w:spacing w:val="39"/>
          <w:w w:val="105"/>
        </w:rPr>
        <w:t xml:space="preserve"> </w:t>
      </w:r>
      <w:proofErr w:type="spellStart"/>
      <w:r>
        <w:rPr>
          <w:w w:val="105"/>
        </w:rPr>
        <w:t>ANTsX</w:t>
      </w:r>
      <w:proofErr w:type="spellEnd"/>
      <w:r>
        <w:rPr>
          <w:spacing w:val="40"/>
          <w:w w:val="105"/>
        </w:rPr>
        <w:t xml:space="preserve"> </w:t>
      </w:r>
      <w:r>
        <w:rPr>
          <w:w w:val="105"/>
        </w:rPr>
        <w:t>toolkit</w:t>
      </w:r>
      <w:r>
        <w:rPr>
          <w:spacing w:val="39"/>
          <w:w w:val="105"/>
        </w:rPr>
        <w:t xml:space="preserve"> </w:t>
      </w:r>
      <w:r>
        <w:rPr>
          <w:w w:val="105"/>
        </w:rPr>
        <w:t>is</w:t>
      </w:r>
      <w:r>
        <w:rPr>
          <w:spacing w:val="39"/>
          <w:w w:val="105"/>
        </w:rPr>
        <w:t xml:space="preserve"> </w:t>
      </w:r>
      <w:r>
        <w:rPr>
          <w:w w:val="105"/>
        </w:rPr>
        <w:t>the</w:t>
      </w:r>
      <w:r>
        <w:rPr>
          <w:spacing w:val="40"/>
          <w:w w:val="105"/>
        </w:rPr>
        <w:t xml:space="preserve"> </w:t>
      </w:r>
      <w:r>
        <w:rPr>
          <w:w w:val="105"/>
        </w:rPr>
        <w:t>generation</w:t>
      </w:r>
      <w:r>
        <w:rPr>
          <w:spacing w:val="39"/>
          <w:w w:val="105"/>
        </w:rPr>
        <w:t xml:space="preserve"> </w:t>
      </w:r>
      <w:r>
        <w:rPr>
          <w:w w:val="105"/>
        </w:rPr>
        <w:t>of</w:t>
      </w:r>
      <w:r>
        <w:rPr>
          <w:spacing w:val="39"/>
          <w:w w:val="105"/>
        </w:rPr>
        <w:t xml:space="preserve"> </w:t>
      </w:r>
      <w:proofErr w:type="spellStart"/>
      <w:r>
        <w:rPr>
          <w:spacing w:val="-2"/>
          <w:w w:val="105"/>
        </w:rPr>
        <w:t>corti</w:t>
      </w:r>
      <w:proofErr w:type="spellEnd"/>
      <w:r>
        <w:rPr>
          <w:spacing w:val="-2"/>
          <w:w w:val="105"/>
        </w:rPr>
        <w:t>-</w:t>
      </w:r>
    </w:p>
    <w:p w14:paraId="238E83CB" w14:textId="77777777" w:rsidR="005F326E" w:rsidRDefault="00000000">
      <w:pPr>
        <w:pStyle w:val="BodyText"/>
        <w:spacing w:before="157"/>
      </w:pPr>
      <w:proofErr w:type="gramStart"/>
      <w:r>
        <w:rPr>
          <w:rFonts w:ascii="Arial"/>
          <w:w w:val="105"/>
          <w:sz w:val="12"/>
        </w:rPr>
        <w:t>299</w:t>
      </w:r>
      <w:r>
        <w:rPr>
          <w:rFonts w:ascii="Arial"/>
          <w:spacing w:val="62"/>
          <w:w w:val="105"/>
          <w:sz w:val="12"/>
        </w:rPr>
        <w:t xml:space="preserve">  </w:t>
      </w:r>
      <w:proofErr w:type="spellStart"/>
      <w:r>
        <w:rPr>
          <w:w w:val="105"/>
        </w:rPr>
        <w:t>cal</w:t>
      </w:r>
      <w:proofErr w:type="spellEnd"/>
      <w:proofErr w:type="gramEnd"/>
      <w:r>
        <w:rPr>
          <w:spacing w:val="47"/>
          <w:w w:val="105"/>
        </w:rPr>
        <w:t xml:space="preserve"> </w:t>
      </w:r>
      <w:r>
        <w:rPr>
          <w:w w:val="105"/>
        </w:rPr>
        <w:t>thickness</w:t>
      </w:r>
      <w:r>
        <w:rPr>
          <w:spacing w:val="46"/>
          <w:w w:val="105"/>
        </w:rPr>
        <w:t xml:space="preserve"> </w:t>
      </w:r>
      <w:r>
        <w:rPr>
          <w:w w:val="105"/>
        </w:rPr>
        <w:t>maps</w:t>
      </w:r>
      <w:r>
        <w:rPr>
          <w:spacing w:val="46"/>
          <w:w w:val="105"/>
        </w:rPr>
        <w:t xml:space="preserve"> </w:t>
      </w:r>
      <w:r>
        <w:rPr>
          <w:w w:val="105"/>
        </w:rPr>
        <w:t>in</w:t>
      </w:r>
      <w:r>
        <w:rPr>
          <w:spacing w:val="46"/>
          <w:w w:val="105"/>
        </w:rPr>
        <w:t xml:space="preserve"> </w:t>
      </w:r>
      <w:r>
        <w:rPr>
          <w:w w:val="105"/>
        </w:rPr>
        <w:t>the</w:t>
      </w:r>
      <w:r>
        <w:rPr>
          <w:spacing w:val="46"/>
          <w:w w:val="105"/>
        </w:rPr>
        <w:t xml:space="preserve"> </w:t>
      </w:r>
      <w:r>
        <w:rPr>
          <w:w w:val="105"/>
        </w:rPr>
        <w:t>human</w:t>
      </w:r>
      <w:r>
        <w:rPr>
          <w:spacing w:val="46"/>
          <w:w w:val="105"/>
        </w:rPr>
        <w:t xml:space="preserve"> </w:t>
      </w:r>
      <w:r>
        <w:rPr>
          <w:w w:val="105"/>
        </w:rPr>
        <w:t>brain</w:t>
      </w:r>
      <w:r>
        <w:rPr>
          <w:spacing w:val="46"/>
          <w:w w:val="105"/>
        </w:rPr>
        <w:t xml:space="preserve"> </w:t>
      </w:r>
      <w:r>
        <w:rPr>
          <w:w w:val="105"/>
        </w:rPr>
        <w:t>from</w:t>
      </w:r>
      <w:r>
        <w:rPr>
          <w:spacing w:val="46"/>
          <w:w w:val="105"/>
        </w:rPr>
        <w:t xml:space="preserve"> </w:t>
      </w:r>
      <w:r>
        <w:rPr>
          <w:w w:val="105"/>
        </w:rPr>
        <w:t>T1-weighted</w:t>
      </w:r>
      <w:r>
        <w:rPr>
          <w:spacing w:val="46"/>
          <w:w w:val="105"/>
        </w:rPr>
        <w:t xml:space="preserve"> </w:t>
      </w:r>
      <w:r>
        <w:rPr>
          <w:w w:val="105"/>
        </w:rPr>
        <w:t>MRI.</w:t>
      </w:r>
      <w:r>
        <w:rPr>
          <w:spacing w:val="46"/>
          <w:w w:val="105"/>
        </w:rPr>
        <w:t xml:space="preserve"> </w:t>
      </w:r>
      <w:r>
        <w:rPr>
          <w:w w:val="105"/>
        </w:rPr>
        <w:t>Starting</w:t>
      </w:r>
      <w:r>
        <w:rPr>
          <w:spacing w:val="46"/>
          <w:w w:val="105"/>
        </w:rPr>
        <w:t xml:space="preserve"> </w:t>
      </w:r>
      <w:r>
        <w:rPr>
          <w:w w:val="105"/>
        </w:rPr>
        <w:t>with</w:t>
      </w:r>
      <w:r>
        <w:rPr>
          <w:spacing w:val="47"/>
          <w:w w:val="105"/>
        </w:rPr>
        <w:t xml:space="preserve"> </w:t>
      </w:r>
      <w:r>
        <w:rPr>
          <w:w w:val="105"/>
        </w:rPr>
        <w:t>the</w:t>
      </w:r>
      <w:r>
        <w:rPr>
          <w:spacing w:val="46"/>
          <w:w w:val="105"/>
        </w:rPr>
        <w:t xml:space="preserve"> </w:t>
      </w:r>
      <w:r>
        <w:rPr>
          <w:spacing w:val="-2"/>
          <w:w w:val="105"/>
        </w:rPr>
        <w:t>novel</w:t>
      </w:r>
    </w:p>
    <w:p w14:paraId="2D62CBA7" w14:textId="77777777" w:rsidR="005F326E" w:rsidRDefault="00000000">
      <w:pPr>
        <w:pStyle w:val="BodyText"/>
        <w:spacing w:before="142"/>
      </w:pPr>
      <w:proofErr w:type="gramStart"/>
      <w:r>
        <w:rPr>
          <w:rFonts w:ascii="Arial"/>
          <w:w w:val="105"/>
          <w:sz w:val="12"/>
        </w:rPr>
        <w:t>300</w:t>
      </w:r>
      <w:r>
        <w:rPr>
          <w:rFonts w:ascii="Arial"/>
          <w:spacing w:val="52"/>
          <w:w w:val="105"/>
          <w:sz w:val="12"/>
        </w:rPr>
        <w:t xml:space="preserve">  </w:t>
      </w:r>
      <w:r>
        <w:rPr>
          <w:w w:val="105"/>
        </w:rPr>
        <w:t>Diffeomorphic</w:t>
      </w:r>
      <w:proofErr w:type="gramEnd"/>
      <w:r>
        <w:rPr>
          <w:spacing w:val="7"/>
          <w:w w:val="105"/>
        </w:rPr>
        <w:t xml:space="preserve"> </w:t>
      </w:r>
      <w:r>
        <w:rPr>
          <w:w w:val="105"/>
        </w:rPr>
        <w:t>Registration-based</w:t>
      </w:r>
      <w:r>
        <w:rPr>
          <w:spacing w:val="7"/>
          <w:w w:val="105"/>
        </w:rPr>
        <w:t xml:space="preserve"> </w:t>
      </w:r>
      <w:r>
        <w:rPr>
          <w:w w:val="105"/>
        </w:rPr>
        <w:t>Cortical</w:t>
      </w:r>
      <w:r>
        <w:rPr>
          <w:spacing w:val="7"/>
          <w:w w:val="105"/>
        </w:rPr>
        <w:t xml:space="preserve"> </w:t>
      </w:r>
      <w:r>
        <w:rPr>
          <w:w w:val="105"/>
        </w:rPr>
        <w:t>Thickness</w:t>
      </w:r>
      <w:r>
        <w:rPr>
          <w:spacing w:val="7"/>
          <w:w w:val="105"/>
        </w:rPr>
        <w:t xml:space="preserve"> </w:t>
      </w:r>
      <w:r>
        <w:rPr>
          <w:w w:val="105"/>
        </w:rPr>
        <w:t>(</w:t>
      </w:r>
      <w:proofErr w:type="spellStart"/>
      <w:r>
        <w:rPr>
          <w:w w:val="105"/>
        </w:rPr>
        <w:t>DiReCT</w:t>
      </w:r>
      <w:proofErr w:type="spellEnd"/>
      <w:r>
        <w:rPr>
          <w:w w:val="105"/>
        </w:rPr>
        <w:t>)</w:t>
      </w:r>
      <w:r>
        <w:rPr>
          <w:spacing w:val="7"/>
          <w:w w:val="105"/>
        </w:rPr>
        <w:t xml:space="preserve"> </w:t>
      </w:r>
      <w:r>
        <w:rPr>
          <w:w w:val="105"/>
        </w:rPr>
        <w:t>algorithm,</w:t>
      </w:r>
      <w:r>
        <w:rPr>
          <w:w w:val="105"/>
          <w:position w:val="9"/>
          <w:sz w:val="16"/>
        </w:rPr>
        <w:t>54</w:t>
      </w:r>
      <w:r>
        <w:rPr>
          <w:spacing w:val="36"/>
          <w:w w:val="105"/>
          <w:position w:val="9"/>
          <w:sz w:val="16"/>
        </w:rPr>
        <w:t xml:space="preserve"> </w:t>
      </w:r>
      <w:r>
        <w:rPr>
          <w:w w:val="105"/>
        </w:rPr>
        <w:t>a</w:t>
      </w:r>
      <w:r>
        <w:rPr>
          <w:spacing w:val="7"/>
          <w:w w:val="105"/>
        </w:rPr>
        <w:t xml:space="preserve"> </w:t>
      </w:r>
      <w:r>
        <w:rPr>
          <w:w w:val="105"/>
        </w:rPr>
        <w:t>complete</w:t>
      </w:r>
      <w:r>
        <w:rPr>
          <w:spacing w:val="7"/>
          <w:w w:val="105"/>
        </w:rPr>
        <w:t xml:space="preserve"> </w:t>
      </w:r>
      <w:r>
        <w:rPr>
          <w:spacing w:val="-5"/>
          <w:w w:val="105"/>
        </w:rPr>
        <w:t>al-</w:t>
      </w:r>
    </w:p>
    <w:p w14:paraId="422B9564" w14:textId="77777777" w:rsidR="005F326E" w:rsidRDefault="00000000">
      <w:pPr>
        <w:pStyle w:val="BodyText"/>
        <w:spacing w:before="142"/>
      </w:pPr>
      <w:proofErr w:type="gramStart"/>
      <w:r>
        <w:rPr>
          <w:rFonts w:ascii="Arial"/>
          <w:w w:val="105"/>
          <w:sz w:val="12"/>
        </w:rPr>
        <w:t>301</w:t>
      </w:r>
      <w:r>
        <w:rPr>
          <w:rFonts w:ascii="Arial"/>
          <w:spacing w:val="40"/>
          <w:w w:val="105"/>
          <w:sz w:val="12"/>
        </w:rPr>
        <w:t xml:space="preserve">  </w:t>
      </w:r>
      <w:proofErr w:type="spellStart"/>
      <w:r>
        <w:rPr>
          <w:w w:val="105"/>
        </w:rPr>
        <w:t>gorithmic</w:t>
      </w:r>
      <w:proofErr w:type="spellEnd"/>
      <w:proofErr w:type="gramEnd"/>
      <w:r>
        <w:rPr>
          <w:spacing w:val="-8"/>
          <w:w w:val="105"/>
        </w:rPr>
        <w:t xml:space="preserve"> </w:t>
      </w:r>
      <w:r>
        <w:rPr>
          <w:w w:val="105"/>
        </w:rPr>
        <w:t>workflow</w:t>
      </w:r>
      <w:r>
        <w:rPr>
          <w:spacing w:val="-8"/>
          <w:w w:val="105"/>
        </w:rPr>
        <w:t xml:space="preserve"> </w:t>
      </w:r>
      <w:r>
        <w:rPr>
          <w:w w:val="105"/>
        </w:rPr>
        <w:t>was</w:t>
      </w:r>
      <w:r>
        <w:rPr>
          <w:spacing w:val="-7"/>
          <w:w w:val="105"/>
        </w:rPr>
        <w:t xml:space="preserve"> </w:t>
      </w:r>
      <w:r>
        <w:rPr>
          <w:w w:val="105"/>
        </w:rPr>
        <w:t>developed</w:t>
      </w:r>
      <w:r>
        <w:rPr>
          <w:spacing w:val="-7"/>
          <w:w w:val="105"/>
        </w:rPr>
        <w:t xml:space="preserve"> </w:t>
      </w:r>
      <w:r>
        <w:rPr>
          <w:w w:val="105"/>
        </w:rPr>
        <w:t>for</w:t>
      </w:r>
      <w:r>
        <w:rPr>
          <w:spacing w:val="-8"/>
          <w:w w:val="105"/>
        </w:rPr>
        <w:t xml:space="preserve"> </w:t>
      </w:r>
      <w:r>
        <w:rPr>
          <w:w w:val="105"/>
        </w:rPr>
        <w:t>both</w:t>
      </w:r>
      <w:r>
        <w:rPr>
          <w:spacing w:val="-8"/>
          <w:w w:val="105"/>
        </w:rPr>
        <w:t xml:space="preserve"> </w:t>
      </w:r>
      <w:r>
        <w:rPr>
          <w:w w:val="105"/>
        </w:rPr>
        <w:t>cross-sectional</w:t>
      </w:r>
      <w:r>
        <w:rPr>
          <w:w w:val="105"/>
          <w:position w:val="9"/>
          <w:sz w:val="16"/>
        </w:rPr>
        <w:t>55</w:t>
      </w:r>
      <w:r>
        <w:rPr>
          <w:spacing w:val="21"/>
          <w:w w:val="105"/>
          <w:position w:val="9"/>
          <w:sz w:val="16"/>
        </w:rPr>
        <w:t xml:space="preserve"> </w:t>
      </w:r>
      <w:r>
        <w:rPr>
          <w:w w:val="105"/>
        </w:rPr>
        <w:t>and</w:t>
      </w:r>
      <w:r>
        <w:rPr>
          <w:spacing w:val="-8"/>
          <w:w w:val="105"/>
        </w:rPr>
        <w:t xml:space="preserve"> </w:t>
      </w:r>
      <w:r>
        <w:rPr>
          <w:w w:val="105"/>
        </w:rPr>
        <w:t>longitudinal</w:t>
      </w:r>
      <w:r>
        <w:rPr>
          <w:w w:val="105"/>
          <w:position w:val="9"/>
          <w:sz w:val="16"/>
        </w:rPr>
        <w:t>56</w:t>
      </w:r>
      <w:r>
        <w:rPr>
          <w:spacing w:val="21"/>
          <w:w w:val="105"/>
          <w:position w:val="9"/>
          <w:sz w:val="16"/>
        </w:rPr>
        <w:t xml:space="preserve"> </w:t>
      </w:r>
      <w:r>
        <w:rPr>
          <w:w w:val="105"/>
        </w:rPr>
        <w:t>T1-</w:t>
      </w:r>
      <w:r>
        <w:rPr>
          <w:spacing w:val="-2"/>
          <w:w w:val="105"/>
        </w:rPr>
        <w:t>weighted</w:t>
      </w:r>
    </w:p>
    <w:p w14:paraId="1D0F015C" w14:textId="77777777" w:rsidR="005F326E" w:rsidRDefault="00000000">
      <w:pPr>
        <w:pStyle w:val="BodyText"/>
        <w:spacing w:before="142"/>
      </w:pPr>
      <w:proofErr w:type="gramStart"/>
      <w:r>
        <w:rPr>
          <w:rFonts w:ascii="Arial"/>
          <w:w w:val="105"/>
          <w:sz w:val="12"/>
        </w:rPr>
        <w:t>302</w:t>
      </w:r>
      <w:r>
        <w:rPr>
          <w:rFonts w:ascii="Arial"/>
          <w:spacing w:val="56"/>
          <w:w w:val="105"/>
          <w:sz w:val="12"/>
        </w:rPr>
        <w:t xml:space="preserve">  </w:t>
      </w:r>
      <w:r>
        <w:rPr>
          <w:w w:val="105"/>
        </w:rPr>
        <w:t>MR</w:t>
      </w:r>
      <w:proofErr w:type="gramEnd"/>
      <w:r>
        <w:rPr>
          <w:spacing w:val="5"/>
          <w:w w:val="105"/>
        </w:rPr>
        <w:t xml:space="preserve"> </w:t>
      </w:r>
      <w:r>
        <w:rPr>
          <w:w w:val="105"/>
        </w:rPr>
        <w:t>image</w:t>
      </w:r>
      <w:r>
        <w:rPr>
          <w:spacing w:val="7"/>
          <w:w w:val="105"/>
        </w:rPr>
        <w:t xml:space="preserve"> </w:t>
      </w:r>
      <w:r>
        <w:rPr>
          <w:w w:val="105"/>
        </w:rPr>
        <w:t>data.</w:t>
      </w:r>
      <w:r>
        <w:rPr>
          <w:spacing w:val="32"/>
          <w:w w:val="105"/>
        </w:rPr>
        <w:t xml:space="preserve"> </w:t>
      </w:r>
      <w:r>
        <w:rPr>
          <w:w w:val="105"/>
        </w:rPr>
        <w:t>This</w:t>
      </w:r>
      <w:r>
        <w:rPr>
          <w:spacing w:val="5"/>
          <w:w w:val="105"/>
        </w:rPr>
        <w:t xml:space="preserve"> </w:t>
      </w:r>
      <w:r>
        <w:rPr>
          <w:w w:val="105"/>
        </w:rPr>
        <w:t>contribution</w:t>
      </w:r>
      <w:r>
        <w:rPr>
          <w:spacing w:val="5"/>
          <w:w w:val="105"/>
        </w:rPr>
        <w:t xml:space="preserve"> </w:t>
      </w:r>
      <w:r>
        <w:rPr>
          <w:w w:val="105"/>
        </w:rPr>
        <w:t>was</w:t>
      </w:r>
      <w:r>
        <w:rPr>
          <w:spacing w:val="5"/>
          <w:w w:val="105"/>
        </w:rPr>
        <w:t xml:space="preserve"> </w:t>
      </w:r>
      <w:r>
        <w:rPr>
          <w:w w:val="105"/>
        </w:rPr>
        <w:t>later</w:t>
      </w:r>
      <w:r>
        <w:rPr>
          <w:spacing w:val="6"/>
          <w:w w:val="105"/>
        </w:rPr>
        <w:t xml:space="preserve"> </w:t>
      </w:r>
      <w:r>
        <w:rPr>
          <w:w w:val="105"/>
        </w:rPr>
        <w:t>refactored</w:t>
      </w:r>
      <w:r>
        <w:rPr>
          <w:spacing w:val="6"/>
          <w:w w:val="105"/>
        </w:rPr>
        <w:t xml:space="preserve"> </w:t>
      </w:r>
      <w:r>
        <w:rPr>
          <w:w w:val="105"/>
        </w:rPr>
        <w:t>using</w:t>
      </w:r>
      <w:r>
        <w:rPr>
          <w:spacing w:val="6"/>
          <w:w w:val="105"/>
        </w:rPr>
        <w:t xml:space="preserve"> </w:t>
      </w:r>
      <w:r>
        <w:rPr>
          <w:w w:val="105"/>
        </w:rPr>
        <w:t>deep</w:t>
      </w:r>
      <w:r>
        <w:rPr>
          <w:spacing w:val="5"/>
          <w:w w:val="105"/>
        </w:rPr>
        <w:t xml:space="preserve"> </w:t>
      </w:r>
      <w:r>
        <w:rPr>
          <w:w w:val="105"/>
        </w:rPr>
        <w:t>learning</w:t>
      </w:r>
      <w:r>
        <w:rPr>
          <w:w w:val="105"/>
          <w:position w:val="9"/>
          <w:sz w:val="16"/>
        </w:rPr>
        <w:t>26</w:t>
      </w:r>
      <w:r>
        <w:rPr>
          <w:spacing w:val="35"/>
          <w:w w:val="105"/>
          <w:position w:val="9"/>
          <w:sz w:val="16"/>
        </w:rPr>
        <w:t xml:space="preserve"> </w:t>
      </w:r>
      <w:r>
        <w:rPr>
          <w:w w:val="105"/>
        </w:rPr>
        <w:t>leveraging</w:t>
      </w:r>
      <w:r>
        <w:rPr>
          <w:spacing w:val="5"/>
          <w:w w:val="105"/>
        </w:rPr>
        <w:t xml:space="preserve"> </w:t>
      </w:r>
      <w:r>
        <w:rPr>
          <w:spacing w:val="-5"/>
          <w:w w:val="105"/>
        </w:rPr>
        <w:t>the</w:t>
      </w:r>
    </w:p>
    <w:p w14:paraId="63B3ECB4" w14:textId="77777777" w:rsidR="005F326E" w:rsidRDefault="00000000">
      <w:pPr>
        <w:pStyle w:val="BodyText"/>
        <w:spacing w:before="142"/>
      </w:pPr>
      <w:proofErr w:type="gramStart"/>
      <w:r>
        <w:rPr>
          <w:rFonts w:ascii="Arial"/>
          <w:w w:val="105"/>
          <w:sz w:val="12"/>
        </w:rPr>
        <w:t>303</w:t>
      </w:r>
      <w:r>
        <w:rPr>
          <w:rFonts w:ascii="Arial"/>
          <w:spacing w:val="58"/>
          <w:w w:val="105"/>
          <w:sz w:val="12"/>
        </w:rPr>
        <w:t xml:space="preserve">  </w:t>
      </w:r>
      <w:r>
        <w:rPr>
          <w:w w:val="105"/>
        </w:rPr>
        <w:t>earlier</w:t>
      </w:r>
      <w:proofErr w:type="gramEnd"/>
      <w:r>
        <w:rPr>
          <w:spacing w:val="10"/>
          <w:w w:val="105"/>
        </w:rPr>
        <w:t xml:space="preserve"> </w:t>
      </w:r>
      <w:r>
        <w:rPr>
          <w:w w:val="105"/>
        </w:rPr>
        <w:t>results</w:t>
      </w:r>
      <w:r>
        <w:rPr>
          <w:w w:val="105"/>
          <w:position w:val="9"/>
          <w:sz w:val="16"/>
        </w:rPr>
        <w:t>55</w:t>
      </w:r>
      <w:r>
        <w:rPr>
          <w:spacing w:val="41"/>
          <w:w w:val="105"/>
          <w:position w:val="9"/>
          <w:sz w:val="16"/>
        </w:rPr>
        <w:t xml:space="preserve"> </w:t>
      </w:r>
      <w:r>
        <w:rPr>
          <w:w w:val="105"/>
        </w:rPr>
        <w:t>for</w:t>
      </w:r>
      <w:r>
        <w:rPr>
          <w:spacing w:val="10"/>
          <w:w w:val="105"/>
        </w:rPr>
        <w:t xml:space="preserve"> </w:t>
      </w:r>
      <w:r>
        <w:rPr>
          <w:w w:val="105"/>
        </w:rPr>
        <w:t>training</w:t>
      </w:r>
      <w:r>
        <w:rPr>
          <w:spacing w:val="11"/>
          <w:w w:val="105"/>
        </w:rPr>
        <w:t xml:space="preserve"> </w:t>
      </w:r>
      <w:r>
        <w:rPr>
          <w:spacing w:val="-2"/>
          <w:w w:val="105"/>
        </w:rPr>
        <w:t>data.</w:t>
      </w:r>
    </w:p>
    <w:p w14:paraId="088C9DC5" w14:textId="77777777" w:rsidR="005F326E" w:rsidRDefault="005F326E">
      <w:pPr>
        <w:sectPr w:rsidR="005F326E" w:rsidSect="008C17C3">
          <w:pgSz w:w="12240" w:h="15840"/>
          <w:pgMar w:top="1320" w:right="0" w:bottom="280" w:left="940" w:header="720" w:footer="720" w:gutter="0"/>
          <w:cols w:space="720"/>
        </w:sectPr>
      </w:pPr>
    </w:p>
    <w:p w14:paraId="158D4305" w14:textId="77777777" w:rsidR="005F326E" w:rsidRDefault="00000000">
      <w:pPr>
        <w:pStyle w:val="BodyText"/>
        <w:spacing w:before="135"/>
      </w:pPr>
      <w:proofErr w:type="gramStart"/>
      <w:r>
        <w:rPr>
          <w:rFonts w:ascii="Arial"/>
          <w:w w:val="105"/>
          <w:sz w:val="12"/>
        </w:rPr>
        <w:lastRenderedPageBreak/>
        <w:t>304</w:t>
      </w:r>
      <w:r>
        <w:rPr>
          <w:rFonts w:ascii="Arial"/>
          <w:spacing w:val="66"/>
          <w:w w:val="105"/>
          <w:sz w:val="12"/>
        </w:rPr>
        <w:t xml:space="preserve">  </w:t>
      </w:r>
      <w:r>
        <w:rPr>
          <w:w w:val="105"/>
        </w:rPr>
        <w:t>In</w:t>
      </w:r>
      <w:proofErr w:type="gramEnd"/>
      <w:r>
        <w:rPr>
          <w:spacing w:val="29"/>
          <w:w w:val="105"/>
        </w:rPr>
        <w:t xml:space="preserve"> </w:t>
      </w:r>
      <w:r>
        <w:rPr>
          <w:w w:val="105"/>
        </w:rPr>
        <w:t>the</w:t>
      </w:r>
      <w:r>
        <w:rPr>
          <w:spacing w:val="26"/>
          <w:w w:val="105"/>
        </w:rPr>
        <w:t xml:space="preserve"> </w:t>
      </w:r>
      <w:r>
        <w:rPr>
          <w:w w:val="105"/>
        </w:rPr>
        <w:t>case</w:t>
      </w:r>
      <w:r>
        <w:rPr>
          <w:spacing w:val="27"/>
          <w:w w:val="105"/>
        </w:rPr>
        <w:t xml:space="preserve"> </w:t>
      </w:r>
      <w:r>
        <w:rPr>
          <w:w w:val="105"/>
        </w:rPr>
        <w:t>of</w:t>
      </w:r>
      <w:r>
        <w:rPr>
          <w:spacing w:val="28"/>
          <w:w w:val="105"/>
        </w:rPr>
        <w:t xml:space="preserve"> </w:t>
      </w:r>
      <w:r>
        <w:rPr>
          <w:w w:val="105"/>
        </w:rPr>
        <w:t>the</w:t>
      </w:r>
      <w:r>
        <w:rPr>
          <w:spacing w:val="26"/>
          <w:w w:val="105"/>
        </w:rPr>
        <w:t xml:space="preserve"> </w:t>
      </w:r>
      <w:r>
        <w:rPr>
          <w:w w:val="105"/>
        </w:rPr>
        <w:t>mouse</w:t>
      </w:r>
      <w:r>
        <w:rPr>
          <w:spacing w:val="27"/>
          <w:w w:val="105"/>
        </w:rPr>
        <w:t xml:space="preserve"> </w:t>
      </w:r>
      <w:r>
        <w:rPr>
          <w:w w:val="105"/>
        </w:rPr>
        <w:t>brain,</w:t>
      </w:r>
      <w:r>
        <w:rPr>
          <w:spacing w:val="30"/>
          <w:w w:val="105"/>
        </w:rPr>
        <w:t xml:space="preserve"> </w:t>
      </w:r>
      <w:r>
        <w:rPr>
          <w:w w:val="105"/>
        </w:rPr>
        <w:t>the</w:t>
      </w:r>
      <w:r>
        <w:rPr>
          <w:spacing w:val="26"/>
          <w:w w:val="105"/>
        </w:rPr>
        <w:t xml:space="preserve"> </w:t>
      </w:r>
      <w:r>
        <w:rPr>
          <w:w w:val="105"/>
        </w:rPr>
        <w:t>lack</w:t>
      </w:r>
      <w:r>
        <w:rPr>
          <w:spacing w:val="27"/>
          <w:w w:val="105"/>
        </w:rPr>
        <w:t xml:space="preserve"> </w:t>
      </w:r>
      <w:r>
        <w:rPr>
          <w:w w:val="105"/>
        </w:rPr>
        <w:t>of</w:t>
      </w:r>
      <w:r>
        <w:rPr>
          <w:spacing w:val="26"/>
          <w:w w:val="105"/>
        </w:rPr>
        <w:t xml:space="preserve"> </w:t>
      </w:r>
      <w:r>
        <w:rPr>
          <w:w w:val="105"/>
        </w:rPr>
        <w:t>training</w:t>
      </w:r>
      <w:r>
        <w:rPr>
          <w:spacing w:val="26"/>
          <w:w w:val="105"/>
        </w:rPr>
        <w:t xml:space="preserve"> </w:t>
      </w:r>
      <w:r>
        <w:rPr>
          <w:w w:val="105"/>
        </w:rPr>
        <w:t>data</w:t>
      </w:r>
      <w:r>
        <w:rPr>
          <w:spacing w:val="27"/>
          <w:w w:val="105"/>
        </w:rPr>
        <w:t xml:space="preserve"> </w:t>
      </w:r>
      <w:r>
        <w:rPr>
          <w:w w:val="105"/>
        </w:rPr>
        <w:t>and/or</w:t>
      </w:r>
      <w:r>
        <w:rPr>
          <w:spacing w:val="26"/>
          <w:w w:val="105"/>
        </w:rPr>
        <w:t xml:space="preserve"> </w:t>
      </w:r>
      <w:r>
        <w:rPr>
          <w:w w:val="105"/>
        </w:rPr>
        <w:t>tools</w:t>
      </w:r>
      <w:r>
        <w:rPr>
          <w:spacing w:val="27"/>
          <w:w w:val="105"/>
        </w:rPr>
        <w:t xml:space="preserve"> </w:t>
      </w:r>
      <w:r>
        <w:rPr>
          <w:w w:val="105"/>
        </w:rPr>
        <w:t>to</w:t>
      </w:r>
      <w:r>
        <w:rPr>
          <w:spacing w:val="27"/>
          <w:w w:val="105"/>
        </w:rPr>
        <w:t xml:space="preserve"> </w:t>
      </w:r>
      <w:r>
        <w:rPr>
          <w:w w:val="105"/>
        </w:rPr>
        <w:t>generate</w:t>
      </w:r>
      <w:r>
        <w:rPr>
          <w:spacing w:val="27"/>
          <w:w w:val="105"/>
        </w:rPr>
        <w:t xml:space="preserve"> </w:t>
      </w:r>
      <w:r>
        <w:rPr>
          <w:spacing w:val="-2"/>
          <w:w w:val="105"/>
        </w:rPr>
        <w:t>training</w:t>
      </w:r>
    </w:p>
    <w:p w14:paraId="6750CFFC" w14:textId="77777777" w:rsidR="005F326E" w:rsidRDefault="00000000">
      <w:pPr>
        <w:pStyle w:val="BodyText"/>
        <w:spacing w:before="157"/>
      </w:pPr>
      <w:proofErr w:type="gramStart"/>
      <w:r>
        <w:rPr>
          <w:rFonts w:ascii="Arial"/>
          <w:w w:val="105"/>
          <w:sz w:val="12"/>
        </w:rPr>
        <w:t>305</w:t>
      </w:r>
      <w:r>
        <w:rPr>
          <w:rFonts w:ascii="Arial"/>
          <w:spacing w:val="61"/>
          <w:w w:val="105"/>
          <w:sz w:val="12"/>
        </w:rPr>
        <w:t xml:space="preserve">  </w:t>
      </w:r>
      <w:r>
        <w:rPr>
          <w:w w:val="105"/>
        </w:rPr>
        <w:t>data</w:t>
      </w:r>
      <w:proofErr w:type="gramEnd"/>
      <w:r>
        <w:rPr>
          <w:spacing w:val="40"/>
          <w:w w:val="105"/>
        </w:rPr>
        <w:t xml:space="preserve"> </w:t>
      </w:r>
      <w:r>
        <w:rPr>
          <w:w w:val="105"/>
        </w:rPr>
        <w:t>make</w:t>
      </w:r>
      <w:r>
        <w:rPr>
          <w:spacing w:val="39"/>
          <w:w w:val="105"/>
        </w:rPr>
        <w:t xml:space="preserve"> </w:t>
      </w:r>
      <w:r>
        <w:rPr>
          <w:w w:val="105"/>
        </w:rPr>
        <w:t>a</w:t>
      </w:r>
      <w:r>
        <w:rPr>
          <w:spacing w:val="39"/>
          <w:w w:val="105"/>
        </w:rPr>
        <w:t xml:space="preserve"> </w:t>
      </w:r>
      <w:r>
        <w:rPr>
          <w:w w:val="105"/>
        </w:rPr>
        <w:t>similar</w:t>
      </w:r>
      <w:r>
        <w:rPr>
          <w:spacing w:val="39"/>
          <w:w w:val="105"/>
        </w:rPr>
        <w:t xml:space="preserve"> </w:t>
      </w:r>
      <w:commentRangeStart w:id="98"/>
      <w:commentRangeStart w:id="99"/>
      <w:r>
        <w:rPr>
          <w:w w:val="105"/>
        </w:rPr>
        <w:t>developmental</w:t>
      </w:r>
      <w:r>
        <w:rPr>
          <w:spacing w:val="40"/>
          <w:w w:val="105"/>
        </w:rPr>
        <w:t xml:space="preserve"> </w:t>
      </w:r>
      <w:r>
        <w:rPr>
          <w:w w:val="105"/>
        </w:rPr>
        <w:t>trajectory</w:t>
      </w:r>
      <w:r>
        <w:rPr>
          <w:spacing w:val="39"/>
          <w:w w:val="105"/>
        </w:rPr>
        <w:t xml:space="preserve"> </w:t>
      </w:r>
      <w:commentRangeEnd w:id="98"/>
      <w:r w:rsidR="003275D8">
        <w:rPr>
          <w:rStyle w:val="CommentReference"/>
        </w:rPr>
        <w:commentReference w:id="98"/>
      </w:r>
      <w:commentRangeEnd w:id="99"/>
      <w:r w:rsidR="00F02E0A">
        <w:rPr>
          <w:rStyle w:val="CommentReference"/>
        </w:rPr>
        <w:commentReference w:id="99"/>
      </w:r>
      <w:r>
        <w:rPr>
          <w:w w:val="105"/>
        </w:rPr>
        <w:t>difficult.</w:t>
      </w:r>
      <w:r>
        <w:rPr>
          <w:spacing w:val="27"/>
          <w:w w:val="105"/>
        </w:rPr>
        <w:t xml:space="preserve">  </w:t>
      </w:r>
      <w:r>
        <w:rPr>
          <w:w w:val="105"/>
        </w:rPr>
        <w:t>In</w:t>
      </w:r>
      <w:r>
        <w:rPr>
          <w:spacing w:val="40"/>
          <w:w w:val="105"/>
        </w:rPr>
        <w:t xml:space="preserve"> </w:t>
      </w:r>
      <w:r>
        <w:rPr>
          <w:w w:val="105"/>
        </w:rPr>
        <w:t>addition,</w:t>
      </w:r>
      <w:r>
        <w:rPr>
          <w:spacing w:val="46"/>
          <w:w w:val="105"/>
        </w:rPr>
        <w:t xml:space="preserve"> </w:t>
      </w:r>
      <w:r>
        <w:rPr>
          <w:w w:val="105"/>
        </w:rPr>
        <w:t>mouse</w:t>
      </w:r>
      <w:r>
        <w:rPr>
          <w:spacing w:val="39"/>
          <w:w w:val="105"/>
        </w:rPr>
        <w:t xml:space="preserve"> </w:t>
      </w:r>
      <w:r>
        <w:rPr>
          <w:w w:val="105"/>
        </w:rPr>
        <w:t>data</w:t>
      </w:r>
      <w:r>
        <w:rPr>
          <w:spacing w:val="40"/>
          <w:w w:val="105"/>
        </w:rPr>
        <w:t xml:space="preserve"> </w:t>
      </w:r>
      <w:r>
        <w:rPr>
          <w:w w:val="105"/>
        </w:rPr>
        <w:t>is</w:t>
      </w:r>
      <w:r>
        <w:rPr>
          <w:spacing w:val="39"/>
          <w:w w:val="105"/>
        </w:rPr>
        <w:t xml:space="preserve"> </w:t>
      </w:r>
      <w:proofErr w:type="gramStart"/>
      <w:r>
        <w:rPr>
          <w:spacing w:val="-2"/>
          <w:w w:val="105"/>
        </w:rPr>
        <w:t>often</w:t>
      </w:r>
      <w:proofErr w:type="gramEnd"/>
    </w:p>
    <w:p w14:paraId="2247E717" w14:textId="77777777" w:rsidR="005F326E" w:rsidRDefault="00000000">
      <w:pPr>
        <w:pStyle w:val="BodyText"/>
        <w:spacing w:before="158"/>
      </w:pPr>
      <w:proofErr w:type="gramStart"/>
      <w:r>
        <w:rPr>
          <w:rFonts w:ascii="Arial"/>
          <w:w w:val="105"/>
          <w:sz w:val="12"/>
        </w:rPr>
        <w:t>306</w:t>
      </w:r>
      <w:r>
        <w:rPr>
          <w:rFonts w:ascii="Arial"/>
          <w:spacing w:val="47"/>
          <w:w w:val="105"/>
          <w:sz w:val="12"/>
        </w:rPr>
        <w:t xml:space="preserve">  </w:t>
      </w:r>
      <w:r>
        <w:rPr>
          <w:w w:val="105"/>
        </w:rPr>
        <w:t>characterized</w:t>
      </w:r>
      <w:proofErr w:type="gramEnd"/>
      <w:r>
        <w:rPr>
          <w:spacing w:val="-10"/>
          <w:w w:val="105"/>
        </w:rPr>
        <w:t xml:space="preserve"> </w:t>
      </w:r>
      <w:r>
        <w:rPr>
          <w:w w:val="105"/>
        </w:rPr>
        <w:t>by</w:t>
      </w:r>
      <w:r>
        <w:rPr>
          <w:spacing w:val="-10"/>
          <w:w w:val="105"/>
        </w:rPr>
        <w:t xml:space="preserve"> </w:t>
      </w:r>
      <w:r>
        <w:rPr>
          <w:w w:val="105"/>
        </w:rPr>
        <w:t>unique</w:t>
      </w:r>
      <w:r>
        <w:rPr>
          <w:spacing w:val="-11"/>
          <w:w w:val="105"/>
        </w:rPr>
        <w:t xml:space="preserve"> </w:t>
      </w:r>
      <w:r>
        <w:rPr>
          <w:w w:val="105"/>
        </w:rPr>
        <w:t>issues</w:t>
      </w:r>
      <w:r>
        <w:rPr>
          <w:spacing w:val="-11"/>
          <w:w w:val="105"/>
        </w:rPr>
        <w:t xml:space="preserve"> </w:t>
      </w:r>
      <w:r>
        <w:rPr>
          <w:w w:val="105"/>
        </w:rPr>
        <w:t>such</w:t>
      </w:r>
      <w:r>
        <w:rPr>
          <w:spacing w:val="-11"/>
          <w:w w:val="105"/>
        </w:rPr>
        <w:t xml:space="preserve"> </w:t>
      </w:r>
      <w:r>
        <w:rPr>
          <w:w w:val="105"/>
        </w:rPr>
        <w:t>as</w:t>
      </w:r>
      <w:r>
        <w:rPr>
          <w:spacing w:val="-11"/>
          <w:w w:val="105"/>
        </w:rPr>
        <w:t xml:space="preserve"> </w:t>
      </w:r>
      <w:r>
        <w:rPr>
          <w:w w:val="105"/>
        </w:rPr>
        <w:t>frequent</w:t>
      </w:r>
      <w:r>
        <w:rPr>
          <w:spacing w:val="-11"/>
          <w:w w:val="105"/>
        </w:rPr>
        <w:t xml:space="preserve"> </w:t>
      </w:r>
      <w:r>
        <w:rPr>
          <w:w w:val="105"/>
        </w:rPr>
        <w:t>anisotropic</w:t>
      </w:r>
      <w:r>
        <w:rPr>
          <w:spacing w:val="-10"/>
          <w:w w:val="105"/>
        </w:rPr>
        <w:t xml:space="preserve"> </w:t>
      </w:r>
      <w:r>
        <w:rPr>
          <w:w w:val="105"/>
        </w:rPr>
        <w:t>sampling</w:t>
      </w:r>
      <w:r>
        <w:rPr>
          <w:spacing w:val="-11"/>
          <w:w w:val="105"/>
        </w:rPr>
        <w:t xml:space="preserve"> </w:t>
      </w:r>
      <w:r>
        <w:rPr>
          <w:w w:val="105"/>
        </w:rPr>
        <w:t>which</w:t>
      </w:r>
      <w:r>
        <w:rPr>
          <w:spacing w:val="-11"/>
          <w:w w:val="105"/>
        </w:rPr>
        <w:t xml:space="preserve"> </w:t>
      </w:r>
      <w:r>
        <w:rPr>
          <w:w w:val="105"/>
        </w:rPr>
        <w:t>are</w:t>
      </w:r>
      <w:r>
        <w:rPr>
          <w:spacing w:val="-11"/>
          <w:w w:val="105"/>
        </w:rPr>
        <w:t xml:space="preserve"> </w:t>
      </w:r>
      <w:r>
        <w:rPr>
          <w:w w:val="105"/>
        </w:rPr>
        <w:t>often</w:t>
      </w:r>
      <w:r>
        <w:rPr>
          <w:spacing w:val="-11"/>
          <w:w w:val="105"/>
        </w:rPr>
        <w:t xml:space="preserve"> </w:t>
      </w:r>
      <w:r>
        <w:rPr>
          <w:w w:val="105"/>
        </w:rPr>
        <w:t>in</w:t>
      </w:r>
      <w:r>
        <w:rPr>
          <w:spacing w:val="-10"/>
          <w:w w:val="105"/>
        </w:rPr>
        <w:t xml:space="preserve"> </w:t>
      </w:r>
      <w:r>
        <w:rPr>
          <w:spacing w:val="-2"/>
          <w:w w:val="105"/>
        </w:rPr>
        <w:t>sharp</w:t>
      </w:r>
    </w:p>
    <w:p w14:paraId="3B793074" w14:textId="77777777" w:rsidR="005F326E" w:rsidRDefault="00000000">
      <w:pPr>
        <w:pStyle w:val="BodyText"/>
        <w:spacing w:before="157"/>
      </w:pPr>
      <w:proofErr w:type="gramStart"/>
      <w:r>
        <w:rPr>
          <w:rFonts w:ascii="Arial"/>
          <w:w w:val="105"/>
          <w:sz w:val="12"/>
        </w:rPr>
        <w:t>307</w:t>
      </w:r>
      <w:r>
        <w:rPr>
          <w:rFonts w:ascii="Arial"/>
          <w:spacing w:val="56"/>
          <w:w w:val="105"/>
          <w:sz w:val="12"/>
        </w:rPr>
        <w:t xml:space="preserve">  </w:t>
      </w:r>
      <w:r>
        <w:rPr>
          <w:w w:val="105"/>
        </w:rPr>
        <w:t>contrast</w:t>
      </w:r>
      <w:proofErr w:type="gramEnd"/>
      <w:r>
        <w:rPr>
          <w:spacing w:val="14"/>
          <w:w w:val="105"/>
        </w:rPr>
        <w:t xml:space="preserve"> </w:t>
      </w:r>
      <w:r>
        <w:rPr>
          <w:w w:val="105"/>
        </w:rPr>
        <w:t>to</w:t>
      </w:r>
      <w:r>
        <w:rPr>
          <w:spacing w:val="14"/>
          <w:w w:val="105"/>
        </w:rPr>
        <w:t xml:space="preserve"> </w:t>
      </w:r>
      <w:r>
        <w:rPr>
          <w:w w:val="105"/>
        </w:rPr>
        <w:t>the</w:t>
      </w:r>
      <w:r>
        <w:rPr>
          <w:spacing w:val="14"/>
          <w:w w:val="105"/>
        </w:rPr>
        <w:t xml:space="preserve"> </w:t>
      </w:r>
      <w:r>
        <w:rPr>
          <w:w w:val="105"/>
        </w:rPr>
        <w:t>high</w:t>
      </w:r>
      <w:r>
        <w:rPr>
          <w:spacing w:val="14"/>
          <w:w w:val="105"/>
        </w:rPr>
        <w:t xml:space="preserve"> </w:t>
      </w:r>
      <w:r>
        <w:rPr>
          <w:w w:val="105"/>
        </w:rPr>
        <w:t>resolution</w:t>
      </w:r>
      <w:r>
        <w:rPr>
          <w:spacing w:val="12"/>
          <w:w w:val="105"/>
        </w:rPr>
        <w:t xml:space="preserve"> </w:t>
      </w:r>
      <w:r>
        <w:rPr>
          <w:w w:val="105"/>
        </w:rPr>
        <w:t>resources</w:t>
      </w:r>
      <w:r>
        <w:rPr>
          <w:spacing w:val="14"/>
          <w:w w:val="105"/>
        </w:rPr>
        <w:t xml:space="preserve"> </w:t>
      </w:r>
      <w:r>
        <w:rPr>
          <w:w w:val="105"/>
        </w:rPr>
        <w:t>available</w:t>
      </w:r>
      <w:r>
        <w:rPr>
          <w:spacing w:val="14"/>
          <w:w w:val="105"/>
        </w:rPr>
        <w:t xml:space="preserve"> </w:t>
      </w:r>
      <w:r>
        <w:rPr>
          <w:w w:val="105"/>
        </w:rPr>
        <w:t>within</w:t>
      </w:r>
      <w:r>
        <w:rPr>
          <w:spacing w:val="13"/>
          <w:w w:val="105"/>
        </w:rPr>
        <w:t xml:space="preserve"> </w:t>
      </w:r>
      <w:r>
        <w:rPr>
          <w:w w:val="105"/>
        </w:rPr>
        <w:t>the</w:t>
      </w:r>
      <w:r>
        <w:rPr>
          <w:spacing w:val="14"/>
          <w:w w:val="105"/>
        </w:rPr>
        <w:t xml:space="preserve"> </w:t>
      </w:r>
      <w:r>
        <w:rPr>
          <w:w w:val="105"/>
        </w:rPr>
        <w:t>community,</w:t>
      </w:r>
      <w:r>
        <w:rPr>
          <w:spacing w:val="15"/>
          <w:w w:val="105"/>
        </w:rPr>
        <w:t xml:space="preserve"> </w:t>
      </w:r>
      <w:r>
        <w:rPr>
          <w:w w:val="105"/>
        </w:rPr>
        <w:t>e.g.,</w:t>
      </w:r>
      <w:r>
        <w:rPr>
          <w:spacing w:val="14"/>
          <w:w w:val="105"/>
        </w:rPr>
        <w:t xml:space="preserve"> </w:t>
      </w:r>
      <w:r>
        <w:rPr>
          <w:spacing w:val="-2"/>
          <w:w w:val="105"/>
        </w:rPr>
        <w:t>AllenCCFv3</w:t>
      </w:r>
    </w:p>
    <w:p w14:paraId="3344967A" w14:textId="77777777" w:rsidR="005F326E" w:rsidRDefault="00000000">
      <w:pPr>
        <w:pStyle w:val="BodyText"/>
        <w:spacing w:before="157"/>
      </w:pPr>
      <w:proofErr w:type="gramStart"/>
      <w:r>
        <w:rPr>
          <w:rFonts w:ascii="Arial"/>
          <w:w w:val="105"/>
          <w:sz w:val="12"/>
        </w:rPr>
        <w:t>308</w:t>
      </w:r>
      <w:r>
        <w:rPr>
          <w:rFonts w:ascii="Arial"/>
          <w:spacing w:val="52"/>
          <w:w w:val="105"/>
          <w:sz w:val="12"/>
        </w:rPr>
        <w:t xml:space="preserve">  </w:t>
      </w:r>
      <w:r>
        <w:rPr>
          <w:w w:val="105"/>
        </w:rPr>
        <w:t>and</w:t>
      </w:r>
      <w:proofErr w:type="gramEnd"/>
      <w:r>
        <w:rPr>
          <w:spacing w:val="27"/>
          <w:w w:val="105"/>
        </w:rPr>
        <w:t xml:space="preserve"> </w:t>
      </w:r>
      <w:proofErr w:type="spellStart"/>
      <w:r>
        <w:rPr>
          <w:w w:val="105"/>
        </w:rPr>
        <w:t>DevCCF</w:t>
      </w:r>
      <w:proofErr w:type="spellEnd"/>
      <w:r>
        <w:rPr>
          <w:w w:val="105"/>
        </w:rPr>
        <w:t>.</w:t>
      </w:r>
      <w:r>
        <w:rPr>
          <w:spacing w:val="26"/>
          <w:w w:val="105"/>
        </w:rPr>
        <w:t xml:space="preserve"> </w:t>
      </w:r>
      <w:r>
        <w:rPr>
          <w:w w:val="105"/>
        </w:rPr>
        <w:t>Using</w:t>
      </w:r>
      <w:r>
        <w:rPr>
          <w:spacing w:val="26"/>
          <w:w w:val="105"/>
        </w:rPr>
        <w:t xml:space="preserve"> </w:t>
      </w:r>
      <w:proofErr w:type="spellStart"/>
      <w:r>
        <w:rPr>
          <w:w w:val="105"/>
        </w:rPr>
        <w:t>ANTsX</w:t>
      </w:r>
      <w:proofErr w:type="spellEnd"/>
      <w:r>
        <w:rPr>
          <w:spacing w:val="26"/>
          <w:w w:val="105"/>
        </w:rPr>
        <w:t xml:space="preserve"> </w:t>
      </w:r>
      <w:r>
        <w:rPr>
          <w:w w:val="105"/>
        </w:rPr>
        <w:t>and</w:t>
      </w:r>
      <w:r>
        <w:rPr>
          <w:spacing w:val="26"/>
          <w:w w:val="105"/>
        </w:rPr>
        <w:t xml:space="preserve"> </w:t>
      </w:r>
      <w:r>
        <w:rPr>
          <w:w w:val="105"/>
        </w:rPr>
        <w:t>other</w:t>
      </w:r>
      <w:r>
        <w:rPr>
          <w:spacing w:val="26"/>
          <w:w w:val="105"/>
        </w:rPr>
        <w:t xml:space="preserve"> </w:t>
      </w:r>
      <w:r>
        <w:rPr>
          <w:w w:val="105"/>
        </w:rPr>
        <w:t>publicly</w:t>
      </w:r>
      <w:r>
        <w:rPr>
          <w:spacing w:val="26"/>
          <w:w w:val="105"/>
        </w:rPr>
        <w:t xml:space="preserve"> </w:t>
      </w:r>
      <w:r>
        <w:rPr>
          <w:w w:val="105"/>
        </w:rPr>
        <w:t>available</w:t>
      </w:r>
      <w:r>
        <w:rPr>
          <w:spacing w:val="26"/>
          <w:w w:val="105"/>
        </w:rPr>
        <w:t xml:space="preserve"> </w:t>
      </w:r>
      <w:r>
        <w:rPr>
          <w:w w:val="105"/>
        </w:rPr>
        <w:t>data</w:t>
      </w:r>
      <w:r>
        <w:rPr>
          <w:spacing w:val="26"/>
          <w:w w:val="105"/>
        </w:rPr>
        <w:t xml:space="preserve"> </w:t>
      </w:r>
      <w:r>
        <w:rPr>
          <w:w w:val="105"/>
        </w:rPr>
        <w:t>resources,</w:t>
      </w:r>
      <w:r>
        <w:rPr>
          <w:spacing w:val="32"/>
          <w:w w:val="105"/>
        </w:rPr>
        <w:t xml:space="preserve"> </w:t>
      </w:r>
      <w:r>
        <w:rPr>
          <w:w w:val="105"/>
        </w:rPr>
        <w:t>we</w:t>
      </w:r>
      <w:r>
        <w:rPr>
          <w:spacing w:val="26"/>
          <w:w w:val="105"/>
        </w:rPr>
        <w:t xml:space="preserve"> </w:t>
      </w:r>
      <w:r>
        <w:rPr>
          <w:w w:val="105"/>
        </w:rPr>
        <w:t>developed</w:t>
      </w:r>
      <w:r>
        <w:rPr>
          <w:spacing w:val="26"/>
          <w:w w:val="105"/>
        </w:rPr>
        <w:t xml:space="preserve"> </w:t>
      </w:r>
      <w:r>
        <w:rPr>
          <w:spacing w:val="-12"/>
          <w:w w:val="105"/>
        </w:rPr>
        <w:t>a</w:t>
      </w:r>
    </w:p>
    <w:p w14:paraId="694D92F8" w14:textId="77777777" w:rsidR="005F326E" w:rsidRDefault="00000000">
      <w:pPr>
        <w:pStyle w:val="BodyText"/>
        <w:spacing w:before="158"/>
      </w:pPr>
      <w:proofErr w:type="gramStart"/>
      <w:r>
        <w:rPr>
          <w:rFonts w:ascii="Arial"/>
          <w:w w:val="105"/>
          <w:sz w:val="12"/>
        </w:rPr>
        <w:t>309</w:t>
      </w:r>
      <w:r>
        <w:rPr>
          <w:rFonts w:ascii="Arial"/>
          <w:spacing w:val="60"/>
          <w:w w:val="105"/>
          <w:sz w:val="12"/>
        </w:rPr>
        <w:t xml:space="preserve">  </w:t>
      </w:r>
      <w:r>
        <w:rPr>
          <w:w w:val="105"/>
        </w:rPr>
        <w:t>complete</w:t>
      </w:r>
      <w:proofErr w:type="gramEnd"/>
      <w:r>
        <w:rPr>
          <w:spacing w:val="8"/>
          <w:w w:val="105"/>
        </w:rPr>
        <w:t xml:space="preserve"> </w:t>
      </w:r>
      <w:r>
        <w:rPr>
          <w:w w:val="105"/>
        </w:rPr>
        <w:t>mouse</w:t>
      </w:r>
      <w:r>
        <w:rPr>
          <w:spacing w:val="6"/>
          <w:w w:val="105"/>
        </w:rPr>
        <w:t xml:space="preserve"> </w:t>
      </w:r>
      <w:r>
        <w:rPr>
          <w:w w:val="105"/>
        </w:rPr>
        <w:t>brain</w:t>
      </w:r>
      <w:r>
        <w:rPr>
          <w:spacing w:val="7"/>
          <w:w w:val="105"/>
        </w:rPr>
        <w:t xml:space="preserve"> </w:t>
      </w:r>
      <w:r>
        <w:rPr>
          <w:w w:val="105"/>
        </w:rPr>
        <w:t>structural</w:t>
      </w:r>
      <w:r>
        <w:rPr>
          <w:spacing w:val="6"/>
          <w:w w:val="105"/>
        </w:rPr>
        <w:t xml:space="preserve"> </w:t>
      </w:r>
      <w:r>
        <w:rPr>
          <w:w w:val="105"/>
        </w:rPr>
        <w:t>morphology</w:t>
      </w:r>
      <w:r>
        <w:rPr>
          <w:spacing w:val="5"/>
          <w:w w:val="105"/>
        </w:rPr>
        <w:t xml:space="preserve"> </w:t>
      </w:r>
      <w:r>
        <w:rPr>
          <w:w w:val="105"/>
        </w:rPr>
        <w:t>pipeline</w:t>
      </w:r>
      <w:r>
        <w:rPr>
          <w:spacing w:val="7"/>
          <w:w w:val="105"/>
        </w:rPr>
        <w:t xml:space="preserve"> </w:t>
      </w:r>
      <w:r>
        <w:rPr>
          <w:w w:val="105"/>
        </w:rPr>
        <w:t>as</w:t>
      </w:r>
      <w:r>
        <w:rPr>
          <w:spacing w:val="6"/>
          <w:w w:val="105"/>
        </w:rPr>
        <w:t xml:space="preserve"> </w:t>
      </w:r>
      <w:r>
        <w:rPr>
          <w:w w:val="105"/>
        </w:rPr>
        <w:t>illustrated</w:t>
      </w:r>
      <w:r>
        <w:rPr>
          <w:spacing w:val="6"/>
          <w:w w:val="105"/>
        </w:rPr>
        <w:t xml:space="preserve"> </w:t>
      </w:r>
      <w:r>
        <w:rPr>
          <w:w w:val="105"/>
        </w:rPr>
        <w:t>in</w:t>
      </w:r>
      <w:r>
        <w:rPr>
          <w:spacing w:val="7"/>
          <w:w w:val="105"/>
        </w:rPr>
        <w:t xml:space="preserve"> </w:t>
      </w:r>
      <w:r>
        <w:rPr>
          <w:w w:val="105"/>
        </w:rPr>
        <w:t>Figure</w:t>
      </w:r>
      <w:r>
        <w:rPr>
          <w:spacing w:val="6"/>
          <w:w w:val="105"/>
        </w:rPr>
        <w:t xml:space="preserve"> </w:t>
      </w:r>
      <w:hyperlink w:anchor="_bookmark4" w:history="1">
        <w:r>
          <w:rPr>
            <w:color w:val="AE3236"/>
            <w:w w:val="105"/>
          </w:rPr>
          <w:t>5</w:t>
        </w:r>
      </w:hyperlink>
      <w:r>
        <w:rPr>
          <w:color w:val="AE3236"/>
          <w:spacing w:val="6"/>
          <w:w w:val="105"/>
        </w:rPr>
        <w:t xml:space="preserve"> </w:t>
      </w:r>
      <w:r>
        <w:rPr>
          <w:w w:val="105"/>
        </w:rPr>
        <w:t>and</w:t>
      </w:r>
      <w:r>
        <w:rPr>
          <w:spacing w:val="6"/>
          <w:w w:val="105"/>
        </w:rPr>
        <w:t xml:space="preserve"> </w:t>
      </w:r>
      <w:r>
        <w:rPr>
          <w:spacing w:val="-2"/>
          <w:w w:val="105"/>
        </w:rPr>
        <w:t>detailed</w:t>
      </w:r>
    </w:p>
    <w:p w14:paraId="600C2D53" w14:textId="77777777" w:rsidR="005F326E" w:rsidRDefault="00000000">
      <w:pPr>
        <w:spacing w:before="157"/>
        <w:ind w:left="110"/>
        <w:rPr>
          <w:sz w:val="24"/>
        </w:rPr>
      </w:pPr>
      <w:proofErr w:type="gramStart"/>
      <w:r>
        <w:rPr>
          <w:rFonts w:ascii="Arial"/>
          <w:sz w:val="12"/>
        </w:rPr>
        <w:t>310</w:t>
      </w:r>
      <w:r>
        <w:rPr>
          <w:rFonts w:ascii="Arial"/>
          <w:spacing w:val="60"/>
          <w:sz w:val="12"/>
        </w:rPr>
        <w:t xml:space="preserve">  </w:t>
      </w:r>
      <w:r>
        <w:rPr>
          <w:spacing w:val="-2"/>
          <w:sz w:val="24"/>
        </w:rPr>
        <w:t>below</w:t>
      </w:r>
      <w:proofErr w:type="gramEnd"/>
      <w:r>
        <w:rPr>
          <w:spacing w:val="-2"/>
          <w:sz w:val="24"/>
        </w:rPr>
        <w:t>.</w:t>
      </w:r>
    </w:p>
    <w:p w14:paraId="4E33C54F" w14:textId="77777777" w:rsidR="005F326E" w:rsidRDefault="005F326E">
      <w:pPr>
        <w:pStyle w:val="BodyText"/>
        <w:ind w:left="0"/>
        <w:rPr>
          <w:sz w:val="20"/>
        </w:rPr>
      </w:pPr>
    </w:p>
    <w:p w14:paraId="332540B7" w14:textId="77777777" w:rsidR="005F326E" w:rsidRDefault="005F326E">
      <w:pPr>
        <w:pStyle w:val="BodyText"/>
        <w:spacing w:before="3"/>
        <w:ind w:left="0"/>
        <w:rPr>
          <w:sz w:val="20"/>
        </w:rPr>
      </w:pPr>
    </w:p>
    <w:p w14:paraId="37307E3A" w14:textId="77777777" w:rsidR="005F326E" w:rsidRDefault="00000000">
      <w:pPr>
        <w:pStyle w:val="Heading2"/>
        <w:tabs>
          <w:tab w:val="left" w:pos="1321"/>
        </w:tabs>
      </w:pPr>
      <w:r>
        <w:rPr>
          <w:rFonts w:ascii="Arial"/>
          <w:b w:val="0"/>
          <w:w w:val="115"/>
          <w:sz w:val="12"/>
        </w:rPr>
        <w:t>311</w:t>
      </w:r>
      <w:r>
        <w:rPr>
          <w:rFonts w:ascii="Arial"/>
          <w:b w:val="0"/>
          <w:spacing w:val="119"/>
          <w:w w:val="115"/>
          <w:sz w:val="12"/>
        </w:rPr>
        <w:t xml:space="preserve"> </w:t>
      </w:r>
      <w:bookmarkStart w:id="100" w:name="Two-shot_mouse_brain_extraction_network"/>
      <w:bookmarkEnd w:id="100"/>
      <w:r>
        <w:rPr>
          <w:spacing w:val="-4"/>
          <w:w w:val="115"/>
        </w:rPr>
        <w:t>2.3.1</w:t>
      </w:r>
      <w:r>
        <w:tab/>
      </w:r>
      <w:r>
        <w:rPr>
          <w:w w:val="115"/>
        </w:rPr>
        <w:t>Two-shot</w:t>
      </w:r>
      <w:r>
        <w:rPr>
          <w:spacing w:val="-8"/>
          <w:w w:val="115"/>
        </w:rPr>
        <w:t xml:space="preserve"> </w:t>
      </w:r>
      <w:r>
        <w:rPr>
          <w:w w:val="115"/>
        </w:rPr>
        <w:t>mouse</w:t>
      </w:r>
      <w:r>
        <w:rPr>
          <w:spacing w:val="-7"/>
          <w:w w:val="115"/>
        </w:rPr>
        <w:t xml:space="preserve"> </w:t>
      </w:r>
      <w:r>
        <w:rPr>
          <w:w w:val="115"/>
        </w:rPr>
        <w:t>brain</w:t>
      </w:r>
      <w:r>
        <w:rPr>
          <w:spacing w:val="-8"/>
          <w:w w:val="115"/>
        </w:rPr>
        <w:t xml:space="preserve"> </w:t>
      </w:r>
      <w:r>
        <w:rPr>
          <w:w w:val="115"/>
        </w:rPr>
        <w:t>extraction</w:t>
      </w:r>
      <w:r>
        <w:rPr>
          <w:spacing w:val="-7"/>
          <w:w w:val="115"/>
        </w:rPr>
        <w:t xml:space="preserve"> </w:t>
      </w:r>
      <w:r>
        <w:rPr>
          <w:spacing w:val="-2"/>
          <w:w w:val="115"/>
        </w:rPr>
        <w:t>network</w:t>
      </w:r>
    </w:p>
    <w:p w14:paraId="5A67576D" w14:textId="77777777" w:rsidR="005F326E" w:rsidRDefault="005F326E">
      <w:pPr>
        <w:pStyle w:val="BodyText"/>
        <w:spacing w:before="9"/>
        <w:ind w:left="0"/>
        <w:rPr>
          <w:b/>
        </w:rPr>
      </w:pPr>
    </w:p>
    <w:p w14:paraId="4991E111" w14:textId="77777777" w:rsidR="005F326E" w:rsidRDefault="00000000">
      <w:pPr>
        <w:pStyle w:val="BodyText"/>
        <w:spacing w:before="146"/>
      </w:pPr>
      <w:proofErr w:type="gramStart"/>
      <w:r>
        <w:rPr>
          <w:rFonts w:ascii="Arial"/>
          <w:w w:val="105"/>
          <w:sz w:val="12"/>
        </w:rPr>
        <w:t>312</w:t>
      </w:r>
      <w:r>
        <w:rPr>
          <w:rFonts w:ascii="Arial"/>
          <w:spacing w:val="56"/>
          <w:w w:val="105"/>
          <w:sz w:val="12"/>
        </w:rPr>
        <w:t xml:space="preserve">  </w:t>
      </w:r>
      <w:r>
        <w:rPr>
          <w:w w:val="105"/>
        </w:rPr>
        <w:t>In</w:t>
      </w:r>
      <w:proofErr w:type="gramEnd"/>
      <w:r>
        <w:rPr>
          <w:spacing w:val="15"/>
          <w:w w:val="105"/>
        </w:rPr>
        <w:t xml:space="preserve"> </w:t>
      </w:r>
      <w:r>
        <w:rPr>
          <w:w w:val="105"/>
        </w:rPr>
        <w:t>order</w:t>
      </w:r>
      <w:r>
        <w:rPr>
          <w:spacing w:val="14"/>
          <w:w w:val="105"/>
        </w:rPr>
        <w:t xml:space="preserve"> </w:t>
      </w:r>
      <w:r>
        <w:rPr>
          <w:w w:val="105"/>
        </w:rPr>
        <w:t>to</w:t>
      </w:r>
      <w:r>
        <w:rPr>
          <w:spacing w:val="14"/>
          <w:w w:val="105"/>
        </w:rPr>
        <w:t xml:space="preserve"> </w:t>
      </w:r>
      <w:r>
        <w:rPr>
          <w:w w:val="105"/>
        </w:rPr>
        <w:t>create</w:t>
      </w:r>
      <w:r>
        <w:rPr>
          <w:spacing w:val="15"/>
          <w:w w:val="105"/>
        </w:rPr>
        <w:t xml:space="preserve"> </w:t>
      </w:r>
      <w:r>
        <w:rPr>
          <w:w w:val="105"/>
        </w:rPr>
        <w:t>a</w:t>
      </w:r>
      <w:r>
        <w:rPr>
          <w:spacing w:val="14"/>
          <w:w w:val="105"/>
        </w:rPr>
        <w:t xml:space="preserve"> </w:t>
      </w:r>
      <w:r>
        <w:rPr>
          <w:w w:val="105"/>
        </w:rPr>
        <w:t>generalized</w:t>
      </w:r>
      <w:r>
        <w:rPr>
          <w:spacing w:val="15"/>
          <w:w w:val="105"/>
        </w:rPr>
        <w:t xml:space="preserve"> </w:t>
      </w:r>
      <w:r>
        <w:rPr>
          <w:w w:val="105"/>
        </w:rPr>
        <w:t>mouse</w:t>
      </w:r>
      <w:r>
        <w:rPr>
          <w:spacing w:val="14"/>
          <w:w w:val="105"/>
        </w:rPr>
        <w:t xml:space="preserve"> </w:t>
      </w:r>
      <w:r>
        <w:rPr>
          <w:w w:val="105"/>
        </w:rPr>
        <w:t>brain</w:t>
      </w:r>
      <w:r>
        <w:rPr>
          <w:spacing w:val="14"/>
          <w:w w:val="105"/>
        </w:rPr>
        <w:t xml:space="preserve"> </w:t>
      </w:r>
      <w:r>
        <w:rPr>
          <w:w w:val="105"/>
        </w:rPr>
        <w:t>extraction</w:t>
      </w:r>
      <w:r>
        <w:rPr>
          <w:spacing w:val="15"/>
          <w:w w:val="105"/>
        </w:rPr>
        <w:t xml:space="preserve"> </w:t>
      </w:r>
      <w:r>
        <w:rPr>
          <w:w w:val="105"/>
        </w:rPr>
        <w:t>network,</w:t>
      </w:r>
      <w:r>
        <w:rPr>
          <w:spacing w:val="15"/>
          <w:w w:val="105"/>
        </w:rPr>
        <w:t xml:space="preserve"> </w:t>
      </w:r>
      <w:r>
        <w:rPr>
          <w:w w:val="105"/>
        </w:rPr>
        <w:t>we</w:t>
      </w:r>
      <w:r>
        <w:rPr>
          <w:spacing w:val="14"/>
          <w:w w:val="105"/>
        </w:rPr>
        <w:t xml:space="preserve"> </w:t>
      </w:r>
      <w:r>
        <w:rPr>
          <w:w w:val="105"/>
        </w:rPr>
        <w:t>built</w:t>
      </w:r>
      <w:r>
        <w:rPr>
          <w:spacing w:val="15"/>
          <w:w w:val="105"/>
        </w:rPr>
        <w:t xml:space="preserve"> </w:t>
      </w:r>
      <w:r>
        <w:rPr>
          <w:w w:val="105"/>
        </w:rPr>
        <w:t>whole-head</w:t>
      </w:r>
      <w:r>
        <w:rPr>
          <w:spacing w:val="14"/>
          <w:w w:val="105"/>
        </w:rPr>
        <w:t xml:space="preserve"> </w:t>
      </w:r>
      <w:proofErr w:type="spellStart"/>
      <w:r>
        <w:rPr>
          <w:spacing w:val="-4"/>
          <w:w w:val="105"/>
        </w:rPr>
        <w:t>tem</w:t>
      </w:r>
      <w:proofErr w:type="spellEnd"/>
      <w:r>
        <w:rPr>
          <w:spacing w:val="-4"/>
          <w:w w:val="105"/>
        </w:rPr>
        <w:t>-</w:t>
      </w:r>
    </w:p>
    <w:p w14:paraId="7C74154D" w14:textId="77777777" w:rsidR="005F326E" w:rsidRDefault="00000000">
      <w:pPr>
        <w:pStyle w:val="BodyText"/>
        <w:spacing w:before="142"/>
        <w:rPr>
          <w:sz w:val="16"/>
        </w:rPr>
      </w:pPr>
      <w:proofErr w:type="gramStart"/>
      <w:r>
        <w:rPr>
          <w:rFonts w:ascii="Arial"/>
          <w:w w:val="105"/>
          <w:sz w:val="12"/>
        </w:rPr>
        <w:t>313</w:t>
      </w:r>
      <w:r>
        <w:rPr>
          <w:rFonts w:ascii="Arial"/>
          <w:spacing w:val="54"/>
          <w:w w:val="105"/>
          <w:sz w:val="12"/>
        </w:rPr>
        <w:t xml:space="preserve">  </w:t>
      </w:r>
      <w:r>
        <w:rPr>
          <w:w w:val="105"/>
        </w:rPr>
        <w:t>plates</w:t>
      </w:r>
      <w:proofErr w:type="gramEnd"/>
      <w:r>
        <w:rPr>
          <w:spacing w:val="-3"/>
          <w:w w:val="105"/>
        </w:rPr>
        <w:t xml:space="preserve"> </w:t>
      </w:r>
      <w:r>
        <w:rPr>
          <w:w w:val="105"/>
        </w:rPr>
        <w:t>from</w:t>
      </w:r>
      <w:r>
        <w:rPr>
          <w:spacing w:val="-4"/>
          <w:w w:val="105"/>
        </w:rPr>
        <w:t xml:space="preserve"> </w:t>
      </w:r>
      <w:r>
        <w:rPr>
          <w:w w:val="105"/>
        </w:rPr>
        <w:t>two</w:t>
      </w:r>
      <w:r>
        <w:rPr>
          <w:spacing w:val="-4"/>
          <w:w w:val="105"/>
        </w:rPr>
        <w:t xml:space="preserve"> </w:t>
      </w:r>
      <w:r>
        <w:rPr>
          <w:w w:val="105"/>
        </w:rPr>
        <w:t>publicly</w:t>
      </w:r>
      <w:r>
        <w:rPr>
          <w:spacing w:val="-4"/>
          <w:w w:val="105"/>
        </w:rPr>
        <w:t xml:space="preserve"> </w:t>
      </w:r>
      <w:r>
        <w:rPr>
          <w:w w:val="105"/>
        </w:rPr>
        <w:t>available</w:t>
      </w:r>
      <w:r>
        <w:rPr>
          <w:spacing w:val="-4"/>
          <w:w w:val="105"/>
        </w:rPr>
        <w:t xml:space="preserve"> </w:t>
      </w:r>
      <w:r>
        <w:rPr>
          <w:w w:val="105"/>
        </w:rPr>
        <w:t>datasets.</w:t>
      </w:r>
      <w:r>
        <w:rPr>
          <w:spacing w:val="27"/>
          <w:w w:val="105"/>
        </w:rPr>
        <w:t xml:space="preserve"> </w:t>
      </w:r>
      <w:r>
        <w:rPr>
          <w:w w:val="105"/>
        </w:rPr>
        <w:t>The</w:t>
      </w:r>
      <w:r>
        <w:rPr>
          <w:spacing w:val="-5"/>
          <w:w w:val="105"/>
        </w:rPr>
        <w:t xml:space="preserve"> </w:t>
      </w:r>
      <w:r>
        <w:rPr>
          <w:w w:val="105"/>
        </w:rPr>
        <w:t>Center</w:t>
      </w:r>
      <w:r>
        <w:rPr>
          <w:spacing w:val="-4"/>
          <w:w w:val="105"/>
        </w:rPr>
        <w:t xml:space="preserve"> </w:t>
      </w:r>
      <w:r>
        <w:rPr>
          <w:w w:val="105"/>
        </w:rPr>
        <w:t>for</w:t>
      </w:r>
      <w:r>
        <w:rPr>
          <w:spacing w:val="-4"/>
          <w:w w:val="105"/>
        </w:rPr>
        <w:t xml:space="preserve"> </w:t>
      </w:r>
      <w:r>
        <w:rPr>
          <w:w w:val="105"/>
        </w:rPr>
        <w:t>Animal</w:t>
      </w:r>
      <w:r>
        <w:rPr>
          <w:spacing w:val="-4"/>
          <w:w w:val="105"/>
        </w:rPr>
        <w:t xml:space="preserve"> </w:t>
      </w:r>
      <w:r>
        <w:rPr>
          <w:w w:val="105"/>
        </w:rPr>
        <w:t>MRI</w:t>
      </w:r>
      <w:r>
        <w:rPr>
          <w:spacing w:val="-4"/>
          <w:w w:val="105"/>
        </w:rPr>
        <w:t xml:space="preserve"> </w:t>
      </w:r>
      <w:r>
        <w:rPr>
          <w:w w:val="105"/>
        </w:rPr>
        <w:t>(CAMRI)</w:t>
      </w:r>
      <w:r>
        <w:rPr>
          <w:spacing w:val="-4"/>
          <w:w w:val="105"/>
        </w:rPr>
        <w:t xml:space="preserve"> </w:t>
      </w:r>
      <w:r>
        <w:rPr>
          <w:spacing w:val="-2"/>
          <w:w w:val="105"/>
        </w:rPr>
        <w:t>dataset</w:t>
      </w:r>
      <w:r>
        <w:rPr>
          <w:spacing w:val="-2"/>
          <w:w w:val="105"/>
          <w:position w:val="9"/>
          <w:sz w:val="16"/>
        </w:rPr>
        <w:t>57</w:t>
      </w:r>
    </w:p>
    <w:p w14:paraId="0C6219CC" w14:textId="5F4F9C83" w:rsidR="005F326E" w:rsidRDefault="00000000">
      <w:pPr>
        <w:pStyle w:val="BodyText"/>
        <w:spacing w:before="157"/>
      </w:pPr>
      <w:proofErr w:type="gramStart"/>
      <w:r>
        <w:rPr>
          <w:rFonts w:ascii="Arial" w:hAnsi="Arial"/>
          <w:w w:val="105"/>
          <w:sz w:val="12"/>
        </w:rPr>
        <w:t>314</w:t>
      </w:r>
      <w:r>
        <w:rPr>
          <w:rFonts w:ascii="Arial" w:hAnsi="Arial"/>
          <w:spacing w:val="39"/>
          <w:w w:val="105"/>
          <w:sz w:val="12"/>
        </w:rPr>
        <w:t xml:space="preserve">  </w:t>
      </w:r>
      <w:r>
        <w:rPr>
          <w:w w:val="105"/>
        </w:rPr>
        <w:t>from</w:t>
      </w:r>
      <w:proofErr w:type="gramEnd"/>
      <w:r>
        <w:rPr>
          <w:spacing w:val="5"/>
          <w:w w:val="105"/>
        </w:rPr>
        <w:t xml:space="preserve"> </w:t>
      </w:r>
      <w:del w:id="101" w:author="Gee, James C" w:date="2024-04-10T18:14:00Z">
        <w:r w:rsidDel="003275D8">
          <w:rPr>
            <w:w w:val="105"/>
          </w:rPr>
          <w:delText>UNC</w:delText>
        </w:r>
        <w:r w:rsidDel="003275D8">
          <w:rPr>
            <w:spacing w:val="4"/>
            <w:w w:val="105"/>
          </w:rPr>
          <w:delText xml:space="preserve"> </w:delText>
        </w:r>
      </w:del>
      <w:ins w:id="102" w:author="Gee, James C" w:date="2024-04-10T18:14:00Z">
        <w:r w:rsidR="003275D8">
          <w:rPr>
            <w:w w:val="105"/>
          </w:rPr>
          <w:t xml:space="preserve">the University of North Carolina </w:t>
        </w:r>
        <w:r w:rsidR="001579FA">
          <w:rPr>
            <w:w w:val="105"/>
          </w:rPr>
          <w:t xml:space="preserve">at </w:t>
        </w:r>
        <w:r w:rsidR="003275D8">
          <w:rPr>
            <w:w w:val="105"/>
          </w:rPr>
          <w:t>Chapel Hill</w:t>
        </w:r>
        <w:r w:rsidR="003275D8">
          <w:rPr>
            <w:spacing w:val="4"/>
            <w:w w:val="105"/>
          </w:rPr>
          <w:t xml:space="preserve"> </w:t>
        </w:r>
      </w:ins>
      <w:r>
        <w:rPr>
          <w:w w:val="105"/>
        </w:rPr>
        <w:t>consists</w:t>
      </w:r>
      <w:r>
        <w:rPr>
          <w:spacing w:val="4"/>
          <w:w w:val="105"/>
        </w:rPr>
        <w:t xml:space="preserve"> </w:t>
      </w:r>
      <w:r>
        <w:rPr>
          <w:w w:val="105"/>
        </w:rPr>
        <w:t>of</w:t>
      </w:r>
      <w:r>
        <w:rPr>
          <w:spacing w:val="4"/>
          <w:w w:val="105"/>
        </w:rPr>
        <w:t xml:space="preserve"> </w:t>
      </w:r>
      <w:r>
        <w:rPr>
          <w:w w:val="105"/>
        </w:rPr>
        <w:t>16</w:t>
      </w:r>
      <w:r>
        <w:rPr>
          <w:spacing w:val="4"/>
          <w:w w:val="105"/>
        </w:rPr>
        <w:t xml:space="preserve"> </w:t>
      </w:r>
      <w:r>
        <w:rPr>
          <w:w w:val="105"/>
        </w:rPr>
        <w:t>T2-weighted</w:t>
      </w:r>
      <w:r>
        <w:rPr>
          <w:spacing w:val="4"/>
          <w:w w:val="105"/>
        </w:rPr>
        <w:t xml:space="preserve"> </w:t>
      </w:r>
      <w:r>
        <w:rPr>
          <w:w w:val="105"/>
        </w:rPr>
        <w:t>MRI</w:t>
      </w:r>
      <w:ins w:id="103" w:author="Gee, James C" w:date="2024-04-10T18:21:00Z">
        <w:r w:rsidR="00660673">
          <w:rPr>
            <w:w w:val="105"/>
          </w:rPr>
          <w:t xml:space="preserve"> volumes</w:t>
        </w:r>
      </w:ins>
      <w:r>
        <w:rPr>
          <w:spacing w:val="4"/>
          <w:w w:val="105"/>
        </w:rPr>
        <w:t xml:space="preserve"> </w:t>
      </w:r>
      <w:r>
        <w:rPr>
          <w:w w:val="105"/>
        </w:rPr>
        <w:t>of</w:t>
      </w:r>
      <w:r>
        <w:rPr>
          <w:spacing w:val="5"/>
          <w:w w:val="105"/>
        </w:rPr>
        <w:t xml:space="preserve"> </w:t>
      </w:r>
      <w:r>
        <w:rPr>
          <w:w w:val="105"/>
        </w:rPr>
        <w:t>voxel</w:t>
      </w:r>
      <w:r>
        <w:rPr>
          <w:spacing w:val="4"/>
          <w:w w:val="105"/>
        </w:rPr>
        <w:t xml:space="preserve"> </w:t>
      </w:r>
      <w:r>
        <w:rPr>
          <w:w w:val="105"/>
        </w:rPr>
        <w:t>resolution</w:t>
      </w:r>
      <w:r>
        <w:rPr>
          <w:spacing w:val="3"/>
          <w:w w:val="105"/>
        </w:rPr>
        <w:t xml:space="preserve"> </w:t>
      </w:r>
      <w:r>
        <w:rPr>
          <w:w w:val="105"/>
        </w:rPr>
        <w:t>0</w:t>
      </w:r>
      <w:r>
        <w:rPr>
          <w:i/>
          <w:w w:val="105"/>
        </w:rPr>
        <w:t>.</w:t>
      </w:r>
      <w:r>
        <w:rPr>
          <w:w w:val="105"/>
        </w:rPr>
        <w:t>16</w:t>
      </w:r>
      <w:r>
        <w:rPr>
          <w:spacing w:val="-16"/>
          <w:w w:val="105"/>
        </w:rPr>
        <w:t xml:space="preserve"> </w:t>
      </w:r>
      <w:r>
        <w:rPr>
          <w:rFonts w:ascii="Menlo" w:hAnsi="Menlo"/>
          <w:i/>
          <w:w w:val="105"/>
        </w:rPr>
        <w:t>×</w:t>
      </w:r>
      <w:r>
        <w:rPr>
          <w:rFonts w:ascii="Menlo" w:hAnsi="Menlo"/>
          <w:i/>
          <w:spacing w:val="-98"/>
          <w:w w:val="105"/>
        </w:rPr>
        <w:t xml:space="preserve"> </w:t>
      </w:r>
      <w:r>
        <w:rPr>
          <w:w w:val="105"/>
        </w:rPr>
        <w:t>0</w:t>
      </w:r>
      <w:r>
        <w:rPr>
          <w:i/>
          <w:w w:val="105"/>
        </w:rPr>
        <w:t>.</w:t>
      </w:r>
      <w:r>
        <w:rPr>
          <w:w w:val="105"/>
        </w:rPr>
        <w:t>16</w:t>
      </w:r>
      <w:r>
        <w:rPr>
          <w:spacing w:val="-16"/>
          <w:w w:val="105"/>
        </w:rPr>
        <w:t xml:space="preserve"> </w:t>
      </w:r>
      <w:r>
        <w:rPr>
          <w:rFonts w:ascii="Menlo" w:hAnsi="Menlo"/>
          <w:i/>
          <w:w w:val="105"/>
        </w:rPr>
        <w:t>×</w:t>
      </w:r>
      <w:r>
        <w:rPr>
          <w:rFonts w:ascii="Menlo" w:hAnsi="Menlo"/>
          <w:i/>
          <w:spacing w:val="-98"/>
          <w:w w:val="105"/>
        </w:rPr>
        <w:t xml:space="preserve"> </w:t>
      </w:r>
      <w:r>
        <w:rPr>
          <w:w w:val="105"/>
        </w:rPr>
        <w:t>0</w:t>
      </w:r>
      <w:r>
        <w:rPr>
          <w:i/>
          <w:w w:val="105"/>
        </w:rPr>
        <w:t>.</w:t>
      </w:r>
      <w:r>
        <w:rPr>
          <w:w w:val="105"/>
        </w:rPr>
        <w:t>16</w:t>
      </w:r>
      <w:ins w:id="104" w:author="Gee, James C" w:date="2024-04-10T18:15:00Z">
        <w:r w:rsidR="001579FA">
          <w:rPr>
            <w:w w:val="105"/>
          </w:rPr>
          <w:t xml:space="preserve"> </w:t>
        </w:r>
      </w:ins>
      <w:r>
        <w:rPr>
          <w:i/>
          <w:w w:val="105"/>
        </w:rPr>
        <w:t>mm</w:t>
      </w:r>
      <w:r>
        <w:rPr>
          <w:w w:val="105"/>
          <w:vertAlign w:val="superscript"/>
        </w:rPr>
        <w:t>3</w:t>
      </w:r>
      <w:r>
        <w:rPr>
          <w:w w:val="105"/>
        </w:rPr>
        <w:t>.</w:t>
      </w:r>
      <w:r>
        <w:rPr>
          <w:spacing w:val="29"/>
          <w:w w:val="105"/>
        </w:rPr>
        <w:t xml:space="preserve"> </w:t>
      </w:r>
      <w:r>
        <w:rPr>
          <w:spacing w:val="-5"/>
          <w:w w:val="105"/>
        </w:rPr>
        <w:t>The</w:t>
      </w:r>
    </w:p>
    <w:p w14:paraId="2A844D1A" w14:textId="77777777" w:rsidR="005F326E" w:rsidRDefault="00000000">
      <w:pPr>
        <w:pStyle w:val="BodyText"/>
        <w:spacing w:before="137"/>
      </w:pPr>
      <w:proofErr w:type="gramStart"/>
      <w:r>
        <w:rPr>
          <w:rFonts w:ascii="Arial"/>
          <w:w w:val="105"/>
          <w:sz w:val="12"/>
        </w:rPr>
        <w:t>315</w:t>
      </w:r>
      <w:r>
        <w:rPr>
          <w:rFonts w:ascii="Arial"/>
          <w:spacing w:val="53"/>
          <w:w w:val="105"/>
          <w:sz w:val="12"/>
        </w:rPr>
        <w:t xml:space="preserve">  </w:t>
      </w:r>
      <w:r>
        <w:rPr>
          <w:w w:val="105"/>
        </w:rPr>
        <w:t>second</w:t>
      </w:r>
      <w:proofErr w:type="gramEnd"/>
      <w:r>
        <w:rPr>
          <w:spacing w:val="16"/>
          <w:w w:val="105"/>
        </w:rPr>
        <w:t xml:space="preserve"> </w:t>
      </w:r>
      <w:r>
        <w:rPr>
          <w:w w:val="105"/>
        </w:rPr>
        <w:t>high-resolution</w:t>
      </w:r>
      <w:r>
        <w:rPr>
          <w:spacing w:val="16"/>
          <w:w w:val="105"/>
        </w:rPr>
        <w:t xml:space="preserve"> </w:t>
      </w:r>
      <w:r w:rsidRPr="00660673">
        <w:rPr>
          <w:w w:val="105"/>
          <w:highlight w:val="yellow"/>
          <w:rPrChange w:id="105" w:author="Gee, James C" w:date="2024-04-10T18:21:00Z">
            <w:rPr>
              <w:w w:val="105"/>
            </w:rPr>
          </w:rPrChange>
        </w:rPr>
        <w:t>data</w:t>
      </w:r>
      <w:r w:rsidRPr="00660673">
        <w:rPr>
          <w:spacing w:val="16"/>
          <w:w w:val="105"/>
          <w:highlight w:val="yellow"/>
          <w:rPrChange w:id="106" w:author="Gee, James C" w:date="2024-04-10T18:21:00Z">
            <w:rPr>
              <w:spacing w:val="16"/>
              <w:w w:val="105"/>
            </w:rPr>
          </w:rPrChange>
        </w:rPr>
        <w:t xml:space="preserve"> </w:t>
      </w:r>
      <w:r w:rsidRPr="00660673">
        <w:rPr>
          <w:w w:val="105"/>
          <w:highlight w:val="yellow"/>
          <w:rPrChange w:id="107" w:author="Gee, James C" w:date="2024-04-10T18:21:00Z">
            <w:rPr>
              <w:w w:val="105"/>
            </w:rPr>
          </w:rPrChange>
        </w:rPr>
        <w:t>set</w:t>
      </w:r>
      <w:r w:rsidRPr="00660673">
        <w:rPr>
          <w:w w:val="105"/>
          <w:position w:val="9"/>
          <w:sz w:val="16"/>
          <w:highlight w:val="yellow"/>
          <w:rPrChange w:id="108" w:author="Gee, James C" w:date="2024-04-10T18:21:00Z">
            <w:rPr>
              <w:w w:val="105"/>
              <w:position w:val="9"/>
              <w:sz w:val="16"/>
            </w:rPr>
          </w:rPrChange>
        </w:rPr>
        <w:t>5</w:t>
      </w:r>
      <w:r>
        <w:rPr>
          <w:w w:val="105"/>
          <w:position w:val="9"/>
          <w:sz w:val="16"/>
        </w:rPr>
        <w:t>8</w:t>
      </w:r>
      <w:r>
        <w:rPr>
          <w:spacing w:val="45"/>
          <w:w w:val="105"/>
          <w:position w:val="9"/>
          <w:sz w:val="16"/>
        </w:rPr>
        <w:t xml:space="preserve"> </w:t>
      </w:r>
      <w:r>
        <w:rPr>
          <w:w w:val="105"/>
        </w:rPr>
        <w:t>comprises</w:t>
      </w:r>
      <w:r>
        <w:rPr>
          <w:spacing w:val="16"/>
          <w:w w:val="105"/>
        </w:rPr>
        <w:t xml:space="preserve"> </w:t>
      </w:r>
      <w:r>
        <w:rPr>
          <w:w w:val="105"/>
        </w:rPr>
        <w:t>88</w:t>
      </w:r>
      <w:r>
        <w:rPr>
          <w:spacing w:val="14"/>
          <w:w w:val="105"/>
        </w:rPr>
        <w:t xml:space="preserve"> </w:t>
      </w:r>
      <w:r>
        <w:rPr>
          <w:w w:val="105"/>
        </w:rPr>
        <w:t>specimens</w:t>
      </w:r>
      <w:r>
        <w:rPr>
          <w:spacing w:val="16"/>
          <w:w w:val="105"/>
        </w:rPr>
        <w:t xml:space="preserve"> </w:t>
      </w:r>
      <w:r>
        <w:rPr>
          <w:w w:val="105"/>
        </w:rPr>
        <w:t>each</w:t>
      </w:r>
      <w:r>
        <w:rPr>
          <w:spacing w:val="16"/>
          <w:w w:val="105"/>
        </w:rPr>
        <w:t xml:space="preserve"> </w:t>
      </w:r>
      <w:r>
        <w:rPr>
          <w:w w:val="105"/>
        </w:rPr>
        <w:t>with</w:t>
      </w:r>
      <w:r>
        <w:rPr>
          <w:spacing w:val="15"/>
          <w:w w:val="105"/>
        </w:rPr>
        <w:t xml:space="preserve"> </w:t>
      </w:r>
      <w:r>
        <w:rPr>
          <w:w w:val="105"/>
        </w:rPr>
        <w:t>three</w:t>
      </w:r>
      <w:r>
        <w:rPr>
          <w:spacing w:val="16"/>
          <w:w w:val="105"/>
        </w:rPr>
        <w:t xml:space="preserve"> </w:t>
      </w:r>
      <w:r>
        <w:rPr>
          <w:w w:val="105"/>
        </w:rPr>
        <w:t>spatially</w:t>
      </w:r>
      <w:r>
        <w:rPr>
          <w:spacing w:val="16"/>
          <w:w w:val="105"/>
        </w:rPr>
        <w:t xml:space="preserve"> </w:t>
      </w:r>
      <w:r>
        <w:rPr>
          <w:spacing w:val="-2"/>
          <w:w w:val="105"/>
        </w:rPr>
        <w:t>aligned</w:t>
      </w:r>
    </w:p>
    <w:p w14:paraId="308E9572" w14:textId="28B1D0F8" w:rsidR="005F326E" w:rsidRDefault="00000000">
      <w:pPr>
        <w:pStyle w:val="BodyText"/>
        <w:spacing w:before="158"/>
      </w:pPr>
      <w:proofErr w:type="gramStart"/>
      <w:r>
        <w:rPr>
          <w:rFonts w:ascii="Arial" w:hAnsi="Arial"/>
          <w:w w:val="105"/>
          <w:sz w:val="12"/>
        </w:rPr>
        <w:t>316</w:t>
      </w:r>
      <w:r>
        <w:rPr>
          <w:rFonts w:ascii="Arial" w:hAnsi="Arial"/>
          <w:spacing w:val="44"/>
          <w:w w:val="105"/>
          <w:sz w:val="12"/>
        </w:rPr>
        <w:t xml:space="preserve">  </w:t>
      </w:r>
      <w:r>
        <w:rPr>
          <w:w w:val="105"/>
        </w:rPr>
        <w:t>canonical</w:t>
      </w:r>
      <w:proofErr w:type="gramEnd"/>
      <w:r>
        <w:rPr>
          <w:spacing w:val="1"/>
          <w:w w:val="105"/>
        </w:rPr>
        <w:t xml:space="preserve"> </w:t>
      </w:r>
      <w:r>
        <w:rPr>
          <w:w w:val="105"/>
        </w:rPr>
        <w:t>views with in-plane resolution of 0</w:t>
      </w:r>
      <w:r>
        <w:rPr>
          <w:i/>
          <w:w w:val="105"/>
        </w:rPr>
        <w:t>.</w:t>
      </w:r>
      <w:r>
        <w:rPr>
          <w:w w:val="105"/>
        </w:rPr>
        <w:t>08</w:t>
      </w:r>
      <w:r>
        <w:rPr>
          <w:spacing w:val="-19"/>
          <w:w w:val="105"/>
        </w:rPr>
        <w:t xml:space="preserve"> </w:t>
      </w:r>
      <w:r>
        <w:rPr>
          <w:rFonts w:ascii="Menlo" w:hAnsi="Menlo"/>
          <w:i/>
          <w:w w:val="105"/>
        </w:rPr>
        <w:t>×</w:t>
      </w:r>
      <w:r>
        <w:rPr>
          <w:rFonts w:ascii="Menlo" w:hAnsi="Menlo"/>
          <w:i/>
          <w:spacing w:val="-107"/>
          <w:w w:val="105"/>
        </w:rPr>
        <w:t xml:space="preserve"> </w:t>
      </w:r>
      <w:r>
        <w:rPr>
          <w:w w:val="105"/>
        </w:rPr>
        <w:t>0</w:t>
      </w:r>
      <w:r>
        <w:rPr>
          <w:i/>
          <w:w w:val="105"/>
        </w:rPr>
        <w:t>.</w:t>
      </w:r>
      <w:r>
        <w:rPr>
          <w:w w:val="105"/>
        </w:rPr>
        <w:t>08</w:t>
      </w:r>
      <w:ins w:id="109" w:author="Gee, James C" w:date="2024-04-10T18:21:00Z">
        <w:r w:rsidR="00660673">
          <w:rPr>
            <w:w w:val="105"/>
          </w:rPr>
          <w:t xml:space="preserve"> </w:t>
        </w:r>
      </w:ins>
      <w:r>
        <w:rPr>
          <w:i/>
          <w:w w:val="105"/>
        </w:rPr>
        <w:t>mm</w:t>
      </w:r>
      <w:r>
        <w:rPr>
          <w:w w:val="105"/>
          <w:vertAlign w:val="superscript"/>
        </w:rPr>
        <w:t>2</w:t>
      </w:r>
      <w:r>
        <w:rPr>
          <w:spacing w:val="9"/>
          <w:w w:val="105"/>
        </w:rPr>
        <w:t xml:space="preserve"> </w:t>
      </w:r>
      <w:r>
        <w:rPr>
          <w:w w:val="105"/>
        </w:rPr>
        <w:t xml:space="preserve">with a slice thickness of </w:t>
      </w:r>
      <w:r>
        <w:rPr>
          <w:spacing w:val="-2"/>
          <w:w w:val="105"/>
        </w:rPr>
        <w:t>0</w:t>
      </w:r>
      <w:r>
        <w:rPr>
          <w:i/>
          <w:spacing w:val="-2"/>
          <w:w w:val="105"/>
        </w:rPr>
        <w:t>.</w:t>
      </w:r>
      <w:r>
        <w:rPr>
          <w:spacing w:val="-2"/>
          <w:w w:val="105"/>
        </w:rPr>
        <w:t>5</w:t>
      </w:r>
      <w:ins w:id="110" w:author="Gee, James C" w:date="2024-04-10T18:21:00Z">
        <w:r w:rsidR="00660673">
          <w:rPr>
            <w:spacing w:val="-2"/>
            <w:w w:val="105"/>
          </w:rPr>
          <w:t xml:space="preserve"> </w:t>
        </w:r>
      </w:ins>
      <w:r>
        <w:rPr>
          <w:i/>
          <w:spacing w:val="-2"/>
          <w:w w:val="105"/>
        </w:rPr>
        <w:t>mm</w:t>
      </w:r>
      <w:r>
        <w:rPr>
          <w:spacing w:val="-2"/>
          <w:w w:val="105"/>
        </w:rPr>
        <w:t>.</w:t>
      </w:r>
    </w:p>
    <w:p w14:paraId="6907F653" w14:textId="77777777" w:rsidR="005F326E" w:rsidRDefault="00000000">
      <w:pPr>
        <w:pStyle w:val="BodyText"/>
        <w:spacing w:before="153"/>
      </w:pPr>
      <w:proofErr w:type="gramStart"/>
      <w:r>
        <w:rPr>
          <w:rFonts w:ascii="Arial"/>
          <w:w w:val="105"/>
          <w:sz w:val="12"/>
        </w:rPr>
        <w:t>317</w:t>
      </w:r>
      <w:r>
        <w:rPr>
          <w:rFonts w:ascii="Arial"/>
          <w:spacing w:val="51"/>
          <w:w w:val="105"/>
          <w:sz w:val="12"/>
        </w:rPr>
        <w:t xml:space="preserve">  </w:t>
      </w:r>
      <w:r>
        <w:rPr>
          <w:w w:val="105"/>
        </w:rPr>
        <w:t>These</w:t>
      </w:r>
      <w:proofErr w:type="gramEnd"/>
      <w:r>
        <w:rPr>
          <w:spacing w:val="14"/>
          <w:w w:val="105"/>
        </w:rPr>
        <w:t xml:space="preserve"> </w:t>
      </w:r>
      <w:r>
        <w:rPr>
          <w:w w:val="105"/>
        </w:rPr>
        <w:t>three</w:t>
      </w:r>
      <w:r>
        <w:rPr>
          <w:spacing w:val="13"/>
          <w:w w:val="105"/>
        </w:rPr>
        <w:t xml:space="preserve"> </w:t>
      </w:r>
      <w:r>
        <w:rPr>
          <w:w w:val="105"/>
        </w:rPr>
        <w:t>orthogonal</w:t>
      </w:r>
      <w:r>
        <w:rPr>
          <w:spacing w:val="13"/>
          <w:w w:val="105"/>
        </w:rPr>
        <w:t xml:space="preserve"> </w:t>
      </w:r>
      <w:r>
        <w:rPr>
          <w:w w:val="105"/>
        </w:rPr>
        <w:t>views</w:t>
      </w:r>
      <w:r>
        <w:rPr>
          <w:spacing w:val="13"/>
          <w:w w:val="105"/>
        </w:rPr>
        <w:t xml:space="preserve"> </w:t>
      </w:r>
      <w:r>
        <w:rPr>
          <w:w w:val="105"/>
        </w:rPr>
        <w:t>were</w:t>
      </w:r>
      <w:r>
        <w:rPr>
          <w:spacing w:val="13"/>
          <w:w w:val="105"/>
        </w:rPr>
        <w:t xml:space="preserve"> </w:t>
      </w:r>
      <w:r>
        <w:rPr>
          <w:w w:val="105"/>
        </w:rPr>
        <w:t>used</w:t>
      </w:r>
      <w:r>
        <w:rPr>
          <w:spacing w:val="13"/>
          <w:w w:val="105"/>
        </w:rPr>
        <w:t xml:space="preserve"> </w:t>
      </w:r>
      <w:r>
        <w:rPr>
          <w:w w:val="105"/>
        </w:rPr>
        <w:t>to</w:t>
      </w:r>
      <w:r>
        <w:rPr>
          <w:spacing w:val="13"/>
          <w:w w:val="105"/>
        </w:rPr>
        <w:t xml:space="preserve"> </w:t>
      </w:r>
      <w:r>
        <w:rPr>
          <w:w w:val="105"/>
        </w:rPr>
        <w:t>reconstruct</w:t>
      </w:r>
      <w:r>
        <w:rPr>
          <w:spacing w:val="13"/>
          <w:w w:val="105"/>
        </w:rPr>
        <w:t xml:space="preserve"> </w:t>
      </w:r>
      <w:r>
        <w:rPr>
          <w:w w:val="105"/>
        </w:rPr>
        <w:t>a</w:t>
      </w:r>
      <w:r>
        <w:rPr>
          <w:spacing w:val="13"/>
          <w:w w:val="105"/>
        </w:rPr>
        <w:t xml:space="preserve"> </w:t>
      </w:r>
      <w:r>
        <w:rPr>
          <w:w w:val="105"/>
        </w:rPr>
        <w:t>single</w:t>
      </w:r>
      <w:r>
        <w:rPr>
          <w:spacing w:val="13"/>
          <w:w w:val="105"/>
        </w:rPr>
        <w:t xml:space="preserve"> </w:t>
      </w:r>
      <w:r>
        <w:rPr>
          <w:w w:val="105"/>
        </w:rPr>
        <w:t>high-resolution</w:t>
      </w:r>
      <w:r>
        <w:rPr>
          <w:spacing w:val="13"/>
          <w:w w:val="105"/>
        </w:rPr>
        <w:t xml:space="preserve"> </w:t>
      </w:r>
      <w:r>
        <w:rPr>
          <w:w w:val="105"/>
        </w:rPr>
        <w:t>volume</w:t>
      </w:r>
      <w:r>
        <w:rPr>
          <w:spacing w:val="13"/>
          <w:w w:val="105"/>
        </w:rPr>
        <w:t xml:space="preserve"> </w:t>
      </w:r>
      <w:r>
        <w:rPr>
          <w:spacing w:val="-5"/>
          <w:w w:val="105"/>
        </w:rPr>
        <w:t>per</w:t>
      </w:r>
    </w:p>
    <w:p w14:paraId="7181CC07" w14:textId="77777777" w:rsidR="005F326E" w:rsidRDefault="00000000">
      <w:pPr>
        <w:pStyle w:val="BodyText"/>
        <w:spacing w:before="142"/>
      </w:pPr>
      <w:proofErr w:type="gramStart"/>
      <w:r>
        <w:rPr>
          <w:rFonts w:ascii="Arial"/>
          <w:w w:val="105"/>
          <w:sz w:val="12"/>
        </w:rPr>
        <w:t>318</w:t>
      </w:r>
      <w:r>
        <w:rPr>
          <w:rFonts w:ascii="Arial"/>
          <w:spacing w:val="51"/>
          <w:w w:val="105"/>
          <w:sz w:val="12"/>
        </w:rPr>
        <w:t xml:space="preserve">  </w:t>
      </w:r>
      <w:r>
        <w:rPr>
          <w:w w:val="105"/>
        </w:rPr>
        <w:t>subject</w:t>
      </w:r>
      <w:proofErr w:type="gramEnd"/>
      <w:r>
        <w:rPr>
          <w:spacing w:val="10"/>
          <w:w w:val="105"/>
        </w:rPr>
        <w:t xml:space="preserve"> </w:t>
      </w:r>
      <w:r>
        <w:rPr>
          <w:w w:val="105"/>
        </w:rPr>
        <w:t>using</w:t>
      </w:r>
      <w:r>
        <w:rPr>
          <w:spacing w:val="9"/>
          <w:w w:val="105"/>
        </w:rPr>
        <w:t xml:space="preserve"> </w:t>
      </w:r>
      <w:r>
        <w:rPr>
          <w:w w:val="105"/>
        </w:rPr>
        <w:t>a</w:t>
      </w:r>
      <w:r>
        <w:rPr>
          <w:spacing w:val="9"/>
          <w:w w:val="105"/>
        </w:rPr>
        <w:t xml:space="preserve"> </w:t>
      </w:r>
      <w:r>
        <w:rPr>
          <w:w w:val="105"/>
        </w:rPr>
        <w:t>B-spline</w:t>
      </w:r>
      <w:r>
        <w:rPr>
          <w:spacing w:val="10"/>
          <w:w w:val="105"/>
        </w:rPr>
        <w:t xml:space="preserve"> </w:t>
      </w:r>
      <w:r>
        <w:rPr>
          <w:w w:val="105"/>
        </w:rPr>
        <w:t>fitting</w:t>
      </w:r>
      <w:r>
        <w:rPr>
          <w:spacing w:val="9"/>
          <w:w w:val="105"/>
        </w:rPr>
        <w:t xml:space="preserve"> </w:t>
      </w:r>
      <w:r>
        <w:rPr>
          <w:w w:val="105"/>
        </w:rPr>
        <w:t>algorithm</w:t>
      </w:r>
      <w:r>
        <w:rPr>
          <w:spacing w:val="9"/>
          <w:w w:val="105"/>
        </w:rPr>
        <w:t xml:space="preserve"> </w:t>
      </w:r>
      <w:r>
        <w:rPr>
          <w:w w:val="105"/>
        </w:rPr>
        <w:t>developed</w:t>
      </w:r>
      <w:r>
        <w:rPr>
          <w:spacing w:val="8"/>
          <w:w w:val="105"/>
        </w:rPr>
        <w:t xml:space="preserve"> </w:t>
      </w:r>
      <w:r>
        <w:rPr>
          <w:w w:val="105"/>
        </w:rPr>
        <w:t>in</w:t>
      </w:r>
      <w:r>
        <w:rPr>
          <w:spacing w:val="10"/>
          <w:w w:val="105"/>
        </w:rPr>
        <w:t xml:space="preserve"> </w:t>
      </w:r>
      <w:proofErr w:type="spellStart"/>
      <w:r>
        <w:rPr>
          <w:w w:val="105"/>
        </w:rPr>
        <w:t>ANTsX</w:t>
      </w:r>
      <w:proofErr w:type="spellEnd"/>
      <w:r>
        <w:rPr>
          <w:w w:val="105"/>
        </w:rPr>
        <w:t>.</w:t>
      </w:r>
      <w:r>
        <w:rPr>
          <w:w w:val="105"/>
          <w:position w:val="9"/>
          <w:sz w:val="16"/>
        </w:rPr>
        <w:t>67</w:t>
      </w:r>
      <w:r>
        <w:rPr>
          <w:spacing w:val="39"/>
          <w:w w:val="105"/>
          <w:position w:val="9"/>
          <w:sz w:val="16"/>
        </w:rPr>
        <w:t xml:space="preserve"> </w:t>
      </w:r>
      <w:r>
        <w:rPr>
          <w:w w:val="105"/>
        </w:rPr>
        <w:t>From</w:t>
      </w:r>
      <w:r>
        <w:rPr>
          <w:spacing w:val="10"/>
          <w:w w:val="105"/>
        </w:rPr>
        <w:t xml:space="preserve"> </w:t>
      </w:r>
      <w:r>
        <w:rPr>
          <w:w w:val="105"/>
        </w:rPr>
        <w:t>these</w:t>
      </w:r>
      <w:r>
        <w:rPr>
          <w:spacing w:val="9"/>
          <w:w w:val="105"/>
        </w:rPr>
        <w:t xml:space="preserve"> </w:t>
      </w:r>
      <w:r>
        <w:rPr>
          <w:w w:val="105"/>
        </w:rPr>
        <w:t>two</w:t>
      </w:r>
      <w:r>
        <w:rPr>
          <w:spacing w:val="9"/>
          <w:w w:val="105"/>
        </w:rPr>
        <w:t xml:space="preserve"> </w:t>
      </w:r>
      <w:r>
        <w:rPr>
          <w:spacing w:val="-2"/>
          <w:w w:val="105"/>
        </w:rPr>
        <w:t>datasets,</w:t>
      </w:r>
    </w:p>
    <w:p w14:paraId="1B7D2EBE" w14:textId="77777777" w:rsidR="005F326E" w:rsidRDefault="00000000">
      <w:pPr>
        <w:pStyle w:val="BodyText"/>
        <w:spacing w:before="142"/>
      </w:pPr>
      <w:proofErr w:type="gramStart"/>
      <w:r>
        <w:rPr>
          <w:rFonts w:ascii="Arial"/>
          <w:w w:val="105"/>
          <w:sz w:val="12"/>
        </w:rPr>
        <w:t>319</w:t>
      </w:r>
      <w:r>
        <w:rPr>
          <w:rFonts w:ascii="Arial"/>
          <w:spacing w:val="47"/>
          <w:w w:val="105"/>
          <w:sz w:val="12"/>
        </w:rPr>
        <w:t xml:space="preserve">  </w:t>
      </w:r>
      <w:r>
        <w:rPr>
          <w:w w:val="105"/>
        </w:rPr>
        <w:t>two</w:t>
      </w:r>
      <w:proofErr w:type="gramEnd"/>
      <w:r>
        <w:rPr>
          <w:spacing w:val="15"/>
          <w:w w:val="105"/>
        </w:rPr>
        <w:t xml:space="preserve"> </w:t>
      </w:r>
      <w:r>
        <w:rPr>
          <w:w w:val="105"/>
        </w:rPr>
        <w:t>symmetric</w:t>
      </w:r>
      <w:r>
        <w:rPr>
          <w:spacing w:val="14"/>
          <w:w w:val="105"/>
        </w:rPr>
        <w:t xml:space="preserve"> </w:t>
      </w:r>
      <w:r>
        <w:rPr>
          <w:w w:val="105"/>
        </w:rPr>
        <w:t>isotropic</w:t>
      </w:r>
      <w:r>
        <w:rPr>
          <w:spacing w:val="13"/>
          <w:w w:val="105"/>
        </w:rPr>
        <w:t xml:space="preserve"> </w:t>
      </w:r>
      <w:proofErr w:type="spellStart"/>
      <w:r>
        <w:rPr>
          <w:w w:val="105"/>
        </w:rPr>
        <w:t>ANTsX</w:t>
      </w:r>
      <w:proofErr w:type="spellEnd"/>
      <w:r>
        <w:rPr>
          <w:spacing w:val="14"/>
          <w:w w:val="105"/>
        </w:rPr>
        <w:t xml:space="preserve"> </w:t>
      </w:r>
      <w:r>
        <w:rPr>
          <w:w w:val="105"/>
        </w:rPr>
        <w:t>templates</w:t>
      </w:r>
      <w:r>
        <w:rPr>
          <w:w w:val="105"/>
          <w:position w:val="9"/>
          <w:sz w:val="16"/>
        </w:rPr>
        <w:t>45</w:t>
      </w:r>
      <w:r>
        <w:rPr>
          <w:spacing w:val="44"/>
          <w:w w:val="105"/>
          <w:position w:val="9"/>
          <w:sz w:val="16"/>
        </w:rPr>
        <w:t xml:space="preserve"> </w:t>
      </w:r>
      <w:r>
        <w:rPr>
          <w:w w:val="105"/>
        </w:rPr>
        <w:t>were</w:t>
      </w:r>
      <w:r>
        <w:rPr>
          <w:spacing w:val="14"/>
          <w:w w:val="105"/>
        </w:rPr>
        <w:t xml:space="preserve"> </w:t>
      </w:r>
      <w:r>
        <w:rPr>
          <w:w w:val="105"/>
        </w:rPr>
        <w:t>generated</w:t>
      </w:r>
      <w:r>
        <w:rPr>
          <w:spacing w:val="14"/>
          <w:w w:val="105"/>
        </w:rPr>
        <w:t xml:space="preserve"> </w:t>
      </w:r>
      <w:r>
        <w:rPr>
          <w:w w:val="105"/>
        </w:rPr>
        <w:t>having</w:t>
      </w:r>
      <w:r>
        <w:rPr>
          <w:spacing w:val="14"/>
          <w:w w:val="105"/>
        </w:rPr>
        <w:t xml:space="preserve"> </w:t>
      </w:r>
      <w:commentRangeStart w:id="111"/>
      <w:commentRangeStart w:id="112"/>
      <w:r>
        <w:rPr>
          <w:w w:val="105"/>
        </w:rPr>
        <w:t>different</w:t>
      </w:r>
      <w:r>
        <w:rPr>
          <w:spacing w:val="14"/>
          <w:w w:val="105"/>
        </w:rPr>
        <w:t xml:space="preserve"> </w:t>
      </w:r>
      <w:r>
        <w:rPr>
          <w:w w:val="105"/>
        </w:rPr>
        <w:t>defacing</w:t>
      </w:r>
      <w:r>
        <w:rPr>
          <w:spacing w:val="13"/>
          <w:w w:val="105"/>
        </w:rPr>
        <w:t xml:space="preserve"> </w:t>
      </w:r>
      <w:proofErr w:type="spellStart"/>
      <w:r>
        <w:rPr>
          <w:spacing w:val="-4"/>
          <w:w w:val="105"/>
        </w:rPr>
        <w:t>aes</w:t>
      </w:r>
      <w:proofErr w:type="spellEnd"/>
      <w:r>
        <w:rPr>
          <w:spacing w:val="-4"/>
          <w:w w:val="105"/>
        </w:rPr>
        <w:t>-</w:t>
      </w:r>
    </w:p>
    <w:p w14:paraId="2C76EECA" w14:textId="77777777" w:rsidR="005F326E" w:rsidRDefault="00000000">
      <w:pPr>
        <w:pStyle w:val="BodyText"/>
        <w:spacing w:before="157"/>
      </w:pPr>
      <w:proofErr w:type="gramStart"/>
      <w:r>
        <w:rPr>
          <w:rFonts w:ascii="Arial"/>
          <w:w w:val="105"/>
          <w:sz w:val="12"/>
        </w:rPr>
        <w:t>320</w:t>
      </w:r>
      <w:r>
        <w:rPr>
          <w:rFonts w:ascii="Arial"/>
          <w:spacing w:val="60"/>
          <w:w w:val="105"/>
          <w:sz w:val="12"/>
        </w:rPr>
        <w:t xml:space="preserve">  </w:t>
      </w:r>
      <w:proofErr w:type="spellStart"/>
      <w:r>
        <w:rPr>
          <w:w w:val="105"/>
        </w:rPr>
        <w:t>thetics</w:t>
      </w:r>
      <w:commentRangeEnd w:id="111"/>
      <w:proofErr w:type="spellEnd"/>
      <w:proofErr w:type="gramEnd"/>
      <w:r w:rsidR="00660673">
        <w:rPr>
          <w:rStyle w:val="CommentReference"/>
        </w:rPr>
        <w:commentReference w:id="111"/>
      </w:r>
      <w:commentRangeEnd w:id="112"/>
      <w:r w:rsidR="00406944">
        <w:rPr>
          <w:rStyle w:val="CommentReference"/>
        </w:rPr>
        <w:commentReference w:id="112"/>
      </w:r>
      <w:r>
        <w:rPr>
          <w:spacing w:val="35"/>
          <w:w w:val="105"/>
        </w:rPr>
        <w:t xml:space="preserve"> </w:t>
      </w:r>
      <w:r>
        <w:rPr>
          <w:w w:val="105"/>
        </w:rPr>
        <w:t>analogous</w:t>
      </w:r>
      <w:r>
        <w:rPr>
          <w:spacing w:val="34"/>
          <w:w w:val="105"/>
        </w:rPr>
        <w:t xml:space="preserve"> </w:t>
      </w:r>
      <w:r>
        <w:rPr>
          <w:w w:val="105"/>
        </w:rPr>
        <w:t>to</w:t>
      </w:r>
      <w:r>
        <w:rPr>
          <w:spacing w:val="34"/>
          <w:w w:val="105"/>
        </w:rPr>
        <w:t xml:space="preserve"> </w:t>
      </w:r>
      <w:r>
        <w:rPr>
          <w:w w:val="105"/>
        </w:rPr>
        <w:t>the</w:t>
      </w:r>
      <w:r>
        <w:rPr>
          <w:spacing w:val="34"/>
          <w:w w:val="105"/>
        </w:rPr>
        <w:t xml:space="preserve"> </w:t>
      </w:r>
      <w:r>
        <w:rPr>
          <w:w w:val="105"/>
        </w:rPr>
        <w:t>publicly</w:t>
      </w:r>
      <w:r>
        <w:rPr>
          <w:spacing w:val="34"/>
          <w:w w:val="105"/>
        </w:rPr>
        <w:t xml:space="preserve"> </w:t>
      </w:r>
      <w:r>
        <w:rPr>
          <w:w w:val="105"/>
        </w:rPr>
        <w:t>available</w:t>
      </w:r>
      <w:r>
        <w:rPr>
          <w:spacing w:val="35"/>
          <w:w w:val="105"/>
        </w:rPr>
        <w:t xml:space="preserve"> </w:t>
      </w:r>
      <w:proofErr w:type="spellStart"/>
      <w:r>
        <w:rPr>
          <w:w w:val="105"/>
        </w:rPr>
        <w:t>ANTsX</w:t>
      </w:r>
      <w:proofErr w:type="spellEnd"/>
      <w:r>
        <w:rPr>
          <w:spacing w:val="34"/>
          <w:w w:val="105"/>
        </w:rPr>
        <w:t xml:space="preserve"> </w:t>
      </w:r>
      <w:r>
        <w:rPr>
          <w:w w:val="105"/>
        </w:rPr>
        <w:t>human</w:t>
      </w:r>
      <w:r>
        <w:rPr>
          <w:spacing w:val="34"/>
          <w:w w:val="105"/>
        </w:rPr>
        <w:t xml:space="preserve"> </w:t>
      </w:r>
      <w:r>
        <w:rPr>
          <w:w w:val="105"/>
        </w:rPr>
        <w:t>brain</w:t>
      </w:r>
      <w:r>
        <w:rPr>
          <w:spacing w:val="34"/>
          <w:w w:val="105"/>
        </w:rPr>
        <w:t xml:space="preserve"> </w:t>
      </w:r>
      <w:r>
        <w:rPr>
          <w:w w:val="105"/>
        </w:rPr>
        <w:t>templates</w:t>
      </w:r>
      <w:r>
        <w:rPr>
          <w:spacing w:val="34"/>
          <w:w w:val="105"/>
        </w:rPr>
        <w:t xml:space="preserve"> </w:t>
      </w:r>
      <w:r>
        <w:rPr>
          <w:w w:val="105"/>
        </w:rPr>
        <w:t>used</w:t>
      </w:r>
      <w:r>
        <w:rPr>
          <w:spacing w:val="35"/>
          <w:w w:val="105"/>
        </w:rPr>
        <w:t xml:space="preserve"> </w:t>
      </w:r>
      <w:r>
        <w:rPr>
          <w:w w:val="105"/>
        </w:rPr>
        <w:t>in</w:t>
      </w:r>
      <w:r>
        <w:rPr>
          <w:spacing w:val="34"/>
          <w:w w:val="105"/>
        </w:rPr>
        <w:t xml:space="preserve"> </w:t>
      </w:r>
      <w:proofErr w:type="spellStart"/>
      <w:r>
        <w:rPr>
          <w:spacing w:val="-2"/>
          <w:w w:val="105"/>
        </w:rPr>
        <w:t>previ</w:t>
      </w:r>
      <w:proofErr w:type="spellEnd"/>
      <w:r>
        <w:rPr>
          <w:spacing w:val="-2"/>
          <w:w w:val="105"/>
        </w:rPr>
        <w:t>-</w:t>
      </w:r>
    </w:p>
    <w:p w14:paraId="69B384F6" w14:textId="77777777" w:rsidR="005F326E" w:rsidRDefault="00000000">
      <w:pPr>
        <w:pStyle w:val="BodyText"/>
        <w:spacing w:before="142"/>
      </w:pPr>
      <w:proofErr w:type="gramStart"/>
      <w:r>
        <w:rPr>
          <w:rFonts w:ascii="Arial"/>
          <w:w w:val="105"/>
          <w:sz w:val="12"/>
        </w:rPr>
        <w:t>321</w:t>
      </w:r>
      <w:r>
        <w:rPr>
          <w:rFonts w:ascii="Arial"/>
          <w:spacing w:val="49"/>
          <w:w w:val="105"/>
          <w:sz w:val="12"/>
        </w:rPr>
        <w:t xml:space="preserve">  </w:t>
      </w:r>
      <w:proofErr w:type="spellStart"/>
      <w:r>
        <w:rPr>
          <w:w w:val="105"/>
        </w:rPr>
        <w:t>ous</w:t>
      </w:r>
      <w:proofErr w:type="spellEnd"/>
      <w:proofErr w:type="gramEnd"/>
      <w:r>
        <w:rPr>
          <w:spacing w:val="2"/>
          <w:w w:val="105"/>
        </w:rPr>
        <w:t xml:space="preserve"> </w:t>
      </w:r>
      <w:r>
        <w:rPr>
          <w:w w:val="105"/>
        </w:rPr>
        <w:t>research.</w:t>
      </w:r>
      <w:r>
        <w:rPr>
          <w:w w:val="105"/>
          <w:position w:val="9"/>
          <w:sz w:val="16"/>
        </w:rPr>
        <w:t>55</w:t>
      </w:r>
      <w:r>
        <w:rPr>
          <w:spacing w:val="31"/>
          <w:w w:val="105"/>
          <w:position w:val="9"/>
          <w:sz w:val="16"/>
        </w:rPr>
        <w:t xml:space="preserve"> </w:t>
      </w:r>
      <w:r>
        <w:rPr>
          <w:w w:val="105"/>
        </w:rPr>
        <w:t>Bias</w:t>
      </w:r>
      <w:r>
        <w:rPr>
          <w:spacing w:val="2"/>
          <w:w w:val="105"/>
        </w:rPr>
        <w:t xml:space="preserve"> </w:t>
      </w:r>
      <w:r>
        <w:rPr>
          <w:w w:val="105"/>
        </w:rPr>
        <w:t>field</w:t>
      </w:r>
      <w:r>
        <w:rPr>
          <w:spacing w:val="2"/>
          <w:w w:val="105"/>
        </w:rPr>
        <w:t xml:space="preserve"> </w:t>
      </w:r>
      <w:r>
        <w:rPr>
          <w:w w:val="105"/>
        </w:rPr>
        <w:t>simulation,</w:t>
      </w:r>
      <w:r>
        <w:rPr>
          <w:spacing w:val="1"/>
          <w:w w:val="105"/>
        </w:rPr>
        <w:t xml:space="preserve"> </w:t>
      </w:r>
      <w:r>
        <w:rPr>
          <w:w w:val="105"/>
        </w:rPr>
        <w:t>intensity</w:t>
      </w:r>
      <w:r>
        <w:rPr>
          <w:spacing w:val="2"/>
          <w:w w:val="105"/>
        </w:rPr>
        <w:t xml:space="preserve"> </w:t>
      </w:r>
      <w:r>
        <w:rPr>
          <w:w w:val="105"/>
        </w:rPr>
        <w:t>histogram</w:t>
      </w:r>
      <w:r>
        <w:rPr>
          <w:spacing w:val="2"/>
          <w:w w:val="105"/>
        </w:rPr>
        <w:t xml:space="preserve"> </w:t>
      </w:r>
      <w:r>
        <w:rPr>
          <w:w w:val="105"/>
        </w:rPr>
        <w:t>warping,</w:t>
      </w:r>
      <w:r>
        <w:rPr>
          <w:spacing w:val="1"/>
          <w:w w:val="105"/>
        </w:rPr>
        <w:t xml:space="preserve"> </w:t>
      </w:r>
      <w:r>
        <w:rPr>
          <w:w w:val="105"/>
        </w:rPr>
        <w:t>noise</w:t>
      </w:r>
      <w:r>
        <w:rPr>
          <w:spacing w:val="2"/>
          <w:w w:val="105"/>
        </w:rPr>
        <w:t xml:space="preserve"> </w:t>
      </w:r>
      <w:r>
        <w:rPr>
          <w:w w:val="105"/>
        </w:rPr>
        <w:t>simulation,</w:t>
      </w:r>
      <w:r>
        <w:rPr>
          <w:spacing w:val="2"/>
          <w:w w:val="105"/>
        </w:rPr>
        <w:t xml:space="preserve"> </w:t>
      </w:r>
      <w:r>
        <w:rPr>
          <w:spacing w:val="-2"/>
          <w:w w:val="105"/>
        </w:rPr>
        <w:t>random</w:t>
      </w:r>
    </w:p>
    <w:p w14:paraId="2700B972" w14:textId="77777777" w:rsidR="005F326E" w:rsidRDefault="00000000">
      <w:pPr>
        <w:pStyle w:val="BodyText"/>
        <w:spacing w:before="158"/>
      </w:pPr>
      <w:proofErr w:type="gramStart"/>
      <w:r>
        <w:rPr>
          <w:rFonts w:ascii="Arial"/>
          <w:w w:val="105"/>
          <w:sz w:val="12"/>
        </w:rPr>
        <w:t>322</w:t>
      </w:r>
      <w:r>
        <w:rPr>
          <w:rFonts w:ascii="Arial"/>
          <w:spacing w:val="65"/>
          <w:w w:val="105"/>
          <w:sz w:val="12"/>
        </w:rPr>
        <w:t xml:space="preserve">  </w:t>
      </w:r>
      <w:r>
        <w:rPr>
          <w:w w:val="105"/>
        </w:rPr>
        <w:t>translation</w:t>
      </w:r>
      <w:proofErr w:type="gramEnd"/>
      <w:r>
        <w:rPr>
          <w:spacing w:val="-4"/>
          <w:w w:val="105"/>
        </w:rPr>
        <w:t xml:space="preserve"> </w:t>
      </w:r>
      <w:r>
        <w:rPr>
          <w:w w:val="105"/>
        </w:rPr>
        <w:t>and</w:t>
      </w:r>
      <w:r>
        <w:rPr>
          <w:spacing w:val="-5"/>
          <w:w w:val="105"/>
        </w:rPr>
        <w:t xml:space="preserve"> </w:t>
      </w:r>
      <w:r>
        <w:rPr>
          <w:w w:val="105"/>
        </w:rPr>
        <w:t>warping,</w:t>
      </w:r>
      <w:r>
        <w:rPr>
          <w:spacing w:val="-1"/>
          <w:w w:val="105"/>
        </w:rPr>
        <w:t xml:space="preserve"> </w:t>
      </w:r>
      <w:r>
        <w:rPr>
          <w:w w:val="105"/>
        </w:rPr>
        <w:t>and</w:t>
      </w:r>
      <w:r>
        <w:rPr>
          <w:spacing w:val="-5"/>
          <w:w w:val="105"/>
        </w:rPr>
        <w:t xml:space="preserve"> </w:t>
      </w:r>
      <w:r>
        <w:rPr>
          <w:w w:val="105"/>
        </w:rPr>
        <w:t>random</w:t>
      </w:r>
      <w:r>
        <w:rPr>
          <w:spacing w:val="-6"/>
          <w:w w:val="105"/>
        </w:rPr>
        <w:t xml:space="preserve"> </w:t>
      </w:r>
      <w:r>
        <w:rPr>
          <w:w w:val="105"/>
        </w:rPr>
        <w:t>anisotropic</w:t>
      </w:r>
      <w:r>
        <w:rPr>
          <w:spacing w:val="-5"/>
          <w:w w:val="105"/>
        </w:rPr>
        <w:t xml:space="preserve"> </w:t>
      </w:r>
      <w:r>
        <w:rPr>
          <w:w w:val="105"/>
        </w:rPr>
        <w:t>resampling</w:t>
      </w:r>
      <w:r>
        <w:rPr>
          <w:spacing w:val="-5"/>
          <w:w w:val="105"/>
        </w:rPr>
        <w:t xml:space="preserve"> </w:t>
      </w:r>
      <w:r>
        <w:rPr>
          <w:w w:val="105"/>
        </w:rPr>
        <w:t>in</w:t>
      </w:r>
      <w:r>
        <w:rPr>
          <w:spacing w:val="-5"/>
          <w:w w:val="105"/>
        </w:rPr>
        <w:t xml:space="preserve"> </w:t>
      </w:r>
      <w:r>
        <w:rPr>
          <w:w w:val="105"/>
        </w:rPr>
        <w:t>the</w:t>
      </w:r>
      <w:r>
        <w:rPr>
          <w:spacing w:val="-5"/>
          <w:w w:val="105"/>
        </w:rPr>
        <w:t xml:space="preserve"> </w:t>
      </w:r>
      <w:r>
        <w:rPr>
          <w:w w:val="105"/>
        </w:rPr>
        <w:t>three</w:t>
      </w:r>
      <w:r>
        <w:rPr>
          <w:spacing w:val="-5"/>
          <w:w w:val="105"/>
        </w:rPr>
        <w:t xml:space="preserve"> </w:t>
      </w:r>
      <w:r>
        <w:rPr>
          <w:w w:val="105"/>
        </w:rPr>
        <w:t>canonical</w:t>
      </w:r>
      <w:r>
        <w:rPr>
          <w:spacing w:val="-5"/>
          <w:w w:val="105"/>
        </w:rPr>
        <w:t xml:space="preserve"> </w:t>
      </w:r>
      <w:r>
        <w:rPr>
          <w:spacing w:val="-2"/>
          <w:w w:val="105"/>
        </w:rPr>
        <w:t>directions</w:t>
      </w:r>
    </w:p>
    <w:p w14:paraId="61D7095A" w14:textId="77777777" w:rsidR="005F326E" w:rsidRDefault="00000000">
      <w:pPr>
        <w:pStyle w:val="BodyText"/>
        <w:spacing w:before="157"/>
      </w:pPr>
      <w:proofErr w:type="gramStart"/>
      <w:r>
        <w:rPr>
          <w:rFonts w:ascii="Arial"/>
          <w:w w:val="105"/>
          <w:sz w:val="12"/>
        </w:rPr>
        <w:t>323</w:t>
      </w:r>
      <w:r>
        <w:rPr>
          <w:rFonts w:ascii="Arial"/>
          <w:spacing w:val="61"/>
          <w:w w:val="105"/>
          <w:sz w:val="12"/>
        </w:rPr>
        <w:t xml:space="preserve">  </w:t>
      </w:r>
      <w:r>
        <w:rPr>
          <w:w w:val="105"/>
        </w:rPr>
        <w:t>were</w:t>
      </w:r>
      <w:proofErr w:type="gramEnd"/>
      <w:r>
        <w:rPr>
          <w:spacing w:val="13"/>
          <w:w w:val="105"/>
        </w:rPr>
        <w:t xml:space="preserve"> </w:t>
      </w:r>
      <w:r>
        <w:rPr>
          <w:w w:val="105"/>
        </w:rPr>
        <w:t>used</w:t>
      </w:r>
      <w:r>
        <w:rPr>
          <w:spacing w:val="12"/>
          <w:w w:val="105"/>
        </w:rPr>
        <w:t xml:space="preserve"> </w:t>
      </w:r>
      <w:r>
        <w:rPr>
          <w:w w:val="105"/>
        </w:rPr>
        <w:t>for</w:t>
      </w:r>
      <w:r>
        <w:rPr>
          <w:spacing w:val="13"/>
          <w:w w:val="105"/>
        </w:rPr>
        <w:t xml:space="preserve"> </w:t>
      </w:r>
      <w:r>
        <w:rPr>
          <w:w w:val="105"/>
        </w:rPr>
        <w:t>data</w:t>
      </w:r>
      <w:r>
        <w:rPr>
          <w:spacing w:val="12"/>
          <w:w w:val="105"/>
        </w:rPr>
        <w:t xml:space="preserve"> </w:t>
      </w:r>
      <w:r>
        <w:rPr>
          <w:w w:val="105"/>
        </w:rPr>
        <w:t>augmentation</w:t>
      </w:r>
      <w:r>
        <w:rPr>
          <w:spacing w:val="12"/>
          <w:w w:val="105"/>
        </w:rPr>
        <w:t xml:space="preserve"> </w:t>
      </w:r>
      <w:r>
        <w:rPr>
          <w:w w:val="105"/>
        </w:rPr>
        <w:t>in</w:t>
      </w:r>
      <w:r>
        <w:rPr>
          <w:spacing w:val="12"/>
          <w:w w:val="105"/>
        </w:rPr>
        <w:t xml:space="preserve"> </w:t>
      </w:r>
      <w:r>
        <w:rPr>
          <w:w w:val="105"/>
        </w:rPr>
        <w:t>creating</w:t>
      </w:r>
      <w:r>
        <w:rPr>
          <w:spacing w:val="13"/>
          <w:w w:val="105"/>
        </w:rPr>
        <w:t xml:space="preserve"> </w:t>
      </w:r>
      <w:r>
        <w:rPr>
          <w:w w:val="105"/>
        </w:rPr>
        <w:t>a</w:t>
      </w:r>
      <w:r>
        <w:rPr>
          <w:spacing w:val="12"/>
          <w:w w:val="105"/>
        </w:rPr>
        <w:t xml:space="preserve"> </w:t>
      </w:r>
      <w:r>
        <w:rPr>
          <w:w w:val="105"/>
        </w:rPr>
        <w:t>T2-weighted</w:t>
      </w:r>
      <w:r>
        <w:rPr>
          <w:spacing w:val="12"/>
          <w:w w:val="105"/>
        </w:rPr>
        <w:t xml:space="preserve"> </w:t>
      </w:r>
      <w:r>
        <w:rPr>
          <w:w w:val="105"/>
        </w:rPr>
        <w:t>brain</w:t>
      </w:r>
      <w:r>
        <w:rPr>
          <w:spacing w:val="12"/>
          <w:w w:val="105"/>
        </w:rPr>
        <w:t xml:space="preserve"> </w:t>
      </w:r>
      <w:r>
        <w:rPr>
          <w:w w:val="105"/>
        </w:rPr>
        <w:t>extraction</w:t>
      </w:r>
      <w:r>
        <w:rPr>
          <w:spacing w:val="12"/>
          <w:w w:val="105"/>
        </w:rPr>
        <w:t xml:space="preserve"> </w:t>
      </w:r>
      <w:r>
        <w:rPr>
          <w:spacing w:val="-2"/>
          <w:w w:val="105"/>
        </w:rPr>
        <w:t>network.</w:t>
      </w:r>
    </w:p>
    <w:p w14:paraId="118EB1B7" w14:textId="77777777" w:rsidR="005F326E" w:rsidRDefault="005F326E">
      <w:pPr>
        <w:pStyle w:val="BodyText"/>
        <w:ind w:left="0"/>
        <w:rPr>
          <w:sz w:val="20"/>
        </w:rPr>
      </w:pPr>
    </w:p>
    <w:p w14:paraId="2A44822A" w14:textId="77777777" w:rsidR="005F326E" w:rsidRDefault="005F326E">
      <w:pPr>
        <w:pStyle w:val="BodyText"/>
        <w:spacing w:before="3"/>
        <w:ind w:left="0"/>
        <w:rPr>
          <w:sz w:val="20"/>
        </w:rPr>
      </w:pPr>
    </w:p>
    <w:p w14:paraId="21424014" w14:textId="77777777" w:rsidR="005F326E" w:rsidRDefault="00000000">
      <w:pPr>
        <w:pStyle w:val="Heading2"/>
        <w:tabs>
          <w:tab w:val="left" w:pos="1321"/>
        </w:tabs>
      </w:pPr>
      <w:r>
        <w:rPr>
          <w:rFonts w:ascii="Arial"/>
          <w:b w:val="0"/>
          <w:w w:val="110"/>
          <w:sz w:val="12"/>
        </w:rPr>
        <w:t>324</w:t>
      </w:r>
      <w:r>
        <w:rPr>
          <w:rFonts w:ascii="Arial"/>
          <w:b w:val="0"/>
          <w:spacing w:val="131"/>
          <w:w w:val="110"/>
          <w:sz w:val="12"/>
        </w:rPr>
        <w:t xml:space="preserve"> </w:t>
      </w:r>
      <w:bookmarkStart w:id="113" w:name="Single-shot_mouse_brain_parcellation_net"/>
      <w:bookmarkEnd w:id="113"/>
      <w:r>
        <w:rPr>
          <w:spacing w:val="-2"/>
          <w:w w:val="110"/>
        </w:rPr>
        <w:t>2.3.2</w:t>
      </w:r>
      <w:r>
        <w:tab/>
      </w:r>
      <w:r>
        <w:rPr>
          <w:w w:val="110"/>
        </w:rPr>
        <w:t>Single-shot</w:t>
      </w:r>
      <w:r>
        <w:rPr>
          <w:spacing w:val="37"/>
          <w:w w:val="110"/>
        </w:rPr>
        <w:t xml:space="preserve"> </w:t>
      </w:r>
      <w:r>
        <w:rPr>
          <w:w w:val="110"/>
        </w:rPr>
        <w:t>mouse</w:t>
      </w:r>
      <w:r>
        <w:rPr>
          <w:spacing w:val="37"/>
          <w:w w:val="110"/>
        </w:rPr>
        <w:t xml:space="preserve"> </w:t>
      </w:r>
      <w:r>
        <w:rPr>
          <w:w w:val="110"/>
        </w:rPr>
        <w:t>brain</w:t>
      </w:r>
      <w:r>
        <w:rPr>
          <w:spacing w:val="37"/>
          <w:w w:val="110"/>
        </w:rPr>
        <w:t xml:space="preserve"> </w:t>
      </w:r>
      <w:r>
        <w:rPr>
          <w:w w:val="110"/>
        </w:rPr>
        <w:t>parcellation</w:t>
      </w:r>
      <w:r>
        <w:rPr>
          <w:spacing w:val="37"/>
          <w:w w:val="110"/>
        </w:rPr>
        <w:t xml:space="preserve"> </w:t>
      </w:r>
      <w:r>
        <w:rPr>
          <w:spacing w:val="-2"/>
          <w:w w:val="110"/>
        </w:rPr>
        <w:t>network</w:t>
      </w:r>
    </w:p>
    <w:p w14:paraId="05A1094C" w14:textId="77777777" w:rsidR="005F326E" w:rsidRDefault="005F326E">
      <w:pPr>
        <w:pStyle w:val="BodyText"/>
        <w:spacing w:before="9"/>
        <w:ind w:left="0"/>
        <w:rPr>
          <w:b/>
        </w:rPr>
      </w:pPr>
    </w:p>
    <w:p w14:paraId="0DEE6DC6" w14:textId="77777777" w:rsidR="005F326E" w:rsidRDefault="00000000">
      <w:pPr>
        <w:pStyle w:val="BodyText"/>
        <w:spacing w:before="145"/>
      </w:pPr>
      <w:proofErr w:type="gramStart"/>
      <w:r>
        <w:rPr>
          <w:rFonts w:ascii="Arial"/>
          <w:w w:val="105"/>
          <w:sz w:val="12"/>
        </w:rPr>
        <w:t>325</w:t>
      </w:r>
      <w:r>
        <w:rPr>
          <w:rFonts w:ascii="Arial"/>
          <w:spacing w:val="59"/>
          <w:w w:val="105"/>
          <w:sz w:val="12"/>
        </w:rPr>
        <w:t xml:space="preserve">  </w:t>
      </w:r>
      <w:r>
        <w:rPr>
          <w:w w:val="105"/>
        </w:rPr>
        <w:t>To</w:t>
      </w:r>
      <w:proofErr w:type="gramEnd"/>
      <w:r>
        <w:rPr>
          <w:spacing w:val="17"/>
          <w:w w:val="105"/>
        </w:rPr>
        <w:t xml:space="preserve"> </w:t>
      </w:r>
      <w:r>
        <w:rPr>
          <w:w w:val="105"/>
        </w:rPr>
        <w:t>create</w:t>
      </w:r>
      <w:r>
        <w:rPr>
          <w:spacing w:val="16"/>
          <w:w w:val="105"/>
        </w:rPr>
        <w:t xml:space="preserve"> </w:t>
      </w:r>
      <w:r>
        <w:rPr>
          <w:w w:val="105"/>
        </w:rPr>
        <w:t>the</w:t>
      </w:r>
      <w:r>
        <w:rPr>
          <w:spacing w:val="17"/>
          <w:w w:val="105"/>
        </w:rPr>
        <w:t xml:space="preserve"> </w:t>
      </w:r>
      <w:r>
        <w:rPr>
          <w:w w:val="105"/>
        </w:rPr>
        <w:t>network</w:t>
      </w:r>
      <w:r>
        <w:rPr>
          <w:spacing w:val="16"/>
          <w:w w:val="105"/>
        </w:rPr>
        <w:t xml:space="preserve"> </w:t>
      </w:r>
      <w:r>
        <w:rPr>
          <w:w w:val="105"/>
        </w:rPr>
        <w:t>for</w:t>
      </w:r>
      <w:r>
        <w:rPr>
          <w:spacing w:val="16"/>
          <w:w w:val="105"/>
        </w:rPr>
        <w:t xml:space="preserve"> </w:t>
      </w:r>
      <w:r>
        <w:rPr>
          <w:w w:val="105"/>
        </w:rPr>
        <w:t>generating</w:t>
      </w:r>
      <w:r>
        <w:rPr>
          <w:spacing w:val="16"/>
          <w:w w:val="105"/>
        </w:rPr>
        <w:t xml:space="preserve"> </w:t>
      </w:r>
      <w:r>
        <w:rPr>
          <w:w w:val="105"/>
        </w:rPr>
        <w:t>a</w:t>
      </w:r>
      <w:r>
        <w:rPr>
          <w:spacing w:val="17"/>
          <w:w w:val="105"/>
        </w:rPr>
        <w:t xml:space="preserve"> </w:t>
      </w:r>
      <w:r>
        <w:rPr>
          <w:w w:val="105"/>
        </w:rPr>
        <w:t>brain</w:t>
      </w:r>
      <w:r>
        <w:rPr>
          <w:spacing w:val="16"/>
          <w:w w:val="105"/>
        </w:rPr>
        <w:t xml:space="preserve"> </w:t>
      </w:r>
      <w:r>
        <w:rPr>
          <w:w w:val="105"/>
        </w:rPr>
        <w:t>parcellation</w:t>
      </w:r>
      <w:r>
        <w:rPr>
          <w:spacing w:val="16"/>
          <w:w w:val="105"/>
        </w:rPr>
        <w:t xml:space="preserve"> </w:t>
      </w:r>
      <w:r>
        <w:rPr>
          <w:w w:val="105"/>
        </w:rPr>
        <w:t>consistent</w:t>
      </w:r>
      <w:r>
        <w:rPr>
          <w:spacing w:val="16"/>
          <w:w w:val="105"/>
        </w:rPr>
        <w:t xml:space="preserve"> </w:t>
      </w:r>
      <w:r>
        <w:rPr>
          <w:w w:val="105"/>
        </w:rPr>
        <w:t>with</w:t>
      </w:r>
      <w:r>
        <w:rPr>
          <w:spacing w:val="17"/>
          <w:w w:val="105"/>
        </w:rPr>
        <w:t xml:space="preserve"> </w:t>
      </w:r>
      <w:r>
        <w:rPr>
          <w:w w:val="105"/>
        </w:rPr>
        <w:t>cortical</w:t>
      </w:r>
      <w:r>
        <w:rPr>
          <w:spacing w:val="16"/>
          <w:w w:val="105"/>
        </w:rPr>
        <w:t xml:space="preserve"> </w:t>
      </w:r>
      <w:r>
        <w:rPr>
          <w:spacing w:val="-2"/>
          <w:w w:val="105"/>
        </w:rPr>
        <w:t>thickness</w:t>
      </w:r>
    </w:p>
    <w:p w14:paraId="0EF5EB25" w14:textId="77777777" w:rsidR="005F326E" w:rsidRDefault="00000000">
      <w:pPr>
        <w:pStyle w:val="BodyText"/>
        <w:spacing w:before="158"/>
      </w:pPr>
      <w:proofErr w:type="gramStart"/>
      <w:r>
        <w:rPr>
          <w:rFonts w:ascii="Arial"/>
          <w:w w:val="105"/>
          <w:sz w:val="12"/>
        </w:rPr>
        <w:t>326</w:t>
      </w:r>
      <w:r>
        <w:rPr>
          <w:rFonts w:ascii="Arial"/>
          <w:spacing w:val="33"/>
          <w:w w:val="105"/>
          <w:sz w:val="12"/>
        </w:rPr>
        <w:t xml:space="preserve">  </w:t>
      </w:r>
      <w:r>
        <w:rPr>
          <w:w w:val="105"/>
        </w:rPr>
        <w:t>estimation</w:t>
      </w:r>
      <w:proofErr w:type="gramEnd"/>
      <w:r>
        <w:rPr>
          <w:w w:val="105"/>
        </w:rPr>
        <w:t>,</w:t>
      </w:r>
      <w:r>
        <w:rPr>
          <w:spacing w:val="18"/>
          <w:w w:val="105"/>
        </w:rPr>
        <w:t xml:space="preserve"> </w:t>
      </w:r>
      <w:r>
        <w:rPr>
          <w:w w:val="105"/>
        </w:rPr>
        <w:t>we</w:t>
      </w:r>
      <w:r>
        <w:rPr>
          <w:spacing w:val="13"/>
          <w:w w:val="105"/>
        </w:rPr>
        <w:t xml:space="preserve"> </w:t>
      </w:r>
      <w:r>
        <w:rPr>
          <w:w w:val="105"/>
        </w:rPr>
        <w:t>used</w:t>
      </w:r>
      <w:r>
        <w:rPr>
          <w:spacing w:val="14"/>
          <w:w w:val="105"/>
        </w:rPr>
        <w:t xml:space="preserve"> </w:t>
      </w:r>
      <w:r>
        <w:rPr>
          <w:w w:val="105"/>
        </w:rPr>
        <w:t>the</w:t>
      </w:r>
      <w:r>
        <w:rPr>
          <w:spacing w:val="14"/>
          <w:w w:val="105"/>
        </w:rPr>
        <w:t xml:space="preserve"> </w:t>
      </w:r>
      <w:r>
        <w:rPr>
          <w:w w:val="105"/>
        </w:rPr>
        <w:t>AllenCCFv3</w:t>
      </w:r>
      <w:r>
        <w:rPr>
          <w:spacing w:val="13"/>
          <w:w w:val="105"/>
        </w:rPr>
        <w:t xml:space="preserve"> </w:t>
      </w:r>
      <w:r>
        <w:rPr>
          <w:w w:val="105"/>
        </w:rPr>
        <w:t>and</w:t>
      </w:r>
      <w:r>
        <w:rPr>
          <w:spacing w:val="14"/>
          <w:w w:val="105"/>
        </w:rPr>
        <w:t xml:space="preserve"> </w:t>
      </w:r>
      <w:r>
        <w:rPr>
          <w:w w:val="105"/>
        </w:rPr>
        <w:t>the</w:t>
      </w:r>
      <w:r>
        <w:rPr>
          <w:spacing w:val="14"/>
          <w:w w:val="105"/>
        </w:rPr>
        <w:t xml:space="preserve"> </w:t>
      </w:r>
      <w:r>
        <w:rPr>
          <w:w w:val="105"/>
        </w:rPr>
        <w:t>associated</w:t>
      </w:r>
      <w:r>
        <w:rPr>
          <w:spacing w:val="13"/>
          <w:w w:val="105"/>
        </w:rPr>
        <w:t xml:space="preserve"> </w:t>
      </w:r>
      <w:proofErr w:type="spellStart"/>
      <w:r>
        <w:rPr>
          <w:rFonts w:ascii="Courier New"/>
          <w:w w:val="105"/>
        </w:rPr>
        <w:t>allensdk</w:t>
      </w:r>
      <w:proofErr w:type="spellEnd"/>
      <w:r>
        <w:rPr>
          <w:rFonts w:ascii="Courier New"/>
          <w:spacing w:val="-54"/>
          <w:w w:val="105"/>
        </w:rPr>
        <w:t xml:space="preserve"> </w:t>
      </w:r>
      <w:r>
        <w:rPr>
          <w:w w:val="105"/>
        </w:rPr>
        <w:t>Python</w:t>
      </w:r>
      <w:r>
        <w:rPr>
          <w:spacing w:val="14"/>
          <w:w w:val="105"/>
        </w:rPr>
        <w:t xml:space="preserve"> </w:t>
      </w:r>
      <w:r>
        <w:rPr>
          <w:w w:val="105"/>
        </w:rPr>
        <w:t>library.</w:t>
      </w:r>
      <w:r>
        <w:rPr>
          <w:spacing w:val="65"/>
          <w:w w:val="105"/>
        </w:rPr>
        <w:t xml:space="preserve"> </w:t>
      </w:r>
      <w:r>
        <w:rPr>
          <w:spacing w:val="-2"/>
          <w:w w:val="105"/>
        </w:rPr>
        <w:t>Using</w:t>
      </w:r>
    </w:p>
    <w:p w14:paraId="0B4AB659" w14:textId="77777777" w:rsidR="005F326E" w:rsidRDefault="00000000">
      <w:pPr>
        <w:pStyle w:val="BodyText"/>
        <w:spacing w:before="137"/>
      </w:pPr>
      <w:proofErr w:type="gramStart"/>
      <w:r>
        <w:rPr>
          <w:rFonts w:ascii="Arial"/>
          <w:w w:val="105"/>
          <w:sz w:val="12"/>
        </w:rPr>
        <w:t>327</w:t>
      </w:r>
      <w:r>
        <w:rPr>
          <w:rFonts w:ascii="Arial"/>
          <w:spacing w:val="35"/>
          <w:w w:val="105"/>
          <w:sz w:val="12"/>
        </w:rPr>
        <w:t xml:space="preserve">  </w:t>
      </w:r>
      <w:proofErr w:type="spellStart"/>
      <w:r>
        <w:rPr>
          <w:rFonts w:ascii="Courier New"/>
          <w:w w:val="105"/>
        </w:rPr>
        <w:t>allensdk</w:t>
      </w:r>
      <w:proofErr w:type="spellEnd"/>
      <w:proofErr w:type="gramEnd"/>
      <w:r>
        <w:rPr>
          <w:w w:val="105"/>
        </w:rPr>
        <w:t>,</w:t>
      </w:r>
      <w:r>
        <w:rPr>
          <w:spacing w:val="5"/>
          <w:w w:val="105"/>
        </w:rPr>
        <w:t xml:space="preserve"> </w:t>
      </w:r>
      <w:r>
        <w:rPr>
          <w:w w:val="105"/>
        </w:rPr>
        <w:t>a</w:t>
      </w:r>
      <w:r>
        <w:rPr>
          <w:spacing w:val="2"/>
          <w:w w:val="105"/>
        </w:rPr>
        <w:t xml:space="preserve"> </w:t>
      </w:r>
      <w:r>
        <w:rPr>
          <w:w w:val="105"/>
        </w:rPr>
        <w:t>gross</w:t>
      </w:r>
      <w:r>
        <w:rPr>
          <w:spacing w:val="2"/>
          <w:w w:val="105"/>
        </w:rPr>
        <w:t xml:space="preserve"> </w:t>
      </w:r>
      <w:r>
        <w:rPr>
          <w:w w:val="105"/>
        </w:rPr>
        <w:t>parcellation</w:t>
      </w:r>
      <w:r>
        <w:rPr>
          <w:spacing w:val="2"/>
          <w:w w:val="105"/>
        </w:rPr>
        <w:t xml:space="preserve"> </w:t>
      </w:r>
      <w:r>
        <w:rPr>
          <w:w w:val="105"/>
        </w:rPr>
        <w:t>labeling</w:t>
      </w:r>
      <w:r>
        <w:rPr>
          <w:spacing w:val="3"/>
          <w:w w:val="105"/>
        </w:rPr>
        <w:t xml:space="preserve"> </w:t>
      </w:r>
      <w:r>
        <w:rPr>
          <w:w w:val="105"/>
        </w:rPr>
        <w:t>was</w:t>
      </w:r>
      <w:r>
        <w:rPr>
          <w:spacing w:val="2"/>
          <w:w w:val="105"/>
        </w:rPr>
        <w:t xml:space="preserve"> </w:t>
      </w:r>
      <w:r>
        <w:rPr>
          <w:w w:val="105"/>
        </w:rPr>
        <w:t>generated</w:t>
      </w:r>
      <w:r>
        <w:rPr>
          <w:spacing w:val="2"/>
          <w:w w:val="105"/>
        </w:rPr>
        <w:t xml:space="preserve"> </w:t>
      </w:r>
      <w:r>
        <w:rPr>
          <w:w w:val="105"/>
        </w:rPr>
        <w:t>from</w:t>
      </w:r>
      <w:r>
        <w:rPr>
          <w:spacing w:val="3"/>
          <w:w w:val="105"/>
        </w:rPr>
        <w:t xml:space="preserve"> </w:t>
      </w:r>
      <w:r>
        <w:rPr>
          <w:w w:val="105"/>
        </w:rPr>
        <w:t>the</w:t>
      </w:r>
      <w:r>
        <w:rPr>
          <w:spacing w:val="2"/>
          <w:w w:val="105"/>
        </w:rPr>
        <w:t xml:space="preserve"> </w:t>
      </w:r>
      <w:r>
        <w:rPr>
          <w:w w:val="105"/>
        </w:rPr>
        <w:t>fine</w:t>
      </w:r>
      <w:r>
        <w:rPr>
          <w:spacing w:val="2"/>
          <w:w w:val="105"/>
        </w:rPr>
        <w:t xml:space="preserve"> </w:t>
      </w:r>
      <w:r>
        <w:rPr>
          <w:w w:val="105"/>
        </w:rPr>
        <w:t>Allen</w:t>
      </w:r>
      <w:r>
        <w:rPr>
          <w:spacing w:val="2"/>
          <w:w w:val="105"/>
        </w:rPr>
        <w:t xml:space="preserve"> </w:t>
      </w:r>
      <w:r>
        <w:rPr>
          <w:w w:val="105"/>
        </w:rPr>
        <w:t>CCFv3</w:t>
      </w:r>
      <w:r>
        <w:rPr>
          <w:spacing w:val="3"/>
          <w:w w:val="105"/>
        </w:rPr>
        <w:t xml:space="preserve"> </w:t>
      </w:r>
      <w:r>
        <w:rPr>
          <w:spacing w:val="-2"/>
          <w:w w:val="105"/>
        </w:rPr>
        <w:t>labeling</w:t>
      </w:r>
    </w:p>
    <w:p w14:paraId="4C4227E2" w14:textId="77777777" w:rsidR="005F326E" w:rsidRDefault="00000000">
      <w:pPr>
        <w:pStyle w:val="BodyText"/>
        <w:spacing w:before="137"/>
      </w:pPr>
      <w:proofErr w:type="gramStart"/>
      <w:r>
        <w:rPr>
          <w:rFonts w:ascii="Arial"/>
          <w:w w:val="105"/>
          <w:sz w:val="12"/>
        </w:rPr>
        <w:t>328</w:t>
      </w:r>
      <w:r>
        <w:rPr>
          <w:rFonts w:ascii="Arial"/>
          <w:spacing w:val="55"/>
          <w:w w:val="105"/>
          <w:sz w:val="12"/>
        </w:rPr>
        <w:t xml:space="preserve">  </w:t>
      </w:r>
      <w:r>
        <w:rPr>
          <w:w w:val="105"/>
        </w:rPr>
        <w:t>which</w:t>
      </w:r>
      <w:proofErr w:type="gramEnd"/>
      <w:r>
        <w:rPr>
          <w:spacing w:val="20"/>
          <w:w w:val="105"/>
        </w:rPr>
        <w:t xml:space="preserve"> </w:t>
      </w:r>
      <w:r>
        <w:rPr>
          <w:w w:val="105"/>
        </w:rPr>
        <w:t>includes</w:t>
      </w:r>
      <w:r>
        <w:rPr>
          <w:spacing w:val="19"/>
          <w:w w:val="105"/>
        </w:rPr>
        <w:t xml:space="preserve"> </w:t>
      </w:r>
      <w:r>
        <w:rPr>
          <w:w w:val="105"/>
        </w:rPr>
        <w:t>the</w:t>
      </w:r>
      <w:r>
        <w:rPr>
          <w:spacing w:val="19"/>
          <w:w w:val="105"/>
        </w:rPr>
        <w:t xml:space="preserve"> </w:t>
      </w:r>
      <w:r>
        <w:rPr>
          <w:w w:val="105"/>
        </w:rPr>
        <w:t>cerebral</w:t>
      </w:r>
      <w:r>
        <w:rPr>
          <w:spacing w:val="20"/>
          <w:w w:val="105"/>
        </w:rPr>
        <w:t xml:space="preserve"> </w:t>
      </w:r>
      <w:r>
        <w:rPr>
          <w:w w:val="105"/>
        </w:rPr>
        <w:t>cortex,</w:t>
      </w:r>
      <w:r>
        <w:rPr>
          <w:spacing w:val="21"/>
          <w:w w:val="105"/>
        </w:rPr>
        <w:t xml:space="preserve"> </w:t>
      </w:r>
      <w:r>
        <w:rPr>
          <w:w w:val="105"/>
        </w:rPr>
        <w:t>cerebral</w:t>
      </w:r>
      <w:r>
        <w:rPr>
          <w:spacing w:val="20"/>
          <w:w w:val="105"/>
        </w:rPr>
        <w:t xml:space="preserve"> </w:t>
      </w:r>
      <w:r>
        <w:rPr>
          <w:w w:val="105"/>
        </w:rPr>
        <w:t>nuclei,</w:t>
      </w:r>
      <w:r>
        <w:rPr>
          <w:spacing w:val="22"/>
          <w:w w:val="105"/>
        </w:rPr>
        <w:t xml:space="preserve"> </w:t>
      </w:r>
      <w:r>
        <w:rPr>
          <w:w w:val="105"/>
        </w:rPr>
        <w:t>brain</w:t>
      </w:r>
      <w:r>
        <w:rPr>
          <w:spacing w:val="19"/>
          <w:w w:val="105"/>
        </w:rPr>
        <w:t xml:space="preserve"> </w:t>
      </w:r>
      <w:r>
        <w:rPr>
          <w:w w:val="105"/>
        </w:rPr>
        <w:t>stem,</w:t>
      </w:r>
      <w:r>
        <w:rPr>
          <w:spacing w:val="22"/>
          <w:w w:val="105"/>
        </w:rPr>
        <w:t xml:space="preserve"> </w:t>
      </w:r>
      <w:r>
        <w:rPr>
          <w:w w:val="105"/>
        </w:rPr>
        <w:t>cerebellum,</w:t>
      </w:r>
      <w:r>
        <w:rPr>
          <w:spacing w:val="22"/>
          <w:w w:val="105"/>
        </w:rPr>
        <w:t xml:space="preserve"> </w:t>
      </w:r>
      <w:r>
        <w:rPr>
          <w:w w:val="105"/>
        </w:rPr>
        <w:t>main</w:t>
      </w:r>
      <w:r>
        <w:rPr>
          <w:spacing w:val="19"/>
          <w:w w:val="105"/>
        </w:rPr>
        <w:t xml:space="preserve"> </w:t>
      </w:r>
      <w:r>
        <w:rPr>
          <w:spacing w:val="-2"/>
          <w:w w:val="105"/>
        </w:rPr>
        <w:t>olfactory</w:t>
      </w:r>
    </w:p>
    <w:p w14:paraId="2100E1BE" w14:textId="77777777" w:rsidR="005F326E" w:rsidRDefault="00000000">
      <w:pPr>
        <w:pStyle w:val="BodyText"/>
        <w:spacing w:before="158"/>
      </w:pPr>
      <w:proofErr w:type="gramStart"/>
      <w:r>
        <w:rPr>
          <w:rFonts w:ascii="Arial"/>
          <w:w w:val="105"/>
          <w:sz w:val="12"/>
        </w:rPr>
        <w:t>329</w:t>
      </w:r>
      <w:r>
        <w:rPr>
          <w:rFonts w:ascii="Arial"/>
          <w:spacing w:val="61"/>
          <w:w w:val="105"/>
          <w:sz w:val="12"/>
        </w:rPr>
        <w:t xml:space="preserve">  </w:t>
      </w:r>
      <w:r>
        <w:rPr>
          <w:w w:val="105"/>
        </w:rPr>
        <w:t>bulb</w:t>
      </w:r>
      <w:proofErr w:type="gramEnd"/>
      <w:r>
        <w:rPr>
          <w:w w:val="105"/>
        </w:rPr>
        <w:t>,</w:t>
      </w:r>
      <w:r>
        <w:rPr>
          <w:spacing w:val="19"/>
          <w:w w:val="105"/>
        </w:rPr>
        <w:t xml:space="preserve"> </w:t>
      </w:r>
      <w:r>
        <w:rPr>
          <w:w w:val="105"/>
        </w:rPr>
        <w:t>and</w:t>
      </w:r>
      <w:r>
        <w:rPr>
          <w:spacing w:val="16"/>
          <w:w w:val="105"/>
        </w:rPr>
        <w:t xml:space="preserve"> </w:t>
      </w:r>
      <w:r>
        <w:rPr>
          <w:w w:val="105"/>
        </w:rPr>
        <w:t>hippocampal</w:t>
      </w:r>
      <w:r>
        <w:rPr>
          <w:spacing w:val="16"/>
          <w:w w:val="105"/>
        </w:rPr>
        <w:t xml:space="preserve"> </w:t>
      </w:r>
      <w:r>
        <w:rPr>
          <w:w w:val="105"/>
        </w:rPr>
        <w:t>formation.</w:t>
      </w:r>
      <w:r>
        <w:rPr>
          <w:spacing w:val="48"/>
          <w:w w:val="105"/>
        </w:rPr>
        <w:t xml:space="preserve"> </w:t>
      </w:r>
      <w:r>
        <w:rPr>
          <w:w w:val="105"/>
        </w:rPr>
        <w:t>This</w:t>
      </w:r>
      <w:r>
        <w:rPr>
          <w:spacing w:val="16"/>
          <w:w w:val="105"/>
        </w:rPr>
        <w:t xml:space="preserve"> </w:t>
      </w:r>
      <w:r>
        <w:rPr>
          <w:w w:val="105"/>
        </w:rPr>
        <w:t>labeling</w:t>
      </w:r>
      <w:r>
        <w:rPr>
          <w:spacing w:val="15"/>
          <w:w w:val="105"/>
        </w:rPr>
        <w:t xml:space="preserve"> </w:t>
      </w:r>
      <w:r>
        <w:rPr>
          <w:w w:val="105"/>
        </w:rPr>
        <w:t>was</w:t>
      </w:r>
      <w:r>
        <w:rPr>
          <w:spacing w:val="16"/>
          <w:w w:val="105"/>
        </w:rPr>
        <w:t xml:space="preserve"> </w:t>
      </w:r>
      <w:r>
        <w:rPr>
          <w:w w:val="105"/>
        </w:rPr>
        <w:t>mapped</w:t>
      </w:r>
      <w:r>
        <w:rPr>
          <w:spacing w:val="16"/>
          <w:w w:val="105"/>
        </w:rPr>
        <w:t xml:space="preserve"> </w:t>
      </w:r>
      <w:r>
        <w:rPr>
          <w:w w:val="105"/>
        </w:rPr>
        <w:t>to</w:t>
      </w:r>
      <w:r>
        <w:rPr>
          <w:spacing w:val="17"/>
          <w:w w:val="105"/>
        </w:rPr>
        <w:t xml:space="preserve"> </w:t>
      </w:r>
      <w:r>
        <w:rPr>
          <w:w w:val="105"/>
        </w:rPr>
        <w:t>the</w:t>
      </w:r>
      <w:r>
        <w:rPr>
          <w:spacing w:val="16"/>
          <w:w w:val="105"/>
        </w:rPr>
        <w:t xml:space="preserve"> </w:t>
      </w:r>
      <w:r>
        <w:rPr>
          <w:w w:val="105"/>
        </w:rPr>
        <w:t>P56</w:t>
      </w:r>
      <w:r>
        <w:rPr>
          <w:spacing w:val="16"/>
          <w:w w:val="105"/>
        </w:rPr>
        <w:t xml:space="preserve"> </w:t>
      </w:r>
      <w:r>
        <w:rPr>
          <w:w w:val="105"/>
        </w:rPr>
        <w:t>component</w:t>
      </w:r>
      <w:r>
        <w:rPr>
          <w:spacing w:val="16"/>
          <w:w w:val="105"/>
        </w:rPr>
        <w:t xml:space="preserve"> </w:t>
      </w:r>
      <w:r>
        <w:rPr>
          <w:w w:val="105"/>
        </w:rPr>
        <w:t>of</w:t>
      </w:r>
      <w:r>
        <w:rPr>
          <w:spacing w:val="16"/>
          <w:w w:val="105"/>
        </w:rPr>
        <w:t xml:space="preserve"> </w:t>
      </w:r>
      <w:r>
        <w:rPr>
          <w:spacing w:val="-5"/>
          <w:w w:val="105"/>
        </w:rPr>
        <w:t>the</w:t>
      </w:r>
    </w:p>
    <w:p w14:paraId="39E10B4B" w14:textId="77777777" w:rsidR="005F326E" w:rsidRDefault="00000000">
      <w:pPr>
        <w:pStyle w:val="BodyText"/>
        <w:spacing w:before="157"/>
      </w:pPr>
      <w:proofErr w:type="gramStart"/>
      <w:r>
        <w:rPr>
          <w:rFonts w:ascii="Arial"/>
          <w:w w:val="105"/>
          <w:sz w:val="12"/>
        </w:rPr>
        <w:t>330</w:t>
      </w:r>
      <w:r>
        <w:rPr>
          <w:rFonts w:ascii="Arial"/>
          <w:spacing w:val="65"/>
          <w:w w:val="105"/>
          <w:sz w:val="12"/>
        </w:rPr>
        <w:t xml:space="preserve">  </w:t>
      </w:r>
      <w:proofErr w:type="spellStart"/>
      <w:r>
        <w:rPr>
          <w:w w:val="105"/>
        </w:rPr>
        <w:t>DevCCF</w:t>
      </w:r>
      <w:proofErr w:type="spellEnd"/>
      <w:proofErr w:type="gramEnd"/>
      <w:r>
        <w:rPr>
          <w:w w:val="105"/>
        </w:rPr>
        <w:t>.</w:t>
      </w:r>
      <w:r>
        <w:rPr>
          <w:spacing w:val="42"/>
          <w:w w:val="105"/>
        </w:rPr>
        <w:t xml:space="preserve"> </w:t>
      </w:r>
      <w:r>
        <w:rPr>
          <w:w w:val="105"/>
        </w:rPr>
        <w:t>Both</w:t>
      </w:r>
      <w:r>
        <w:rPr>
          <w:spacing w:val="41"/>
          <w:w w:val="105"/>
        </w:rPr>
        <w:t xml:space="preserve"> </w:t>
      </w:r>
      <w:r>
        <w:rPr>
          <w:w w:val="105"/>
        </w:rPr>
        <w:t>the</w:t>
      </w:r>
      <w:r>
        <w:rPr>
          <w:spacing w:val="41"/>
          <w:w w:val="105"/>
        </w:rPr>
        <w:t xml:space="preserve"> </w:t>
      </w:r>
      <w:r>
        <w:rPr>
          <w:w w:val="105"/>
        </w:rPr>
        <w:t>T2-w</w:t>
      </w:r>
      <w:r>
        <w:rPr>
          <w:spacing w:val="42"/>
          <w:w w:val="105"/>
        </w:rPr>
        <w:t xml:space="preserve"> </w:t>
      </w:r>
      <w:r>
        <w:rPr>
          <w:w w:val="105"/>
        </w:rPr>
        <w:t>P56</w:t>
      </w:r>
      <w:r>
        <w:rPr>
          <w:spacing w:val="40"/>
          <w:w w:val="105"/>
        </w:rPr>
        <w:t xml:space="preserve"> </w:t>
      </w:r>
      <w:proofErr w:type="spellStart"/>
      <w:r>
        <w:rPr>
          <w:w w:val="105"/>
        </w:rPr>
        <w:t>DevCCF</w:t>
      </w:r>
      <w:proofErr w:type="spellEnd"/>
      <w:r>
        <w:rPr>
          <w:spacing w:val="41"/>
          <w:w w:val="105"/>
        </w:rPr>
        <w:t xml:space="preserve"> </w:t>
      </w:r>
      <w:r>
        <w:rPr>
          <w:w w:val="105"/>
        </w:rPr>
        <w:t>and</w:t>
      </w:r>
      <w:r>
        <w:rPr>
          <w:spacing w:val="42"/>
          <w:w w:val="105"/>
        </w:rPr>
        <w:t xml:space="preserve"> </w:t>
      </w:r>
      <w:proofErr w:type="spellStart"/>
      <w:r>
        <w:rPr>
          <w:w w:val="105"/>
        </w:rPr>
        <w:t>labelings</w:t>
      </w:r>
      <w:proofErr w:type="spellEnd"/>
      <w:r>
        <w:rPr>
          <w:w w:val="105"/>
        </w:rPr>
        <w:t>,</w:t>
      </w:r>
      <w:r>
        <w:rPr>
          <w:spacing w:val="47"/>
          <w:w w:val="105"/>
        </w:rPr>
        <w:t xml:space="preserve"> </w:t>
      </w:r>
      <w:r>
        <w:rPr>
          <w:w w:val="105"/>
        </w:rPr>
        <w:t>in</w:t>
      </w:r>
      <w:r>
        <w:rPr>
          <w:spacing w:val="42"/>
          <w:w w:val="105"/>
        </w:rPr>
        <w:t xml:space="preserve"> </w:t>
      </w:r>
      <w:r>
        <w:rPr>
          <w:w w:val="105"/>
        </w:rPr>
        <w:t>conjunction</w:t>
      </w:r>
      <w:r>
        <w:rPr>
          <w:spacing w:val="41"/>
          <w:w w:val="105"/>
        </w:rPr>
        <w:t xml:space="preserve"> </w:t>
      </w:r>
      <w:r>
        <w:rPr>
          <w:w w:val="105"/>
        </w:rPr>
        <w:t>with</w:t>
      </w:r>
      <w:r>
        <w:rPr>
          <w:spacing w:val="41"/>
          <w:w w:val="105"/>
        </w:rPr>
        <w:t xml:space="preserve"> </w:t>
      </w:r>
      <w:r>
        <w:rPr>
          <w:w w:val="105"/>
        </w:rPr>
        <w:t>the</w:t>
      </w:r>
      <w:r>
        <w:rPr>
          <w:spacing w:val="42"/>
          <w:w w:val="105"/>
        </w:rPr>
        <w:t xml:space="preserve"> </w:t>
      </w:r>
      <w:r>
        <w:rPr>
          <w:w w:val="105"/>
        </w:rPr>
        <w:t>data</w:t>
      </w:r>
      <w:r>
        <w:rPr>
          <w:spacing w:val="40"/>
          <w:w w:val="105"/>
        </w:rPr>
        <w:t xml:space="preserve"> </w:t>
      </w:r>
      <w:proofErr w:type="spellStart"/>
      <w:r>
        <w:rPr>
          <w:spacing w:val="-4"/>
          <w:w w:val="105"/>
        </w:rPr>
        <w:t>aug</w:t>
      </w:r>
      <w:proofErr w:type="spellEnd"/>
      <w:r>
        <w:rPr>
          <w:spacing w:val="-4"/>
          <w:w w:val="105"/>
        </w:rPr>
        <w:t>-</w:t>
      </w:r>
    </w:p>
    <w:p w14:paraId="097B0AD9" w14:textId="77777777" w:rsidR="005F326E" w:rsidRDefault="005F326E">
      <w:pPr>
        <w:sectPr w:rsidR="005F326E" w:rsidSect="008C17C3">
          <w:pgSz w:w="12240" w:h="15840"/>
          <w:pgMar w:top="1320" w:right="0" w:bottom="280" w:left="940" w:header="720" w:footer="720" w:gutter="0"/>
          <w:cols w:space="720"/>
        </w:sectPr>
      </w:pPr>
    </w:p>
    <w:p w14:paraId="505BEF10" w14:textId="77777777" w:rsidR="005F326E" w:rsidRDefault="00000000">
      <w:pPr>
        <w:pStyle w:val="BodyText"/>
        <w:spacing w:before="135"/>
      </w:pPr>
      <w:proofErr w:type="gramStart"/>
      <w:r>
        <w:rPr>
          <w:rFonts w:ascii="Arial"/>
          <w:w w:val="105"/>
          <w:sz w:val="12"/>
        </w:rPr>
        <w:lastRenderedPageBreak/>
        <w:t>331</w:t>
      </w:r>
      <w:r>
        <w:rPr>
          <w:rFonts w:ascii="Arial"/>
          <w:spacing w:val="61"/>
          <w:w w:val="105"/>
          <w:sz w:val="12"/>
        </w:rPr>
        <w:t xml:space="preserve">  </w:t>
      </w:r>
      <w:r>
        <w:rPr>
          <w:w w:val="105"/>
        </w:rPr>
        <w:t>mentation</w:t>
      </w:r>
      <w:proofErr w:type="gramEnd"/>
      <w:r>
        <w:rPr>
          <w:spacing w:val="10"/>
          <w:w w:val="105"/>
        </w:rPr>
        <w:t xml:space="preserve"> </w:t>
      </w:r>
      <w:r>
        <w:rPr>
          <w:w w:val="105"/>
        </w:rPr>
        <w:t>described</w:t>
      </w:r>
      <w:r>
        <w:rPr>
          <w:spacing w:val="11"/>
          <w:w w:val="105"/>
        </w:rPr>
        <w:t xml:space="preserve"> </w:t>
      </w:r>
      <w:r>
        <w:rPr>
          <w:w w:val="105"/>
        </w:rPr>
        <w:t>previously</w:t>
      </w:r>
      <w:r>
        <w:rPr>
          <w:spacing w:val="11"/>
          <w:w w:val="105"/>
        </w:rPr>
        <w:t xml:space="preserve"> </w:t>
      </w:r>
      <w:r>
        <w:rPr>
          <w:w w:val="105"/>
        </w:rPr>
        <w:t>for</w:t>
      </w:r>
      <w:r>
        <w:rPr>
          <w:spacing w:val="10"/>
          <w:w w:val="105"/>
        </w:rPr>
        <w:t xml:space="preserve"> </w:t>
      </w:r>
      <w:r>
        <w:rPr>
          <w:w w:val="105"/>
        </w:rPr>
        <w:t>brain</w:t>
      </w:r>
      <w:r>
        <w:rPr>
          <w:spacing w:val="11"/>
          <w:w w:val="105"/>
        </w:rPr>
        <w:t xml:space="preserve"> </w:t>
      </w:r>
      <w:r>
        <w:rPr>
          <w:w w:val="105"/>
        </w:rPr>
        <w:t>extraction,</w:t>
      </w:r>
      <w:r>
        <w:rPr>
          <w:spacing w:val="11"/>
          <w:w w:val="105"/>
        </w:rPr>
        <w:t xml:space="preserve"> </w:t>
      </w:r>
      <w:r>
        <w:rPr>
          <w:w w:val="105"/>
        </w:rPr>
        <w:t>was</w:t>
      </w:r>
      <w:r>
        <w:rPr>
          <w:spacing w:val="11"/>
          <w:w w:val="105"/>
        </w:rPr>
        <w:t xml:space="preserve"> </w:t>
      </w:r>
      <w:r>
        <w:rPr>
          <w:w w:val="105"/>
        </w:rPr>
        <w:t>used</w:t>
      </w:r>
      <w:r>
        <w:rPr>
          <w:spacing w:val="11"/>
          <w:w w:val="105"/>
        </w:rPr>
        <w:t xml:space="preserve"> </w:t>
      </w:r>
      <w:r>
        <w:rPr>
          <w:w w:val="105"/>
        </w:rPr>
        <w:t>to</w:t>
      </w:r>
      <w:r>
        <w:rPr>
          <w:spacing w:val="10"/>
          <w:w w:val="105"/>
        </w:rPr>
        <w:t xml:space="preserve"> </w:t>
      </w:r>
      <w:r>
        <w:rPr>
          <w:w w:val="105"/>
        </w:rPr>
        <w:t>create</w:t>
      </w:r>
      <w:r>
        <w:rPr>
          <w:spacing w:val="11"/>
          <w:w w:val="105"/>
        </w:rPr>
        <w:t xml:space="preserve"> </w:t>
      </w:r>
      <w:r>
        <w:rPr>
          <w:w w:val="105"/>
        </w:rPr>
        <w:t>a</w:t>
      </w:r>
      <w:r>
        <w:rPr>
          <w:spacing w:val="11"/>
          <w:w w:val="105"/>
        </w:rPr>
        <w:t xml:space="preserve"> </w:t>
      </w:r>
      <w:r>
        <w:rPr>
          <w:w w:val="105"/>
        </w:rPr>
        <w:t>brain</w:t>
      </w:r>
      <w:r>
        <w:rPr>
          <w:spacing w:val="10"/>
          <w:w w:val="105"/>
        </w:rPr>
        <w:t xml:space="preserve"> </w:t>
      </w:r>
      <w:r>
        <w:rPr>
          <w:spacing w:val="-2"/>
          <w:w w:val="105"/>
        </w:rPr>
        <w:t>parcellation</w:t>
      </w:r>
    </w:p>
    <w:p w14:paraId="71EF168C" w14:textId="77777777" w:rsidR="005F326E" w:rsidRDefault="00000000">
      <w:pPr>
        <w:spacing w:before="157"/>
        <w:ind w:left="110"/>
        <w:rPr>
          <w:sz w:val="24"/>
        </w:rPr>
      </w:pPr>
      <w:proofErr w:type="gramStart"/>
      <w:r>
        <w:rPr>
          <w:rFonts w:ascii="Arial"/>
          <w:sz w:val="12"/>
        </w:rPr>
        <w:t>332</w:t>
      </w:r>
      <w:r>
        <w:rPr>
          <w:rFonts w:ascii="Arial"/>
          <w:spacing w:val="60"/>
          <w:sz w:val="12"/>
        </w:rPr>
        <w:t xml:space="preserve">  </w:t>
      </w:r>
      <w:r>
        <w:rPr>
          <w:spacing w:val="-2"/>
          <w:sz w:val="24"/>
        </w:rPr>
        <w:t>network</w:t>
      </w:r>
      <w:proofErr w:type="gramEnd"/>
      <w:r>
        <w:rPr>
          <w:spacing w:val="-2"/>
          <w:sz w:val="24"/>
        </w:rPr>
        <w:t>.</w:t>
      </w:r>
    </w:p>
    <w:p w14:paraId="7C40DB9D" w14:textId="77777777" w:rsidR="005F326E" w:rsidRDefault="005F326E">
      <w:pPr>
        <w:pStyle w:val="BodyText"/>
        <w:ind w:left="0"/>
        <w:rPr>
          <w:sz w:val="20"/>
        </w:rPr>
      </w:pPr>
    </w:p>
    <w:p w14:paraId="5F35FF4F" w14:textId="77777777" w:rsidR="005F326E" w:rsidRDefault="005F326E">
      <w:pPr>
        <w:pStyle w:val="BodyText"/>
        <w:spacing w:before="4"/>
        <w:ind w:left="0"/>
        <w:rPr>
          <w:sz w:val="20"/>
        </w:rPr>
      </w:pPr>
    </w:p>
    <w:p w14:paraId="35905B7B" w14:textId="77777777" w:rsidR="005F326E" w:rsidRDefault="005F326E">
      <w:pPr>
        <w:rPr>
          <w:sz w:val="20"/>
        </w:rPr>
        <w:sectPr w:rsidR="005F326E" w:rsidSect="008C17C3">
          <w:pgSz w:w="12240" w:h="15840"/>
          <w:pgMar w:top="1320" w:right="0" w:bottom="280" w:left="940" w:header="720" w:footer="720" w:gutter="0"/>
          <w:cols w:space="720"/>
        </w:sectPr>
      </w:pPr>
    </w:p>
    <w:p w14:paraId="7E125918" w14:textId="77777777" w:rsidR="005F326E" w:rsidRDefault="005F326E">
      <w:pPr>
        <w:pStyle w:val="BodyText"/>
        <w:spacing w:before="6"/>
        <w:ind w:left="0"/>
        <w:rPr>
          <w:sz w:val="22"/>
        </w:rPr>
      </w:pPr>
    </w:p>
    <w:p w14:paraId="20F0DEA3" w14:textId="77777777" w:rsidR="005F326E" w:rsidRDefault="00000000">
      <w:pPr>
        <w:ind w:left="110"/>
        <w:rPr>
          <w:rFonts w:ascii="Arial"/>
          <w:sz w:val="12"/>
        </w:rPr>
      </w:pPr>
      <w:r>
        <w:rPr>
          <w:rFonts w:ascii="Arial"/>
          <w:spacing w:val="-5"/>
          <w:sz w:val="12"/>
        </w:rPr>
        <w:t>333</w:t>
      </w:r>
    </w:p>
    <w:p w14:paraId="5399E2DD" w14:textId="77777777" w:rsidR="005F326E" w:rsidRDefault="00000000">
      <w:pPr>
        <w:pStyle w:val="Heading2"/>
        <w:tabs>
          <w:tab w:val="left" w:pos="932"/>
        </w:tabs>
      </w:pPr>
      <w:r>
        <w:rPr>
          <w:b w:val="0"/>
        </w:rPr>
        <w:br w:type="column"/>
      </w:r>
      <w:bookmarkStart w:id="114" w:name="Evaluation"/>
      <w:bookmarkEnd w:id="114"/>
      <w:r>
        <w:rPr>
          <w:spacing w:val="-4"/>
          <w:w w:val="115"/>
        </w:rPr>
        <w:t>2.3.3</w:t>
      </w:r>
      <w:r>
        <w:tab/>
      </w:r>
      <w:r>
        <w:rPr>
          <w:spacing w:val="-2"/>
          <w:w w:val="115"/>
        </w:rPr>
        <w:t>Evaluation</w:t>
      </w:r>
    </w:p>
    <w:p w14:paraId="51A11558" w14:textId="77777777" w:rsidR="005F326E" w:rsidRDefault="00000000">
      <w:pPr>
        <w:rPr>
          <w:b/>
          <w:sz w:val="20"/>
        </w:rPr>
      </w:pPr>
      <w:r>
        <w:br w:type="column"/>
      </w:r>
    </w:p>
    <w:p w14:paraId="2BBCC1BD" w14:textId="77777777" w:rsidR="005F326E" w:rsidRDefault="005F326E">
      <w:pPr>
        <w:pStyle w:val="BodyText"/>
        <w:ind w:left="0"/>
        <w:rPr>
          <w:b/>
          <w:sz w:val="20"/>
        </w:rPr>
      </w:pPr>
    </w:p>
    <w:p w14:paraId="0361314D" w14:textId="77777777" w:rsidR="005F326E" w:rsidRDefault="00000000">
      <w:pPr>
        <w:pStyle w:val="BodyText"/>
        <w:spacing w:before="11"/>
        <w:ind w:left="0"/>
        <w:rPr>
          <w:b/>
          <w:sz w:val="27"/>
        </w:rPr>
      </w:pPr>
      <w:r>
        <w:rPr>
          <w:noProof/>
        </w:rPr>
        <w:drawing>
          <wp:anchor distT="0" distB="0" distL="0" distR="0" simplePos="0" relativeHeight="487604224" behindDoc="1" locked="0" layoutInCell="1" allowOverlap="1" wp14:anchorId="22561635" wp14:editId="5B9EC3D9">
            <wp:simplePos x="0" y="0"/>
            <wp:positionH relativeFrom="page">
              <wp:posOffset>2400300</wp:posOffset>
            </wp:positionH>
            <wp:positionV relativeFrom="paragraph">
              <wp:posOffset>219380</wp:posOffset>
            </wp:positionV>
            <wp:extent cx="3000375" cy="1800225"/>
            <wp:effectExtent l="0" t="0" r="0" b="0"/>
            <wp:wrapTopAndBottom/>
            <wp:docPr id="376" name="Image 37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" name="Image 376"/>
                    <pic:cNvPicPr/>
                  </pic:nvPicPr>
                  <pic:blipFill>
                    <a:blip r:embed="rId2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00375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2AD0EF2" w14:textId="77777777" w:rsidR="005F326E" w:rsidRDefault="00000000">
      <w:pPr>
        <w:spacing w:before="77"/>
        <w:ind w:left="2310"/>
      </w:pPr>
      <w:bookmarkStart w:id="115" w:name="_bookmark5"/>
      <w:bookmarkEnd w:id="115"/>
      <w:r>
        <w:rPr>
          <w:spacing w:val="-5"/>
          <w:w w:val="115"/>
        </w:rPr>
        <w:t>(a)</w:t>
      </w:r>
    </w:p>
    <w:p w14:paraId="042327B2" w14:textId="77777777" w:rsidR="005F326E" w:rsidRDefault="005F326E">
      <w:pPr>
        <w:sectPr w:rsidR="005F326E" w:rsidSect="008C17C3">
          <w:type w:val="continuous"/>
          <w:pgSz w:w="12240" w:h="15840"/>
          <w:pgMar w:top="1460" w:right="0" w:bottom="280" w:left="940" w:header="720" w:footer="720" w:gutter="0"/>
          <w:cols w:num="3" w:space="720" w:equalWidth="0">
            <w:col w:w="341" w:space="49"/>
            <w:col w:w="2226" w:space="114"/>
            <w:col w:w="8570"/>
          </w:cols>
        </w:sectPr>
      </w:pPr>
    </w:p>
    <w:p w14:paraId="53B6799B" w14:textId="77777777" w:rsidR="005F326E" w:rsidRDefault="005F326E">
      <w:pPr>
        <w:pStyle w:val="BodyText"/>
        <w:spacing w:before="7"/>
        <w:ind w:left="0"/>
        <w:rPr>
          <w:sz w:val="4"/>
        </w:rPr>
      </w:pPr>
    </w:p>
    <w:p w14:paraId="1A641404" w14:textId="77777777" w:rsidR="005F326E" w:rsidRDefault="00000000">
      <w:pPr>
        <w:pStyle w:val="BodyText"/>
        <w:ind w:left="500"/>
        <w:rPr>
          <w:sz w:val="20"/>
        </w:rPr>
      </w:pPr>
      <w:r>
        <w:rPr>
          <w:noProof/>
          <w:sz w:val="20"/>
        </w:rPr>
        <w:drawing>
          <wp:inline distT="0" distB="0" distL="0" distR="0" wp14:anchorId="74CC3871" wp14:editId="599E345F">
            <wp:extent cx="6000703" cy="1800225"/>
            <wp:effectExtent l="0" t="0" r="0" b="0"/>
            <wp:docPr id="377" name="Image 37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" name="Image 377"/>
                    <pic:cNvPicPr/>
                  </pic:nvPicPr>
                  <pic:blipFill>
                    <a:blip r:embed="rId2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0703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095BA" w14:textId="77777777" w:rsidR="005F326E" w:rsidRDefault="00000000">
      <w:pPr>
        <w:tabs>
          <w:tab w:val="left" w:pos="7386"/>
        </w:tabs>
        <w:spacing w:before="77"/>
        <w:ind w:left="2694"/>
      </w:pPr>
      <w:commentRangeStart w:id="116"/>
      <w:r>
        <w:rPr>
          <w:spacing w:val="-5"/>
          <w:w w:val="110"/>
        </w:rPr>
        <w:t>(b)</w:t>
      </w:r>
      <w:commentRangeEnd w:id="116"/>
      <w:r w:rsidR="00660673">
        <w:rPr>
          <w:rStyle w:val="CommentReference"/>
        </w:rPr>
        <w:commentReference w:id="116"/>
      </w:r>
      <w:r>
        <w:tab/>
      </w:r>
      <w:r>
        <w:rPr>
          <w:spacing w:val="-5"/>
          <w:w w:val="110"/>
        </w:rPr>
        <w:t>(</w:t>
      </w:r>
      <w:commentRangeStart w:id="117"/>
      <w:r>
        <w:rPr>
          <w:spacing w:val="-5"/>
          <w:w w:val="110"/>
        </w:rPr>
        <w:t>c)</w:t>
      </w:r>
      <w:commentRangeEnd w:id="117"/>
      <w:r w:rsidR="00660673">
        <w:rPr>
          <w:rStyle w:val="CommentReference"/>
        </w:rPr>
        <w:commentReference w:id="117"/>
      </w:r>
    </w:p>
    <w:p w14:paraId="705CC3DA" w14:textId="7A4D0C5A" w:rsidR="005F326E" w:rsidRDefault="00000000">
      <w:pPr>
        <w:pStyle w:val="BodyText"/>
        <w:spacing w:before="211" w:line="249" w:lineRule="auto"/>
        <w:ind w:left="500" w:right="1435"/>
        <w:jc w:val="both"/>
      </w:pPr>
      <w:r>
        <w:t>Figure</w:t>
      </w:r>
      <w:r>
        <w:rPr>
          <w:spacing w:val="40"/>
        </w:rPr>
        <w:t xml:space="preserve"> </w:t>
      </w:r>
      <w:r>
        <w:t>6:</w:t>
      </w:r>
      <w:r>
        <w:rPr>
          <w:spacing w:val="40"/>
        </w:rPr>
        <w:t xml:space="preserve"> </w:t>
      </w:r>
      <w:r>
        <w:t>Evaluation</w:t>
      </w:r>
      <w:r>
        <w:rPr>
          <w:spacing w:val="40"/>
        </w:rPr>
        <w:t xml:space="preserve"> </w:t>
      </w:r>
      <w:r>
        <w:t>of</w:t>
      </w:r>
      <w:r>
        <w:rPr>
          <w:spacing w:val="40"/>
        </w:rPr>
        <w:t xml:space="preserve"> </w:t>
      </w:r>
      <w:r>
        <w:t>the</w:t>
      </w:r>
      <w:r>
        <w:rPr>
          <w:spacing w:val="40"/>
        </w:rPr>
        <w:t xml:space="preserve"> </w:t>
      </w:r>
      <w:proofErr w:type="spellStart"/>
      <w:r>
        <w:t>ANTsX</w:t>
      </w:r>
      <w:proofErr w:type="spellEnd"/>
      <w:r>
        <w:rPr>
          <w:spacing w:val="40"/>
        </w:rPr>
        <w:t xml:space="preserve"> </w:t>
      </w:r>
      <w:r>
        <w:t>mouse</w:t>
      </w:r>
      <w:r>
        <w:rPr>
          <w:spacing w:val="40"/>
        </w:rPr>
        <w:t xml:space="preserve"> </w:t>
      </w:r>
      <w:r>
        <w:t>brain</w:t>
      </w:r>
      <w:r>
        <w:rPr>
          <w:spacing w:val="40"/>
        </w:rPr>
        <w:t xml:space="preserve"> </w:t>
      </w:r>
      <w:r>
        <w:t>extraction,</w:t>
      </w:r>
      <w:r>
        <w:rPr>
          <w:spacing w:val="40"/>
        </w:rPr>
        <w:t xml:space="preserve"> </w:t>
      </w:r>
      <w:r>
        <w:t>parcellation,</w:t>
      </w:r>
      <w:r>
        <w:rPr>
          <w:spacing w:val="40"/>
        </w:rPr>
        <w:t xml:space="preserve"> </w:t>
      </w:r>
      <w:r>
        <w:t>and</w:t>
      </w:r>
      <w:r>
        <w:rPr>
          <w:spacing w:val="40"/>
        </w:rPr>
        <w:t xml:space="preserve"> </w:t>
      </w:r>
      <w:r>
        <w:t>cortical</w:t>
      </w:r>
      <w:r>
        <w:rPr>
          <w:spacing w:val="40"/>
        </w:rPr>
        <w:t xml:space="preserve"> </w:t>
      </w:r>
      <w:r>
        <w:t>thick- ness</w:t>
      </w:r>
      <w:r>
        <w:rPr>
          <w:spacing w:val="-1"/>
        </w:rPr>
        <w:t xml:space="preserve"> </w:t>
      </w:r>
      <w:r>
        <w:t xml:space="preserve">pipeline on an independent dataset consisting of 12 specimens </w:t>
      </w:r>
      <w:r>
        <w:rPr>
          <w:rFonts w:ascii="Menlo" w:hAnsi="Menlo"/>
          <w:i/>
        </w:rPr>
        <w:t>×</w:t>
      </w:r>
      <w:r>
        <w:rPr>
          <w:rFonts w:ascii="Menlo" w:hAnsi="Menlo"/>
          <w:i/>
          <w:spacing w:val="-37"/>
        </w:rPr>
        <w:t xml:space="preserve"> </w:t>
      </w:r>
      <w:r>
        <w:t>7 time points = 84 total images.</w:t>
      </w:r>
      <w:r>
        <w:rPr>
          <w:spacing w:val="40"/>
        </w:rPr>
        <w:t xml:space="preserve"> </w:t>
      </w:r>
      <w:r>
        <w:t>(a) Dice overlap comparisons with the provided brain masks provide generally good agreement</w:t>
      </w:r>
      <w:r>
        <w:rPr>
          <w:spacing w:val="40"/>
        </w:rPr>
        <w:t xml:space="preserve"> </w:t>
      </w:r>
      <w:r>
        <w:t>with</w:t>
      </w:r>
      <w:r>
        <w:rPr>
          <w:spacing w:val="40"/>
        </w:rPr>
        <w:t xml:space="preserve"> </w:t>
      </w:r>
      <w:r>
        <w:t>the</w:t>
      </w:r>
      <w:r>
        <w:rPr>
          <w:spacing w:val="40"/>
        </w:rPr>
        <w:t xml:space="preserve"> </w:t>
      </w:r>
      <w:r>
        <w:t>brain</w:t>
      </w:r>
      <w:r>
        <w:rPr>
          <w:spacing w:val="40"/>
        </w:rPr>
        <w:t xml:space="preserve"> </w:t>
      </w:r>
      <w:r>
        <w:t>extraction</w:t>
      </w:r>
      <w:r>
        <w:rPr>
          <w:spacing w:val="40"/>
        </w:rPr>
        <w:t xml:space="preserve"> </w:t>
      </w:r>
      <w:r>
        <w:t>network.</w:t>
      </w:r>
      <w:r>
        <w:rPr>
          <w:spacing w:val="40"/>
        </w:rPr>
        <w:t xml:space="preserve"> </w:t>
      </w:r>
      <w:r>
        <w:t>(b)</w:t>
      </w:r>
      <w:r>
        <w:rPr>
          <w:spacing w:val="40"/>
        </w:rPr>
        <w:t xml:space="preserve"> </w:t>
      </w:r>
      <w:r>
        <w:t>Cortical</w:t>
      </w:r>
      <w:r>
        <w:rPr>
          <w:spacing w:val="40"/>
        </w:rPr>
        <w:t xml:space="preserve"> </w:t>
      </w:r>
      <w:r>
        <w:t>volume</w:t>
      </w:r>
      <w:r>
        <w:rPr>
          <w:spacing w:val="40"/>
        </w:rPr>
        <w:t xml:space="preserve"> </w:t>
      </w:r>
      <w:r>
        <w:t>measurements</w:t>
      </w:r>
      <w:r>
        <w:rPr>
          <w:spacing w:val="40"/>
        </w:rPr>
        <w:t xml:space="preserve"> </w:t>
      </w:r>
      <w:r>
        <w:t>show</w:t>
      </w:r>
      <w:r>
        <w:rPr>
          <w:spacing w:val="40"/>
        </w:rPr>
        <w:t xml:space="preserve"> </w:t>
      </w:r>
      <w:r>
        <w:t xml:space="preserve">sim- </w:t>
      </w:r>
      <w:proofErr w:type="spellStart"/>
      <w:r>
        <w:rPr>
          <w:w w:val="110"/>
        </w:rPr>
        <w:t>ilar</w:t>
      </w:r>
      <w:proofErr w:type="spellEnd"/>
      <w:r>
        <w:rPr>
          <w:spacing w:val="-10"/>
          <w:w w:val="110"/>
        </w:rPr>
        <w:t xml:space="preserve"> </w:t>
      </w:r>
      <w:r>
        <w:rPr>
          <w:w w:val="110"/>
        </w:rPr>
        <w:t>average</w:t>
      </w:r>
      <w:r>
        <w:rPr>
          <w:spacing w:val="-9"/>
          <w:w w:val="110"/>
        </w:rPr>
        <w:t xml:space="preserve"> </w:t>
      </w:r>
      <w:r>
        <w:rPr>
          <w:w w:val="110"/>
        </w:rPr>
        <w:t>quantities</w:t>
      </w:r>
      <w:r>
        <w:rPr>
          <w:spacing w:val="-9"/>
          <w:w w:val="110"/>
        </w:rPr>
        <w:t xml:space="preserve"> </w:t>
      </w:r>
      <w:r>
        <w:rPr>
          <w:w w:val="110"/>
        </w:rPr>
        <w:t>over</w:t>
      </w:r>
      <w:r>
        <w:rPr>
          <w:spacing w:val="-10"/>
          <w:w w:val="110"/>
        </w:rPr>
        <w:t xml:space="preserve"> </w:t>
      </w:r>
      <w:r>
        <w:rPr>
          <w:w w:val="110"/>
        </w:rPr>
        <w:t>the</w:t>
      </w:r>
      <w:r>
        <w:rPr>
          <w:spacing w:val="-9"/>
          <w:w w:val="110"/>
        </w:rPr>
        <w:t xml:space="preserve"> </w:t>
      </w:r>
      <w:r>
        <w:rPr>
          <w:w w:val="110"/>
        </w:rPr>
        <w:t>developmental</w:t>
      </w:r>
      <w:r>
        <w:rPr>
          <w:spacing w:val="-9"/>
          <w:w w:val="110"/>
        </w:rPr>
        <w:t xml:space="preserve"> </w:t>
      </w:r>
      <w:r>
        <w:rPr>
          <w:w w:val="110"/>
        </w:rPr>
        <w:t>trajectory</w:t>
      </w:r>
      <w:r>
        <w:rPr>
          <w:spacing w:val="-10"/>
          <w:w w:val="110"/>
        </w:rPr>
        <w:t xml:space="preserve"> </w:t>
      </w:r>
      <w:r>
        <w:rPr>
          <w:w w:val="110"/>
        </w:rPr>
        <w:t>between</w:t>
      </w:r>
      <w:r>
        <w:rPr>
          <w:spacing w:val="-10"/>
          <w:w w:val="110"/>
        </w:rPr>
        <w:t xml:space="preserve"> </w:t>
      </w:r>
      <w:r>
        <w:rPr>
          <w:w w:val="110"/>
        </w:rPr>
        <w:t>the</w:t>
      </w:r>
      <w:r>
        <w:rPr>
          <w:spacing w:val="-9"/>
          <w:w w:val="110"/>
        </w:rPr>
        <w:t xml:space="preserve"> </w:t>
      </w:r>
      <w:r>
        <w:rPr>
          <w:w w:val="110"/>
        </w:rPr>
        <w:t>original</w:t>
      </w:r>
      <w:r>
        <w:rPr>
          <w:spacing w:val="-10"/>
          <w:w w:val="110"/>
        </w:rPr>
        <w:t xml:space="preserve"> </w:t>
      </w:r>
      <w:r>
        <w:rPr>
          <w:w w:val="110"/>
        </w:rPr>
        <w:t>anisotropic data and interpolated isotropic data.</w:t>
      </w:r>
      <w:r>
        <w:rPr>
          <w:spacing w:val="40"/>
          <w:w w:val="110"/>
        </w:rPr>
        <w:t xml:space="preserve"> </w:t>
      </w:r>
      <w:ins w:id="118" w:author="Gee, James C" w:date="2024-04-10T18:23:00Z">
        <w:r w:rsidR="00660673">
          <w:rPr>
            <w:spacing w:val="40"/>
            <w:w w:val="110"/>
          </w:rPr>
          <w:t xml:space="preserve">(c) </w:t>
        </w:r>
      </w:ins>
      <w:r>
        <w:rPr>
          <w:w w:val="110"/>
        </w:rPr>
        <w:t>These results contrast with the cortical thickness measurements</w:t>
      </w:r>
      <w:r>
        <w:rPr>
          <w:spacing w:val="-17"/>
          <w:w w:val="110"/>
        </w:rPr>
        <w:t xml:space="preserve"> </w:t>
      </w:r>
      <w:r>
        <w:rPr>
          <w:w w:val="110"/>
        </w:rPr>
        <w:t>which</w:t>
      </w:r>
      <w:r>
        <w:rPr>
          <w:spacing w:val="-16"/>
          <w:w w:val="110"/>
        </w:rPr>
        <w:t xml:space="preserve"> </w:t>
      </w:r>
      <w:r>
        <w:rPr>
          <w:w w:val="110"/>
        </w:rPr>
        <w:t>show</w:t>
      </w:r>
      <w:r>
        <w:rPr>
          <w:spacing w:val="-17"/>
          <w:w w:val="110"/>
        </w:rPr>
        <w:t xml:space="preserve"> </w:t>
      </w:r>
      <w:r>
        <w:rPr>
          <w:w w:val="110"/>
        </w:rPr>
        <w:t>that</w:t>
      </w:r>
      <w:r>
        <w:rPr>
          <w:spacing w:val="-16"/>
          <w:w w:val="110"/>
        </w:rPr>
        <w:t xml:space="preserve"> </w:t>
      </w:r>
      <w:r>
        <w:rPr>
          <w:w w:val="110"/>
        </w:rPr>
        <w:t>cortical</w:t>
      </w:r>
      <w:r>
        <w:rPr>
          <w:spacing w:val="-17"/>
          <w:w w:val="110"/>
        </w:rPr>
        <w:t xml:space="preserve"> </w:t>
      </w:r>
      <w:r>
        <w:rPr>
          <w:w w:val="110"/>
        </w:rPr>
        <w:t>thickness</w:t>
      </w:r>
      <w:r>
        <w:rPr>
          <w:spacing w:val="-16"/>
          <w:w w:val="110"/>
        </w:rPr>
        <w:t xml:space="preserve"> </w:t>
      </w:r>
      <w:r>
        <w:rPr>
          <w:w w:val="110"/>
        </w:rPr>
        <w:t>estimation</w:t>
      </w:r>
      <w:r>
        <w:rPr>
          <w:spacing w:val="-17"/>
          <w:w w:val="110"/>
        </w:rPr>
        <w:t xml:space="preserve"> </w:t>
      </w:r>
      <w:r>
        <w:rPr>
          <w:w w:val="110"/>
        </w:rPr>
        <w:t>in</w:t>
      </w:r>
      <w:r>
        <w:rPr>
          <w:spacing w:val="-16"/>
          <w:w w:val="110"/>
        </w:rPr>
        <w:t xml:space="preserve"> </w:t>
      </w:r>
      <w:r>
        <w:rPr>
          <w:w w:val="110"/>
        </w:rPr>
        <w:t>anisotropic</w:t>
      </w:r>
      <w:r>
        <w:rPr>
          <w:spacing w:val="-17"/>
          <w:w w:val="110"/>
        </w:rPr>
        <w:t xml:space="preserve"> </w:t>
      </w:r>
      <w:r>
        <w:rPr>
          <w:w w:val="110"/>
        </w:rPr>
        <w:t>space</w:t>
      </w:r>
      <w:r>
        <w:rPr>
          <w:spacing w:val="-16"/>
          <w:w w:val="110"/>
        </w:rPr>
        <w:t xml:space="preserve"> </w:t>
      </w:r>
      <w:r>
        <w:rPr>
          <w:w w:val="110"/>
        </w:rPr>
        <w:t>severely underestimates the actual values.</w:t>
      </w:r>
    </w:p>
    <w:p w14:paraId="31D286BF" w14:textId="77777777" w:rsidR="005F326E" w:rsidRDefault="005F326E">
      <w:pPr>
        <w:pStyle w:val="BodyText"/>
        <w:ind w:left="0"/>
        <w:rPr>
          <w:sz w:val="20"/>
        </w:rPr>
      </w:pPr>
    </w:p>
    <w:p w14:paraId="74880D4C" w14:textId="77777777" w:rsidR="005F326E" w:rsidRDefault="00000000">
      <w:pPr>
        <w:pStyle w:val="BodyText"/>
        <w:spacing w:before="275"/>
      </w:pPr>
      <w:proofErr w:type="gramStart"/>
      <w:r>
        <w:rPr>
          <w:rFonts w:ascii="Arial"/>
          <w:w w:val="105"/>
          <w:sz w:val="12"/>
        </w:rPr>
        <w:t>334</w:t>
      </w:r>
      <w:r>
        <w:rPr>
          <w:rFonts w:ascii="Arial"/>
          <w:spacing w:val="53"/>
          <w:w w:val="105"/>
          <w:sz w:val="12"/>
        </w:rPr>
        <w:t xml:space="preserve">  </w:t>
      </w:r>
      <w:r>
        <w:rPr>
          <w:w w:val="105"/>
        </w:rPr>
        <w:t>For</w:t>
      </w:r>
      <w:proofErr w:type="gramEnd"/>
      <w:r>
        <w:rPr>
          <w:spacing w:val="24"/>
          <w:w w:val="105"/>
        </w:rPr>
        <w:t xml:space="preserve"> </w:t>
      </w:r>
      <w:r>
        <w:rPr>
          <w:w w:val="105"/>
        </w:rPr>
        <w:t>evaluation,</w:t>
      </w:r>
      <w:r>
        <w:rPr>
          <w:spacing w:val="27"/>
          <w:w w:val="105"/>
        </w:rPr>
        <w:t xml:space="preserve"> </w:t>
      </w:r>
      <w:r>
        <w:rPr>
          <w:w w:val="105"/>
        </w:rPr>
        <w:t>we</w:t>
      </w:r>
      <w:r>
        <w:rPr>
          <w:spacing w:val="23"/>
          <w:w w:val="105"/>
        </w:rPr>
        <w:t xml:space="preserve"> </w:t>
      </w:r>
      <w:r>
        <w:rPr>
          <w:w w:val="105"/>
        </w:rPr>
        <w:t>used</w:t>
      </w:r>
      <w:r>
        <w:rPr>
          <w:spacing w:val="24"/>
          <w:w w:val="105"/>
        </w:rPr>
        <w:t xml:space="preserve"> </w:t>
      </w:r>
      <w:r>
        <w:rPr>
          <w:w w:val="105"/>
        </w:rPr>
        <w:t>an</w:t>
      </w:r>
      <w:r>
        <w:rPr>
          <w:spacing w:val="22"/>
          <w:w w:val="105"/>
        </w:rPr>
        <w:t xml:space="preserve"> </w:t>
      </w:r>
      <w:r>
        <w:rPr>
          <w:w w:val="105"/>
        </w:rPr>
        <w:t>additional</w:t>
      </w:r>
      <w:r>
        <w:rPr>
          <w:spacing w:val="23"/>
          <w:w w:val="105"/>
        </w:rPr>
        <w:t xml:space="preserve"> </w:t>
      </w:r>
      <w:r>
        <w:rPr>
          <w:w w:val="105"/>
        </w:rPr>
        <w:t>publicly</w:t>
      </w:r>
      <w:r>
        <w:rPr>
          <w:spacing w:val="24"/>
          <w:w w:val="105"/>
        </w:rPr>
        <w:t xml:space="preserve"> </w:t>
      </w:r>
      <w:r>
        <w:rPr>
          <w:w w:val="105"/>
        </w:rPr>
        <w:t>available</w:t>
      </w:r>
      <w:r>
        <w:rPr>
          <w:spacing w:val="22"/>
          <w:w w:val="105"/>
        </w:rPr>
        <w:t xml:space="preserve"> </w:t>
      </w:r>
      <w:r>
        <w:rPr>
          <w:w w:val="105"/>
        </w:rPr>
        <w:t>dataset</w:t>
      </w:r>
      <w:r>
        <w:rPr>
          <w:w w:val="105"/>
          <w:position w:val="9"/>
          <w:sz w:val="16"/>
        </w:rPr>
        <w:t>59</w:t>
      </w:r>
      <w:r>
        <w:rPr>
          <w:spacing w:val="53"/>
          <w:w w:val="105"/>
          <w:position w:val="9"/>
          <w:sz w:val="16"/>
        </w:rPr>
        <w:t xml:space="preserve"> </w:t>
      </w:r>
      <w:r>
        <w:rPr>
          <w:w w:val="105"/>
        </w:rPr>
        <w:t>which</w:t>
      </w:r>
      <w:r>
        <w:rPr>
          <w:spacing w:val="23"/>
          <w:w w:val="105"/>
        </w:rPr>
        <w:t xml:space="preserve"> </w:t>
      </w:r>
      <w:r>
        <w:rPr>
          <w:w w:val="105"/>
        </w:rPr>
        <w:t>is</w:t>
      </w:r>
      <w:r>
        <w:rPr>
          <w:spacing w:val="23"/>
          <w:w w:val="105"/>
        </w:rPr>
        <w:t xml:space="preserve"> </w:t>
      </w:r>
      <w:r>
        <w:rPr>
          <w:w w:val="105"/>
        </w:rPr>
        <w:t>completely</w:t>
      </w:r>
      <w:r>
        <w:rPr>
          <w:spacing w:val="24"/>
          <w:w w:val="105"/>
        </w:rPr>
        <w:t xml:space="preserve"> </w:t>
      </w:r>
      <w:r>
        <w:rPr>
          <w:spacing w:val="-5"/>
          <w:w w:val="105"/>
        </w:rPr>
        <w:t>in-</w:t>
      </w:r>
    </w:p>
    <w:p w14:paraId="22731A7E" w14:textId="77777777" w:rsidR="005F326E" w:rsidRDefault="00000000">
      <w:pPr>
        <w:pStyle w:val="BodyText"/>
        <w:spacing w:before="158"/>
      </w:pPr>
      <w:proofErr w:type="gramStart"/>
      <w:r>
        <w:rPr>
          <w:rFonts w:ascii="Arial"/>
          <w:w w:val="105"/>
          <w:sz w:val="12"/>
        </w:rPr>
        <w:t>335</w:t>
      </w:r>
      <w:r>
        <w:rPr>
          <w:rFonts w:ascii="Arial"/>
          <w:spacing w:val="68"/>
          <w:w w:val="105"/>
          <w:sz w:val="12"/>
        </w:rPr>
        <w:t xml:space="preserve">  </w:t>
      </w:r>
      <w:r>
        <w:rPr>
          <w:w w:val="105"/>
        </w:rPr>
        <w:t>dependent</w:t>
      </w:r>
      <w:proofErr w:type="gramEnd"/>
      <w:r>
        <w:rPr>
          <w:spacing w:val="39"/>
          <w:w w:val="105"/>
        </w:rPr>
        <w:t xml:space="preserve"> </w:t>
      </w:r>
      <w:r>
        <w:rPr>
          <w:w w:val="105"/>
        </w:rPr>
        <w:t>from</w:t>
      </w:r>
      <w:r>
        <w:rPr>
          <w:spacing w:val="39"/>
          <w:w w:val="105"/>
        </w:rPr>
        <w:t xml:space="preserve"> </w:t>
      </w:r>
      <w:r>
        <w:rPr>
          <w:w w:val="105"/>
        </w:rPr>
        <w:t>the</w:t>
      </w:r>
      <w:r>
        <w:rPr>
          <w:spacing w:val="39"/>
          <w:w w:val="105"/>
        </w:rPr>
        <w:t xml:space="preserve"> </w:t>
      </w:r>
      <w:r>
        <w:rPr>
          <w:w w:val="105"/>
        </w:rPr>
        <w:t>data</w:t>
      </w:r>
      <w:r>
        <w:rPr>
          <w:spacing w:val="38"/>
          <w:w w:val="105"/>
        </w:rPr>
        <w:t xml:space="preserve"> </w:t>
      </w:r>
      <w:r>
        <w:rPr>
          <w:w w:val="105"/>
        </w:rPr>
        <w:t>used</w:t>
      </w:r>
      <w:r>
        <w:rPr>
          <w:spacing w:val="39"/>
          <w:w w:val="105"/>
        </w:rPr>
        <w:t xml:space="preserve"> </w:t>
      </w:r>
      <w:r>
        <w:rPr>
          <w:w w:val="105"/>
        </w:rPr>
        <w:t>in</w:t>
      </w:r>
      <w:r>
        <w:rPr>
          <w:spacing w:val="39"/>
          <w:w w:val="105"/>
        </w:rPr>
        <w:t xml:space="preserve"> </w:t>
      </w:r>
      <w:r>
        <w:rPr>
          <w:w w:val="105"/>
        </w:rPr>
        <w:t>training</w:t>
      </w:r>
      <w:r>
        <w:rPr>
          <w:spacing w:val="39"/>
          <w:w w:val="105"/>
        </w:rPr>
        <w:t xml:space="preserve"> </w:t>
      </w:r>
      <w:r>
        <w:rPr>
          <w:w w:val="105"/>
        </w:rPr>
        <w:t>the</w:t>
      </w:r>
      <w:r>
        <w:rPr>
          <w:spacing w:val="39"/>
          <w:w w:val="105"/>
        </w:rPr>
        <w:t xml:space="preserve"> </w:t>
      </w:r>
      <w:r>
        <w:rPr>
          <w:w w:val="105"/>
        </w:rPr>
        <w:t>brain</w:t>
      </w:r>
      <w:r>
        <w:rPr>
          <w:spacing w:val="39"/>
          <w:w w:val="105"/>
        </w:rPr>
        <w:t xml:space="preserve"> </w:t>
      </w:r>
      <w:r>
        <w:rPr>
          <w:w w:val="105"/>
        </w:rPr>
        <w:t>extraction</w:t>
      </w:r>
      <w:r>
        <w:rPr>
          <w:spacing w:val="39"/>
          <w:w w:val="105"/>
        </w:rPr>
        <w:t xml:space="preserve"> </w:t>
      </w:r>
      <w:r>
        <w:rPr>
          <w:w w:val="105"/>
        </w:rPr>
        <w:t>and</w:t>
      </w:r>
      <w:r>
        <w:rPr>
          <w:spacing w:val="39"/>
          <w:w w:val="105"/>
        </w:rPr>
        <w:t xml:space="preserve"> </w:t>
      </w:r>
      <w:r>
        <w:rPr>
          <w:w w:val="105"/>
        </w:rPr>
        <w:t>parcellation</w:t>
      </w:r>
      <w:r>
        <w:rPr>
          <w:spacing w:val="39"/>
          <w:w w:val="105"/>
        </w:rPr>
        <w:t xml:space="preserve"> </w:t>
      </w:r>
      <w:r>
        <w:rPr>
          <w:spacing w:val="-2"/>
          <w:w w:val="105"/>
        </w:rPr>
        <w:t>networks.</w:t>
      </w:r>
    </w:p>
    <w:p w14:paraId="34CC0D3F" w14:textId="77777777" w:rsidR="005F326E" w:rsidRDefault="00000000">
      <w:pPr>
        <w:pStyle w:val="BodyText"/>
        <w:spacing w:before="157"/>
      </w:pPr>
      <w:proofErr w:type="gramStart"/>
      <w:r>
        <w:rPr>
          <w:rFonts w:ascii="Arial"/>
          <w:sz w:val="12"/>
        </w:rPr>
        <w:t>336</w:t>
      </w:r>
      <w:r>
        <w:rPr>
          <w:rFonts w:ascii="Arial"/>
          <w:spacing w:val="64"/>
          <w:w w:val="150"/>
          <w:sz w:val="12"/>
        </w:rPr>
        <w:t xml:space="preserve">  </w:t>
      </w:r>
      <w:r>
        <w:t>Data</w:t>
      </w:r>
      <w:proofErr w:type="gramEnd"/>
      <w:r>
        <w:rPr>
          <w:spacing w:val="25"/>
        </w:rPr>
        <w:t xml:space="preserve"> </w:t>
      </w:r>
      <w:r>
        <w:t>includes</w:t>
      </w:r>
      <w:r>
        <w:rPr>
          <w:spacing w:val="25"/>
        </w:rPr>
        <w:t xml:space="preserve"> </w:t>
      </w:r>
      <w:r>
        <w:t>12</w:t>
      </w:r>
      <w:r>
        <w:rPr>
          <w:spacing w:val="25"/>
        </w:rPr>
        <w:t xml:space="preserve"> </w:t>
      </w:r>
      <w:r>
        <w:t>specimens</w:t>
      </w:r>
      <w:r>
        <w:rPr>
          <w:spacing w:val="25"/>
        </w:rPr>
        <w:t xml:space="preserve"> </w:t>
      </w:r>
      <w:r>
        <w:t>each</w:t>
      </w:r>
      <w:r>
        <w:rPr>
          <w:spacing w:val="25"/>
        </w:rPr>
        <w:t xml:space="preserve"> </w:t>
      </w:r>
      <w:r>
        <w:t>imaged</w:t>
      </w:r>
      <w:r>
        <w:rPr>
          <w:spacing w:val="25"/>
        </w:rPr>
        <w:t xml:space="preserve"> </w:t>
      </w:r>
      <w:r>
        <w:t>at</w:t>
      </w:r>
      <w:r>
        <w:rPr>
          <w:spacing w:val="25"/>
        </w:rPr>
        <w:t xml:space="preserve"> </w:t>
      </w:r>
      <w:r>
        <w:t>seven</w:t>
      </w:r>
      <w:r>
        <w:rPr>
          <w:spacing w:val="26"/>
        </w:rPr>
        <w:t xml:space="preserve"> </w:t>
      </w:r>
      <w:r>
        <w:t>time</w:t>
      </w:r>
      <w:r>
        <w:rPr>
          <w:spacing w:val="25"/>
        </w:rPr>
        <w:t xml:space="preserve"> </w:t>
      </w:r>
      <w:r>
        <w:t>points</w:t>
      </w:r>
      <w:r>
        <w:rPr>
          <w:spacing w:val="25"/>
        </w:rPr>
        <w:t xml:space="preserve"> </w:t>
      </w:r>
      <w:r>
        <w:t>(Day</w:t>
      </w:r>
      <w:r>
        <w:rPr>
          <w:spacing w:val="25"/>
        </w:rPr>
        <w:t xml:space="preserve"> </w:t>
      </w:r>
      <w:r>
        <w:t>0,</w:t>
      </w:r>
      <w:r>
        <w:rPr>
          <w:spacing w:val="26"/>
        </w:rPr>
        <w:t xml:space="preserve"> </w:t>
      </w:r>
      <w:r>
        <w:t>Day</w:t>
      </w:r>
      <w:r>
        <w:rPr>
          <w:spacing w:val="25"/>
        </w:rPr>
        <w:t xml:space="preserve"> </w:t>
      </w:r>
      <w:r>
        <w:t>3,</w:t>
      </w:r>
      <w:r>
        <w:rPr>
          <w:spacing w:val="27"/>
        </w:rPr>
        <w:t xml:space="preserve"> </w:t>
      </w:r>
      <w:r>
        <w:t>Week</w:t>
      </w:r>
      <w:r>
        <w:rPr>
          <w:spacing w:val="25"/>
        </w:rPr>
        <w:t xml:space="preserve"> </w:t>
      </w:r>
      <w:r>
        <w:t>1,</w:t>
      </w:r>
      <w:r>
        <w:rPr>
          <w:spacing w:val="26"/>
        </w:rPr>
        <w:t xml:space="preserve"> </w:t>
      </w:r>
      <w:r>
        <w:rPr>
          <w:spacing w:val="-4"/>
        </w:rPr>
        <w:t>Week</w:t>
      </w:r>
    </w:p>
    <w:p w14:paraId="1324E994" w14:textId="065EB1F8" w:rsidR="005F326E" w:rsidRDefault="00000000">
      <w:pPr>
        <w:pStyle w:val="BodyText"/>
        <w:spacing w:before="158"/>
      </w:pPr>
      <w:proofErr w:type="gramStart"/>
      <w:r>
        <w:rPr>
          <w:rFonts w:ascii="Arial" w:hAnsi="Arial"/>
          <w:w w:val="105"/>
          <w:sz w:val="12"/>
        </w:rPr>
        <w:t>337</w:t>
      </w:r>
      <w:r>
        <w:rPr>
          <w:rFonts w:ascii="Arial" w:hAnsi="Arial"/>
          <w:spacing w:val="51"/>
          <w:w w:val="105"/>
          <w:sz w:val="12"/>
        </w:rPr>
        <w:t xml:space="preserve">  </w:t>
      </w:r>
      <w:r>
        <w:rPr>
          <w:w w:val="105"/>
        </w:rPr>
        <w:t>4</w:t>
      </w:r>
      <w:proofErr w:type="gramEnd"/>
      <w:r>
        <w:rPr>
          <w:w w:val="105"/>
        </w:rPr>
        <w:t>,</w:t>
      </w:r>
      <w:r>
        <w:rPr>
          <w:spacing w:val="15"/>
          <w:w w:val="105"/>
        </w:rPr>
        <w:t xml:space="preserve"> </w:t>
      </w:r>
      <w:r>
        <w:rPr>
          <w:w w:val="105"/>
        </w:rPr>
        <w:t>Week</w:t>
      </w:r>
      <w:r>
        <w:rPr>
          <w:spacing w:val="13"/>
          <w:w w:val="105"/>
        </w:rPr>
        <w:t xml:space="preserve"> </w:t>
      </w:r>
      <w:r>
        <w:rPr>
          <w:w w:val="105"/>
        </w:rPr>
        <w:t>8,</w:t>
      </w:r>
      <w:r>
        <w:rPr>
          <w:spacing w:val="15"/>
          <w:w w:val="105"/>
        </w:rPr>
        <w:t xml:space="preserve"> </w:t>
      </w:r>
      <w:r>
        <w:rPr>
          <w:w w:val="105"/>
        </w:rPr>
        <w:t>Week</w:t>
      </w:r>
      <w:r>
        <w:rPr>
          <w:spacing w:val="13"/>
          <w:w w:val="105"/>
        </w:rPr>
        <w:t xml:space="preserve"> </w:t>
      </w:r>
      <w:r>
        <w:rPr>
          <w:w w:val="105"/>
        </w:rPr>
        <w:t>20)</w:t>
      </w:r>
      <w:r>
        <w:rPr>
          <w:spacing w:val="12"/>
          <w:w w:val="105"/>
        </w:rPr>
        <w:t xml:space="preserve"> </w:t>
      </w:r>
      <w:r>
        <w:rPr>
          <w:w w:val="105"/>
        </w:rPr>
        <w:t>with</w:t>
      </w:r>
      <w:r>
        <w:rPr>
          <w:spacing w:val="14"/>
          <w:w w:val="105"/>
        </w:rPr>
        <w:t xml:space="preserve"> </w:t>
      </w:r>
      <w:r>
        <w:rPr>
          <w:w w:val="105"/>
        </w:rPr>
        <w:t>available</w:t>
      </w:r>
      <w:r>
        <w:rPr>
          <w:spacing w:val="13"/>
          <w:w w:val="105"/>
        </w:rPr>
        <w:t xml:space="preserve"> </w:t>
      </w:r>
      <w:r>
        <w:rPr>
          <w:w w:val="105"/>
        </w:rPr>
        <w:t>brain</w:t>
      </w:r>
      <w:r>
        <w:rPr>
          <w:spacing w:val="13"/>
          <w:w w:val="105"/>
        </w:rPr>
        <w:t xml:space="preserve"> </w:t>
      </w:r>
      <w:r>
        <w:rPr>
          <w:w w:val="105"/>
        </w:rPr>
        <w:t>masks.</w:t>
      </w:r>
      <w:r>
        <w:rPr>
          <w:spacing w:val="49"/>
          <w:w w:val="105"/>
        </w:rPr>
        <w:t xml:space="preserve"> </w:t>
      </w:r>
      <w:r>
        <w:rPr>
          <w:w w:val="105"/>
        </w:rPr>
        <w:t>In-plane</w:t>
      </w:r>
      <w:r>
        <w:rPr>
          <w:spacing w:val="14"/>
          <w:w w:val="105"/>
        </w:rPr>
        <w:t xml:space="preserve"> </w:t>
      </w:r>
      <w:r>
        <w:rPr>
          <w:w w:val="105"/>
        </w:rPr>
        <w:t>resolution</w:t>
      </w:r>
      <w:r>
        <w:rPr>
          <w:spacing w:val="13"/>
          <w:w w:val="105"/>
        </w:rPr>
        <w:t xml:space="preserve"> </w:t>
      </w:r>
      <w:r>
        <w:rPr>
          <w:w w:val="105"/>
        </w:rPr>
        <w:t>is</w:t>
      </w:r>
      <w:r>
        <w:rPr>
          <w:spacing w:val="12"/>
          <w:w w:val="105"/>
        </w:rPr>
        <w:t xml:space="preserve"> </w:t>
      </w:r>
      <w:r>
        <w:rPr>
          <w:w w:val="105"/>
        </w:rPr>
        <w:t>0</w:t>
      </w:r>
      <w:r>
        <w:rPr>
          <w:i/>
          <w:w w:val="105"/>
        </w:rPr>
        <w:t>.</w:t>
      </w:r>
      <w:r>
        <w:rPr>
          <w:w w:val="105"/>
        </w:rPr>
        <w:t>1</w:t>
      </w:r>
      <w:r>
        <w:rPr>
          <w:spacing w:val="-12"/>
          <w:w w:val="105"/>
        </w:rPr>
        <w:t xml:space="preserve"> </w:t>
      </w:r>
      <w:r>
        <w:rPr>
          <w:rFonts w:ascii="Menlo" w:hAnsi="Menlo"/>
          <w:i/>
          <w:w w:val="105"/>
        </w:rPr>
        <w:t>×</w:t>
      </w:r>
      <w:r>
        <w:rPr>
          <w:rFonts w:ascii="Menlo" w:hAnsi="Menlo"/>
          <w:i/>
          <w:spacing w:val="-94"/>
          <w:w w:val="105"/>
        </w:rPr>
        <w:t xml:space="preserve"> </w:t>
      </w:r>
      <w:r>
        <w:rPr>
          <w:w w:val="105"/>
        </w:rPr>
        <w:t>0</w:t>
      </w:r>
      <w:r>
        <w:rPr>
          <w:i/>
          <w:w w:val="105"/>
        </w:rPr>
        <w:t>.</w:t>
      </w:r>
      <w:r>
        <w:rPr>
          <w:w w:val="105"/>
        </w:rPr>
        <w:t>1</w:t>
      </w:r>
      <w:ins w:id="119" w:author="Gee, James C" w:date="2024-04-10T18:24:00Z">
        <w:r w:rsidR="00660673">
          <w:rPr>
            <w:w w:val="105"/>
          </w:rPr>
          <w:t xml:space="preserve"> </w:t>
        </w:r>
      </w:ins>
      <w:r>
        <w:rPr>
          <w:i/>
          <w:w w:val="105"/>
        </w:rPr>
        <w:t>mm</w:t>
      </w:r>
      <w:r>
        <w:rPr>
          <w:w w:val="105"/>
          <w:vertAlign w:val="superscript"/>
        </w:rPr>
        <w:t>2</w:t>
      </w:r>
      <w:r>
        <w:rPr>
          <w:spacing w:val="23"/>
          <w:w w:val="105"/>
        </w:rPr>
        <w:t xml:space="preserve"> </w:t>
      </w:r>
      <w:r>
        <w:rPr>
          <w:spacing w:val="-4"/>
          <w:w w:val="105"/>
        </w:rPr>
        <w:t>with</w:t>
      </w:r>
    </w:p>
    <w:p w14:paraId="0A219561" w14:textId="77777777" w:rsidR="005F326E" w:rsidRDefault="005F326E">
      <w:pPr>
        <w:sectPr w:rsidR="005F326E" w:rsidSect="008C17C3">
          <w:type w:val="continuous"/>
          <w:pgSz w:w="12240" w:h="15840"/>
          <w:pgMar w:top="1460" w:right="0" w:bottom="280" w:left="940" w:header="720" w:footer="720" w:gutter="0"/>
          <w:cols w:space="720"/>
        </w:sectPr>
      </w:pPr>
    </w:p>
    <w:p w14:paraId="456C7012" w14:textId="461160E5" w:rsidR="005F326E" w:rsidRPr="006E2FBE" w:rsidRDefault="00000000" w:rsidP="006E2FBE">
      <w:pPr>
        <w:pStyle w:val="BodyText"/>
        <w:tabs>
          <w:tab w:val="left" w:pos="3586"/>
        </w:tabs>
        <w:spacing w:before="135"/>
        <w:rPr>
          <w:spacing w:val="-2"/>
          <w:w w:val="105"/>
          <w:rPrChange w:id="120" w:author="Gee, James C" w:date="2024-04-10T18:24:00Z">
            <w:rPr/>
          </w:rPrChange>
        </w:rPr>
      </w:pPr>
      <w:proofErr w:type="gramStart"/>
      <w:r>
        <w:rPr>
          <w:rFonts w:ascii="Arial"/>
          <w:w w:val="105"/>
          <w:sz w:val="12"/>
        </w:rPr>
        <w:lastRenderedPageBreak/>
        <w:t>338</w:t>
      </w:r>
      <w:r>
        <w:rPr>
          <w:rFonts w:ascii="Arial"/>
          <w:spacing w:val="50"/>
          <w:w w:val="105"/>
          <w:sz w:val="12"/>
        </w:rPr>
        <w:t xml:space="preserve">  </w:t>
      </w:r>
      <w:r>
        <w:rPr>
          <w:w w:val="105"/>
        </w:rPr>
        <w:t>a</w:t>
      </w:r>
      <w:proofErr w:type="gramEnd"/>
      <w:r>
        <w:rPr>
          <w:spacing w:val="32"/>
          <w:w w:val="105"/>
        </w:rPr>
        <w:t xml:space="preserve"> </w:t>
      </w:r>
      <w:r>
        <w:rPr>
          <w:w w:val="105"/>
        </w:rPr>
        <w:t>slice</w:t>
      </w:r>
      <w:r>
        <w:rPr>
          <w:spacing w:val="33"/>
          <w:w w:val="105"/>
        </w:rPr>
        <w:t xml:space="preserve"> </w:t>
      </w:r>
      <w:r>
        <w:rPr>
          <w:w w:val="105"/>
        </w:rPr>
        <w:t>thickness</w:t>
      </w:r>
      <w:r>
        <w:rPr>
          <w:spacing w:val="32"/>
          <w:w w:val="105"/>
        </w:rPr>
        <w:t xml:space="preserve"> </w:t>
      </w:r>
      <w:r>
        <w:rPr>
          <w:w w:val="105"/>
        </w:rPr>
        <w:t>of</w:t>
      </w:r>
      <w:r>
        <w:rPr>
          <w:spacing w:val="32"/>
          <w:w w:val="105"/>
        </w:rPr>
        <w:t xml:space="preserve"> </w:t>
      </w:r>
      <w:r>
        <w:rPr>
          <w:spacing w:val="-2"/>
          <w:w w:val="105"/>
        </w:rPr>
        <w:t>0</w:t>
      </w:r>
      <w:r>
        <w:rPr>
          <w:i/>
          <w:spacing w:val="-2"/>
          <w:w w:val="105"/>
        </w:rPr>
        <w:t>.</w:t>
      </w:r>
      <w:r>
        <w:rPr>
          <w:spacing w:val="-2"/>
          <w:w w:val="105"/>
        </w:rPr>
        <w:t>5</w:t>
      </w:r>
      <w:ins w:id="121" w:author="Gee, James C" w:date="2024-04-10T18:24:00Z">
        <w:r w:rsidR="006E2FBE">
          <w:rPr>
            <w:spacing w:val="-2"/>
            <w:w w:val="105"/>
          </w:rPr>
          <w:t xml:space="preserve"> </w:t>
        </w:r>
      </w:ins>
      <w:r>
        <w:rPr>
          <w:i/>
          <w:spacing w:val="-2"/>
          <w:w w:val="105"/>
        </w:rPr>
        <w:t>mm</w:t>
      </w:r>
      <w:r>
        <w:rPr>
          <w:spacing w:val="-2"/>
          <w:w w:val="105"/>
        </w:rPr>
        <w:t>.</w:t>
      </w:r>
      <w:r>
        <w:tab/>
      </w:r>
      <w:r>
        <w:rPr>
          <w:w w:val="105"/>
        </w:rPr>
        <w:t>Since</w:t>
      </w:r>
      <w:r>
        <w:rPr>
          <w:spacing w:val="53"/>
          <w:w w:val="105"/>
        </w:rPr>
        <w:t xml:space="preserve"> </w:t>
      </w:r>
      <w:r>
        <w:rPr>
          <w:w w:val="105"/>
        </w:rPr>
        <w:t>the</w:t>
      </w:r>
      <w:r>
        <w:rPr>
          <w:spacing w:val="53"/>
          <w:w w:val="105"/>
        </w:rPr>
        <w:t xml:space="preserve"> </w:t>
      </w:r>
      <w:r>
        <w:rPr>
          <w:w w:val="105"/>
        </w:rPr>
        <w:t>training</w:t>
      </w:r>
      <w:r>
        <w:rPr>
          <w:spacing w:val="54"/>
          <w:w w:val="105"/>
        </w:rPr>
        <w:t xml:space="preserve"> </w:t>
      </w:r>
      <w:r>
        <w:rPr>
          <w:w w:val="105"/>
        </w:rPr>
        <w:t>data</w:t>
      </w:r>
      <w:r>
        <w:rPr>
          <w:spacing w:val="53"/>
          <w:w w:val="105"/>
        </w:rPr>
        <w:t xml:space="preserve"> </w:t>
      </w:r>
      <w:r>
        <w:rPr>
          <w:w w:val="105"/>
        </w:rPr>
        <w:t>is</w:t>
      </w:r>
      <w:r>
        <w:rPr>
          <w:spacing w:val="54"/>
          <w:w w:val="105"/>
        </w:rPr>
        <w:t xml:space="preserve"> </w:t>
      </w:r>
      <w:r>
        <w:rPr>
          <w:w w:val="105"/>
        </w:rPr>
        <w:t>isotropic</w:t>
      </w:r>
      <w:r>
        <w:rPr>
          <w:spacing w:val="53"/>
          <w:w w:val="105"/>
        </w:rPr>
        <w:t xml:space="preserve"> </w:t>
      </w:r>
      <w:r>
        <w:rPr>
          <w:w w:val="105"/>
        </w:rPr>
        <w:t>and</w:t>
      </w:r>
      <w:r>
        <w:rPr>
          <w:spacing w:val="54"/>
          <w:w w:val="105"/>
        </w:rPr>
        <w:t xml:space="preserve"> </w:t>
      </w:r>
      <w:r>
        <w:rPr>
          <w:w w:val="105"/>
        </w:rPr>
        <w:t>data</w:t>
      </w:r>
      <w:r>
        <w:rPr>
          <w:spacing w:val="53"/>
          <w:w w:val="105"/>
        </w:rPr>
        <w:t xml:space="preserve"> </w:t>
      </w:r>
      <w:r>
        <w:rPr>
          <w:spacing w:val="-2"/>
          <w:w w:val="105"/>
        </w:rPr>
        <w:t>augmentation</w:t>
      </w:r>
    </w:p>
    <w:p w14:paraId="6C144777" w14:textId="77777777" w:rsidR="005F326E" w:rsidRDefault="00000000">
      <w:pPr>
        <w:pStyle w:val="BodyText"/>
        <w:spacing w:before="157"/>
      </w:pPr>
      <w:proofErr w:type="gramStart"/>
      <w:r>
        <w:rPr>
          <w:rFonts w:ascii="Arial"/>
          <w:w w:val="105"/>
          <w:sz w:val="12"/>
        </w:rPr>
        <w:t>339</w:t>
      </w:r>
      <w:r>
        <w:rPr>
          <w:rFonts w:ascii="Arial"/>
          <w:spacing w:val="50"/>
          <w:w w:val="105"/>
          <w:sz w:val="12"/>
        </w:rPr>
        <w:t xml:space="preserve">  </w:t>
      </w:r>
      <w:r>
        <w:rPr>
          <w:w w:val="105"/>
        </w:rPr>
        <w:t>includes</w:t>
      </w:r>
      <w:proofErr w:type="gramEnd"/>
      <w:r>
        <w:rPr>
          <w:spacing w:val="15"/>
          <w:w w:val="105"/>
        </w:rPr>
        <w:t xml:space="preserve"> </w:t>
      </w:r>
      <w:proofErr w:type="spellStart"/>
      <w:r>
        <w:rPr>
          <w:w w:val="105"/>
        </w:rPr>
        <w:t>downsampling</w:t>
      </w:r>
      <w:proofErr w:type="spellEnd"/>
      <w:r>
        <w:rPr>
          <w:spacing w:val="14"/>
          <w:w w:val="105"/>
        </w:rPr>
        <w:t xml:space="preserve"> </w:t>
      </w:r>
      <w:r>
        <w:rPr>
          <w:w w:val="105"/>
        </w:rPr>
        <w:t>in</w:t>
      </w:r>
      <w:r>
        <w:rPr>
          <w:spacing w:val="14"/>
          <w:w w:val="105"/>
        </w:rPr>
        <w:t xml:space="preserve"> </w:t>
      </w:r>
      <w:r>
        <w:rPr>
          <w:w w:val="105"/>
        </w:rPr>
        <w:t>the</w:t>
      </w:r>
      <w:r>
        <w:rPr>
          <w:spacing w:val="15"/>
          <w:w w:val="105"/>
        </w:rPr>
        <w:t xml:space="preserve"> </w:t>
      </w:r>
      <w:r>
        <w:rPr>
          <w:w w:val="105"/>
        </w:rPr>
        <w:t>canonical</w:t>
      </w:r>
      <w:r>
        <w:rPr>
          <w:spacing w:val="14"/>
          <w:w w:val="105"/>
        </w:rPr>
        <w:t xml:space="preserve"> </w:t>
      </w:r>
      <w:r>
        <w:rPr>
          <w:w w:val="105"/>
        </w:rPr>
        <w:t>directions,</w:t>
      </w:r>
      <w:r>
        <w:rPr>
          <w:spacing w:val="17"/>
          <w:w w:val="105"/>
        </w:rPr>
        <w:t xml:space="preserve"> </w:t>
      </w:r>
      <w:r>
        <w:rPr>
          <w:w w:val="105"/>
        </w:rPr>
        <w:t>each</w:t>
      </w:r>
      <w:r>
        <w:rPr>
          <w:spacing w:val="15"/>
          <w:w w:val="105"/>
        </w:rPr>
        <w:t xml:space="preserve"> </w:t>
      </w:r>
      <w:r>
        <w:rPr>
          <w:w w:val="105"/>
        </w:rPr>
        <w:t>of</w:t>
      </w:r>
      <w:r>
        <w:rPr>
          <w:spacing w:val="14"/>
          <w:w w:val="105"/>
        </w:rPr>
        <w:t xml:space="preserve"> </w:t>
      </w:r>
      <w:r>
        <w:rPr>
          <w:w w:val="105"/>
        </w:rPr>
        <w:t>the</w:t>
      </w:r>
      <w:r>
        <w:rPr>
          <w:spacing w:val="15"/>
          <w:w w:val="105"/>
        </w:rPr>
        <w:t xml:space="preserve"> </w:t>
      </w:r>
      <w:r>
        <w:rPr>
          <w:w w:val="105"/>
        </w:rPr>
        <w:t>two</w:t>
      </w:r>
      <w:r>
        <w:rPr>
          <w:spacing w:val="14"/>
          <w:w w:val="105"/>
        </w:rPr>
        <w:t xml:space="preserve"> </w:t>
      </w:r>
      <w:r>
        <w:rPr>
          <w:w w:val="105"/>
        </w:rPr>
        <w:t>networks</w:t>
      </w:r>
      <w:r>
        <w:rPr>
          <w:spacing w:val="14"/>
          <w:w w:val="105"/>
        </w:rPr>
        <w:t xml:space="preserve"> </w:t>
      </w:r>
      <w:r>
        <w:rPr>
          <w:w w:val="105"/>
        </w:rPr>
        <w:t>learns</w:t>
      </w:r>
      <w:r>
        <w:rPr>
          <w:spacing w:val="15"/>
          <w:w w:val="105"/>
        </w:rPr>
        <w:t xml:space="preserve"> </w:t>
      </w:r>
      <w:r>
        <w:rPr>
          <w:spacing w:val="-2"/>
          <w:w w:val="105"/>
        </w:rPr>
        <w:t>mouse</w:t>
      </w:r>
    </w:p>
    <w:p w14:paraId="610693C5" w14:textId="77A74776" w:rsidR="005F326E" w:rsidDel="006E2FBE" w:rsidRDefault="00000000">
      <w:pPr>
        <w:pStyle w:val="BodyText"/>
        <w:spacing w:before="158"/>
        <w:rPr>
          <w:del w:id="122" w:author="Gee, James C" w:date="2024-04-10T18:24:00Z"/>
        </w:rPr>
      </w:pPr>
      <w:proofErr w:type="gramStart"/>
      <w:r>
        <w:rPr>
          <w:rFonts w:ascii="Arial"/>
          <w:w w:val="105"/>
          <w:sz w:val="12"/>
        </w:rPr>
        <w:t>340</w:t>
      </w:r>
      <w:r>
        <w:rPr>
          <w:rFonts w:ascii="Arial"/>
          <w:spacing w:val="53"/>
          <w:w w:val="105"/>
          <w:sz w:val="12"/>
        </w:rPr>
        <w:t xml:space="preserve">  </w:t>
      </w:r>
      <w:r>
        <w:rPr>
          <w:w w:val="105"/>
        </w:rPr>
        <w:t>brain</w:t>
      </w:r>
      <w:proofErr w:type="gramEnd"/>
      <w:r>
        <w:rPr>
          <w:w w:val="105"/>
        </w:rPr>
        <w:t>-specific</w:t>
      </w:r>
      <w:r>
        <w:rPr>
          <w:spacing w:val="-9"/>
          <w:w w:val="105"/>
        </w:rPr>
        <w:t xml:space="preserve"> </w:t>
      </w:r>
      <w:r>
        <w:rPr>
          <w:w w:val="105"/>
        </w:rPr>
        <w:t>interpolation</w:t>
      </w:r>
      <w:r>
        <w:rPr>
          <w:spacing w:val="-8"/>
          <w:w w:val="105"/>
        </w:rPr>
        <w:t xml:space="preserve"> </w:t>
      </w:r>
      <w:r>
        <w:rPr>
          <w:w w:val="105"/>
        </w:rPr>
        <w:t>such</w:t>
      </w:r>
      <w:r>
        <w:rPr>
          <w:spacing w:val="-9"/>
          <w:w w:val="105"/>
        </w:rPr>
        <w:t xml:space="preserve"> </w:t>
      </w:r>
      <w:r>
        <w:rPr>
          <w:w w:val="105"/>
        </w:rPr>
        <w:t>that</w:t>
      </w:r>
      <w:r>
        <w:rPr>
          <w:spacing w:val="-9"/>
          <w:w w:val="105"/>
        </w:rPr>
        <w:t xml:space="preserve"> </w:t>
      </w:r>
      <w:r>
        <w:rPr>
          <w:w w:val="105"/>
        </w:rPr>
        <w:t>one</w:t>
      </w:r>
      <w:r>
        <w:rPr>
          <w:spacing w:val="-8"/>
          <w:w w:val="105"/>
        </w:rPr>
        <w:t xml:space="preserve"> </w:t>
      </w:r>
      <w:r>
        <w:rPr>
          <w:w w:val="105"/>
        </w:rPr>
        <w:t>can</w:t>
      </w:r>
      <w:r>
        <w:rPr>
          <w:spacing w:val="-9"/>
          <w:w w:val="105"/>
        </w:rPr>
        <w:t xml:space="preserve"> </w:t>
      </w:r>
      <w:r>
        <w:rPr>
          <w:w w:val="105"/>
        </w:rPr>
        <w:t>perform</w:t>
      </w:r>
      <w:r>
        <w:rPr>
          <w:spacing w:val="-9"/>
          <w:w w:val="105"/>
        </w:rPr>
        <w:t xml:space="preserve"> </w:t>
      </w:r>
      <w:r>
        <w:rPr>
          <w:w w:val="105"/>
        </w:rPr>
        <w:t>prediction</w:t>
      </w:r>
      <w:r>
        <w:rPr>
          <w:spacing w:val="-9"/>
          <w:w w:val="105"/>
        </w:rPr>
        <w:t xml:space="preserve"> </w:t>
      </w:r>
      <w:r>
        <w:rPr>
          <w:w w:val="105"/>
        </w:rPr>
        <w:t>on</w:t>
      </w:r>
      <w:r>
        <w:rPr>
          <w:spacing w:val="-8"/>
          <w:w w:val="105"/>
        </w:rPr>
        <w:t xml:space="preserve"> </w:t>
      </w:r>
      <w:r>
        <w:rPr>
          <w:w w:val="105"/>
        </w:rPr>
        <w:t>thick-sliced</w:t>
      </w:r>
      <w:r>
        <w:rPr>
          <w:spacing w:val="-9"/>
          <w:w w:val="105"/>
        </w:rPr>
        <w:t xml:space="preserve"> </w:t>
      </w:r>
      <w:r>
        <w:rPr>
          <w:w w:val="105"/>
        </w:rPr>
        <w:t>images,</w:t>
      </w:r>
      <w:r>
        <w:rPr>
          <w:spacing w:val="-5"/>
          <w:w w:val="105"/>
        </w:rPr>
        <w:t xml:space="preserve"> </w:t>
      </w:r>
      <w:del w:id="123" w:author="Gee, James C" w:date="2024-04-10T18:24:00Z">
        <w:r w:rsidDel="006E2FBE">
          <w:rPr>
            <w:spacing w:val="-4"/>
            <w:w w:val="105"/>
          </w:rPr>
          <w:delText>such</w:delText>
        </w:r>
      </w:del>
    </w:p>
    <w:p w14:paraId="545FC9DA" w14:textId="01EFC238" w:rsidR="005F326E" w:rsidRDefault="00000000">
      <w:pPr>
        <w:pStyle w:val="BodyText"/>
        <w:spacing w:before="158"/>
        <w:pPrChange w:id="124" w:author="Gee, James C" w:date="2024-04-10T18:24:00Z">
          <w:pPr>
            <w:pStyle w:val="BodyText"/>
            <w:spacing w:before="157"/>
          </w:pPr>
        </w:pPrChange>
      </w:pPr>
      <w:del w:id="125" w:author="Gee, James C" w:date="2024-04-10T18:24:00Z">
        <w:r w:rsidDel="006E2FBE">
          <w:rPr>
            <w:rFonts w:ascii="Arial"/>
            <w:w w:val="105"/>
            <w:sz w:val="12"/>
          </w:rPr>
          <w:delText>341</w:delText>
        </w:r>
        <w:r w:rsidDel="006E2FBE">
          <w:rPr>
            <w:rFonts w:ascii="Arial"/>
            <w:spacing w:val="63"/>
            <w:w w:val="105"/>
            <w:sz w:val="12"/>
          </w:rPr>
          <w:delText xml:space="preserve">  </w:delText>
        </w:r>
        <w:r w:rsidDel="006E2FBE">
          <w:rPr>
            <w:w w:val="105"/>
          </w:rPr>
          <w:delText>as</w:delText>
        </w:r>
      </w:del>
      <w:ins w:id="126" w:author="Gee, James C" w:date="2024-04-10T18:24:00Z">
        <w:r w:rsidR="006E2FBE">
          <w:rPr>
            <w:spacing w:val="-4"/>
            <w:w w:val="105"/>
          </w:rPr>
          <w:t>as, for example, in</w:t>
        </w:r>
      </w:ins>
      <w:r>
        <w:rPr>
          <w:w w:val="105"/>
        </w:rPr>
        <w:t xml:space="preserve"> these</w:t>
      </w:r>
      <w:r>
        <w:rPr>
          <w:spacing w:val="1"/>
          <w:w w:val="105"/>
        </w:rPr>
        <w:t xml:space="preserve"> </w:t>
      </w:r>
      <w:r>
        <w:rPr>
          <w:w w:val="105"/>
        </w:rPr>
        <w:t>evaluation data,</w:t>
      </w:r>
      <w:r>
        <w:rPr>
          <w:spacing w:val="4"/>
          <w:w w:val="105"/>
        </w:rPr>
        <w:t xml:space="preserve"> </w:t>
      </w:r>
      <w:r>
        <w:rPr>
          <w:w w:val="105"/>
        </w:rPr>
        <w:t>and</w:t>
      </w:r>
      <w:r>
        <w:rPr>
          <w:spacing w:val="1"/>
          <w:w w:val="105"/>
        </w:rPr>
        <w:t xml:space="preserve"> </w:t>
      </w:r>
      <w:r>
        <w:rPr>
          <w:w w:val="105"/>
        </w:rPr>
        <w:t>return</w:t>
      </w:r>
      <w:r>
        <w:rPr>
          <w:spacing w:val="1"/>
          <w:w w:val="105"/>
        </w:rPr>
        <w:t xml:space="preserve"> </w:t>
      </w:r>
      <w:r>
        <w:rPr>
          <w:w w:val="105"/>
        </w:rPr>
        <w:t>isotropic</w:t>
      </w:r>
      <w:r>
        <w:rPr>
          <w:spacing w:val="1"/>
          <w:w w:val="105"/>
        </w:rPr>
        <w:t xml:space="preserve"> </w:t>
      </w:r>
      <w:r>
        <w:rPr>
          <w:w w:val="105"/>
        </w:rPr>
        <w:t>probability and</w:t>
      </w:r>
      <w:r>
        <w:rPr>
          <w:spacing w:val="1"/>
          <w:w w:val="105"/>
        </w:rPr>
        <w:t xml:space="preserve"> </w:t>
      </w:r>
      <w:r>
        <w:rPr>
          <w:w w:val="105"/>
        </w:rPr>
        <w:t>thickness maps (a</w:t>
      </w:r>
      <w:r>
        <w:rPr>
          <w:spacing w:val="1"/>
          <w:w w:val="105"/>
        </w:rPr>
        <w:t xml:space="preserve"> </w:t>
      </w:r>
      <w:r>
        <w:rPr>
          <w:w w:val="105"/>
        </w:rPr>
        <w:t xml:space="preserve">choice </w:t>
      </w:r>
      <w:r>
        <w:rPr>
          <w:spacing w:val="-2"/>
          <w:w w:val="105"/>
        </w:rPr>
        <w:t>avail-</w:t>
      </w:r>
    </w:p>
    <w:p w14:paraId="79CF8F80" w14:textId="77777777" w:rsidR="005F326E" w:rsidRDefault="00000000">
      <w:pPr>
        <w:pStyle w:val="BodyText"/>
        <w:spacing w:before="157"/>
      </w:pPr>
      <w:proofErr w:type="gramStart"/>
      <w:r>
        <w:rPr>
          <w:rFonts w:ascii="Arial"/>
          <w:w w:val="105"/>
          <w:sz w:val="12"/>
        </w:rPr>
        <w:t>342</w:t>
      </w:r>
      <w:r>
        <w:rPr>
          <w:rFonts w:ascii="Arial"/>
          <w:spacing w:val="61"/>
          <w:w w:val="105"/>
          <w:sz w:val="12"/>
        </w:rPr>
        <w:t xml:space="preserve">  </w:t>
      </w:r>
      <w:r>
        <w:rPr>
          <w:w w:val="105"/>
        </w:rPr>
        <w:t>able</w:t>
      </w:r>
      <w:proofErr w:type="gramEnd"/>
      <w:r>
        <w:rPr>
          <w:spacing w:val="1"/>
          <w:w w:val="105"/>
        </w:rPr>
        <w:t xml:space="preserve"> </w:t>
      </w:r>
      <w:r>
        <w:rPr>
          <w:w w:val="105"/>
        </w:rPr>
        <w:t>to</w:t>
      </w:r>
      <w:r>
        <w:rPr>
          <w:spacing w:val="1"/>
          <w:w w:val="105"/>
        </w:rPr>
        <w:t xml:space="preserve"> </w:t>
      </w:r>
      <w:r>
        <w:rPr>
          <w:w w:val="105"/>
        </w:rPr>
        <w:t>the</w:t>
      </w:r>
      <w:r>
        <w:rPr>
          <w:spacing w:val="1"/>
          <w:w w:val="105"/>
        </w:rPr>
        <w:t xml:space="preserve"> </w:t>
      </w:r>
      <w:r>
        <w:rPr>
          <w:w w:val="105"/>
        </w:rPr>
        <w:t>user).</w:t>
      </w:r>
      <w:r>
        <w:rPr>
          <w:spacing w:val="34"/>
          <w:w w:val="105"/>
        </w:rPr>
        <w:t xml:space="preserve"> </w:t>
      </w:r>
      <w:r>
        <w:rPr>
          <w:w w:val="105"/>
        </w:rPr>
        <w:t>Figure</w:t>
      </w:r>
      <w:r>
        <w:rPr>
          <w:spacing w:val="1"/>
          <w:w w:val="105"/>
        </w:rPr>
        <w:t xml:space="preserve"> </w:t>
      </w:r>
      <w:hyperlink w:anchor="_bookmark5" w:history="1">
        <w:r>
          <w:rPr>
            <w:color w:val="AE3236"/>
            <w:w w:val="105"/>
          </w:rPr>
          <w:t>6</w:t>
        </w:r>
      </w:hyperlink>
      <w:r>
        <w:rPr>
          <w:color w:val="AE3236"/>
          <w:spacing w:val="1"/>
          <w:w w:val="105"/>
        </w:rPr>
        <w:t xml:space="preserve"> </w:t>
      </w:r>
      <w:r>
        <w:rPr>
          <w:w w:val="105"/>
        </w:rPr>
        <w:t>summarizes</w:t>
      </w:r>
      <w:r>
        <w:rPr>
          <w:spacing w:val="1"/>
          <w:w w:val="105"/>
        </w:rPr>
        <w:t xml:space="preserve"> </w:t>
      </w:r>
      <w:r>
        <w:rPr>
          <w:w w:val="105"/>
        </w:rPr>
        <w:t>the</w:t>
      </w:r>
      <w:r>
        <w:rPr>
          <w:spacing w:val="1"/>
          <w:w w:val="105"/>
        </w:rPr>
        <w:t xml:space="preserve"> </w:t>
      </w:r>
      <w:r>
        <w:rPr>
          <w:w w:val="105"/>
        </w:rPr>
        <w:t>results</w:t>
      </w:r>
      <w:r>
        <w:rPr>
          <w:spacing w:val="1"/>
          <w:w w:val="105"/>
        </w:rPr>
        <w:t xml:space="preserve"> </w:t>
      </w:r>
      <w:r>
        <w:rPr>
          <w:w w:val="105"/>
        </w:rPr>
        <w:t>of</w:t>
      </w:r>
      <w:r>
        <w:rPr>
          <w:spacing w:val="1"/>
          <w:w w:val="105"/>
        </w:rPr>
        <w:t xml:space="preserve"> </w:t>
      </w:r>
      <w:r>
        <w:rPr>
          <w:w w:val="105"/>
        </w:rPr>
        <w:t>the</w:t>
      </w:r>
      <w:r>
        <w:rPr>
          <w:spacing w:val="1"/>
          <w:w w:val="105"/>
        </w:rPr>
        <w:t xml:space="preserve"> </w:t>
      </w:r>
      <w:r>
        <w:rPr>
          <w:w w:val="105"/>
        </w:rPr>
        <w:t>evaluation</w:t>
      </w:r>
      <w:r>
        <w:rPr>
          <w:spacing w:val="1"/>
          <w:w w:val="105"/>
        </w:rPr>
        <w:t xml:space="preserve"> </w:t>
      </w:r>
      <w:r>
        <w:rPr>
          <w:w w:val="105"/>
        </w:rPr>
        <w:t>and</w:t>
      </w:r>
      <w:r>
        <w:rPr>
          <w:spacing w:val="1"/>
          <w:w w:val="105"/>
        </w:rPr>
        <w:t xml:space="preserve"> </w:t>
      </w:r>
      <w:r>
        <w:rPr>
          <w:w w:val="105"/>
        </w:rPr>
        <w:t>comparison</w:t>
      </w:r>
      <w:r>
        <w:rPr>
          <w:spacing w:val="1"/>
          <w:w w:val="105"/>
        </w:rPr>
        <w:t xml:space="preserve"> </w:t>
      </w:r>
      <w:r>
        <w:rPr>
          <w:spacing w:val="-2"/>
          <w:w w:val="105"/>
        </w:rPr>
        <w:t>between</w:t>
      </w:r>
    </w:p>
    <w:p w14:paraId="2AC12381" w14:textId="77777777" w:rsidR="005F326E" w:rsidRDefault="00000000">
      <w:pPr>
        <w:pStyle w:val="BodyText"/>
        <w:spacing w:before="158"/>
      </w:pPr>
      <w:proofErr w:type="gramStart"/>
      <w:r>
        <w:rPr>
          <w:rFonts w:ascii="Arial"/>
          <w:w w:val="105"/>
          <w:sz w:val="12"/>
        </w:rPr>
        <w:t>343</w:t>
      </w:r>
      <w:r>
        <w:rPr>
          <w:rFonts w:ascii="Arial"/>
          <w:spacing w:val="56"/>
          <w:w w:val="105"/>
          <w:sz w:val="12"/>
        </w:rPr>
        <w:t xml:space="preserve">  </w:t>
      </w:r>
      <w:r>
        <w:rPr>
          <w:w w:val="105"/>
        </w:rPr>
        <w:t>isotropic</w:t>
      </w:r>
      <w:proofErr w:type="gramEnd"/>
      <w:r>
        <w:rPr>
          <w:spacing w:val="9"/>
          <w:w w:val="105"/>
        </w:rPr>
        <w:t xml:space="preserve"> </w:t>
      </w:r>
      <w:r>
        <w:rPr>
          <w:w w:val="105"/>
        </w:rPr>
        <w:t>and</w:t>
      </w:r>
      <w:r>
        <w:rPr>
          <w:spacing w:val="9"/>
          <w:w w:val="105"/>
        </w:rPr>
        <w:t xml:space="preserve"> </w:t>
      </w:r>
      <w:r>
        <w:rPr>
          <w:w w:val="105"/>
        </w:rPr>
        <w:t>anisotropic</w:t>
      </w:r>
      <w:r>
        <w:rPr>
          <w:spacing w:val="8"/>
          <w:w w:val="105"/>
        </w:rPr>
        <w:t xml:space="preserve"> </w:t>
      </w:r>
      <w:r>
        <w:rPr>
          <w:w w:val="105"/>
        </w:rPr>
        <w:t>cortical</w:t>
      </w:r>
      <w:r>
        <w:rPr>
          <w:spacing w:val="8"/>
          <w:w w:val="105"/>
        </w:rPr>
        <w:t xml:space="preserve"> </w:t>
      </w:r>
      <w:r>
        <w:rPr>
          <w:w w:val="105"/>
        </w:rPr>
        <w:t>measurements</w:t>
      </w:r>
      <w:r>
        <w:rPr>
          <w:spacing w:val="9"/>
          <w:w w:val="105"/>
        </w:rPr>
        <w:t xml:space="preserve"> </w:t>
      </w:r>
      <w:r>
        <w:rPr>
          <w:w w:val="105"/>
        </w:rPr>
        <w:t>in</w:t>
      </w:r>
      <w:r>
        <w:rPr>
          <w:spacing w:val="9"/>
          <w:w w:val="105"/>
        </w:rPr>
        <w:t xml:space="preserve"> </w:t>
      </w:r>
      <w:r>
        <w:rPr>
          <w:w w:val="105"/>
        </w:rPr>
        <w:t>male</w:t>
      </w:r>
      <w:r>
        <w:rPr>
          <w:spacing w:val="8"/>
          <w:w w:val="105"/>
        </w:rPr>
        <w:t xml:space="preserve"> </w:t>
      </w:r>
      <w:r>
        <w:rPr>
          <w:w w:val="105"/>
        </w:rPr>
        <w:t>and</w:t>
      </w:r>
      <w:r>
        <w:rPr>
          <w:spacing w:val="8"/>
          <w:w w:val="105"/>
        </w:rPr>
        <w:t xml:space="preserve"> </w:t>
      </w:r>
      <w:r>
        <w:rPr>
          <w:w w:val="105"/>
        </w:rPr>
        <w:t>female</w:t>
      </w:r>
      <w:r>
        <w:rPr>
          <w:spacing w:val="9"/>
          <w:w w:val="105"/>
        </w:rPr>
        <w:t xml:space="preserve"> </w:t>
      </w:r>
      <w:r>
        <w:rPr>
          <w:spacing w:val="-2"/>
          <w:w w:val="105"/>
        </w:rPr>
        <w:t>specimens.</w:t>
      </w:r>
    </w:p>
    <w:p w14:paraId="4E7BC508" w14:textId="77777777" w:rsidR="005F326E" w:rsidRDefault="005F326E">
      <w:pPr>
        <w:sectPr w:rsidR="005F326E" w:rsidSect="008C17C3">
          <w:pgSz w:w="12240" w:h="15840"/>
          <w:pgMar w:top="1320" w:right="0" w:bottom="280" w:left="940" w:header="720" w:footer="720" w:gutter="0"/>
          <w:cols w:space="720"/>
        </w:sectPr>
      </w:pPr>
    </w:p>
    <w:p w14:paraId="7D42B472" w14:textId="77777777" w:rsidR="005F326E" w:rsidRDefault="00000000">
      <w:pPr>
        <w:tabs>
          <w:tab w:val="left" w:pos="1080"/>
        </w:tabs>
        <w:spacing w:before="161"/>
        <w:ind w:left="110"/>
        <w:rPr>
          <w:b/>
          <w:sz w:val="34"/>
        </w:rPr>
      </w:pPr>
      <w:r>
        <w:rPr>
          <w:rFonts w:ascii="Arial"/>
          <w:w w:val="110"/>
          <w:sz w:val="12"/>
        </w:rPr>
        <w:lastRenderedPageBreak/>
        <w:t>344</w:t>
      </w:r>
      <w:r>
        <w:rPr>
          <w:rFonts w:ascii="Arial"/>
          <w:spacing w:val="131"/>
          <w:w w:val="110"/>
          <w:sz w:val="12"/>
        </w:rPr>
        <w:t xml:space="preserve"> </w:t>
      </w:r>
      <w:bookmarkStart w:id="127" w:name="Discussion"/>
      <w:bookmarkEnd w:id="127"/>
      <w:r>
        <w:rPr>
          <w:b/>
          <w:spacing w:val="-10"/>
          <w:w w:val="110"/>
          <w:sz w:val="34"/>
        </w:rPr>
        <w:t>3</w:t>
      </w:r>
      <w:r>
        <w:rPr>
          <w:b/>
          <w:sz w:val="34"/>
        </w:rPr>
        <w:tab/>
      </w:r>
      <w:r>
        <w:rPr>
          <w:b/>
          <w:spacing w:val="-2"/>
          <w:w w:val="110"/>
          <w:sz w:val="34"/>
        </w:rPr>
        <w:t>Discussion</w:t>
      </w:r>
    </w:p>
    <w:p w14:paraId="031172E0" w14:textId="77777777" w:rsidR="005F326E" w:rsidRDefault="005F326E">
      <w:pPr>
        <w:pStyle w:val="BodyText"/>
        <w:spacing w:before="10"/>
        <w:ind w:left="0"/>
        <w:rPr>
          <w:b/>
          <w:sz w:val="29"/>
        </w:rPr>
      </w:pPr>
    </w:p>
    <w:p w14:paraId="4F70BFC9" w14:textId="77777777" w:rsidR="005F326E" w:rsidRDefault="00000000">
      <w:pPr>
        <w:pStyle w:val="BodyText"/>
        <w:spacing w:before="146"/>
      </w:pPr>
      <w:proofErr w:type="gramStart"/>
      <w:r>
        <w:rPr>
          <w:rFonts w:ascii="Arial"/>
          <w:w w:val="105"/>
          <w:sz w:val="12"/>
        </w:rPr>
        <w:t>345</w:t>
      </w:r>
      <w:r>
        <w:rPr>
          <w:rFonts w:ascii="Arial"/>
          <w:spacing w:val="55"/>
          <w:w w:val="105"/>
          <w:sz w:val="12"/>
        </w:rPr>
        <w:t xml:space="preserve">  </w:t>
      </w:r>
      <w:r>
        <w:rPr>
          <w:w w:val="105"/>
        </w:rPr>
        <w:t>The</w:t>
      </w:r>
      <w:proofErr w:type="gramEnd"/>
      <w:r>
        <w:rPr>
          <w:spacing w:val="3"/>
          <w:w w:val="105"/>
        </w:rPr>
        <w:t xml:space="preserve"> </w:t>
      </w:r>
      <w:proofErr w:type="spellStart"/>
      <w:r>
        <w:rPr>
          <w:w w:val="105"/>
        </w:rPr>
        <w:t>ANTsX</w:t>
      </w:r>
      <w:proofErr w:type="spellEnd"/>
      <w:r>
        <w:rPr>
          <w:spacing w:val="1"/>
          <w:w w:val="105"/>
        </w:rPr>
        <w:t xml:space="preserve"> </w:t>
      </w:r>
      <w:r>
        <w:rPr>
          <w:w w:val="105"/>
        </w:rPr>
        <w:t>ecosystem</w:t>
      </w:r>
      <w:r>
        <w:rPr>
          <w:spacing w:val="2"/>
          <w:w w:val="105"/>
        </w:rPr>
        <w:t xml:space="preserve"> </w:t>
      </w:r>
      <w:r>
        <w:rPr>
          <w:w w:val="105"/>
        </w:rPr>
        <w:t>is</w:t>
      </w:r>
      <w:r>
        <w:rPr>
          <w:spacing w:val="2"/>
          <w:w w:val="105"/>
        </w:rPr>
        <w:t xml:space="preserve"> </w:t>
      </w:r>
      <w:r>
        <w:rPr>
          <w:w w:val="105"/>
        </w:rPr>
        <w:t>a</w:t>
      </w:r>
      <w:r>
        <w:rPr>
          <w:spacing w:val="1"/>
          <w:w w:val="105"/>
        </w:rPr>
        <w:t xml:space="preserve"> </w:t>
      </w:r>
      <w:r>
        <w:rPr>
          <w:w w:val="105"/>
        </w:rPr>
        <w:t>powerful</w:t>
      </w:r>
      <w:r>
        <w:rPr>
          <w:spacing w:val="2"/>
          <w:w w:val="105"/>
        </w:rPr>
        <w:t xml:space="preserve"> </w:t>
      </w:r>
      <w:r>
        <w:rPr>
          <w:w w:val="105"/>
        </w:rPr>
        <w:t>framework</w:t>
      </w:r>
      <w:r>
        <w:rPr>
          <w:spacing w:val="1"/>
          <w:w w:val="105"/>
        </w:rPr>
        <w:t xml:space="preserve"> </w:t>
      </w:r>
      <w:r>
        <w:rPr>
          <w:w w:val="105"/>
        </w:rPr>
        <w:t>that</w:t>
      </w:r>
      <w:r>
        <w:rPr>
          <w:spacing w:val="1"/>
          <w:w w:val="105"/>
        </w:rPr>
        <w:t xml:space="preserve"> </w:t>
      </w:r>
      <w:r>
        <w:rPr>
          <w:w w:val="105"/>
        </w:rPr>
        <w:t>has</w:t>
      </w:r>
      <w:r>
        <w:rPr>
          <w:spacing w:val="2"/>
          <w:w w:val="105"/>
        </w:rPr>
        <w:t xml:space="preserve"> </w:t>
      </w:r>
      <w:r>
        <w:rPr>
          <w:w w:val="105"/>
        </w:rPr>
        <w:t>demonstrated</w:t>
      </w:r>
      <w:r>
        <w:rPr>
          <w:spacing w:val="2"/>
          <w:w w:val="105"/>
        </w:rPr>
        <w:t xml:space="preserve"> </w:t>
      </w:r>
      <w:r>
        <w:rPr>
          <w:w w:val="105"/>
        </w:rPr>
        <w:t>applicability</w:t>
      </w:r>
      <w:r>
        <w:rPr>
          <w:spacing w:val="1"/>
          <w:w w:val="105"/>
        </w:rPr>
        <w:t xml:space="preserve"> </w:t>
      </w:r>
      <w:r>
        <w:rPr>
          <w:w w:val="105"/>
        </w:rPr>
        <w:t>to</w:t>
      </w:r>
      <w:r>
        <w:rPr>
          <w:spacing w:val="1"/>
          <w:w w:val="105"/>
        </w:rPr>
        <w:t xml:space="preserve"> </w:t>
      </w:r>
      <w:proofErr w:type="spellStart"/>
      <w:r>
        <w:rPr>
          <w:spacing w:val="-4"/>
          <w:w w:val="105"/>
        </w:rPr>
        <w:t>mul</w:t>
      </w:r>
      <w:proofErr w:type="spellEnd"/>
      <w:r>
        <w:rPr>
          <w:spacing w:val="-4"/>
          <w:w w:val="105"/>
        </w:rPr>
        <w:t>-</w:t>
      </w:r>
    </w:p>
    <w:p w14:paraId="337A55A5" w14:textId="77777777" w:rsidR="005F326E" w:rsidRDefault="00000000">
      <w:pPr>
        <w:pStyle w:val="BodyText"/>
        <w:spacing w:before="157"/>
      </w:pPr>
      <w:proofErr w:type="gramStart"/>
      <w:r>
        <w:rPr>
          <w:rFonts w:ascii="Arial"/>
          <w:w w:val="105"/>
          <w:sz w:val="12"/>
        </w:rPr>
        <w:t>346</w:t>
      </w:r>
      <w:r>
        <w:rPr>
          <w:rFonts w:ascii="Arial"/>
          <w:spacing w:val="57"/>
          <w:w w:val="105"/>
          <w:sz w:val="12"/>
        </w:rPr>
        <w:t xml:space="preserve">  </w:t>
      </w:r>
      <w:r>
        <w:rPr>
          <w:w w:val="105"/>
        </w:rPr>
        <w:t>tiple</w:t>
      </w:r>
      <w:proofErr w:type="gramEnd"/>
      <w:r>
        <w:rPr>
          <w:spacing w:val="28"/>
          <w:w w:val="105"/>
        </w:rPr>
        <w:t xml:space="preserve"> </w:t>
      </w:r>
      <w:r>
        <w:rPr>
          <w:w w:val="105"/>
        </w:rPr>
        <w:t>species</w:t>
      </w:r>
      <w:r>
        <w:rPr>
          <w:spacing w:val="28"/>
          <w:w w:val="105"/>
        </w:rPr>
        <w:t xml:space="preserve"> </w:t>
      </w:r>
      <w:r>
        <w:rPr>
          <w:w w:val="105"/>
        </w:rPr>
        <w:t>and</w:t>
      </w:r>
      <w:r>
        <w:rPr>
          <w:spacing w:val="27"/>
          <w:w w:val="105"/>
        </w:rPr>
        <w:t xml:space="preserve"> </w:t>
      </w:r>
      <w:r>
        <w:rPr>
          <w:w w:val="105"/>
        </w:rPr>
        <w:t>organ</w:t>
      </w:r>
      <w:r>
        <w:rPr>
          <w:spacing w:val="28"/>
          <w:w w:val="105"/>
        </w:rPr>
        <w:t xml:space="preserve"> </w:t>
      </w:r>
      <w:r>
        <w:rPr>
          <w:w w:val="105"/>
        </w:rPr>
        <w:t>systems,</w:t>
      </w:r>
      <w:r>
        <w:rPr>
          <w:spacing w:val="32"/>
          <w:w w:val="105"/>
        </w:rPr>
        <w:t xml:space="preserve"> </w:t>
      </w:r>
      <w:r>
        <w:rPr>
          <w:w w:val="105"/>
        </w:rPr>
        <w:t>including</w:t>
      </w:r>
      <w:r>
        <w:rPr>
          <w:spacing w:val="28"/>
          <w:w w:val="105"/>
        </w:rPr>
        <w:t xml:space="preserve"> </w:t>
      </w:r>
      <w:r>
        <w:rPr>
          <w:w w:val="105"/>
        </w:rPr>
        <w:t>the</w:t>
      </w:r>
      <w:r>
        <w:rPr>
          <w:spacing w:val="28"/>
          <w:w w:val="105"/>
        </w:rPr>
        <w:t xml:space="preserve"> </w:t>
      </w:r>
      <w:r>
        <w:rPr>
          <w:w w:val="105"/>
        </w:rPr>
        <w:t>mouse</w:t>
      </w:r>
      <w:r>
        <w:rPr>
          <w:spacing w:val="27"/>
          <w:w w:val="105"/>
        </w:rPr>
        <w:t xml:space="preserve"> </w:t>
      </w:r>
      <w:r>
        <w:rPr>
          <w:w w:val="105"/>
        </w:rPr>
        <w:t>brain.</w:t>
      </w:r>
      <w:r>
        <w:rPr>
          <w:spacing w:val="61"/>
          <w:w w:val="150"/>
        </w:rPr>
        <w:t xml:space="preserve"> </w:t>
      </w:r>
      <w:r>
        <w:rPr>
          <w:w w:val="105"/>
        </w:rPr>
        <w:t>This</w:t>
      </w:r>
      <w:r>
        <w:rPr>
          <w:spacing w:val="28"/>
          <w:w w:val="105"/>
        </w:rPr>
        <w:t xml:space="preserve"> </w:t>
      </w:r>
      <w:r>
        <w:rPr>
          <w:w w:val="105"/>
        </w:rPr>
        <w:t>is</w:t>
      </w:r>
      <w:r>
        <w:rPr>
          <w:spacing w:val="28"/>
          <w:w w:val="105"/>
        </w:rPr>
        <w:t xml:space="preserve"> </w:t>
      </w:r>
      <w:r>
        <w:rPr>
          <w:w w:val="105"/>
        </w:rPr>
        <w:t>further</w:t>
      </w:r>
      <w:r>
        <w:rPr>
          <w:spacing w:val="27"/>
          <w:w w:val="105"/>
        </w:rPr>
        <w:t xml:space="preserve"> </w:t>
      </w:r>
      <w:r>
        <w:rPr>
          <w:w w:val="105"/>
        </w:rPr>
        <w:t>evidenced</w:t>
      </w:r>
      <w:r>
        <w:rPr>
          <w:spacing w:val="28"/>
          <w:w w:val="105"/>
        </w:rPr>
        <w:t xml:space="preserve"> </w:t>
      </w:r>
      <w:proofErr w:type="gramStart"/>
      <w:r>
        <w:rPr>
          <w:spacing w:val="-7"/>
          <w:w w:val="105"/>
        </w:rPr>
        <w:t>by</w:t>
      </w:r>
      <w:proofErr w:type="gramEnd"/>
    </w:p>
    <w:p w14:paraId="77345A54" w14:textId="77777777" w:rsidR="005F326E" w:rsidRDefault="00000000">
      <w:pPr>
        <w:pStyle w:val="BodyText"/>
        <w:spacing w:before="158"/>
      </w:pPr>
      <w:proofErr w:type="gramStart"/>
      <w:r>
        <w:rPr>
          <w:rFonts w:ascii="Arial"/>
          <w:w w:val="105"/>
          <w:sz w:val="12"/>
        </w:rPr>
        <w:t>347</w:t>
      </w:r>
      <w:r>
        <w:rPr>
          <w:rFonts w:ascii="Arial"/>
          <w:spacing w:val="54"/>
          <w:w w:val="105"/>
          <w:sz w:val="12"/>
        </w:rPr>
        <w:t xml:space="preserve">  </w:t>
      </w:r>
      <w:r>
        <w:rPr>
          <w:w w:val="105"/>
        </w:rPr>
        <w:t>the</w:t>
      </w:r>
      <w:proofErr w:type="gramEnd"/>
      <w:r>
        <w:rPr>
          <w:spacing w:val="4"/>
          <w:w w:val="105"/>
        </w:rPr>
        <w:t xml:space="preserve"> </w:t>
      </w:r>
      <w:r>
        <w:rPr>
          <w:w w:val="105"/>
        </w:rPr>
        <w:t>many</w:t>
      </w:r>
      <w:r>
        <w:rPr>
          <w:spacing w:val="2"/>
          <w:w w:val="105"/>
        </w:rPr>
        <w:t xml:space="preserve"> </w:t>
      </w:r>
      <w:r>
        <w:rPr>
          <w:w w:val="105"/>
        </w:rPr>
        <w:t>other</w:t>
      </w:r>
      <w:r>
        <w:rPr>
          <w:spacing w:val="2"/>
          <w:w w:val="105"/>
        </w:rPr>
        <w:t xml:space="preserve"> </w:t>
      </w:r>
      <w:r>
        <w:rPr>
          <w:w w:val="105"/>
        </w:rPr>
        <w:t>software</w:t>
      </w:r>
      <w:r>
        <w:rPr>
          <w:spacing w:val="2"/>
          <w:w w:val="105"/>
        </w:rPr>
        <w:t xml:space="preserve"> </w:t>
      </w:r>
      <w:r>
        <w:rPr>
          <w:w w:val="105"/>
        </w:rPr>
        <w:t>packages</w:t>
      </w:r>
      <w:r>
        <w:rPr>
          <w:spacing w:val="3"/>
          <w:w w:val="105"/>
        </w:rPr>
        <w:t xml:space="preserve"> </w:t>
      </w:r>
      <w:r>
        <w:rPr>
          <w:w w:val="105"/>
        </w:rPr>
        <w:t>that</w:t>
      </w:r>
      <w:r>
        <w:rPr>
          <w:spacing w:val="2"/>
          <w:w w:val="105"/>
        </w:rPr>
        <w:t xml:space="preserve"> </w:t>
      </w:r>
      <w:r>
        <w:rPr>
          <w:w w:val="105"/>
        </w:rPr>
        <w:t>use</w:t>
      </w:r>
      <w:r>
        <w:rPr>
          <w:spacing w:val="2"/>
          <w:w w:val="105"/>
        </w:rPr>
        <w:t xml:space="preserve"> </w:t>
      </w:r>
      <w:r>
        <w:rPr>
          <w:w w:val="105"/>
        </w:rPr>
        <w:t>various</w:t>
      </w:r>
      <w:r>
        <w:rPr>
          <w:spacing w:val="2"/>
          <w:w w:val="105"/>
        </w:rPr>
        <w:t xml:space="preserve"> </w:t>
      </w:r>
      <w:proofErr w:type="spellStart"/>
      <w:r>
        <w:rPr>
          <w:w w:val="105"/>
        </w:rPr>
        <w:t>ANTsX</w:t>
      </w:r>
      <w:proofErr w:type="spellEnd"/>
      <w:r>
        <w:rPr>
          <w:spacing w:val="3"/>
          <w:w w:val="105"/>
        </w:rPr>
        <w:t xml:space="preserve"> </w:t>
      </w:r>
      <w:r>
        <w:rPr>
          <w:w w:val="105"/>
        </w:rPr>
        <w:t>components</w:t>
      </w:r>
      <w:r>
        <w:rPr>
          <w:spacing w:val="2"/>
          <w:w w:val="105"/>
        </w:rPr>
        <w:t xml:space="preserve"> </w:t>
      </w:r>
      <w:r>
        <w:rPr>
          <w:w w:val="105"/>
        </w:rPr>
        <w:t>in</w:t>
      </w:r>
      <w:r>
        <w:rPr>
          <w:spacing w:val="2"/>
          <w:w w:val="105"/>
        </w:rPr>
        <w:t xml:space="preserve"> </w:t>
      </w:r>
      <w:r>
        <w:rPr>
          <w:w w:val="105"/>
        </w:rPr>
        <w:t>their</w:t>
      </w:r>
      <w:r>
        <w:rPr>
          <w:spacing w:val="3"/>
          <w:w w:val="105"/>
        </w:rPr>
        <w:t xml:space="preserve"> </w:t>
      </w:r>
      <w:r>
        <w:rPr>
          <w:w w:val="105"/>
        </w:rPr>
        <w:t>own</w:t>
      </w:r>
      <w:r>
        <w:rPr>
          <w:spacing w:val="2"/>
          <w:w w:val="105"/>
        </w:rPr>
        <w:t xml:space="preserve"> </w:t>
      </w:r>
      <w:r>
        <w:rPr>
          <w:spacing w:val="-2"/>
          <w:w w:val="105"/>
        </w:rPr>
        <w:t>mouse-</w:t>
      </w:r>
    </w:p>
    <w:p w14:paraId="2E7A3BFB" w14:textId="77777777" w:rsidR="005F326E" w:rsidRDefault="00000000">
      <w:pPr>
        <w:pStyle w:val="BodyText"/>
        <w:spacing w:before="157"/>
      </w:pPr>
      <w:proofErr w:type="gramStart"/>
      <w:r>
        <w:rPr>
          <w:rFonts w:ascii="Arial"/>
          <w:w w:val="105"/>
          <w:sz w:val="12"/>
        </w:rPr>
        <w:t>348</w:t>
      </w:r>
      <w:r>
        <w:rPr>
          <w:rFonts w:ascii="Arial"/>
          <w:spacing w:val="43"/>
          <w:w w:val="105"/>
          <w:sz w:val="12"/>
        </w:rPr>
        <w:t xml:space="preserve">  </w:t>
      </w:r>
      <w:r>
        <w:rPr>
          <w:w w:val="105"/>
        </w:rPr>
        <w:t>specific</w:t>
      </w:r>
      <w:proofErr w:type="gramEnd"/>
      <w:r>
        <w:rPr>
          <w:spacing w:val="4"/>
          <w:w w:val="105"/>
        </w:rPr>
        <w:t xml:space="preserve"> </w:t>
      </w:r>
      <w:r>
        <w:rPr>
          <w:w w:val="105"/>
        </w:rPr>
        <w:t>workflows.</w:t>
      </w:r>
      <w:r>
        <w:rPr>
          <w:spacing w:val="33"/>
          <w:w w:val="105"/>
        </w:rPr>
        <w:t xml:space="preserve"> </w:t>
      </w:r>
      <w:r>
        <w:rPr>
          <w:w w:val="105"/>
        </w:rPr>
        <w:t>In</w:t>
      </w:r>
      <w:r>
        <w:rPr>
          <w:spacing w:val="3"/>
          <w:w w:val="105"/>
        </w:rPr>
        <w:t xml:space="preserve"> </w:t>
      </w:r>
      <w:r>
        <w:rPr>
          <w:w w:val="105"/>
        </w:rPr>
        <w:t>and</w:t>
      </w:r>
      <w:r>
        <w:rPr>
          <w:spacing w:val="4"/>
          <w:w w:val="105"/>
        </w:rPr>
        <w:t xml:space="preserve"> </w:t>
      </w:r>
      <w:r>
        <w:rPr>
          <w:w w:val="105"/>
        </w:rPr>
        <w:t>of</w:t>
      </w:r>
      <w:r>
        <w:rPr>
          <w:spacing w:val="3"/>
          <w:w w:val="105"/>
        </w:rPr>
        <w:t xml:space="preserve"> </w:t>
      </w:r>
      <w:r>
        <w:rPr>
          <w:w w:val="105"/>
        </w:rPr>
        <w:t>itself,</w:t>
      </w:r>
      <w:r>
        <w:rPr>
          <w:spacing w:val="4"/>
          <w:w w:val="105"/>
        </w:rPr>
        <w:t xml:space="preserve"> </w:t>
      </w:r>
      <w:r>
        <w:rPr>
          <w:w w:val="105"/>
        </w:rPr>
        <w:t>the</w:t>
      </w:r>
      <w:r>
        <w:rPr>
          <w:spacing w:val="4"/>
          <w:w w:val="105"/>
        </w:rPr>
        <w:t xml:space="preserve"> </w:t>
      </w:r>
      <w:r>
        <w:rPr>
          <w:w w:val="105"/>
        </w:rPr>
        <w:t>extensive</w:t>
      </w:r>
      <w:r>
        <w:rPr>
          <w:spacing w:val="3"/>
          <w:w w:val="105"/>
        </w:rPr>
        <w:t xml:space="preserve"> </w:t>
      </w:r>
      <w:r>
        <w:rPr>
          <w:w w:val="105"/>
        </w:rPr>
        <w:t>functionality</w:t>
      </w:r>
      <w:r>
        <w:rPr>
          <w:spacing w:val="4"/>
          <w:w w:val="105"/>
        </w:rPr>
        <w:t xml:space="preserve"> </w:t>
      </w:r>
      <w:r>
        <w:rPr>
          <w:w w:val="105"/>
        </w:rPr>
        <w:t>of</w:t>
      </w:r>
      <w:r>
        <w:rPr>
          <w:spacing w:val="3"/>
          <w:w w:val="105"/>
        </w:rPr>
        <w:t xml:space="preserve"> </w:t>
      </w:r>
      <w:proofErr w:type="spellStart"/>
      <w:r>
        <w:rPr>
          <w:w w:val="105"/>
        </w:rPr>
        <w:t>ANTsX</w:t>
      </w:r>
      <w:proofErr w:type="spellEnd"/>
      <w:r>
        <w:rPr>
          <w:spacing w:val="3"/>
          <w:w w:val="105"/>
        </w:rPr>
        <w:t xml:space="preserve"> </w:t>
      </w:r>
      <w:r>
        <w:rPr>
          <w:w w:val="105"/>
        </w:rPr>
        <w:t>makes</w:t>
      </w:r>
      <w:r>
        <w:rPr>
          <w:spacing w:val="4"/>
          <w:w w:val="105"/>
        </w:rPr>
        <w:t xml:space="preserve"> </w:t>
      </w:r>
      <w:r>
        <w:rPr>
          <w:w w:val="105"/>
        </w:rPr>
        <w:t>it</w:t>
      </w:r>
      <w:r>
        <w:rPr>
          <w:spacing w:val="3"/>
          <w:w w:val="105"/>
        </w:rPr>
        <w:t xml:space="preserve"> </w:t>
      </w:r>
      <w:proofErr w:type="gramStart"/>
      <w:r>
        <w:rPr>
          <w:spacing w:val="-2"/>
          <w:w w:val="105"/>
        </w:rPr>
        <w:t>possible</w:t>
      </w:r>
      <w:proofErr w:type="gramEnd"/>
    </w:p>
    <w:p w14:paraId="225BE294" w14:textId="77777777" w:rsidR="005F326E" w:rsidRDefault="00000000">
      <w:pPr>
        <w:pStyle w:val="BodyText"/>
        <w:spacing w:before="158"/>
      </w:pPr>
      <w:proofErr w:type="gramStart"/>
      <w:r>
        <w:rPr>
          <w:rFonts w:ascii="Arial"/>
          <w:w w:val="105"/>
          <w:sz w:val="12"/>
        </w:rPr>
        <w:t>349</w:t>
      </w:r>
      <w:r>
        <w:rPr>
          <w:rFonts w:ascii="Arial"/>
          <w:spacing w:val="57"/>
          <w:w w:val="105"/>
          <w:sz w:val="12"/>
        </w:rPr>
        <w:t xml:space="preserve">  </w:t>
      </w:r>
      <w:r>
        <w:rPr>
          <w:w w:val="105"/>
        </w:rPr>
        <w:t>to</w:t>
      </w:r>
      <w:proofErr w:type="gramEnd"/>
      <w:r>
        <w:rPr>
          <w:spacing w:val="18"/>
          <w:w w:val="105"/>
        </w:rPr>
        <w:t xml:space="preserve"> </w:t>
      </w:r>
      <w:r>
        <w:rPr>
          <w:w w:val="105"/>
        </w:rPr>
        <w:t>create</w:t>
      </w:r>
      <w:r>
        <w:rPr>
          <w:spacing w:val="19"/>
          <w:w w:val="105"/>
        </w:rPr>
        <w:t xml:space="preserve"> </w:t>
      </w:r>
      <w:r>
        <w:rPr>
          <w:w w:val="105"/>
        </w:rPr>
        <w:t>complete</w:t>
      </w:r>
      <w:r>
        <w:rPr>
          <w:spacing w:val="18"/>
          <w:w w:val="105"/>
        </w:rPr>
        <w:t xml:space="preserve"> </w:t>
      </w:r>
      <w:r>
        <w:rPr>
          <w:w w:val="105"/>
        </w:rPr>
        <w:t>processing</w:t>
      </w:r>
      <w:r>
        <w:rPr>
          <w:spacing w:val="18"/>
          <w:w w:val="105"/>
        </w:rPr>
        <w:t xml:space="preserve"> </w:t>
      </w:r>
      <w:r>
        <w:rPr>
          <w:w w:val="105"/>
        </w:rPr>
        <w:t>pipelines</w:t>
      </w:r>
      <w:r>
        <w:rPr>
          <w:spacing w:val="19"/>
          <w:w w:val="105"/>
        </w:rPr>
        <w:t xml:space="preserve"> </w:t>
      </w:r>
      <w:r>
        <w:rPr>
          <w:w w:val="105"/>
        </w:rPr>
        <w:t>without</w:t>
      </w:r>
      <w:r>
        <w:rPr>
          <w:spacing w:val="18"/>
          <w:w w:val="105"/>
        </w:rPr>
        <w:t xml:space="preserve"> </w:t>
      </w:r>
      <w:r>
        <w:rPr>
          <w:w w:val="105"/>
        </w:rPr>
        <w:t>requiring</w:t>
      </w:r>
      <w:r>
        <w:rPr>
          <w:spacing w:val="18"/>
          <w:w w:val="105"/>
        </w:rPr>
        <w:t xml:space="preserve"> </w:t>
      </w:r>
      <w:r>
        <w:rPr>
          <w:w w:val="105"/>
        </w:rPr>
        <w:t>the</w:t>
      </w:r>
      <w:r>
        <w:rPr>
          <w:spacing w:val="18"/>
          <w:w w:val="105"/>
        </w:rPr>
        <w:t xml:space="preserve"> </w:t>
      </w:r>
      <w:r>
        <w:rPr>
          <w:w w:val="105"/>
        </w:rPr>
        <w:t>integration</w:t>
      </w:r>
      <w:r>
        <w:rPr>
          <w:spacing w:val="18"/>
          <w:w w:val="105"/>
        </w:rPr>
        <w:t xml:space="preserve"> </w:t>
      </w:r>
      <w:r>
        <w:rPr>
          <w:w w:val="105"/>
        </w:rPr>
        <w:t>of</w:t>
      </w:r>
      <w:r>
        <w:rPr>
          <w:spacing w:val="18"/>
          <w:w w:val="105"/>
        </w:rPr>
        <w:t xml:space="preserve"> </w:t>
      </w:r>
      <w:r>
        <w:rPr>
          <w:w w:val="105"/>
        </w:rPr>
        <w:t>multiple</w:t>
      </w:r>
      <w:r>
        <w:rPr>
          <w:spacing w:val="18"/>
          <w:w w:val="105"/>
        </w:rPr>
        <w:t xml:space="preserve"> </w:t>
      </w:r>
      <w:r>
        <w:rPr>
          <w:spacing w:val="-4"/>
          <w:w w:val="105"/>
        </w:rPr>
        <w:t>pack-</w:t>
      </w:r>
    </w:p>
    <w:p w14:paraId="3A100BCD" w14:textId="77777777" w:rsidR="005F326E" w:rsidRDefault="00000000">
      <w:pPr>
        <w:pStyle w:val="BodyText"/>
        <w:spacing w:before="157"/>
      </w:pPr>
      <w:proofErr w:type="gramStart"/>
      <w:r>
        <w:rPr>
          <w:rFonts w:ascii="Arial"/>
          <w:w w:val="105"/>
          <w:sz w:val="12"/>
        </w:rPr>
        <w:t>350</w:t>
      </w:r>
      <w:r>
        <w:rPr>
          <w:rFonts w:ascii="Arial"/>
          <w:spacing w:val="48"/>
          <w:w w:val="105"/>
          <w:sz w:val="12"/>
        </w:rPr>
        <w:t xml:space="preserve">  </w:t>
      </w:r>
      <w:r>
        <w:rPr>
          <w:w w:val="105"/>
        </w:rPr>
        <w:t>ages</w:t>
      </w:r>
      <w:proofErr w:type="gramEnd"/>
      <w:r>
        <w:rPr>
          <w:w w:val="105"/>
        </w:rPr>
        <w:t>.</w:t>
      </w:r>
      <w:r>
        <w:rPr>
          <w:spacing w:val="23"/>
          <w:w w:val="105"/>
        </w:rPr>
        <w:t xml:space="preserve"> </w:t>
      </w:r>
      <w:r>
        <w:rPr>
          <w:w w:val="105"/>
        </w:rPr>
        <w:t>These</w:t>
      </w:r>
      <w:r>
        <w:rPr>
          <w:spacing w:val="-3"/>
          <w:w w:val="105"/>
        </w:rPr>
        <w:t xml:space="preserve"> </w:t>
      </w:r>
      <w:r>
        <w:rPr>
          <w:w w:val="105"/>
        </w:rPr>
        <w:t>open-source</w:t>
      </w:r>
      <w:r>
        <w:rPr>
          <w:spacing w:val="-4"/>
          <w:w w:val="105"/>
        </w:rPr>
        <w:t xml:space="preserve"> </w:t>
      </w:r>
      <w:r>
        <w:rPr>
          <w:w w:val="105"/>
        </w:rPr>
        <w:t>components</w:t>
      </w:r>
      <w:r>
        <w:rPr>
          <w:spacing w:val="-4"/>
          <w:w w:val="105"/>
        </w:rPr>
        <w:t xml:space="preserve"> </w:t>
      </w:r>
      <w:r>
        <w:rPr>
          <w:w w:val="105"/>
        </w:rPr>
        <w:t>not</w:t>
      </w:r>
      <w:r>
        <w:rPr>
          <w:spacing w:val="-4"/>
          <w:w w:val="105"/>
        </w:rPr>
        <w:t xml:space="preserve"> </w:t>
      </w:r>
      <w:r>
        <w:rPr>
          <w:w w:val="105"/>
        </w:rPr>
        <w:t>only</w:t>
      </w:r>
      <w:r>
        <w:rPr>
          <w:spacing w:val="-4"/>
          <w:w w:val="105"/>
        </w:rPr>
        <w:t xml:space="preserve"> </w:t>
      </w:r>
      <w:r>
        <w:rPr>
          <w:w w:val="105"/>
        </w:rPr>
        <w:t>perform</w:t>
      </w:r>
      <w:r>
        <w:rPr>
          <w:spacing w:val="-4"/>
          <w:w w:val="105"/>
        </w:rPr>
        <w:t xml:space="preserve"> </w:t>
      </w:r>
      <w:r>
        <w:rPr>
          <w:w w:val="105"/>
        </w:rPr>
        <w:t>well</w:t>
      </w:r>
      <w:r>
        <w:rPr>
          <w:spacing w:val="-3"/>
          <w:w w:val="105"/>
        </w:rPr>
        <w:t xml:space="preserve"> </w:t>
      </w:r>
      <w:r>
        <w:rPr>
          <w:w w:val="105"/>
        </w:rPr>
        <w:t>but</w:t>
      </w:r>
      <w:r>
        <w:rPr>
          <w:spacing w:val="-4"/>
          <w:w w:val="105"/>
        </w:rPr>
        <w:t xml:space="preserve"> </w:t>
      </w:r>
      <w:r>
        <w:rPr>
          <w:w w:val="105"/>
        </w:rPr>
        <w:t>are</w:t>
      </w:r>
      <w:r>
        <w:rPr>
          <w:spacing w:val="-4"/>
          <w:w w:val="105"/>
        </w:rPr>
        <w:t xml:space="preserve"> </w:t>
      </w:r>
      <w:r>
        <w:rPr>
          <w:w w:val="105"/>
        </w:rPr>
        <w:t>available</w:t>
      </w:r>
      <w:r>
        <w:rPr>
          <w:spacing w:val="-4"/>
          <w:w w:val="105"/>
        </w:rPr>
        <w:t xml:space="preserve"> </w:t>
      </w:r>
      <w:r>
        <w:rPr>
          <w:w w:val="105"/>
        </w:rPr>
        <w:t>across</w:t>
      </w:r>
      <w:r>
        <w:rPr>
          <w:spacing w:val="-4"/>
          <w:w w:val="105"/>
        </w:rPr>
        <w:t xml:space="preserve"> </w:t>
      </w:r>
      <w:proofErr w:type="gramStart"/>
      <w:r>
        <w:rPr>
          <w:spacing w:val="-2"/>
          <w:w w:val="105"/>
        </w:rPr>
        <w:t>multiple</w:t>
      </w:r>
      <w:proofErr w:type="gramEnd"/>
    </w:p>
    <w:p w14:paraId="14A18E9E" w14:textId="77777777" w:rsidR="005F326E" w:rsidRDefault="00000000">
      <w:pPr>
        <w:pStyle w:val="BodyText"/>
        <w:spacing w:before="157"/>
      </w:pPr>
      <w:proofErr w:type="gramStart"/>
      <w:r>
        <w:rPr>
          <w:rFonts w:ascii="Arial"/>
          <w:w w:val="105"/>
          <w:sz w:val="12"/>
        </w:rPr>
        <w:t>351</w:t>
      </w:r>
      <w:r>
        <w:rPr>
          <w:rFonts w:ascii="Arial"/>
          <w:spacing w:val="58"/>
          <w:w w:val="105"/>
          <w:sz w:val="12"/>
        </w:rPr>
        <w:t xml:space="preserve">  </w:t>
      </w:r>
      <w:r>
        <w:rPr>
          <w:w w:val="105"/>
        </w:rPr>
        <w:t>platforms</w:t>
      </w:r>
      <w:proofErr w:type="gramEnd"/>
      <w:r>
        <w:rPr>
          <w:spacing w:val="25"/>
          <w:w w:val="105"/>
        </w:rPr>
        <w:t xml:space="preserve"> </w:t>
      </w:r>
      <w:r>
        <w:rPr>
          <w:w w:val="105"/>
        </w:rPr>
        <w:t>which</w:t>
      </w:r>
      <w:r>
        <w:rPr>
          <w:spacing w:val="24"/>
          <w:w w:val="105"/>
        </w:rPr>
        <w:t xml:space="preserve"> </w:t>
      </w:r>
      <w:r>
        <w:rPr>
          <w:w w:val="105"/>
        </w:rPr>
        <w:t>facilitates</w:t>
      </w:r>
      <w:r>
        <w:rPr>
          <w:spacing w:val="24"/>
          <w:w w:val="105"/>
        </w:rPr>
        <w:t xml:space="preserve"> </w:t>
      </w:r>
      <w:r>
        <w:rPr>
          <w:w w:val="105"/>
        </w:rPr>
        <w:t>the</w:t>
      </w:r>
      <w:r>
        <w:rPr>
          <w:spacing w:val="24"/>
          <w:w w:val="105"/>
        </w:rPr>
        <w:t xml:space="preserve"> </w:t>
      </w:r>
      <w:r>
        <w:rPr>
          <w:w w:val="105"/>
        </w:rPr>
        <w:t>construction</w:t>
      </w:r>
      <w:r>
        <w:rPr>
          <w:spacing w:val="24"/>
          <w:w w:val="105"/>
        </w:rPr>
        <w:t xml:space="preserve"> </w:t>
      </w:r>
      <w:r>
        <w:rPr>
          <w:w w:val="105"/>
        </w:rPr>
        <w:t>of</w:t>
      </w:r>
      <w:r>
        <w:rPr>
          <w:spacing w:val="24"/>
          <w:w w:val="105"/>
        </w:rPr>
        <w:t xml:space="preserve"> </w:t>
      </w:r>
      <w:r>
        <w:rPr>
          <w:w w:val="105"/>
        </w:rPr>
        <w:t>tailored</w:t>
      </w:r>
      <w:r>
        <w:rPr>
          <w:spacing w:val="24"/>
          <w:w w:val="105"/>
        </w:rPr>
        <w:t xml:space="preserve"> </w:t>
      </w:r>
      <w:r>
        <w:rPr>
          <w:w w:val="105"/>
        </w:rPr>
        <w:t>pipelines</w:t>
      </w:r>
      <w:r>
        <w:rPr>
          <w:spacing w:val="24"/>
          <w:w w:val="105"/>
        </w:rPr>
        <w:t xml:space="preserve"> </w:t>
      </w:r>
      <w:r>
        <w:rPr>
          <w:w w:val="105"/>
        </w:rPr>
        <w:t>for</w:t>
      </w:r>
      <w:r>
        <w:rPr>
          <w:spacing w:val="24"/>
          <w:w w:val="105"/>
        </w:rPr>
        <w:t xml:space="preserve"> </w:t>
      </w:r>
      <w:r>
        <w:rPr>
          <w:w w:val="105"/>
        </w:rPr>
        <w:t>individual</w:t>
      </w:r>
      <w:r>
        <w:rPr>
          <w:spacing w:val="24"/>
          <w:w w:val="105"/>
        </w:rPr>
        <w:t xml:space="preserve"> </w:t>
      </w:r>
      <w:r>
        <w:rPr>
          <w:w w:val="105"/>
        </w:rPr>
        <w:t>study</w:t>
      </w:r>
      <w:r>
        <w:rPr>
          <w:spacing w:val="24"/>
          <w:w w:val="105"/>
        </w:rPr>
        <w:t xml:space="preserve"> </w:t>
      </w:r>
      <w:proofErr w:type="spellStart"/>
      <w:r>
        <w:rPr>
          <w:spacing w:val="-4"/>
          <w:w w:val="105"/>
        </w:rPr>
        <w:t>solu</w:t>
      </w:r>
      <w:proofErr w:type="spellEnd"/>
      <w:r>
        <w:rPr>
          <w:spacing w:val="-4"/>
          <w:w w:val="105"/>
        </w:rPr>
        <w:t>-</w:t>
      </w:r>
    </w:p>
    <w:p w14:paraId="14E90065" w14:textId="77777777" w:rsidR="005F326E" w:rsidRDefault="00000000">
      <w:pPr>
        <w:pStyle w:val="BodyText"/>
        <w:spacing w:before="158"/>
      </w:pPr>
      <w:proofErr w:type="gramStart"/>
      <w:r>
        <w:rPr>
          <w:rFonts w:ascii="Arial"/>
          <w:w w:val="105"/>
          <w:sz w:val="12"/>
        </w:rPr>
        <w:t>352</w:t>
      </w:r>
      <w:r>
        <w:rPr>
          <w:rFonts w:ascii="Arial"/>
          <w:spacing w:val="56"/>
          <w:w w:val="105"/>
          <w:sz w:val="12"/>
        </w:rPr>
        <w:t xml:space="preserve">  </w:t>
      </w:r>
      <w:proofErr w:type="spellStart"/>
      <w:r>
        <w:rPr>
          <w:w w:val="105"/>
        </w:rPr>
        <w:t>tions</w:t>
      </w:r>
      <w:proofErr w:type="spellEnd"/>
      <w:proofErr w:type="gramEnd"/>
      <w:r>
        <w:rPr>
          <w:w w:val="105"/>
        </w:rPr>
        <w:t>.</w:t>
      </w:r>
      <w:r>
        <w:rPr>
          <w:spacing w:val="28"/>
          <w:w w:val="105"/>
        </w:rPr>
        <w:t xml:space="preserve"> </w:t>
      </w:r>
      <w:r>
        <w:rPr>
          <w:w w:val="105"/>
        </w:rPr>
        <w:t>These</w:t>
      </w:r>
      <w:r>
        <w:rPr>
          <w:spacing w:val="-6"/>
          <w:w w:val="105"/>
        </w:rPr>
        <w:t xml:space="preserve"> </w:t>
      </w:r>
      <w:r>
        <w:rPr>
          <w:w w:val="105"/>
        </w:rPr>
        <w:t>components</w:t>
      </w:r>
      <w:r>
        <w:rPr>
          <w:spacing w:val="-5"/>
          <w:w w:val="105"/>
        </w:rPr>
        <w:t xml:space="preserve"> </w:t>
      </w:r>
      <w:r>
        <w:rPr>
          <w:w w:val="105"/>
        </w:rPr>
        <w:t>are</w:t>
      </w:r>
      <w:r>
        <w:rPr>
          <w:spacing w:val="-6"/>
          <w:w w:val="105"/>
        </w:rPr>
        <w:t xml:space="preserve"> </w:t>
      </w:r>
      <w:r>
        <w:rPr>
          <w:w w:val="105"/>
        </w:rPr>
        <w:t>also</w:t>
      </w:r>
      <w:r>
        <w:rPr>
          <w:spacing w:val="-6"/>
          <w:w w:val="105"/>
        </w:rPr>
        <w:t xml:space="preserve"> </w:t>
      </w:r>
      <w:r>
        <w:rPr>
          <w:w w:val="105"/>
        </w:rPr>
        <w:t>supported</w:t>
      </w:r>
      <w:r>
        <w:rPr>
          <w:spacing w:val="-6"/>
          <w:w w:val="105"/>
        </w:rPr>
        <w:t xml:space="preserve"> </w:t>
      </w:r>
      <w:r>
        <w:rPr>
          <w:w w:val="105"/>
        </w:rPr>
        <w:t>by</w:t>
      </w:r>
      <w:r>
        <w:rPr>
          <w:spacing w:val="-5"/>
          <w:w w:val="105"/>
        </w:rPr>
        <w:t xml:space="preserve"> </w:t>
      </w:r>
      <w:r>
        <w:rPr>
          <w:w w:val="105"/>
        </w:rPr>
        <w:t>years</w:t>
      </w:r>
      <w:r>
        <w:rPr>
          <w:spacing w:val="-6"/>
          <w:w w:val="105"/>
        </w:rPr>
        <w:t xml:space="preserve"> </w:t>
      </w:r>
      <w:r>
        <w:rPr>
          <w:w w:val="105"/>
        </w:rPr>
        <w:t>of</w:t>
      </w:r>
      <w:r>
        <w:rPr>
          <w:spacing w:val="-6"/>
          <w:w w:val="105"/>
        </w:rPr>
        <w:t xml:space="preserve"> </w:t>
      </w:r>
      <w:r>
        <w:rPr>
          <w:w w:val="105"/>
        </w:rPr>
        <w:t>development</w:t>
      </w:r>
      <w:r>
        <w:rPr>
          <w:spacing w:val="-6"/>
          <w:w w:val="105"/>
        </w:rPr>
        <w:t xml:space="preserve"> </w:t>
      </w:r>
      <w:r>
        <w:rPr>
          <w:w w:val="105"/>
        </w:rPr>
        <w:t>not</w:t>
      </w:r>
      <w:r>
        <w:rPr>
          <w:spacing w:val="-5"/>
          <w:w w:val="105"/>
        </w:rPr>
        <w:t xml:space="preserve"> </w:t>
      </w:r>
      <w:r>
        <w:rPr>
          <w:w w:val="105"/>
        </w:rPr>
        <w:t>only</w:t>
      </w:r>
      <w:r>
        <w:rPr>
          <w:spacing w:val="-6"/>
          <w:w w:val="105"/>
        </w:rPr>
        <w:t xml:space="preserve"> </w:t>
      </w:r>
      <w:r>
        <w:rPr>
          <w:w w:val="105"/>
        </w:rPr>
        <w:t>by</w:t>
      </w:r>
      <w:r>
        <w:rPr>
          <w:spacing w:val="-6"/>
          <w:w w:val="105"/>
        </w:rPr>
        <w:t xml:space="preserve"> </w:t>
      </w:r>
      <w:r>
        <w:rPr>
          <w:w w:val="105"/>
        </w:rPr>
        <w:t>the</w:t>
      </w:r>
      <w:r>
        <w:rPr>
          <w:spacing w:val="-5"/>
          <w:w w:val="105"/>
        </w:rPr>
        <w:t xml:space="preserve"> </w:t>
      </w:r>
      <w:proofErr w:type="spellStart"/>
      <w:proofErr w:type="gramStart"/>
      <w:r>
        <w:rPr>
          <w:spacing w:val="-2"/>
          <w:w w:val="105"/>
        </w:rPr>
        <w:t>ANTsX</w:t>
      </w:r>
      <w:proofErr w:type="spellEnd"/>
      <w:proofErr w:type="gramEnd"/>
    </w:p>
    <w:p w14:paraId="49C0D09F" w14:textId="77777777" w:rsidR="005F326E" w:rsidRDefault="00000000">
      <w:pPr>
        <w:pStyle w:val="BodyText"/>
        <w:spacing w:before="157"/>
      </w:pPr>
      <w:proofErr w:type="gramStart"/>
      <w:r>
        <w:rPr>
          <w:rFonts w:ascii="Arial"/>
          <w:w w:val="105"/>
          <w:sz w:val="12"/>
        </w:rPr>
        <w:t>353</w:t>
      </w:r>
      <w:r>
        <w:rPr>
          <w:rFonts w:ascii="Arial"/>
          <w:spacing w:val="64"/>
          <w:w w:val="105"/>
          <w:sz w:val="12"/>
        </w:rPr>
        <w:t xml:space="preserve">  </w:t>
      </w:r>
      <w:r>
        <w:rPr>
          <w:w w:val="105"/>
        </w:rPr>
        <w:t>development</w:t>
      </w:r>
      <w:proofErr w:type="gramEnd"/>
      <w:r>
        <w:rPr>
          <w:spacing w:val="16"/>
          <w:w w:val="105"/>
        </w:rPr>
        <w:t xml:space="preserve"> </w:t>
      </w:r>
      <w:r>
        <w:rPr>
          <w:w w:val="105"/>
        </w:rPr>
        <w:t>team</w:t>
      </w:r>
      <w:r>
        <w:rPr>
          <w:spacing w:val="14"/>
          <w:w w:val="105"/>
        </w:rPr>
        <w:t xml:space="preserve"> </w:t>
      </w:r>
      <w:r>
        <w:rPr>
          <w:w w:val="105"/>
        </w:rPr>
        <w:t>but</w:t>
      </w:r>
      <w:r>
        <w:rPr>
          <w:spacing w:val="14"/>
          <w:w w:val="105"/>
        </w:rPr>
        <w:t xml:space="preserve"> </w:t>
      </w:r>
      <w:r>
        <w:rPr>
          <w:w w:val="105"/>
        </w:rPr>
        <w:t>by</w:t>
      </w:r>
      <w:r>
        <w:rPr>
          <w:spacing w:val="16"/>
          <w:w w:val="105"/>
        </w:rPr>
        <w:t xml:space="preserve"> </w:t>
      </w:r>
      <w:r>
        <w:rPr>
          <w:w w:val="105"/>
        </w:rPr>
        <w:t>the</w:t>
      </w:r>
      <w:r>
        <w:rPr>
          <w:spacing w:val="15"/>
          <w:w w:val="105"/>
        </w:rPr>
        <w:t xml:space="preserve"> </w:t>
      </w:r>
      <w:r>
        <w:rPr>
          <w:w w:val="105"/>
        </w:rPr>
        <w:t>larger</w:t>
      </w:r>
      <w:r>
        <w:rPr>
          <w:spacing w:val="14"/>
          <w:w w:val="105"/>
        </w:rPr>
        <w:t xml:space="preserve"> </w:t>
      </w:r>
      <w:r>
        <w:rPr>
          <w:w w:val="105"/>
        </w:rPr>
        <w:t>ITK</w:t>
      </w:r>
      <w:r>
        <w:rPr>
          <w:spacing w:val="16"/>
          <w:w w:val="105"/>
        </w:rPr>
        <w:t xml:space="preserve"> </w:t>
      </w:r>
      <w:r>
        <w:rPr>
          <w:spacing w:val="-2"/>
          <w:w w:val="105"/>
        </w:rPr>
        <w:t>community.</w:t>
      </w:r>
    </w:p>
    <w:p w14:paraId="05104ADE" w14:textId="77777777" w:rsidR="005F326E" w:rsidRDefault="00000000">
      <w:pPr>
        <w:pStyle w:val="BodyText"/>
        <w:spacing w:before="274"/>
      </w:pPr>
      <w:proofErr w:type="gramStart"/>
      <w:r>
        <w:rPr>
          <w:rFonts w:ascii="Arial"/>
          <w:w w:val="105"/>
          <w:sz w:val="12"/>
        </w:rPr>
        <w:t>354</w:t>
      </w:r>
      <w:r>
        <w:rPr>
          <w:rFonts w:ascii="Arial"/>
          <w:spacing w:val="52"/>
          <w:w w:val="105"/>
          <w:sz w:val="12"/>
        </w:rPr>
        <w:t xml:space="preserve">  </w:t>
      </w:r>
      <w:r>
        <w:rPr>
          <w:w w:val="105"/>
        </w:rPr>
        <w:t>In</w:t>
      </w:r>
      <w:proofErr w:type="gramEnd"/>
      <w:r>
        <w:rPr>
          <w:spacing w:val="13"/>
          <w:w w:val="105"/>
        </w:rPr>
        <w:t xml:space="preserve"> </w:t>
      </w:r>
      <w:r>
        <w:rPr>
          <w:w w:val="105"/>
        </w:rPr>
        <w:t>the</w:t>
      </w:r>
      <w:r>
        <w:rPr>
          <w:spacing w:val="12"/>
          <w:w w:val="105"/>
        </w:rPr>
        <w:t xml:space="preserve"> </w:t>
      </w:r>
      <w:r>
        <w:rPr>
          <w:w w:val="105"/>
        </w:rPr>
        <w:t>case</w:t>
      </w:r>
      <w:r>
        <w:rPr>
          <w:spacing w:val="12"/>
          <w:w w:val="105"/>
        </w:rPr>
        <w:t xml:space="preserve"> </w:t>
      </w:r>
      <w:r>
        <w:rPr>
          <w:w w:val="105"/>
        </w:rPr>
        <w:t>of</w:t>
      </w:r>
      <w:r>
        <w:rPr>
          <w:spacing w:val="12"/>
          <w:w w:val="105"/>
        </w:rPr>
        <w:t xml:space="preserve"> </w:t>
      </w:r>
      <w:r>
        <w:rPr>
          <w:w w:val="105"/>
        </w:rPr>
        <w:t>the</w:t>
      </w:r>
      <w:r>
        <w:rPr>
          <w:spacing w:val="12"/>
          <w:w w:val="105"/>
        </w:rPr>
        <w:t xml:space="preserve"> </w:t>
      </w:r>
      <w:r>
        <w:rPr>
          <w:w w:val="105"/>
        </w:rPr>
        <w:t>development</w:t>
      </w:r>
      <w:r>
        <w:rPr>
          <w:spacing w:val="12"/>
          <w:w w:val="105"/>
        </w:rPr>
        <w:t xml:space="preserve"> </w:t>
      </w:r>
      <w:r>
        <w:rPr>
          <w:w w:val="105"/>
        </w:rPr>
        <w:t>of</w:t>
      </w:r>
      <w:r>
        <w:rPr>
          <w:spacing w:val="12"/>
          <w:w w:val="105"/>
        </w:rPr>
        <w:t xml:space="preserve"> </w:t>
      </w:r>
      <w:r>
        <w:rPr>
          <w:w w:val="105"/>
        </w:rPr>
        <w:t>the</w:t>
      </w:r>
      <w:r>
        <w:rPr>
          <w:spacing w:val="12"/>
          <w:w w:val="105"/>
        </w:rPr>
        <w:t xml:space="preserve"> </w:t>
      </w:r>
      <w:proofErr w:type="spellStart"/>
      <w:r>
        <w:rPr>
          <w:w w:val="105"/>
        </w:rPr>
        <w:t>DevCCF</w:t>
      </w:r>
      <w:proofErr w:type="spellEnd"/>
      <w:r>
        <w:rPr>
          <w:w w:val="105"/>
        </w:rPr>
        <w:t>,</w:t>
      </w:r>
      <w:r>
        <w:rPr>
          <w:spacing w:val="12"/>
          <w:w w:val="105"/>
        </w:rPr>
        <w:t xml:space="preserve"> </w:t>
      </w:r>
      <w:proofErr w:type="spellStart"/>
      <w:r>
        <w:rPr>
          <w:w w:val="105"/>
        </w:rPr>
        <w:t>ANTsX</w:t>
      </w:r>
      <w:proofErr w:type="spellEnd"/>
      <w:r>
        <w:rPr>
          <w:spacing w:val="12"/>
          <w:w w:val="105"/>
        </w:rPr>
        <w:t xml:space="preserve"> </w:t>
      </w:r>
      <w:r>
        <w:rPr>
          <w:w w:val="105"/>
        </w:rPr>
        <w:t>was</w:t>
      </w:r>
      <w:r>
        <w:rPr>
          <w:spacing w:val="12"/>
          <w:w w:val="105"/>
        </w:rPr>
        <w:t xml:space="preserve"> </w:t>
      </w:r>
      <w:r>
        <w:rPr>
          <w:w w:val="105"/>
        </w:rPr>
        <w:t>crucial</w:t>
      </w:r>
      <w:r>
        <w:rPr>
          <w:spacing w:val="12"/>
          <w:w w:val="105"/>
        </w:rPr>
        <w:t xml:space="preserve"> </w:t>
      </w:r>
      <w:r>
        <w:rPr>
          <w:w w:val="105"/>
        </w:rPr>
        <w:t>in</w:t>
      </w:r>
      <w:r>
        <w:rPr>
          <w:spacing w:val="12"/>
          <w:w w:val="105"/>
        </w:rPr>
        <w:t xml:space="preserve"> </w:t>
      </w:r>
      <w:r>
        <w:rPr>
          <w:w w:val="105"/>
        </w:rPr>
        <w:t>providing</w:t>
      </w:r>
      <w:r>
        <w:rPr>
          <w:spacing w:val="12"/>
          <w:w w:val="105"/>
        </w:rPr>
        <w:t xml:space="preserve"> </w:t>
      </w:r>
      <w:r>
        <w:rPr>
          <w:spacing w:val="-2"/>
          <w:w w:val="105"/>
        </w:rPr>
        <w:t>necessary</w:t>
      </w:r>
    </w:p>
    <w:p w14:paraId="5D14D7BA" w14:textId="77777777" w:rsidR="005F326E" w:rsidRDefault="00000000">
      <w:pPr>
        <w:pStyle w:val="BodyText"/>
        <w:spacing w:before="158"/>
      </w:pPr>
      <w:proofErr w:type="gramStart"/>
      <w:r>
        <w:rPr>
          <w:rFonts w:ascii="Arial"/>
          <w:w w:val="105"/>
          <w:sz w:val="12"/>
        </w:rPr>
        <w:t>355</w:t>
      </w:r>
      <w:r>
        <w:rPr>
          <w:rFonts w:ascii="Arial"/>
          <w:spacing w:val="58"/>
          <w:w w:val="105"/>
          <w:sz w:val="12"/>
        </w:rPr>
        <w:t xml:space="preserve">  </w:t>
      </w:r>
      <w:r>
        <w:rPr>
          <w:w w:val="105"/>
        </w:rPr>
        <w:t>functionality</w:t>
      </w:r>
      <w:proofErr w:type="gramEnd"/>
      <w:r>
        <w:rPr>
          <w:spacing w:val="12"/>
          <w:w w:val="105"/>
        </w:rPr>
        <w:t xml:space="preserve"> </w:t>
      </w:r>
      <w:r>
        <w:rPr>
          <w:w w:val="105"/>
        </w:rPr>
        <w:t>for</w:t>
      </w:r>
      <w:r>
        <w:rPr>
          <w:spacing w:val="11"/>
          <w:w w:val="105"/>
        </w:rPr>
        <w:t xml:space="preserve"> </w:t>
      </w:r>
      <w:r>
        <w:rPr>
          <w:w w:val="105"/>
        </w:rPr>
        <w:t>yielding</w:t>
      </w:r>
      <w:r>
        <w:rPr>
          <w:spacing w:val="11"/>
          <w:w w:val="105"/>
        </w:rPr>
        <w:t xml:space="preserve"> </w:t>
      </w:r>
      <w:r>
        <w:rPr>
          <w:w w:val="105"/>
        </w:rPr>
        <w:t>high</w:t>
      </w:r>
      <w:r>
        <w:rPr>
          <w:spacing w:val="11"/>
          <w:w w:val="105"/>
        </w:rPr>
        <w:t xml:space="preserve"> </w:t>
      </w:r>
      <w:r>
        <w:rPr>
          <w:w w:val="105"/>
        </w:rPr>
        <w:t>quality</w:t>
      </w:r>
      <w:r>
        <w:rPr>
          <w:spacing w:val="11"/>
          <w:w w:val="105"/>
        </w:rPr>
        <w:t xml:space="preserve"> </w:t>
      </w:r>
      <w:r>
        <w:rPr>
          <w:w w:val="105"/>
        </w:rPr>
        <w:t>output.</w:t>
      </w:r>
      <w:r>
        <w:rPr>
          <w:spacing w:val="37"/>
          <w:w w:val="105"/>
        </w:rPr>
        <w:t xml:space="preserve"> </w:t>
      </w:r>
      <w:r>
        <w:rPr>
          <w:w w:val="105"/>
        </w:rPr>
        <w:t>For</w:t>
      </w:r>
      <w:r>
        <w:rPr>
          <w:spacing w:val="10"/>
          <w:w w:val="105"/>
        </w:rPr>
        <w:t xml:space="preserve"> </w:t>
      </w:r>
      <w:r>
        <w:rPr>
          <w:w w:val="105"/>
        </w:rPr>
        <w:t>the</w:t>
      </w:r>
      <w:r>
        <w:rPr>
          <w:spacing w:val="11"/>
          <w:w w:val="105"/>
        </w:rPr>
        <w:t xml:space="preserve"> </w:t>
      </w:r>
      <w:r>
        <w:rPr>
          <w:w w:val="105"/>
        </w:rPr>
        <w:t>generation</w:t>
      </w:r>
      <w:r>
        <w:rPr>
          <w:spacing w:val="11"/>
          <w:w w:val="105"/>
        </w:rPr>
        <w:t xml:space="preserve"> </w:t>
      </w:r>
      <w:r>
        <w:rPr>
          <w:w w:val="105"/>
        </w:rPr>
        <w:t>of</w:t>
      </w:r>
      <w:r>
        <w:rPr>
          <w:spacing w:val="11"/>
          <w:w w:val="105"/>
        </w:rPr>
        <w:t xml:space="preserve"> </w:t>
      </w:r>
      <w:r>
        <w:rPr>
          <w:w w:val="105"/>
        </w:rPr>
        <w:t>the</w:t>
      </w:r>
      <w:r>
        <w:rPr>
          <w:spacing w:val="11"/>
          <w:w w:val="105"/>
        </w:rPr>
        <w:t xml:space="preserve"> </w:t>
      </w:r>
      <w:r>
        <w:rPr>
          <w:w w:val="105"/>
        </w:rPr>
        <w:t>individual</w:t>
      </w:r>
      <w:r>
        <w:rPr>
          <w:spacing w:val="11"/>
          <w:w w:val="105"/>
        </w:rPr>
        <w:t xml:space="preserve"> </w:t>
      </w:r>
      <w:r>
        <w:rPr>
          <w:spacing w:val="-2"/>
          <w:w w:val="105"/>
        </w:rPr>
        <w:t>develop-</w:t>
      </w:r>
    </w:p>
    <w:p w14:paraId="03A4D370" w14:textId="77777777" w:rsidR="005F326E" w:rsidRDefault="00000000">
      <w:pPr>
        <w:pStyle w:val="BodyText"/>
        <w:spacing w:before="157"/>
      </w:pPr>
      <w:proofErr w:type="gramStart"/>
      <w:r>
        <w:rPr>
          <w:rFonts w:ascii="Arial"/>
          <w:w w:val="105"/>
          <w:sz w:val="12"/>
        </w:rPr>
        <w:t>356</w:t>
      </w:r>
      <w:r>
        <w:rPr>
          <w:rFonts w:ascii="Arial"/>
          <w:spacing w:val="54"/>
          <w:w w:val="105"/>
          <w:sz w:val="12"/>
        </w:rPr>
        <w:t xml:space="preserve">  </w:t>
      </w:r>
      <w:r>
        <w:rPr>
          <w:w w:val="105"/>
        </w:rPr>
        <w:t>mental</w:t>
      </w:r>
      <w:proofErr w:type="gramEnd"/>
      <w:r>
        <w:rPr>
          <w:spacing w:val="13"/>
          <w:w w:val="105"/>
        </w:rPr>
        <w:t xml:space="preserve"> </w:t>
      </w:r>
      <w:r>
        <w:rPr>
          <w:w w:val="105"/>
        </w:rPr>
        <w:t>stage</w:t>
      </w:r>
      <w:r>
        <w:rPr>
          <w:spacing w:val="14"/>
          <w:w w:val="105"/>
        </w:rPr>
        <w:t xml:space="preserve"> </w:t>
      </w:r>
      <w:r>
        <w:rPr>
          <w:w w:val="105"/>
        </w:rPr>
        <w:t>multi-modal,</w:t>
      </w:r>
      <w:r>
        <w:rPr>
          <w:spacing w:val="14"/>
          <w:w w:val="105"/>
        </w:rPr>
        <w:t xml:space="preserve"> </w:t>
      </w:r>
      <w:r>
        <w:rPr>
          <w:w w:val="105"/>
        </w:rPr>
        <w:t>symmetric</w:t>
      </w:r>
      <w:r>
        <w:rPr>
          <w:spacing w:val="13"/>
          <w:w w:val="105"/>
        </w:rPr>
        <w:t xml:space="preserve"> </w:t>
      </w:r>
      <w:r>
        <w:rPr>
          <w:w w:val="105"/>
        </w:rPr>
        <w:t>templates,</w:t>
      </w:r>
      <w:r>
        <w:rPr>
          <w:spacing w:val="14"/>
          <w:w w:val="105"/>
        </w:rPr>
        <w:t xml:space="preserve"> </w:t>
      </w:r>
      <w:proofErr w:type="spellStart"/>
      <w:r>
        <w:rPr>
          <w:w w:val="105"/>
        </w:rPr>
        <w:t>ANTsX</w:t>
      </w:r>
      <w:proofErr w:type="spellEnd"/>
      <w:r>
        <w:rPr>
          <w:spacing w:val="12"/>
          <w:w w:val="105"/>
        </w:rPr>
        <w:t xml:space="preserve"> </w:t>
      </w:r>
      <w:r>
        <w:rPr>
          <w:w w:val="105"/>
        </w:rPr>
        <w:t>is</w:t>
      </w:r>
      <w:r>
        <w:rPr>
          <w:spacing w:val="13"/>
          <w:w w:val="105"/>
        </w:rPr>
        <w:t xml:space="preserve"> </w:t>
      </w:r>
      <w:r>
        <w:rPr>
          <w:w w:val="105"/>
        </w:rPr>
        <w:t>unique</w:t>
      </w:r>
      <w:r>
        <w:rPr>
          <w:spacing w:val="12"/>
          <w:w w:val="105"/>
        </w:rPr>
        <w:t xml:space="preserve"> </w:t>
      </w:r>
      <w:r>
        <w:rPr>
          <w:w w:val="105"/>
        </w:rPr>
        <w:t>amongst</w:t>
      </w:r>
      <w:r>
        <w:rPr>
          <w:spacing w:val="13"/>
          <w:w w:val="105"/>
        </w:rPr>
        <w:t xml:space="preserve"> </w:t>
      </w:r>
      <w:r>
        <w:rPr>
          <w:w w:val="105"/>
        </w:rPr>
        <w:t>image</w:t>
      </w:r>
      <w:r>
        <w:rPr>
          <w:spacing w:val="13"/>
          <w:w w:val="105"/>
        </w:rPr>
        <w:t xml:space="preserve"> </w:t>
      </w:r>
      <w:r>
        <w:rPr>
          <w:spacing w:val="-2"/>
          <w:w w:val="105"/>
        </w:rPr>
        <w:t>analysis</w:t>
      </w:r>
    </w:p>
    <w:p w14:paraId="6550337F" w14:textId="77777777" w:rsidR="005F326E" w:rsidRDefault="00000000">
      <w:pPr>
        <w:pStyle w:val="BodyText"/>
        <w:spacing w:before="157"/>
      </w:pPr>
      <w:proofErr w:type="gramStart"/>
      <w:r>
        <w:rPr>
          <w:rFonts w:ascii="Arial"/>
          <w:w w:val="105"/>
          <w:sz w:val="12"/>
        </w:rPr>
        <w:t>357</w:t>
      </w:r>
      <w:r>
        <w:rPr>
          <w:rFonts w:ascii="Arial"/>
          <w:spacing w:val="48"/>
          <w:w w:val="105"/>
          <w:sz w:val="12"/>
        </w:rPr>
        <w:t xml:space="preserve">  </w:t>
      </w:r>
      <w:r>
        <w:rPr>
          <w:w w:val="105"/>
        </w:rPr>
        <w:t>software</w:t>
      </w:r>
      <w:proofErr w:type="gramEnd"/>
      <w:r>
        <w:rPr>
          <w:spacing w:val="13"/>
          <w:w w:val="105"/>
        </w:rPr>
        <w:t xml:space="preserve"> </w:t>
      </w:r>
      <w:r>
        <w:rPr>
          <w:w w:val="105"/>
        </w:rPr>
        <w:t>packages</w:t>
      </w:r>
      <w:r>
        <w:rPr>
          <w:spacing w:val="13"/>
          <w:w w:val="105"/>
        </w:rPr>
        <w:t xml:space="preserve"> </w:t>
      </w:r>
      <w:r>
        <w:rPr>
          <w:w w:val="105"/>
        </w:rPr>
        <w:t>in</w:t>
      </w:r>
      <w:r>
        <w:rPr>
          <w:spacing w:val="13"/>
          <w:w w:val="105"/>
        </w:rPr>
        <w:t xml:space="preserve"> </w:t>
      </w:r>
      <w:r>
        <w:rPr>
          <w:w w:val="105"/>
        </w:rPr>
        <w:t>providing</w:t>
      </w:r>
      <w:r>
        <w:rPr>
          <w:spacing w:val="13"/>
          <w:w w:val="105"/>
        </w:rPr>
        <w:t xml:space="preserve"> </w:t>
      </w:r>
      <w:r>
        <w:rPr>
          <w:w w:val="105"/>
        </w:rPr>
        <w:t>existing</w:t>
      </w:r>
      <w:r>
        <w:rPr>
          <w:spacing w:val="14"/>
          <w:w w:val="105"/>
        </w:rPr>
        <w:t xml:space="preserve"> </w:t>
      </w:r>
      <w:r>
        <w:rPr>
          <w:w w:val="105"/>
        </w:rPr>
        <w:t>solutions</w:t>
      </w:r>
      <w:r>
        <w:rPr>
          <w:spacing w:val="13"/>
          <w:w w:val="105"/>
        </w:rPr>
        <w:t xml:space="preserve"> </w:t>
      </w:r>
      <w:r>
        <w:rPr>
          <w:w w:val="105"/>
        </w:rPr>
        <w:t>for</w:t>
      </w:r>
      <w:r>
        <w:rPr>
          <w:spacing w:val="13"/>
          <w:w w:val="105"/>
        </w:rPr>
        <w:t xml:space="preserve"> </w:t>
      </w:r>
      <w:r>
        <w:rPr>
          <w:w w:val="105"/>
        </w:rPr>
        <w:t>template</w:t>
      </w:r>
      <w:r>
        <w:rPr>
          <w:spacing w:val="13"/>
          <w:w w:val="105"/>
        </w:rPr>
        <w:t xml:space="preserve"> </w:t>
      </w:r>
      <w:r>
        <w:rPr>
          <w:w w:val="105"/>
        </w:rPr>
        <w:t>generation</w:t>
      </w:r>
      <w:r>
        <w:rPr>
          <w:spacing w:val="13"/>
          <w:w w:val="105"/>
        </w:rPr>
        <w:t xml:space="preserve"> </w:t>
      </w:r>
      <w:r>
        <w:rPr>
          <w:w w:val="105"/>
        </w:rPr>
        <w:t>which</w:t>
      </w:r>
      <w:r>
        <w:rPr>
          <w:spacing w:val="13"/>
          <w:w w:val="105"/>
        </w:rPr>
        <w:t xml:space="preserve"> </w:t>
      </w:r>
      <w:r>
        <w:rPr>
          <w:w w:val="105"/>
        </w:rPr>
        <w:t>have</w:t>
      </w:r>
      <w:r>
        <w:rPr>
          <w:spacing w:val="14"/>
          <w:w w:val="105"/>
        </w:rPr>
        <w:t xml:space="preserve"> </w:t>
      </w:r>
      <w:r>
        <w:rPr>
          <w:spacing w:val="-4"/>
          <w:w w:val="105"/>
        </w:rPr>
        <w:t>been</w:t>
      </w:r>
    </w:p>
    <w:p w14:paraId="50D477BC" w14:textId="77777777" w:rsidR="005F326E" w:rsidRDefault="00000000">
      <w:pPr>
        <w:pStyle w:val="BodyText"/>
        <w:spacing w:before="158"/>
      </w:pPr>
      <w:proofErr w:type="gramStart"/>
      <w:r>
        <w:rPr>
          <w:rFonts w:ascii="Arial"/>
          <w:w w:val="105"/>
          <w:sz w:val="12"/>
        </w:rPr>
        <w:t>358</w:t>
      </w:r>
      <w:r>
        <w:rPr>
          <w:rFonts w:ascii="Arial"/>
          <w:spacing w:val="51"/>
          <w:w w:val="105"/>
          <w:sz w:val="12"/>
        </w:rPr>
        <w:t xml:space="preserve">  </w:t>
      </w:r>
      <w:r>
        <w:rPr>
          <w:w w:val="105"/>
        </w:rPr>
        <w:t>thoroughly</w:t>
      </w:r>
      <w:proofErr w:type="gramEnd"/>
      <w:r>
        <w:rPr>
          <w:spacing w:val="-6"/>
          <w:w w:val="105"/>
        </w:rPr>
        <w:t xml:space="preserve"> </w:t>
      </w:r>
      <w:r>
        <w:rPr>
          <w:w w:val="105"/>
        </w:rPr>
        <w:t>vetted,</w:t>
      </w:r>
      <w:r>
        <w:rPr>
          <w:spacing w:val="-5"/>
          <w:w w:val="105"/>
        </w:rPr>
        <w:t xml:space="preserve"> </w:t>
      </w:r>
      <w:r>
        <w:rPr>
          <w:w w:val="105"/>
        </w:rPr>
        <w:t>including</w:t>
      </w:r>
      <w:r>
        <w:rPr>
          <w:spacing w:val="-7"/>
          <w:w w:val="105"/>
        </w:rPr>
        <w:t xml:space="preserve"> </w:t>
      </w:r>
      <w:r>
        <w:rPr>
          <w:w w:val="105"/>
        </w:rPr>
        <w:t>being</w:t>
      </w:r>
      <w:r>
        <w:rPr>
          <w:spacing w:val="-7"/>
          <w:w w:val="105"/>
        </w:rPr>
        <w:t xml:space="preserve"> </w:t>
      </w:r>
      <w:r>
        <w:rPr>
          <w:w w:val="105"/>
        </w:rPr>
        <w:t>used</w:t>
      </w:r>
      <w:r>
        <w:rPr>
          <w:spacing w:val="-7"/>
          <w:w w:val="105"/>
        </w:rPr>
        <w:t xml:space="preserve"> </w:t>
      </w:r>
      <w:r>
        <w:rPr>
          <w:w w:val="105"/>
        </w:rPr>
        <w:t>in</w:t>
      </w:r>
      <w:r>
        <w:rPr>
          <w:spacing w:val="-7"/>
          <w:w w:val="105"/>
        </w:rPr>
        <w:t xml:space="preserve"> </w:t>
      </w:r>
      <w:r>
        <w:rPr>
          <w:w w:val="105"/>
        </w:rPr>
        <w:t>several</w:t>
      </w:r>
      <w:r>
        <w:rPr>
          <w:spacing w:val="-7"/>
          <w:w w:val="105"/>
        </w:rPr>
        <w:t xml:space="preserve"> </w:t>
      </w:r>
      <w:r>
        <w:rPr>
          <w:w w:val="105"/>
        </w:rPr>
        <w:t>studies</w:t>
      </w:r>
      <w:r>
        <w:rPr>
          <w:spacing w:val="-7"/>
          <w:w w:val="105"/>
        </w:rPr>
        <w:t xml:space="preserve"> </w:t>
      </w:r>
      <w:r>
        <w:rPr>
          <w:w w:val="105"/>
        </w:rPr>
        <w:t>over</w:t>
      </w:r>
      <w:r>
        <w:rPr>
          <w:spacing w:val="-7"/>
          <w:w w:val="105"/>
        </w:rPr>
        <w:t xml:space="preserve"> </w:t>
      </w:r>
      <w:r>
        <w:rPr>
          <w:w w:val="105"/>
        </w:rPr>
        <w:t>the</w:t>
      </w:r>
      <w:r>
        <w:rPr>
          <w:spacing w:val="-7"/>
          <w:w w:val="105"/>
        </w:rPr>
        <w:t xml:space="preserve"> </w:t>
      </w:r>
      <w:r>
        <w:rPr>
          <w:w w:val="105"/>
        </w:rPr>
        <w:t>years,</w:t>
      </w:r>
      <w:r>
        <w:rPr>
          <w:spacing w:val="-4"/>
          <w:w w:val="105"/>
        </w:rPr>
        <w:t xml:space="preserve"> </w:t>
      </w:r>
      <w:r>
        <w:rPr>
          <w:w w:val="105"/>
        </w:rPr>
        <w:t>and</w:t>
      </w:r>
      <w:r>
        <w:rPr>
          <w:spacing w:val="-7"/>
          <w:w w:val="105"/>
        </w:rPr>
        <w:t xml:space="preserve"> </w:t>
      </w:r>
      <w:r>
        <w:rPr>
          <w:w w:val="105"/>
        </w:rPr>
        <w:t>which</w:t>
      </w:r>
      <w:r>
        <w:rPr>
          <w:spacing w:val="-7"/>
          <w:w w:val="105"/>
        </w:rPr>
        <w:t xml:space="preserve"> </w:t>
      </w:r>
      <w:r>
        <w:rPr>
          <w:spacing w:val="-2"/>
          <w:w w:val="105"/>
        </w:rPr>
        <w:t>continue</w:t>
      </w:r>
    </w:p>
    <w:p w14:paraId="02025705" w14:textId="77777777" w:rsidR="005F326E" w:rsidRDefault="00000000">
      <w:pPr>
        <w:pStyle w:val="BodyText"/>
        <w:spacing w:before="157"/>
      </w:pPr>
      <w:proofErr w:type="gramStart"/>
      <w:r>
        <w:rPr>
          <w:rFonts w:ascii="Arial"/>
          <w:w w:val="105"/>
          <w:sz w:val="12"/>
        </w:rPr>
        <w:t>359</w:t>
      </w:r>
      <w:r>
        <w:rPr>
          <w:rFonts w:ascii="Arial"/>
          <w:spacing w:val="58"/>
          <w:w w:val="105"/>
          <w:sz w:val="12"/>
        </w:rPr>
        <w:t xml:space="preserve">  </w:t>
      </w:r>
      <w:r>
        <w:rPr>
          <w:w w:val="105"/>
        </w:rPr>
        <w:t>to</w:t>
      </w:r>
      <w:proofErr w:type="gramEnd"/>
      <w:r>
        <w:rPr>
          <w:spacing w:val="23"/>
          <w:w w:val="105"/>
        </w:rPr>
        <w:t xml:space="preserve"> </w:t>
      </w:r>
      <w:r>
        <w:rPr>
          <w:w w:val="105"/>
        </w:rPr>
        <w:t>be</w:t>
      </w:r>
      <w:r>
        <w:rPr>
          <w:spacing w:val="24"/>
          <w:w w:val="105"/>
        </w:rPr>
        <w:t xml:space="preserve"> </w:t>
      </w:r>
      <w:r>
        <w:rPr>
          <w:w w:val="105"/>
        </w:rPr>
        <w:t>under</w:t>
      </w:r>
      <w:r>
        <w:rPr>
          <w:spacing w:val="23"/>
          <w:w w:val="105"/>
        </w:rPr>
        <w:t xml:space="preserve"> </w:t>
      </w:r>
      <w:r>
        <w:rPr>
          <w:w w:val="105"/>
        </w:rPr>
        <w:t>active</w:t>
      </w:r>
      <w:r>
        <w:rPr>
          <w:spacing w:val="24"/>
          <w:w w:val="105"/>
        </w:rPr>
        <w:t xml:space="preserve"> </w:t>
      </w:r>
      <w:r>
        <w:rPr>
          <w:w w:val="105"/>
        </w:rPr>
        <w:t>refinement.</w:t>
      </w:r>
      <w:r>
        <w:rPr>
          <w:spacing w:val="75"/>
          <w:w w:val="105"/>
        </w:rPr>
        <w:t xml:space="preserve"> </w:t>
      </w:r>
      <w:r>
        <w:rPr>
          <w:w w:val="105"/>
        </w:rPr>
        <w:t>At</w:t>
      </w:r>
      <w:r>
        <w:rPr>
          <w:spacing w:val="24"/>
          <w:w w:val="105"/>
        </w:rPr>
        <w:t xml:space="preserve"> </w:t>
      </w:r>
      <w:r>
        <w:rPr>
          <w:w w:val="105"/>
        </w:rPr>
        <w:t>its</w:t>
      </w:r>
      <w:r>
        <w:rPr>
          <w:spacing w:val="23"/>
          <w:w w:val="105"/>
        </w:rPr>
        <w:t xml:space="preserve"> </w:t>
      </w:r>
      <w:r>
        <w:rPr>
          <w:w w:val="105"/>
        </w:rPr>
        <w:t>core,</w:t>
      </w:r>
      <w:r>
        <w:rPr>
          <w:spacing w:val="27"/>
          <w:w w:val="105"/>
        </w:rPr>
        <w:t xml:space="preserve"> </w:t>
      </w:r>
      <w:r>
        <w:rPr>
          <w:w w:val="105"/>
        </w:rPr>
        <w:t>computationally</w:t>
      </w:r>
      <w:r>
        <w:rPr>
          <w:spacing w:val="24"/>
          <w:w w:val="105"/>
        </w:rPr>
        <w:t xml:space="preserve"> </w:t>
      </w:r>
      <w:r>
        <w:rPr>
          <w:w w:val="105"/>
        </w:rPr>
        <w:t>efficient</w:t>
      </w:r>
      <w:r>
        <w:rPr>
          <w:spacing w:val="23"/>
          <w:w w:val="105"/>
        </w:rPr>
        <w:t xml:space="preserve"> </w:t>
      </w:r>
      <w:r>
        <w:rPr>
          <w:w w:val="105"/>
        </w:rPr>
        <w:t>and</w:t>
      </w:r>
      <w:r>
        <w:rPr>
          <w:spacing w:val="24"/>
          <w:w w:val="105"/>
        </w:rPr>
        <w:t xml:space="preserve"> </w:t>
      </w:r>
      <w:r>
        <w:rPr>
          <w:w w:val="105"/>
        </w:rPr>
        <w:t>quality</w:t>
      </w:r>
      <w:r>
        <w:rPr>
          <w:spacing w:val="23"/>
          <w:w w:val="105"/>
        </w:rPr>
        <w:t xml:space="preserve"> </w:t>
      </w:r>
      <w:r>
        <w:rPr>
          <w:spacing w:val="-2"/>
          <w:w w:val="105"/>
        </w:rPr>
        <w:t>template</w:t>
      </w:r>
    </w:p>
    <w:p w14:paraId="2ED107A0" w14:textId="77777777" w:rsidR="005F326E" w:rsidRDefault="00000000">
      <w:pPr>
        <w:pStyle w:val="BodyText"/>
        <w:spacing w:before="158"/>
      </w:pPr>
      <w:proofErr w:type="gramStart"/>
      <w:r>
        <w:rPr>
          <w:rFonts w:ascii="Arial"/>
          <w:w w:val="105"/>
          <w:sz w:val="12"/>
        </w:rPr>
        <w:t>360</w:t>
      </w:r>
      <w:r>
        <w:rPr>
          <w:rFonts w:ascii="Arial"/>
          <w:spacing w:val="52"/>
          <w:w w:val="105"/>
          <w:sz w:val="12"/>
        </w:rPr>
        <w:t xml:space="preserve">  </w:t>
      </w:r>
      <w:r>
        <w:rPr>
          <w:w w:val="105"/>
        </w:rPr>
        <w:t>generation</w:t>
      </w:r>
      <w:proofErr w:type="gramEnd"/>
      <w:r>
        <w:rPr>
          <w:spacing w:val="25"/>
          <w:w w:val="105"/>
        </w:rPr>
        <w:t xml:space="preserve"> </w:t>
      </w:r>
      <w:r>
        <w:rPr>
          <w:w w:val="105"/>
        </w:rPr>
        <w:t>requires</w:t>
      </w:r>
      <w:r>
        <w:rPr>
          <w:spacing w:val="26"/>
          <w:w w:val="105"/>
        </w:rPr>
        <w:t xml:space="preserve"> </w:t>
      </w:r>
      <w:r>
        <w:rPr>
          <w:w w:val="105"/>
        </w:rPr>
        <w:t>the</w:t>
      </w:r>
      <w:r>
        <w:rPr>
          <w:spacing w:val="25"/>
          <w:w w:val="105"/>
        </w:rPr>
        <w:t xml:space="preserve"> </w:t>
      </w:r>
      <w:r>
        <w:rPr>
          <w:w w:val="105"/>
        </w:rPr>
        <w:t>use</w:t>
      </w:r>
      <w:r>
        <w:rPr>
          <w:spacing w:val="26"/>
          <w:w w:val="105"/>
        </w:rPr>
        <w:t xml:space="preserve"> </w:t>
      </w:r>
      <w:r>
        <w:rPr>
          <w:w w:val="105"/>
        </w:rPr>
        <w:t>of</w:t>
      </w:r>
      <w:r>
        <w:rPr>
          <w:spacing w:val="26"/>
          <w:w w:val="105"/>
        </w:rPr>
        <w:t xml:space="preserve"> </w:t>
      </w:r>
      <w:r>
        <w:rPr>
          <w:w w:val="105"/>
        </w:rPr>
        <w:t>precision</w:t>
      </w:r>
      <w:r>
        <w:rPr>
          <w:spacing w:val="25"/>
          <w:w w:val="105"/>
        </w:rPr>
        <w:t xml:space="preserve"> </w:t>
      </w:r>
      <w:r>
        <w:rPr>
          <w:w w:val="105"/>
        </w:rPr>
        <w:t>pairwise</w:t>
      </w:r>
      <w:r>
        <w:rPr>
          <w:spacing w:val="26"/>
          <w:w w:val="105"/>
        </w:rPr>
        <w:t xml:space="preserve"> </w:t>
      </w:r>
      <w:r>
        <w:rPr>
          <w:w w:val="105"/>
        </w:rPr>
        <w:t>image</w:t>
      </w:r>
      <w:r>
        <w:rPr>
          <w:spacing w:val="26"/>
          <w:w w:val="105"/>
        </w:rPr>
        <w:t xml:space="preserve"> </w:t>
      </w:r>
      <w:r>
        <w:rPr>
          <w:w w:val="105"/>
        </w:rPr>
        <w:t>mapping</w:t>
      </w:r>
      <w:r>
        <w:rPr>
          <w:spacing w:val="25"/>
          <w:w w:val="105"/>
        </w:rPr>
        <w:t xml:space="preserve"> </w:t>
      </w:r>
      <w:r>
        <w:rPr>
          <w:w w:val="105"/>
        </w:rPr>
        <w:t>functionality</w:t>
      </w:r>
      <w:r>
        <w:rPr>
          <w:spacing w:val="26"/>
          <w:w w:val="105"/>
        </w:rPr>
        <w:t xml:space="preserve"> </w:t>
      </w:r>
      <w:r>
        <w:rPr>
          <w:w w:val="105"/>
        </w:rPr>
        <w:t>which,</w:t>
      </w:r>
      <w:r>
        <w:rPr>
          <w:spacing w:val="31"/>
          <w:w w:val="105"/>
        </w:rPr>
        <w:t xml:space="preserve"> </w:t>
      </w:r>
      <w:r>
        <w:rPr>
          <w:spacing w:val="-4"/>
          <w:w w:val="105"/>
        </w:rPr>
        <w:t>his-</w:t>
      </w:r>
    </w:p>
    <w:p w14:paraId="241E506F" w14:textId="69162DF3" w:rsidR="005F326E" w:rsidRDefault="00000000">
      <w:pPr>
        <w:pStyle w:val="BodyText"/>
        <w:spacing w:before="157"/>
      </w:pPr>
      <w:proofErr w:type="gramStart"/>
      <w:r>
        <w:rPr>
          <w:rFonts w:ascii="Arial"/>
          <w:w w:val="105"/>
          <w:sz w:val="12"/>
        </w:rPr>
        <w:t>361</w:t>
      </w:r>
      <w:r>
        <w:rPr>
          <w:rFonts w:ascii="Arial"/>
          <w:spacing w:val="52"/>
          <w:w w:val="105"/>
          <w:sz w:val="12"/>
        </w:rPr>
        <w:t xml:space="preserve">  </w:t>
      </w:r>
      <w:proofErr w:type="spellStart"/>
      <w:r>
        <w:rPr>
          <w:w w:val="105"/>
        </w:rPr>
        <w:t>torically</w:t>
      </w:r>
      <w:proofErr w:type="spellEnd"/>
      <w:proofErr w:type="gramEnd"/>
      <w:r>
        <w:rPr>
          <w:w w:val="105"/>
        </w:rPr>
        <w:t>,</w:t>
      </w:r>
      <w:r>
        <w:rPr>
          <w:spacing w:val="9"/>
          <w:w w:val="105"/>
        </w:rPr>
        <w:t xml:space="preserve"> </w:t>
      </w:r>
      <w:r>
        <w:rPr>
          <w:w w:val="105"/>
        </w:rPr>
        <w:t>is</w:t>
      </w:r>
      <w:r>
        <w:rPr>
          <w:spacing w:val="7"/>
          <w:w w:val="105"/>
        </w:rPr>
        <w:t xml:space="preserve"> </w:t>
      </w:r>
      <w:r>
        <w:rPr>
          <w:w w:val="105"/>
        </w:rPr>
        <w:t>at</w:t>
      </w:r>
      <w:r>
        <w:rPr>
          <w:spacing w:val="8"/>
          <w:w w:val="105"/>
        </w:rPr>
        <w:t xml:space="preserve"> </w:t>
      </w:r>
      <w:r>
        <w:rPr>
          <w:w w:val="105"/>
        </w:rPr>
        <w:t>the</w:t>
      </w:r>
      <w:r>
        <w:rPr>
          <w:spacing w:val="7"/>
          <w:w w:val="105"/>
        </w:rPr>
        <w:t xml:space="preserve"> </w:t>
      </w:r>
      <w:r>
        <w:rPr>
          <w:w w:val="105"/>
        </w:rPr>
        <w:t>origins</w:t>
      </w:r>
      <w:r>
        <w:rPr>
          <w:spacing w:val="7"/>
          <w:w w:val="105"/>
        </w:rPr>
        <w:t xml:space="preserve"> </w:t>
      </w:r>
      <w:r>
        <w:rPr>
          <w:w w:val="105"/>
        </w:rPr>
        <w:t>of</w:t>
      </w:r>
      <w:r>
        <w:rPr>
          <w:spacing w:val="7"/>
          <w:w w:val="105"/>
        </w:rPr>
        <w:t xml:space="preserve"> </w:t>
      </w:r>
      <w:r>
        <w:rPr>
          <w:w w:val="105"/>
        </w:rPr>
        <w:t>the</w:t>
      </w:r>
      <w:r>
        <w:rPr>
          <w:spacing w:val="7"/>
          <w:w w:val="105"/>
        </w:rPr>
        <w:t xml:space="preserve"> </w:t>
      </w:r>
      <w:proofErr w:type="spellStart"/>
      <w:r>
        <w:rPr>
          <w:w w:val="105"/>
        </w:rPr>
        <w:t>ANTsX</w:t>
      </w:r>
      <w:proofErr w:type="spellEnd"/>
      <w:r>
        <w:rPr>
          <w:spacing w:val="7"/>
          <w:w w:val="105"/>
        </w:rPr>
        <w:t xml:space="preserve"> </w:t>
      </w:r>
      <w:r>
        <w:rPr>
          <w:w w:val="105"/>
        </w:rPr>
        <w:t>ecosystem.</w:t>
      </w:r>
      <w:r>
        <w:rPr>
          <w:spacing w:val="34"/>
          <w:w w:val="105"/>
        </w:rPr>
        <w:t xml:space="preserve"> </w:t>
      </w:r>
      <w:del w:id="128" w:author="Gee, James C" w:date="2024-04-10T18:25:00Z">
        <w:r w:rsidDel="00043344">
          <w:rPr>
            <w:w w:val="105"/>
          </w:rPr>
          <w:delText>And</w:delText>
        </w:r>
        <w:r w:rsidDel="00043344">
          <w:rPr>
            <w:spacing w:val="7"/>
            <w:w w:val="105"/>
          </w:rPr>
          <w:delText xml:space="preserve"> </w:delText>
        </w:r>
      </w:del>
      <w:ins w:id="129" w:author="Gee, James C" w:date="2024-04-10T18:25:00Z">
        <w:r w:rsidR="00043344">
          <w:rPr>
            <w:w w:val="105"/>
          </w:rPr>
          <w:t xml:space="preserve">Moreover, </w:t>
        </w:r>
      </w:ins>
      <w:r>
        <w:rPr>
          <w:w w:val="105"/>
        </w:rPr>
        <w:t>these</w:t>
      </w:r>
      <w:r>
        <w:rPr>
          <w:spacing w:val="7"/>
          <w:w w:val="105"/>
        </w:rPr>
        <w:t xml:space="preserve"> </w:t>
      </w:r>
      <w:r>
        <w:rPr>
          <w:w w:val="105"/>
        </w:rPr>
        <w:t>mapping</w:t>
      </w:r>
      <w:r>
        <w:rPr>
          <w:spacing w:val="7"/>
          <w:w w:val="105"/>
        </w:rPr>
        <w:t xml:space="preserve"> </w:t>
      </w:r>
      <w:r>
        <w:rPr>
          <w:w w:val="105"/>
        </w:rPr>
        <w:t>capabilities</w:t>
      </w:r>
      <w:r>
        <w:rPr>
          <w:spacing w:val="7"/>
          <w:w w:val="105"/>
        </w:rPr>
        <w:t xml:space="preserve"> </w:t>
      </w:r>
      <w:proofErr w:type="gramStart"/>
      <w:r>
        <w:rPr>
          <w:spacing w:val="-2"/>
          <w:w w:val="105"/>
        </w:rPr>
        <w:t>extend</w:t>
      </w:r>
      <w:proofErr w:type="gramEnd"/>
    </w:p>
    <w:p w14:paraId="3A006B7F" w14:textId="77777777" w:rsidR="005F326E" w:rsidRDefault="00000000">
      <w:pPr>
        <w:pStyle w:val="BodyText"/>
        <w:spacing w:before="157"/>
      </w:pPr>
      <w:proofErr w:type="gramStart"/>
      <w:r>
        <w:rPr>
          <w:rFonts w:ascii="Arial"/>
          <w:w w:val="105"/>
          <w:sz w:val="12"/>
        </w:rPr>
        <w:t>362</w:t>
      </w:r>
      <w:r>
        <w:rPr>
          <w:rFonts w:ascii="Arial"/>
          <w:spacing w:val="58"/>
          <w:w w:val="105"/>
          <w:sz w:val="12"/>
        </w:rPr>
        <w:t xml:space="preserve">  </w:t>
      </w:r>
      <w:r>
        <w:rPr>
          <w:w w:val="105"/>
        </w:rPr>
        <w:t>beyond</w:t>
      </w:r>
      <w:proofErr w:type="gramEnd"/>
      <w:r>
        <w:rPr>
          <w:spacing w:val="-2"/>
          <w:w w:val="105"/>
        </w:rPr>
        <w:t xml:space="preserve"> </w:t>
      </w:r>
      <w:r>
        <w:rPr>
          <w:w w:val="105"/>
        </w:rPr>
        <w:t>template</w:t>
      </w:r>
      <w:r>
        <w:rPr>
          <w:spacing w:val="-3"/>
          <w:w w:val="105"/>
        </w:rPr>
        <w:t xml:space="preserve"> </w:t>
      </w:r>
      <w:r>
        <w:rPr>
          <w:w w:val="105"/>
        </w:rPr>
        <w:t>generation</w:t>
      </w:r>
      <w:r>
        <w:rPr>
          <w:spacing w:val="-4"/>
          <w:w w:val="105"/>
        </w:rPr>
        <w:t xml:space="preserve"> </w:t>
      </w:r>
      <w:r>
        <w:rPr>
          <w:w w:val="105"/>
        </w:rPr>
        <w:t>to</w:t>
      </w:r>
      <w:r>
        <w:rPr>
          <w:spacing w:val="-3"/>
          <w:w w:val="105"/>
        </w:rPr>
        <w:t xml:space="preserve"> </w:t>
      </w:r>
      <w:r>
        <w:rPr>
          <w:w w:val="105"/>
        </w:rPr>
        <w:t>the</w:t>
      </w:r>
      <w:r>
        <w:rPr>
          <w:spacing w:val="-4"/>
          <w:w w:val="105"/>
        </w:rPr>
        <w:t xml:space="preserve"> </w:t>
      </w:r>
      <w:r>
        <w:rPr>
          <w:w w:val="105"/>
        </w:rPr>
        <w:t>mapping</w:t>
      </w:r>
      <w:r>
        <w:rPr>
          <w:spacing w:val="-3"/>
          <w:w w:val="105"/>
        </w:rPr>
        <w:t xml:space="preserve"> </w:t>
      </w:r>
      <w:r>
        <w:rPr>
          <w:w w:val="105"/>
        </w:rPr>
        <w:t>of</w:t>
      </w:r>
      <w:r>
        <w:rPr>
          <w:spacing w:val="-3"/>
          <w:w w:val="105"/>
        </w:rPr>
        <w:t xml:space="preserve"> </w:t>
      </w:r>
      <w:r>
        <w:rPr>
          <w:w w:val="105"/>
        </w:rPr>
        <w:t>other</w:t>
      </w:r>
      <w:r>
        <w:rPr>
          <w:spacing w:val="-4"/>
          <w:w w:val="105"/>
        </w:rPr>
        <w:t xml:space="preserve"> </w:t>
      </w:r>
      <w:r>
        <w:rPr>
          <w:w w:val="105"/>
        </w:rPr>
        <w:t>image</w:t>
      </w:r>
      <w:r>
        <w:rPr>
          <w:spacing w:val="-3"/>
          <w:w w:val="105"/>
        </w:rPr>
        <w:t xml:space="preserve"> </w:t>
      </w:r>
      <w:r>
        <w:rPr>
          <w:w w:val="105"/>
        </w:rPr>
        <w:t>data</w:t>
      </w:r>
      <w:r>
        <w:rPr>
          <w:spacing w:val="-3"/>
          <w:w w:val="105"/>
        </w:rPr>
        <w:t xml:space="preserve"> </w:t>
      </w:r>
      <w:r>
        <w:rPr>
          <w:w w:val="105"/>
        </w:rPr>
        <w:t>(e.g.,</w:t>
      </w:r>
      <w:r>
        <w:rPr>
          <w:spacing w:val="-1"/>
          <w:w w:val="105"/>
        </w:rPr>
        <w:t xml:space="preserve"> </w:t>
      </w:r>
      <w:r>
        <w:rPr>
          <w:w w:val="105"/>
        </w:rPr>
        <w:t>gene</w:t>
      </w:r>
      <w:r>
        <w:rPr>
          <w:spacing w:val="-3"/>
          <w:w w:val="105"/>
        </w:rPr>
        <w:t xml:space="preserve"> </w:t>
      </w:r>
      <w:r>
        <w:rPr>
          <w:w w:val="105"/>
        </w:rPr>
        <w:t>expression</w:t>
      </w:r>
      <w:r>
        <w:rPr>
          <w:spacing w:val="-4"/>
          <w:w w:val="105"/>
        </w:rPr>
        <w:t xml:space="preserve"> </w:t>
      </w:r>
      <w:r>
        <w:rPr>
          <w:spacing w:val="-2"/>
          <w:w w:val="105"/>
        </w:rPr>
        <w:t>maps)</w:t>
      </w:r>
    </w:p>
    <w:p w14:paraId="3D28B151" w14:textId="77777777" w:rsidR="005F326E" w:rsidRDefault="00000000">
      <w:pPr>
        <w:pStyle w:val="BodyText"/>
        <w:spacing w:before="158"/>
      </w:pPr>
      <w:proofErr w:type="gramStart"/>
      <w:r>
        <w:rPr>
          <w:rFonts w:ascii="Arial"/>
          <w:w w:val="105"/>
          <w:sz w:val="12"/>
        </w:rPr>
        <w:t>363</w:t>
      </w:r>
      <w:r>
        <w:rPr>
          <w:rFonts w:ascii="Arial"/>
          <w:spacing w:val="59"/>
          <w:w w:val="105"/>
          <w:sz w:val="12"/>
        </w:rPr>
        <w:t xml:space="preserve">  </w:t>
      </w:r>
      <w:r>
        <w:rPr>
          <w:w w:val="105"/>
        </w:rPr>
        <w:t>to</w:t>
      </w:r>
      <w:proofErr w:type="gramEnd"/>
      <w:r>
        <w:rPr>
          <w:spacing w:val="10"/>
          <w:w w:val="105"/>
        </w:rPr>
        <w:t xml:space="preserve"> </w:t>
      </w:r>
      <w:r>
        <w:rPr>
          <w:w w:val="105"/>
        </w:rPr>
        <w:t>a</w:t>
      </w:r>
      <w:r>
        <w:rPr>
          <w:spacing w:val="11"/>
          <w:w w:val="105"/>
        </w:rPr>
        <w:t xml:space="preserve"> </w:t>
      </w:r>
      <w:r>
        <w:rPr>
          <w:w w:val="105"/>
        </w:rPr>
        <w:t>selected</w:t>
      </w:r>
      <w:r>
        <w:rPr>
          <w:spacing w:val="10"/>
          <w:w w:val="105"/>
        </w:rPr>
        <w:t xml:space="preserve"> </w:t>
      </w:r>
      <w:r>
        <w:rPr>
          <w:w w:val="105"/>
        </w:rPr>
        <w:t>template</w:t>
      </w:r>
      <w:r>
        <w:rPr>
          <w:spacing w:val="11"/>
          <w:w w:val="105"/>
        </w:rPr>
        <w:t xml:space="preserve"> </w:t>
      </w:r>
      <w:r>
        <w:rPr>
          <w:w w:val="105"/>
        </w:rPr>
        <w:t>for</w:t>
      </w:r>
      <w:r>
        <w:rPr>
          <w:spacing w:val="11"/>
          <w:w w:val="105"/>
        </w:rPr>
        <w:t xml:space="preserve"> </w:t>
      </w:r>
      <w:r>
        <w:rPr>
          <w:w w:val="105"/>
        </w:rPr>
        <w:t>providing</w:t>
      </w:r>
      <w:r>
        <w:rPr>
          <w:spacing w:val="11"/>
          <w:w w:val="105"/>
        </w:rPr>
        <w:t xml:space="preserve"> </w:t>
      </w:r>
      <w:r>
        <w:rPr>
          <w:w w:val="105"/>
        </w:rPr>
        <w:t>further</w:t>
      </w:r>
      <w:r>
        <w:rPr>
          <w:spacing w:val="10"/>
          <w:w w:val="105"/>
        </w:rPr>
        <w:t xml:space="preserve"> </w:t>
      </w:r>
      <w:r>
        <w:rPr>
          <w:w w:val="105"/>
        </w:rPr>
        <w:t>insight</w:t>
      </w:r>
      <w:r>
        <w:rPr>
          <w:spacing w:val="10"/>
          <w:w w:val="105"/>
        </w:rPr>
        <w:t xml:space="preserve"> </w:t>
      </w:r>
      <w:r>
        <w:rPr>
          <w:w w:val="105"/>
        </w:rPr>
        <w:t>into</w:t>
      </w:r>
      <w:r>
        <w:rPr>
          <w:spacing w:val="10"/>
          <w:w w:val="105"/>
        </w:rPr>
        <w:t xml:space="preserve"> </w:t>
      </w:r>
      <w:r>
        <w:rPr>
          <w:w w:val="105"/>
        </w:rPr>
        <w:t>the</w:t>
      </w:r>
      <w:r>
        <w:rPr>
          <w:spacing w:val="11"/>
          <w:w w:val="105"/>
        </w:rPr>
        <w:t xml:space="preserve"> </w:t>
      </w:r>
      <w:r>
        <w:rPr>
          <w:w w:val="105"/>
        </w:rPr>
        <w:t>mouse</w:t>
      </w:r>
      <w:r>
        <w:rPr>
          <w:spacing w:val="11"/>
          <w:w w:val="105"/>
        </w:rPr>
        <w:t xml:space="preserve"> </w:t>
      </w:r>
      <w:r>
        <w:rPr>
          <w:spacing w:val="-2"/>
          <w:w w:val="105"/>
        </w:rPr>
        <w:t>brain.</w:t>
      </w:r>
    </w:p>
    <w:p w14:paraId="5D274385" w14:textId="77777777" w:rsidR="005F326E" w:rsidRDefault="00000000">
      <w:pPr>
        <w:pStyle w:val="BodyText"/>
        <w:spacing w:before="274"/>
      </w:pPr>
      <w:proofErr w:type="gramStart"/>
      <w:r>
        <w:rPr>
          <w:rFonts w:ascii="Arial"/>
          <w:w w:val="105"/>
          <w:sz w:val="12"/>
        </w:rPr>
        <w:t>364</w:t>
      </w:r>
      <w:r>
        <w:rPr>
          <w:rFonts w:ascii="Arial"/>
          <w:spacing w:val="58"/>
          <w:w w:val="105"/>
          <w:sz w:val="12"/>
        </w:rPr>
        <w:t xml:space="preserve">  </w:t>
      </w:r>
      <w:r>
        <w:rPr>
          <w:w w:val="105"/>
        </w:rPr>
        <w:t>With</w:t>
      </w:r>
      <w:proofErr w:type="gramEnd"/>
      <w:r>
        <w:rPr>
          <w:spacing w:val="23"/>
          <w:w w:val="105"/>
        </w:rPr>
        <w:t xml:space="preserve"> </w:t>
      </w:r>
      <w:r>
        <w:rPr>
          <w:w w:val="105"/>
        </w:rPr>
        <w:t>respect</w:t>
      </w:r>
      <w:r>
        <w:rPr>
          <w:spacing w:val="23"/>
          <w:w w:val="105"/>
        </w:rPr>
        <w:t xml:space="preserve"> </w:t>
      </w:r>
      <w:r>
        <w:rPr>
          <w:w w:val="105"/>
        </w:rPr>
        <w:t>to</w:t>
      </w:r>
      <w:r>
        <w:rPr>
          <w:spacing w:val="22"/>
          <w:w w:val="105"/>
        </w:rPr>
        <w:t xml:space="preserve"> </w:t>
      </w:r>
      <w:r>
        <w:rPr>
          <w:w w:val="105"/>
        </w:rPr>
        <w:t>the</w:t>
      </w:r>
      <w:r>
        <w:rPr>
          <w:spacing w:val="22"/>
          <w:w w:val="105"/>
        </w:rPr>
        <w:t xml:space="preserve"> </w:t>
      </w:r>
      <w:proofErr w:type="spellStart"/>
      <w:r>
        <w:rPr>
          <w:w w:val="105"/>
        </w:rPr>
        <w:t>DevCCF</w:t>
      </w:r>
      <w:proofErr w:type="spellEnd"/>
      <w:r>
        <w:rPr>
          <w:w w:val="105"/>
        </w:rPr>
        <w:t>,</w:t>
      </w:r>
      <w:r>
        <w:rPr>
          <w:spacing w:val="22"/>
          <w:w w:val="105"/>
        </w:rPr>
        <w:t xml:space="preserve"> </w:t>
      </w:r>
      <w:r>
        <w:rPr>
          <w:w w:val="105"/>
        </w:rPr>
        <w:t>despite</w:t>
      </w:r>
      <w:r>
        <w:rPr>
          <w:spacing w:val="23"/>
          <w:w w:val="105"/>
        </w:rPr>
        <w:t xml:space="preserve"> </w:t>
      </w:r>
      <w:r>
        <w:rPr>
          <w:w w:val="105"/>
        </w:rPr>
        <w:t>the</w:t>
      </w:r>
      <w:r>
        <w:rPr>
          <w:spacing w:val="22"/>
          <w:w w:val="105"/>
        </w:rPr>
        <w:t xml:space="preserve"> </w:t>
      </w:r>
      <w:r>
        <w:rPr>
          <w:w w:val="105"/>
        </w:rPr>
        <w:t>significant</w:t>
      </w:r>
      <w:r>
        <w:rPr>
          <w:spacing w:val="22"/>
          <w:w w:val="105"/>
        </w:rPr>
        <w:t xml:space="preserve"> </w:t>
      </w:r>
      <w:r>
        <w:rPr>
          <w:w w:val="105"/>
        </w:rPr>
        <w:t>expansion</w:t>
      </w:r>
      <w:r>
        <w:rPr>
          <w:spacing w:val="22"/>
          <w:w w:val="105"/>
        </w:rPr>
        <w:t xml:space="preserve"> </w:t>
      </w:r>
      <w:r>
        <w:rPr>
          <w:w w:val="105"/>
        </w:rPr>
        <w:t>of</w:t>
      </w:r>
      <w:r>
        <w:rPr>
          <w:spacing w:val="22"/>
          <w:w w:val="105"/>
        </w:rPr>
        <w:t xml:space="preserve"> </w:t>
      </w:r>
      <w:r>
        <w:rPr>
          <w:w w:val="105"/>
        </w:rPr>
        <w:t>available</w:t>
      </w:r>
      <w:r>
        <w:rPr>
          <w:spacing w:val="23"/>
          <w:w w:val="105"/>
        </w:rPr>
        <w:t xml:space="preserve"> </w:t>
      </w:r>
      <w:r>
        <w:rPr>
          <w:spacing w:val="-2"/>
          <w:w w:val="105"/>
        </w:rPr>
        <w:t>developmental</w:t>
      </w:r>
    </w:p>
    <w:p w14:paraId="46563004" w14:textId="77777777" w:rsidR="005F326E" w:rsidRDefault="00000000">
      <w:pPr>
        <w:pStyle w:val="BodyText"/>
        <w:spacing w:before="157"/>
      </w:pPr>
      <w:proofErr w:type="gramStart"/>
      <w:r>
        <w:rPr>
          <w:rFonts w:ascii="Arial"/>
          <w:w w:val="105"/>
          <w:sz w:val="12"/>
        </w:rPr>
        <w:t>365</w:t>
      </w:r>
      <w:r>
        <w:rPr>
          <w:rFonts w:ascii="Arial"/>
          <w:spacing w:val="60"/>
          <w:w w:val="105"/>
          <w:sz w:val="12"/>
        </w:rPr>
        <w:t xml:space="preserve">  </w:t>
      </w:r>
      <w:r>
        <w:rPr>
          <w:w w:val="105"/>
        </w:rPr>
        <w:t>age</w:t>
      </w:r>
      <w:proofErr w:type="gramEnd"/>
      <w:r>
        <w:rPr>
          <w:spacing w:val="11"/>
          <w:w w:val="105"/>
        </w:rPr>
        <w:t xml:space="preserve"> </w:t>
      </w:r>
      <w:r>
        <w:rPr>
          <w:w w:val="105"/>
        </w:rPr>
        <w:t>templates</w:t>
      </w:r>
      <w:r>
        <w:rPr>
          <w:spacing w:val="10"/>
          <w:w w:val="105"/>
        </w:rPr>
        <w:t xml:space="preserve"> </w:t>
      </w:r>
      <w:r>
        <w:rPr>
          <w:w w:val="105"/>
        </w:rPr>
        <w:t>beyond</w:t>
      </w:r>
      <w:r>
        <w:rPr>
          <w:spacing w:val="10"/>
          <w:w w:val="105"/>
        </w:rPr>
        <w:t xml:space="preserve"> </w:t>
      </w:r>
      <w:r>
        <w:rPr>
          <w:w w:val="105"/>
        </w:rPr>
        <w:t>what</w:t>
      </w:r>
      <w:r>
        <w:rPr>
          <w:spacing w:val="9"/>
          <w:w w:val="105"/>
        </w:rPr>
        <w:t xml:space="preserve"> </w:t>
      </w:r>
      <w:r>
        <w:rPr>
          <w:w w:val="105"/>
        </w:rPr>
        <w:t>existed</w:t>
      </w:r>
      <w:r>
        <w:rPr>
          <w:spacing w:val="11"/>
          <w:w w:val="105"/>
        </w:rPr>
        <w:t xml:space="preserve"> </w:t>
      </w:r>
      <w:r>
        <w:rPr>
          <w:w w:val="105"/>
        </w:rPr>
        <w:t>previously,</w:t>
      </w:r>
      <w:r>
        <w:rPr>
          <w:spacing w:val="10"/>
          <w:w w:val="105"/>
        </w:rPr>
        <w:t xml:space="preserve"> </w:t>
      </w:r>
      <w:r>
        <w:rPr>
          <w:w w:val="105"/>
        </w:rPr>
        <w:t>there</w:t>
      </w:r>
      <w:r>
        <w:rPr>
          <w:spacing w:val="10"/>
          <w:w w:val="105"/>
        </w:rPr>
        <w:t xml:space="preserve"> </w:t>
      </w:r>
      <w:r>
        <w:rPr>
          <w:w w:val="105"/>
        </w:rPr>
        <w:t>are</w:t>
      </w:r>
      <w:r>
        <w:rPr>
          <w:spacing w:val="10"/>
          <w:w w:val="105"/>
        </w:rPr>
        <w:t xml:space="preserve"> </w:t>
      </w:r>
      <w:r>
        <w:rPr>
          <w:w w:val="105"/>
        </w:rPr>
        <w:t>still</w:t>
      </w:r>
      <w:r>
        <w:rPr>
          <w:spacing w:val="10"/>
          <w:w w:val="105"/>
        </w:rPr>
        <w:t xml:space="preserve"> </w:t>
      </w:r>
      <w:r>
        <w:rPr>
          <w:w w:val="105"/>
        </w:rPr>
        <w:t>temporal</w:t>
      </w:r>
      <w:r>
        <w:rPr>
          <w:spacing w:val="11"/>
          <w:w w:val="105"/>
        </w:rPr>
        <w:t xml:space="preserve"> </w:t>
      </w:r>
      <w:r>
        <w:rPr>
          <w:w w:val="105"/>
        </w:rPr>
        <w:t>gaps</w:t>
      </w:r>
      <w:r>
        <w:rPr>
          <w:spacing w:val="10"/>
          <w:w w:val="105"/>
        </w:rPr>
        <w:t xml:space="preserve"> </w:t>
      </w:r>
      <w:r>
        <w:rPr>
          <w:w w:val="105"/>
        </w:rPr>
        <w:t>in</w:t>
      </w:r>
      <w:r>
        <w:rPr>
          <w:spacing w:val="10"/>
          <w:w w:val="105"/>
        </w:rPr>
        <w:t xml:space="preserve"> </w:t>
      </w:r>
      <w:r>
        <w:rPr>
          <w:w w:val="105"/>
        </w:rPr>
        <w:t>the</w:t>
      </w:r>
      <w:r>
        <w:rPr>
          <w:spacing w:val="10"/>
          <w:w w:val="105"/>
        </w:rPr>
        <w:t xml:space="preserve"> </w:t>
      </w:r>
      <w:proofErr w:type="spellStart"/>
      <w:r>
        <w:rPr>
          <w:spacing w:val="-2"/>
          <w:w w:val="105"/>
        </w:rPr>
        <w:t>DevCCF</w:t>
      </w:r>
      <w:proofErr w:type="spellEnd"/>
    </w:p>
    <w:p w14:paraId="737CD61A" w14:textId="77777777" w:rsidR="005F326E" w:rsidRDefault="00000000">
      <w:pPr>
        <w:pStyle w:val="BodyText"/>
        <w:tabs>
          <w:tab w:val="left" w:pos="7143"/>
        </w:tabs>
        <w:spacing w:before="157"/>
      </w:pPr>
      <w:proofErr w:type="gramStart"/>
      <w:r>
        <w:rPr>
          <w:rFonts w:ascii="Arial"/>
          <w:w w:val="105"/>
          <w:sz w:val="12"/>
        </w:rPr>
        <w:t>366</w:t>
      </w:r>
      <w:r>
        <w:rPr>
          <w:rFonts w:ascii="Arial"/>
          <w:spacing w:val="59"/>
          <w:w w:val="105"/>
          <w:sz w:val="12"/>
        </w:rPr>
        <w:t xml:space="preserve">  </w:t>
      </w:r>
      <w:r>
        <w:rPr>
          <w:w w:val="105"/>
        </w:rPr>
        <w:t>which</w:t>
      </w:r>
      <w:proofErr w:type="gramEnd"/>
      <w:r>
        <w:rPr>
          <w:spacing w:val="46"/>
          <w:w w:val="105"/>
        </w:rPr>
        <w:t xml:space="preserve"> </w:t>
      </w:r>
      <w:r>
        <w:rPr>
          <w:w w:val="105"/>
        </w:rPr>
        <w:t>can</w:t>
      </w:r>
      <w:r>
        <w:rPr>
          <w:spacing w:val="46"/>
          <w:w w:val="105"/>
        </w:rPr>
        <w:t xml:space="preserve"> </w:t>
      </w:r>
      <w:r>
        <w:rPr>
          <w:w w:val="105"/>
        </w:rPr>
        <w:t>be</w:t>
      </w:r>
      <w:r>
        <w:rPr>
          <w:spacing w:val="46"/>
          <w:w w:val="105"/>
        </w:rPr>
        <w:t xml:space="preserve"> </w:t>
      </w:r>
      <w:r>
        <w:rPr>
          <w:w w:val="105"/>
        </w:rPr>
        <w:t>potentially</w:t>
      </w:r>
      <w:r>
        <w:rPr>
          <w:spacing w:val="46"/>
          <w:w w:val="105"/>
        </w:rPr>
        <w:t xml:space="preserve"> </w:t>
      </w:r>
      <w:r>
        <w:rPr>
          <w:w w:val="105"/>
        </w:rPr>
        <w:t>sampled</w:t>
      </w:r>
      <w:r>
        <w:rPr>
          <w:spacing w:val="46"/>
          <w:w w:val="105"/>
        </w:rPr>
        <w:t xml:space="preserve"> </w:t>
      </w:r>
      <w:r>
        <w:rPr>
          <w:w w:val="105"/>
        </w:rPr>
        <w:t>by</w:t>
      </w:r>
      <w:r>
        <w:rPr>
          <w:spacing w:val="46"/>
          <w:w w:val="105"/>
        </w:rPr>
        <w:t xml:space="preserve"> </w:t>
      </w:r>
      <w:r>
        <w:rPr>
          <w:w w:val="105"/>
        </w:rPr>
        <w:t>future</w:t>
      </w:r>
      <w:r>
        <w:rPr>
          <w:spacing w:val="47"/>
          <w:w w:val="105"/>
        </w:rPr>
        <w:t xml:space="preserve"> </w:t>
      </w:r>
      <w:r>
        <w:rPr>
          <w:w w:val="105"/>
        </w:rPr>
        <w:t>research</w:t>
      </w:r>
      <w:r>
        <w:rPr>
          <w:spacing w:val="46"/>
          <w:w w:val="105"/>
        </w:rPr>
        <w:t xml:space="preserve"> </w:t>
      </w:r>
      <w:r>
        <w:rPr>
          <w:spacing w:val="-2"/>
          <w:w w:val="105"/>
        </w:rPr>
        <w:t>efforts.</w:t>
      </w:r>
      <w:r>
        <w:tab/>
      </w:r>
      <w:r>
        <w:rPr>
          <w:spacing w:val="-2"/>
          <w:w w:val="105"/>
        </w:rPr>
        <w:t>However,</w:t>
      </w:r>
      <w:r>
        <w:rPr>
          <w:spacing w:val="24"/>
          <w:w w:val="105"/>
        </w:rPr>
        <w:t xml:space="preserve"> </w:t>
      </w:r>
      <w:r>
        <w:rPr>
          <w:spacing w:val="-2"/>
          <w:w w:val="105"/>
        </w:rPr>
        <w:t>pioneering</w:t>
      </w:r>
      <w:r>
        <w:rPr>
          <w:spacing w:val="19"/>
          <w:w w:val="105"/>
        </w:rPr>
        <w:t xml:space="preserve"> </w:t>
      </w:r>
      <w:r>
        <w:rPr>
          <w:spacing w:val="-4"/>
          <w:w w:val="105"/>
        </w:rPr>
        <w:t>work</w:t>
      </w:r>
    </w:p>
    <w:p w14:paraId="172E9CAF" w14:textId="77777777" w:rsidR="005F326E" w:rsidRDefault="00000000">
      <w:pPr>
        <w:pStyle w:val="BodyText"/>
        <w:spacing w:before="158"/>
      </w:pPr>
      <w:proofErr w:type="gramStart"/>
      <w:r>
        <w:rPr>
          <w:rFonts w:ascii="Arial"/>
          <w:w w:val="105"/>
          <w:sz w:val="12"/>
        </w:rPr>
        <w:t>367</w:t>
      </w:r>
      <w:r>
        <w:rPr>
          <w:rFonts w:ascii="Arial"/>
          <w:spacing w:val="47"/>
          <w:w w:val="105"/>
          <w:sz w:val="12"/>
        </w:rPr>
        <w:t xml:space="preserve">  </w:t>
      </w:r>
      <w:r>
        <w:rPr>
          <w:w w:val="105"/>
        </w:rPr>
        <w:t>involving</w:t>
      </w:r>
      <w:proofErr w:type="gramEnd"/>
      <w:r>
        <w:rPr>
          <w:spacing w:val="20"/>
          <w:w w:val="105"/>
        </w:rPr>
        <w:t xml:space="preserve"> </w:t>
      </w:r>
      <w:r>
        <w:rPr>
          <w:w w:val="105"/>
        </w:rPr>
        <w:t>time-varying</w:t>
      </w:r>
      <w:r>
        <w:rPr>
          <w:spacing w:val="20"/>
          <w:w w:val="105"/>
        </w:rPr>
        <w:t xml:space="preserve"> </w:t>
      </w:r>
      <w:r>
        <w:rPr>
          <w:w w:val="105"/>
        </w:rPr>
        <w:t>diffeomorphic</w:t>
      </w:r>
      <w:r>
        <w:rPr>
          <w:spacing w:val="20"/>
          <w:w w:val="105"/>
        </w:rPr>
        <w:t xml:space="preserve"> </w:t>
      </w:r>
      <w:r>
        <w:rPr>
          <w:w w:val="105"/>
        </w:rPr>
        <w:t>transformations</w:t>
      </w:r>
      <w:r>
        <w:rPr>
          <w:spacing w:val="21"/>
          <w:w w:val="105"/>
        </w:rPr>
        <w:t xml:space="preserve"> </w:t>
      </w:r>
      <w:r>
        <w:rPr>
          <w:w w:val="105"/>
        </w:rPr>
        <w:t>allow</w:t>
      </w:r>
      <w:r>
        <w:rPr>
          <w:spacing w:val="19"/>
          <w:w w:val="105"/>
        </w:rPr>
        <w:t xml:space="preserve"> </w:t>
      </w:r>
      <w:r>
        <w:rPr>
          <w:w w:val="105"/>
        </w:rPr>
        <w:t>us</w:t>
      </w:r>
      <w:r>
        <w:rPr>
          <w:spacing w:val="21"/>
          <w:w w:val="105"/>
        </w:rPr>
        <w:t xml:space="preserve"> </w:t>
      </w:r>
      <w:r>
        <w:rPr>
          <w:w w:val="105"/>
        </w:rPr>
        <w:t>to</w:t>
      </w:r>
      <w:r>
        <w:rPr>
          <w:spacing w:val="19"/>
          <w:w w:val="105"/>
        </w:rPr>
        <w:t xml:space="preserve"> </w:t>
      </w:r>
      <w:r>
        <w:rPr>
          <w:w w:val="105"/>
        </w:rPr>
        <w:t>continuously</w:t>
      </w:r>
      <w:r>
        <w:rPr>
          <w:spacing w:val="20"/>
          <w:w w:val="105"/>
        </w:rPr>
        <w:t xml:space="preserve"> </w:t>
      </w:r>
      <w:r>
        <w:rPr>
          <w:w w:val="105"/>
        </w:rPr>
        <w:t>situate</w:t>
      </w:r>
      <w:r>
        <w:rPr>
          <w:spacing w:val="20"/>
          <w:w w:val="105"/>
        </w:rPr>
        <w:t xml:space="preserve"> </w:t>
      </w:r>
      <w:r>
        <w:rPr>
          <w:spacing w:val="-5"/>
          <w:w w:val="105"/>
        </w:rPr>
        <w:t>the</w:t>
      </w:r>
    </w:p>
    <w:p w14:paraId="723D9500" w14:textId="77777777" w:rsidR="005F326E" w:rsidRDefault="00000000">
      <w:pPr>
        <w:pStyle w:val="BodyText"/>
        <w:spacing w:before="157"/>
      </w:pPr>
      <w:proofErr w:type="gramStart"/>
      <w:r>
        <w:rPr>
          <w:rFonts w:ascii="Arial"/>
          <w:w w:val="105"/>
          <w:sz w:val="12"/>
        </w:rPr>
        <w:t>368</w:t>
      </w:r>
      <w:r>
        <w:rPr>
          <w:rFonts w:ascii="Arial"/>
          <w:spacing w:val="50"/>
          <w:w w:val="105"/>
          <w:sz w:val="12"/>
        </w:rPr>
        <w:t xml:space="preserve">  </w:t>
      </w:r>
      <w:r>
        <w:rPr>
          <w:w w:val="105"/>
        </w:rPr>
        <w:t>existing</w:t>
      </w:r>
      <w:proofErr w:type="gramEnd"/>
      <w:r>
        <w:rPr>
          <w:spacing w:val="-3"/>
          <w:w w:val="105"/>
        </w:rPr>
        <w:t xml:space="preserve"> </w:t>
      </w:r>
      <w:r>
        <w:rPr>
          <w:w w:val="105"/>
        </w:rPr>
        <w:t>templates</w:t>
      </w:r>
      <w:r>
        <w:rPr>
          <w:spacing w:val="-4"/>
          <w:w w:val="105"/>
        </w:rPr>
        <w:t xml:space="preserve"> </w:t>
      </w:r>
      <w:r>
        <w:rPr>
          <w:w w:val="105"/>
        </w:rPr>
        <w:t>within</w:t>
      </w:r>
      <w:r>
        <w:rPr>
          <w:spacing w:val="-4"/>
          <w:w w:val="105"/>
        </w:rPr>
        <w:t xml:space="preserve"> </w:t>
      </w:r>
      <w:r>
        <w:rPr>
          <w:w w:val="105"/>
        </w:rPr>
        <w:t>a</w:t>
      </w:r>
      <w:r>
        <w:rPr>
          <w:spacing w:val="-4"/>
          <w:w w:val="105"/>
        </w:rPr>
        <w:t xml:space="preserve"> </w:t>
      </w:r>
      <w:r>
        <w:rPr>
          <w:w w:val="105"/>
        </w:rPr>
        <w:t>velocity</w:t>
      </w:r>
      <w:r>
        <w:rPr>
          <w:spacing w:val="-5"/>
          <w:w w:val="105"/>
        </w:rPr>
        <w:t xml:space="preserve"> </w:t>
      </w:r>
      <w:r>
        <w:rPr>
          <w:w w:val="105"/>
        </w:rPr>
        <w:t>flow</w:t>
      </w:r>
      <w:r>
        <w:rPr>
          <w:spacing w:val="-4"/>
          <w:w w:val="105"/>
        </w:rPr>
        <w:t xml:space="preserve"> </w:t>
      </w:r>
      <w:r>
        <w:rPr>
          <w:w w:val="105"/>
        </w:rPr>
        <w:t>model.</w:t>
      </w:r>
      <w:r>
        <w:rPr>
          <w:spacing w:val="25"/>
          <w:w w:val="105"/>
        </w:rPr>
        <w:t xml:space="preserve"> </w:t>
      </w:r>
      <w:r>
        <w:rPr>
          <w:w w:val="105"/>
        </w:rPr>
        <w:t>This</w:t>
      </w:r>
      <w:r>
        <w:rPr>
          <w:spacing w:val="-4"/>
          <w:w w:val="105"/>
        </w:rPr>
        <w:t xml:space="preserve"> </w:t>
      </w:r>
      <w:r>
        <w:rPr>
          <w:w w:val="105"/>
        </w:rPr>
        <w:t>allows</w:t>
      </w:r>
      <w:r>
        <w:rPr>
          <w:spacing w:val="-5"/>
          <w:w w:val="105"/>
        </w:rPr>
        <w:t xml:space="preserve"> </w:t>
      </w:r>
      <w:r>
        <w:rPr>
          <w:w w:val="105"/>
        </w:rPr>
        <w:t>one</w:t>
      </w:r>
      <w:r>
        <w:rPr>
          <w:spacing w:val="-4"/>
          <w:w w:val="105"/>
        </w:rPr>
        <w:t xml:space="preserve"> </w:t>
      </w:r>
      <w:r>
        <w:rPr>
          <w:w w:val="105"/>
        </w:rPr>
        <w:t>to</w:t>
      </w:r>
      <w:r>
        <w:rPr>
          <w:spacing w:val="-4"/>
          <w:w w:val="105"/>
        </w:rPr>
        <w:t xml:space="preserve"> </w:t>
      </w:r>
      <w:r>
        <w:rPr>
          <w:w w:val="105"/>
        </w:rPr>
        <w:t>determine</w:t>
      </w:r>
      <w:r>
        <w:rPr>
          <w:spacing w:val="-4"/>
          <w:w w:val="105"/>
        </w:rPr>
        <w:t xml:space="preserve"> </w:t>
      </w:r>
      <w:r>
        <w:rPr>
          <w:w w:val="105"/>
        </w:rPr>
        <w:t>the</w:t>
      </w:r>
      <w:r>
        <w:rPr>
          <w:spacing w:val="-4"/>
          <w:w w:val="105"/>
        </w:rPr>
        <w:t xml:space="preserve"> </w:t>
      </w:r>
      <w:proofErr w:type="spellStart"/>
      <w:r>
        <w:rPr>
          <w:spacing w:val="-2"/>
          <w:w w:val="105"/>
        </w:rPr>
        <w:t>diffeomor</w:t>
      </w:r>
      <w:proofErr w:type="spellEnd"/>
      <w:r>
        <w:rPr>
          <w:spacing w:val="-2"/>
          <w:w w:val="105"/>
        </w:rPr>
        <w:t>-</w:t>
      </w:r>
    </w:p>
    <w:p w14:paraId="3F8A2061" w14:textId="77777777" w:rsidR="005F326E" w:rsidRDefault="00000000">
      <w:pPr>
        <w:pStyle w:val="BodyText"/>
        <w:spacing w:before="158"/>
      </w:pPr>
      <w:proofErr w:type="gramStart"/>
      <w:r>
        <w:rPr>
          <w:rFonts w:ascii="Arial"/>
          <w:w w:val="105"/>
          <w:sz w:val="12"/>
        </w:rPr>
        <w:t>369</w:t>
      </w:r>
      <w:r>
        <w:rPr>
          <w:rFonts w:ascii="Arial"/>
          <w:spacing w:val="65"/>
          <w:w w:val="105"/>
          <w:sz w:val="12"/>
        </w:rPr>
        <w:t xml:space="preserve">  </w:t>
      </w:r>
      <w:proofErr w:type="spellStart"/>
      <w:r>
        <w:rPr>
          <w:w w:val="105"/>
        </w:rPr>
        <w:t>phic</w:t>
      </w:r>
      <w:proofErr w:type="spellEnd"/>
      <w:proofErr w:type="gramEnd"/>
      <w:r>
        <w:rPr>
          <w:spacing w:val="21"/>
          <w:w w:val="105"/>
        </w:rPr>
        <w:t xml:space="preserve"> </w:t>
      </w:r>
      <w:r>
        <w:rPr>
          <w:w w:val="105"/>
        </w:rPr>
        <w:t>transformation</w:t>
      </w:r>
      <w:r>
        <w:rPr>
          <w:spacing w:val="22"/>
          <w:w w:val="105"/>
        </w:rPr>
        <w:t xml:space="preserve"> </w:t>
      </w:r>
      <w:r>
        <w:rPr>
          <w:w w:val="105"/>
        </w:rPr>
        <w:t>from</w:t>
      </w:r>
      <w:r>
        <w:rPr>
          <w:spacing w:val="21"/>
          <w:w w:val="105"/>
        </w:rPr>
        <w:t xml:space="preserve"> </w:t>
      </w:r>
      <w:r>
        <w:rPr>
          <w:w w:val="105"/>
        </w:rPr>
        <w:t>any</w:t>
      </w:r>
      <w:r>
        <w:rPr>
          <w:spacing w:val="20"/>
          <w:w w:val="105"/>
        </w:rPr>
        <w:t xml:space="preserve"> </w:t>
      </w:r>
      <w:r>
        <w:rPr>
          <w:w w:val="105"/>
        </w:rPr>
        <w:t>one</w:t>
      </w:r>
      <w:r>
        <w:rPr>
          <w:spacing w:val="22"/>
          <w:w w:val="105"/>
        </w:rPr>
        <w:t xml:space="preserve"> </w:t>
      </w:r>
      <w:r>
        <w:rPr>
          <w:w w:val="105"/>
        </w:rPr>
        <w:t>temporal</w:t>
      </w:r>
      <w:r>
        <w:rPr>
          <w:spacing w:val="21"/>
          <w:w w:val="105"/>
        </w:rPr>
        <w:t xml:space="preserve"> </w:t>
      </w:r>
      <w:r>
        <w:rPr>
          <w:w w:val="105"/>
        </w:rPr>
        <w:t>location</w:t>
      </w:r>
      <w:r>
        <w:rPr>
          <w:spacing w:val="22"/>
          <w:w w:val="105"/>
        </w:rPr>
        <w:t xml:space="preserve"> </w:t>
      </w:r>
      <w:r>
        <w:rPr>
          <w:w w:val="105"/>
        </w:rPr>
        <w:t>to</w:t>
      </w:r>
      <w:r>
        <w:rPr>
          <w:spacing w:val="21"/>
          <w:w w:val="105"/>
        </w:rPr>
        <w:t xml:space="preserve"> </w:t>
      </w:r>
      <w:r>
        <w:rPr>
          <w:w w:val="105"/>
        </w:rPr>
        <w:t>any</w:t>
      </w:r>
      <w:r>
        <w:rPr>
          <w:spacing w:val="21"/>
          <w:w w:val="105"/>
        </w:rPr>
        <w:t xml:space="preserve"> </w:t>
      </w:r>
      <w:r>
        <w:rPr>
          <w:w w:val="105"/>
        </w:rPr>
        <w:t>other</w:t>
      </w:r>
      <w:r>
        <w:rPr>
          <w:spacing w:val="21"/>
          <w:w w:val="105"/>
        </w:rPr>
        <w:t xml:space="preserve"> </w:t>
      </w:r>
      <w:r>
        <w:rPr>
          <w:w w:val="105"/>
        </w:rPr>
        <w:t>temporal</w:t>
      </w:r>
      <w:r>
        <w:rPr>
          <w:spacing w:val="21"/>
          <w:w w:val="105"/>
        </w:rPr>
        <w:t xml:space="preserve"> </w:t>
      </w:r>
      <w:r>
        <w:rPr>
          <w:w w:val="105"/>
        </w:rPr>
        <w:t>location</w:t>
      </w:r>
      <w:r>
        <w:rPr>
          <w:spacing w:val="21"/>
          <w:w w:val="105"/>
        </w:rPr>
        <w:t xml:space="preserve"> </w:t>
      </w:r>
      <w:r>
        <w:rPr>
          <w:spacing w:val="-2"/>
          <w:w w:val="105"/>
        </w:rPr>
        <w:t>within</w:t>
      </w:r>
    </w:p>
    <w:p w14:paraId="3108FAFC" w14:textId="77777777" w:rsidR="005F326E" w:rsidRDefault="00000000">
      <w:pPr>
        <w:pStyle w:val="BodyText"/>
        <w:spacing w:before="157"/>
      </w:pPr>
      <w:proofErr w:type="gramStart"/>
      <w:r>
        <w:rPr>
          <w:rFonts w:ascii="Arial"/>
          <w:w w:val="105"/>
          <w:sz w:val="12"/>
        </w:rPr>
        <w:t>370</w:t>
      </w:r>
      <w:r>
        <w:rPr>
          <w:rFonts w:ascii="Arial"/>
          <w:spacing w:val="63"/>
          <w:w w:val="105"/>
          <w:sz w:val="12"/>
        </w:rPr>
        <w:t xml:space="preserve">  </w:t>
      </w:r>
      <w:r>
        <w:rPr>
          <w:w w:val="105"/>
        </w:rPr>
        <w:t>the</w:t>
      </w:r>
      <w:proofErr w:type="gramEnd"/>
      <w:r>
        <w:rPr>
          <w:spacing w:val="16"/>
          <w:w w:val="105"/>
        </w:rPr>
        <w:t xml:space="preserve"> </w:t>
      </w:r>
      <w:r>
        <w:rPr>
          <w:w w:val="105"/>
        </w:rPr>
        <w:t>time</w:t>
      </w:r>
      <w:r>
        <w:rPr>
          <w:spacing w:val="16"/>
          <w:w w:val="105"/>
        </w:rPr>
        <w:t xml:space="preserve"> </w:t>
      </w:r>
      <w:r>
        <w:rPr>
          <w:w w:val="105"/>
        </w:rPr>
        <w:t>span</w:t>
      </w:r>
      <w:r>
        <w:rPr>
          <w:spacing w:val="16"/>
          <w:w w:val="105"/>
        </w:rPr>
        <w:t xml:space="preserve"> </w:t>
      </w:r>
      <w:r>
        <w:rPr>
          <w:w w:val="105"/>
        </w:rPr>
        <w:t>defined</w:t>
      </w:r>
      <w:r>
        <w:rPr>
          <w:spacing w:val="16"/>
          <w:w w:val="105"/>
        </w:rPr>
        <w:t xml:space="preserve"> </w:t>
      </w:r>
      <w:r>
        <w:rPr>
          <w:w w:val="105"/>
        </w:rPr>
        <w:t>by</w:t>
      </w:r>
      <w:r>
        <w:rPr>
          <w:spacing w:val="16"/>
          <w:w w:val="105"/>
        </w:rPr>
        <w:t xml:space="preserve"> </w:t>
      </w:r>
      <w:r>
        <w:rPr>
          <w:w w:val="105"/>
        </w:rPr>
        <w:t>the</w:t>
      </w:r>
      <w:r>
        <w:rPr>
          <w:spacing w:val="16"/>
          <w:w w:val="105"/>
        </w:rPr>
        <w:t xml:space="preserve"> </w:t>
      </w:r>
      <w:r>
        <w:rPr>
          <w:w w:val="105"/>
        </w:rPr>
        <w:t>temporal</w:t>
      </w:r>
      <w:r>
        <w:rPr>
          <w:spacing w:val="16"/>
          <w:w w:val="105"/>
        </w:rPr>
        <w:t xml:space="preserve"> </w:t>
      </w:r>
      <w:r>
        <w:rPr>
          <w:w w:val="105"/>
        </w:rPr>
        <w:t>limits</w:t>
      </w:r>
      <w:r>
        <w:rPr>
          <w:spacing w:val="17"/>
          <w:w w:val="105"/>
        </w:rPr>
        <w:t xml:space="preserve"> </w:t>
      </w:r>
      <w:r>
        <w:rPr>
          <w:w w:val="105"/>
        </w:rPr>
        <w:t>of</w:t>
      </w:r>
      <w:r>
        <w:rPr>
          <w:spacing w:val="16"/>
          <w:w w:val="105"/>
        </w:rPr>
        <w:t xml:space="preserve"> </w:t>
      </w:r>
      <w:r>
        <w:rPr>
          <w:w w:val="105"/>
        </w:rPr>
        <w:t>the</w:t>
      </w:r>
      <w:r>
        <w:rPr>
          <w:spacing w:val="16"/>
          <w:w w:val="105"/>
        </w:rPr>
        <w:t xml:space="preserve"> </w:t>
      </w:r>
      <w:proofErr w:type="spellStart"/>
      <w:r>
        <w:rPr>
          <w:w w:val="105"/>
        </w:rPr>
        <w:t>DevCCF</w:t>
      </w:r>
      <w:proofErr w:type="spellEnd"/>
      <w:r>
        <w:rPr>
          <w:w w:val="105"/>
        </w:rPr>
        <w:t>.</w:t>
      </w:r>
      <w:r>
        <w:rPr>
          <w:spacing w:val="16"/>
          <w:w w:val="105"/>
        </w:rPr>
        <w:t xml:space="preserve"> </w:t>
      </w:r>
      <w:r>
        <w:rPr>
          <w:w w:val="105"/>
        </w:rPr>
        <w:t>This</w:t>
      </w:r>
      <w:r>
        <w:rPr>
          <w:spacing w:val="16"/>
          <w:w w:val="105"/>
        </w:rPr>
        <w:t xml:space="preserve"> </w:t>
      </w:r>
      <w:r>
        <w:rPr>
          <w:w w:val="105"/>
        </w:rPr>
        <w:t>functionality</w:t>
      </w:r>
      <w:r>
        <w:rPr>
          <w:spacing w:val="16"/>
          <w:w w:val="105"/>
        </w:rPr>
        <w:t xml:space="preserve"> </w:t>
      </w:r>
      <w:r>
        <w:rPr>
          <w:w w:val="105"/>
        </w:rPr>
        <w:t>is</w:t>
      </w:r>
      <w:r>
        <w:rPr>
          <w:spacing w:val="16"/>
          <w:w w:val="105"/>
        </w:rPr>
        <w:t xml:space="preserve"> </w:t>
      </w:r>
      <w:r>
        <w:rPr>
          <w:w w:val="105"/>
        </w:rPr>
        <w:t>built</w:t>
      </w:r>
      <w:r>
        <w:rPr>
          <w:spacing w:val="16"/>
          <w:w w:val="105"/>
        </w:rPr>
        <w:t xml:space="preserve"> </w:t>
      </w:r>
      <w:proofErr w:type="gramStart"/>
      <w:r>
        <w:rPr>
          <w:spacing w:val="-5"/>
          <w:w w:val="105"/>
        </w:rPr>
        <w:t>on</w:t>
      </w:r>
      <w:proofErr w:type="gramEnd"/>
    </w:p>
    <w:p w14:paraId="409175E8" w14:textId="77777777" w:rsidR="005F326E" w:rsidRDefault="00000000">
      <w:pPr>
        <w:pStyle w:val="BodyText"/>
        <w:spacing w:before="157"/>
      </w:pPr>
      <w:proofErr w:type="gramStart"/>
      <w:r>
        <w:rPr>
          <w:rFonts w:ascii="Arial"/>
          <w:w w:val="105"/>
          <w:sz w:val="12"/>
        </w:rPr>
        <w:t>371</w:t>
      </w:r>
      <w:r>
        <w:rPr>
          <w:rFonts w:ascii="Arial"/>
          <w:spacing w:val="57"/>
          <w:w w:val="105"/>
          <w:sz w:val="12"/>
        </w:rPr>
        <w:t xml:space="preserve">  </w:t>
      </w:r>
      <w:r>
        <w:rPr>
          <w:w w:val="105"/>
        </w:rPr>
        <w:t>multiple</w:t>
      </w:r>
      <w:proofErr w:type="gramEnd"/>
      <w:r>
        <w:rPr>
          <w:spacing w:val="10"/>
          <w:w w:val="105"/>
        </w:rPr>
        <w:t xml:space="preserve"> </w:t>
      </w:r>
      <w:r>
        <w:rPr>
          <w:w w:val="105"/>
        </w:rPr>
        <w:t>components</w:t>
      </w:r>
      <w:r>
        <w:rPr>
          <w:spacing w:val="11"/>
          <w:w w:val="105"/>
        </w:rPr>
        <w:t xml:space="preserve"> </w:t>
      </w:r>
      <w:r>
        <w:rPr>
          <w:w w:val="105"/>
        </w:rPr>
        <w:t>from</w:t>
      </w:r>
      <w:r>
        <w:rPr>
          <w:spacing w:val="10"/>
          <w:w w:val="105"/>
        </w:rPr>
        <w:t xml:space="preserve"> </w:t>
      </w:r>
      <w:r>
        <w:rPr>
          <w:w w:val="105"/>
        </w:rPr>
        <w:t>the</w:t>
      </w:r>
      <w:r>
        <w:rPr>
          <w:spacing w:val="10"/>
          <w:w w:val="105"/>
        </w:rPr>
        <w:t xml:space="preserve"> </w:t>
      </w:r>
      <w:commentRangeStart w:id="130"/>
      <w:commentRangeStart w:id="131"/>
      <w:r>
        <w:rPr>
          <w:w w:val="105"/>
        </w:rPr>
        <w:t>Insight</w:t>
      </w:r>
      <w:r>
        <w:rPr>
          <w:spacing w:val="11"/>
          <w:w w:val="105"/>
        </w:rPr>
        <w:t xml:space="preserve"> </w:t>
      </w:r>
      <w:r>
        <w:rPr>
          <w:w w:val="105"/>
        </w:rPr>
        <w:t>Segmentation</w:t>
      </w:r>
      <w:r>
        <w:rPr>
          <w:spacing w:val="10"/>
          <w:w w:val="105"/>
        </w:rPr>
        <w:t xml:space="preserve"> </w:t>
      </w:r>
      <w:r>
        <w:rPr>
          <w:w w:val="105"/>
        </w:rPr>
        <w:t>and</w:t>
      </w:r>
      <w:r>
        <w:rPr>
          <w:spacing w:val="11"/>
          <w:w w:val="105"/>
        </w:rPr>
        <w:t xml:space="preserve"> </w:t>
      </w:r>
      <w:r>
        <w:rPr>
          <w:w w:val="105"/>
        </w:rPr>
        <w:t>Registration</w:t>
      </w:r>
      <w:r>
        <w:rPr>
          <w:spacing w:val="10"/>
          <w:w w:val="105"/>
        </w:rPr>
        <w:t xml:space="preserve"> </w:t>
      </w:r>
      <w:r>
        <w:rPr>
          <w:w w:val="105"/>
        </w:rPr>
        <w:t>Toolkit</w:t>
      </w:r>
      <w:r>
        <w:rPr>
          <w:spacing w:val="10"/>
          <w:w w:val="105"/>
        </w:rPr>
        <w:t xml:space="preserve"> </w:t>
      </w:r>
      <w:commentRangeEnd w:id="130"/>
      <w:r w:rsidR="00043344">
        <w:rPr>
          <w:rStyle w:val="CommentReference"/>
        </w:rPr>
        <w:commentReference w:id="130"/>
      </w:r>
      <w:commentRangeEnd w:id="131"/>
      <w:r w:rsidR="00B463B3">
        <w:rPr>
          <w:rStyle w:val="CommentReference"/>
        </w:rPr>
        <w:commentReference w:id="131"/>
      </w:r>
      <w:r>
        <w:rPr>
          <w:w w:val="105"/>
        </w:rPr>
        <w:t>including</w:t>
      </w:r>
      <w:r>
        <w:rPr>
          <w:spacing w:val="11"/>
          <w:w w:val="105"/>
        </w:rPr>
        <w:t xml:space="preserve"> </w:t>
      </w:r>
      <w:r>
        <w:rPr>
          <w:spacing w:val="-5"/>
          <w:w w:val="105"/>
        </w:rPr>
        <w:t>the</w:t>
      </w:r>
    </w:p>
    <w:p w14:paraId="27650F63" w14:textId="77777777" w:rsidR="005F326E" w:rsidRDefault="00000000">
      <w:pPr>
        <w:pStyle w:val="BodyText"/>
        <w:spacing w:before="158"/>
      </w:pPr>
      <w:proofErr w:type="gramStart"/>
      <w:r>
        <w:rPr>
          <w:rFonts w:ascii="Arial"/>
          <w:w w:val="105"/>
          <w:sz w:val="12"/>
        </w:rPr>
        <w:t>372</w:t>
      </w:r>
      <w:r>
        <w:rPr>
          <w:rFonts w:ascii="Arial"/>
          <w:spacing w:val="51"/>
          <w:w w:val="105"/>
          <w:sz w:val="12"/>
        </w:rPr>
        <w:t xml:space="preserve">  </w:t>
      </w:r>
      <w:r>
        <w:rPr>
          <w:w w:val="105"/>
        </w:rPr>
        <w:t>B</w:t>
      </w:r>
      <w:proofErr w:type="gramEnd"/>
      <w:r>
        <w:rPr>
          <w:w w:val="105"/>
        </w:rPr>
        <w:t>-spline</w:t>
      </w:r>
      <w:r>
        <w:rPr>
          <w:spacing w:val="-7"/>
          <w:w w:val="105"/>
        </w:rPr>
        <w:t xml:space="preserve"> </w:t>
      </w:r>
      <w:r>
        <w:rPr>
          <w:w w:val="105"/>
        </w:rPr>
        <w:t>scattered</w:t>
      </w:r>
      <w:r>
        <w:rPr>
          <w:spacing w:val="-7"/>
          <w:w w:val="105"/>
        </w:rPr>
        <w:t xml:space="preserve"> </w:t>
      </w:r>
      <w:r>
        <w:rPr>
          <w:w w:val="105"/>
        </w:rPr>
        <w:t>data</w:t>
      </w:r>
      <w:r>
        <w:rPr>
          <w:spacing w:val="-7"/>
          <w:w w:val="105"/>
        </w:rPr>
        <w:t xml:space="preserve"> </w:t>
      </w:r>
      <w:r>
        <w:rPr>
          <w:w w:val="105"/>
        </w:rPr>
        <w:t>approximation</w:t>
      </w:r>
      <w:r>
        <w:rPr>
          <w:spacing w:val="-8"/>
          <w:w w:val="105"/>
        </w:rPr>
        <w:t xml:space="preserve"> </w:t>
      </w:r>
      <w:r>
        <w:rPr>
          <w:w w:val="105"/>
        </w:rPr>
        <w:t>technique</w:t>
      </w:r>
      <w:r>
        <w:rPr>
          <w:spacing w:val="-7"/>
          <w:w w:val="105"/>
        </w:rPr>
        <w:t xml:space="preserve"> </w:t>
      </w:r>
      <w:r>
        <w:rPr>
          <w:w w:val="105"/>
        </w:rPr>
        <w:t>for</w:t>
      </w:r>
      <w:r>
        <w:rPr>
          <w:spacing w:val="-7"/>
          <w:w w:val="105"/>
        </w:rPr>
        <w:t xml:space="preserve"> </w:t>
      </w:r>
      <w:r>
        <w:rPr>
          <w:w w:val="105"/>
        </w:rPr>
        <w:t>field</w:t>
      </w:r>
      <w:r>
        <w:rPr>
          <w:spacing w:val="-7"/>
          <w:w w:val="105"/>
        </w:rPr>
        <w:t xml:space="preserve"> </w:t>
      </w:r>
      <w:r>
        <w:rPr>
          <w:w w:val="105"/>
        </w:rPr>
        <w:t>regularization</w:t>
      </w:r>
      <w:r>
        <w:rPr>
          <w:spacing w:val="-8"/>
          <w:w w:val="105"/>
        </w:rPr>
        <w:t xml:space="preserve"> </w:t>
      </w:r>
      <w:r>
        <w:rPr>
          <w:w w:val="105"/>
        </w:rPr>
        <w:t>and</w:t>
      </w:r>
      <w:r>
        <w:rPr>
          <w:spacing w:val="-7"/>
          <w:w w:val="105"/>
        </w:rPr>
        <w:t xml:space="preserve"> </w:t>
      </w:r>
      <w:r>
        <w:rPr>
          <w:w w:val="105"/>
        </w:rPr>
        <w:t>velocity</w:t>
      </w:r>
      <w:r>
        <w:rPr>
          <w:spacing w:val="-7"/>
          <w:w w:val="105"/>
        </w:rPr>
        <w:t xml:space="preserve"> </w:t>
      </w:r>
      <w:r>
        <w:rPr>
          <w:w w:val="105"/>
        </w:rPr>
        <w:t>field</w:t>
      </w:r>
      <w:r>
        <w:rPr>
          <w:spacing w:val="-7"/>
          <w:w w:val="105"/>
        </w:rPr>
        <w:t xml:space="preserve"> </w:t>
      </w:r>
      <w:r>
        <w:rPr>
          <w:spacing w:val="-5"/>
          <w:w w:val="105"/>
        </w:rPr>
        <w:t>in-</w:t>
      </w:r>
    </w:p>
    <w:p w14:paraId="6B0C1517" w14:textId="77777777" w:rsidR="005F326E" w:rsidRDefault="005F326E">
      <w:pPr>
        <w:sectPr w:rsidR="005F326E" w:rsidSect="008C17C3">
          <w:pgSz w:w="12240" w:h="15840"/>
          <w:pgMar w:top="1200" w:right="0" w:bottom="280" w:left="940" w:header="720" w:footer="720" w:gutter="0"/>
          <w:cols w:space="720"/>
        </w:sectPr>
      </w:pPr>
    </w:p>
    <w:p w14:paraId="4992022D" w14:textId="77777777" w:rsidR="005F326E" w:rsidRDefault="00000000">
      <w:pPr>
        <w:pStyle w:val="BodyText"/>
        <w:spacing w:before="135"/>
      </w:pPr>
      <w:proofErr w:type="gramStart"/>
      <w:r>
        <w:rPr>
          <w:rFonts w:ascii="Arial"/>
          <w:w w:val="105"/>
          <w:sz w:val="12"/>
        </w:rPr>
        <w:lastRenderedPageBreak/>
        <w:t>373</w:t>
      </w:r>
      <w:r>
        <w:rPr>
          <w:rFonts w:ascii="Arial"/>
          <w:spacing w:val="62"/>
          <w:w w:val="105"/>
          <w:sz w:val="12"/>
        </w:rPr>
        <w:t xml:space="preserve">  </w:t>
      </w:r>
      <w:proofErr w:type="spellStart"/>
      <w:r>
        <w:rPr>
          <w:w w:val="105"/>
        </w:rPr>
        <w:t>tegration</w:t>
      </w:r>
      <w:proofErr w:type="spellEnd"/>
      <w:proofErr w:type="gramEnd"/>
      <w:r>
        <w:rPr>
          <w:w w:val="105"/>
        </w:rPr>
        <w:t>.</w:t>
      </w:r>
      <w:r>
        <w:rPr>
          <w:spacing w:val="35"/>
          <w:w w:val="105"/>
        </w:rPr>
        <w:t xml:space="preserve"> </w:t>
      </w:r>
      <w:r>
        <w:rPr>
          <w:w w:val="105"/>
        </w:rPr>
        <w:t>This</w:t>
      </w:r>
      <w:r>
        <w:rPr>
          <w:spacing w:val="4"/>
          <w:w w:val="105"/>
        </w:rPr>
        <w:t xml:space="preserve"> </w:t>
      </w:r>
      <w:r>
        <w:rPr>
          <w:w w:val="105"/>
        </w:rPr>
        <w:t>velocity</w:t>
      </w:r>
      <w:r>
        <w:rPr>
          <w:spacing w:val="4"/>
          <w:w w:val="105"/>
        </w:rPr>
        <w:t xml:space="preserve"> </w:t>
      </w:r>
      <w:r>
        <w:rPr>
          <w:w w:val="105"/>
        </w:rPr>
        <w:t>field</w:t>
      </w:r>
      <w:r>
        <w:rPr>
          <w:spacing w:val="4"/>
          <w:w w:val="105"/>
        </w:rPr>
        <w:t xml:space="preserve"> </w:t>
      </w:r>
      <w:r>
        <w:rPr>
          <w:w w:val="105"/>
        </w:rPr>
        <w:t>model</w:t>
      </w:r>
      <w:r>
        <w:rPr>
          <w:spacing w:val="3"/>
          <w:w w:val="105"/>
        </w:rPr>
        <w:t xml:space="preserve"> </w:t>
      </w:r>
      <w:r>
        <w:rPr>
          <w:w w:val="105"/>
        </w:rPr>
        <w:t>permits</w:t>
      </w:r>
      <w:r>
        <w:rPr>
          <w:spacing w:val="4"/>
          <w:w w:val="105"/>
        </w:rPr>
        <w:t xml:space="preserve"> </w:t>
      </w:r>
      <w:r>
        <w:rPr>
          <w:w w:val="105"/>
        </w:rPr>
        <w:t>intra-template</w:t>
      </w:r>
      <w:r>
        <w:rPr>
          <w:spacing w:val="4"/>
          <w:w w:val="105"/>
        </w:rPr>
        <w:t xml:space="preserve"> </w:t>
      </w:r>
      <w:r>
        <w:rPr>
          <w:w w:val="105"/>
        </w:rPr>
        <w:t>comparison</w:t>
      </w:r>
      <w:r>
        <w:rPr>
          <w:spacing w:val="3"/>
          <w:w w:val="105"/>
        </w:rPr>
        <w:t xml:space="preserve"> </w:t>
      </w:r>
      <w:r>
        <w:rPr>
          <w:w w:val="105"/>
        </w:rPr>
        <w:t>and</w:t>
      </w:r>
      <w:r>
        <w:rPr>
          <w:spacing w:val="4"/>
          <w:w w:val="105"/>
        </w:rPr>
        <w:t xml:space="preserve"> </w:t>
      </w:r>
      <w:r>
        <w:rPr>
          <w:w w:val="105"/>
        </w:rPr>
        <w:t>the</w:t>
      </w:r>
      <w:r>
        <w:rPr>
          <w:spacing w:val="4"/>
          <w:w w:val="105"/>
        </w:rPr>
        <w:t xml:space="preserve"> </w:t>
      </w:r>
      <w:proofErr w:type="gramStart"/>
      <w:r>
        <w:rPr>
          <w:spacing w:val="-2"/>
          <w:w w:val="105"/>
        </w:rPr>
        <w:t>construction</w:t>
      </w:r>
      <w:proofErr w:type="gramEnd"/>
    </w:p>
    <w:p w14:paraId="016A44B4" w14:textId="77777777" w:rsidR="005F326E" w:rsidRDefault="00000000">
      <w:pPr>
        <w:pStyle w:val="BodyText"/>
        <w:spacing w:before="157"/>
      </w:pPr>
      <w:proofErr w:type="gramStart"/>
      <w:r>
        <w:rPr>
          <w:rFonts w:ascii="Arial"/>
          <w:w w:val="105"/>
          <w:sz w:val="12"/>
        </w:rPr>
        <w:t>374</w:t>
      </w:r>
      <w:r>
        <w:rPr>
          <w:rFonts w:ascii="Arial"/>
          <w:spacing w:val="68"/>
          <w:w w:val="105"/>
          <w:sz w:val="12"/>
        </w:rPr>
        <w:t xml:space="preserve">  </w:t>
      </w:r>
      <w:r>
        <w:rPr>
          <w:w w:val="105"/>
        </w:rPr>
        <w:t>of</w:t>
      </w:r>
      <w:proofErr w:type="gramEnd"/>
      <w:r>
        <w:rPr>
          <w:spacing w:val="12"/>
          <w:w w:val="105"/>
        </w:rPr>
        <w:t xml:space="preserve"> </w:t>
      </w:r>
      <w:r>
        <w:rPr>
          <w:w w:val="105"/>
        </w:rPr>
        <w:t>virtual</w:t>
      </w:r>
      <w:r>
        <w:rPr>
          <w:spacing w:val="11"/>
          <w:w w:val="105"/>
        </w:rPr>
        <w:t xml:space="preserve"> </w:t>
      </w:r>
      <w:r>
        <w:rPr>
          <w:w w:val="105"/>
        </w:rPr>
        <w:t>templates</w:t>
      </w:r>
      <w:r>
        <w:rPr>
          <w:spacing w:val="11"/>
          <w:w w:val="105"/>
        </w:rPr>
        <w:t xml:space="preserve"> </w:t>
      </w:r>
      <w:r>
        <w:rPr>
          <w:w w:val="105"/>
        </w:rPr>
        <w:t>where</w:t>
      </w:r>
      <w:r>
        <w:rPr>
          <w:spacing w:val="11"/>
          <w:w w:val="105"/>
        </w:rPr>
        <w:t xml:space="preserve"> </w:t>
      </w:r>
      <w:r>
        <w:rPr>
          <w:w w:val="105"/>
        </w:rPr>
        <w:t>a</w:t>
      </w:r>
      <w:r>
        <w:rPr>
          <w:spacing w:val="12"/>
          <w:w w:val="105"/>
        </w:rPr>
        <w:t xml:space="preserve"> </w:t>
      </w:r>
      <w:r>
        <w:rPr>
          <w:w w:val="105"/>
        </w:rPr>
        <w:t>template</w:t>
      </w:r>
      <w:r>
        <w:rPr>
          <w:spacing w:val="11"/>
          <w:w w:val="105"/>
        </w:rPr>
        <w:t xml:space="preserve"> </w:t>
      </w:r>
      <w:r>
        <w:rPr>
          <w:w w:val="105"/>
        </w:rPr>
        <w:t>can</w:t>
      </w:r>
      <w:r>
        <w:rPr>
          <w:spacing w:val="11"/>
          <w:w w:val="105"/>
        </w:rPr>
        <w:t xml:space="preserve"> </w:t>
      </w:r>
      <w:r>
        <w:rPr>
          <w:w w:val="105"/>
        </w:rPr>
        <w:t>be</w:t>
      </w:r>
      <w:r>
        <w:rPr>
          <w:spacing w:val="11"/>
          <w:w w:val="105"/>
        </w:rPr>
        <w:t xml:space="preserve"> </w:t>
      </w:r>
      <w:r>
        <w:rPr>
          <w:w w:val="105"/>
        </w:rPr>
        <w:t>estimated</w:t>
      </w:r>
      <w:r>
        <w:rPr>
          <w:spacing w:val="11"/>
          <w:w w:val="105"/>
        </w:rPr>
        <w:t xml:space="preserve"> </w:t>
      </w:r>
      <w:r>
        <w:rPr>
          <w:w w:val="105"/>
        </w:rPr>
        <w:t>at</w:t>
      </w:r>
      <w:r>
        <w:rPr>
          <w:spacing w:val="11"/>
          <w:w w:val="105"/>
        </w:rPr>
        <w:t xml:space="preserve"> </w:t>
      </w:r>
      <w:r>
        <w:rPr>
          <w:w w:val="105"/>
        </w:rPr>
        <w:t>any</w:t>
      </w:r>
      <w:r>
        <w:rPr>
          <w:spacing w:val="12"/>
          <w:w w:val="105"/>
        </w:rPr>
        <w:t xml:space="preserve"> </w:t>
      </w:r>
      <w:r>
        <w:rPr>
          <w:w w:val="105"/>
        </w:rPr>
        <w:t>continuous</w:t>
      </w:r>
      <w:r>
        <w:rPr>
          <w:spacing w:val="11"/>
          <w:w w:val="105"/>
        </w:rPr>
        <w:t xml:space="preserve"> </w:t>
      </w:r>
      <w:r>
        <w:rPr>
          <w:w w:val="105"/>
        </w:rPr>
        <w:t>time</w:t>
      </w:r>
      <w:r>
        <w:rPr>
          <w:spacing w:val="11"/>
          <w:w w:val="105"/>
        </w:rPr>
        <w:t xml:space="preserve"> </w:t>
      </w:r>
      <w:r>
        <w:rPr>
          <w:w w:val="105"/>
        </w:rPr>
        <w:t>point</w:t>
      </w:r>
      <w:r>
        <w:rPr>
          <w:spacing w:val="11"/>
          <w:w w:val="105"/>
        </w:rPr>
        <w:t xml:space="preserve"> </w:t>
      </w:r>
      <w:r>
        <w:rPr>
          <w:spacing w:val="-2"/>
          <w:w w:val="105"/>
        </w:rPr>
        <w:t>within</w:t>
      </w:r>
    </w:p>
    <w:p w14:paraId="64DA6463" w14:textId="77777777" w:rsidR="005F326E" w:rsidRDefault="00000000">
      <w:pPr>
        <w:pStyle w:val="BodyText"/>
        <w:spacing w:before="158"/>
      </w:pPr>
      <w:proofErr w:type="gramStart"/>
      <w:r>
        <w:rPr>
          <w:rFonts w:ascii="Arial"/>
          <w:w w:val="105"/>
          <w:sz w:val="12"/>
        </w:rPr>
        <w:t>375</w:t>
      </w:r>
      <w:r>
        <w:rPr>
          <w:rFonts w:ascii="Arial"/>
          <w:spacing w:val="65"/>
          <w:w w:val="105"/>
          <w:sz w:val="12"/>
        </w:rPr>
        <w:t xml:space="preserve">  </w:t>
      </w:r>
      <w:r>
        <w:rPr>
          <w:w w:val="105"/>
        </w:rPr>
        <w:t>the</w:t>
      </w:r>
      <w:proofErr w:type="gramEnd"/>
      <w:r>
        <w:rPr>
          <w:spacing w:val="19"/>
          <w:w w:val="105"/>
        </w:rPr>
        <w:t xml:space="preserve"> </w:t>
      </w:r>
      <w:r>
        <w:rPr>
          <w:w w:val="105"/>
        </w:rPr>
        <w:t>temporal</w:t>
      </w:r>
      <w:r>
        <w:rPr>
          <w:spacing w:val="19"/>
          <w:w w:val="105"/>
        </w:rPr>
        <w:t xml:space="preserve"> </w:t>
      </w:r>
      <w:r>
        <w:rPr>
          <w:w w:val="105"/>
        </w:rPr>
        <w:t>domain.</w:t>
      </w:r>
      <w:r>
        <w:rPr>
          <w:spacing w:val="53"/>
          <w:w w:val="105"/>
        </w:rPr>
        <w:t xml:space="preserve"> </w:t>
      </w:r>
      <w:r>
        <w:rPr>
          <w:w w:val="105"/>
        </w:rPr>
        <w:t>This</w:t>
      </w:r>
      <w:r>
        <w:rPr>
          <w:spacing w:val="19"/>
          <w:w w:val="105"/>
        </w:rPr>
        <w:t xml:space="preserve"> </w:t>
      </w:r>
      <w:r>
        <w:rPr>
          <w:w w:val="105"/>
        </w:rPr>
        <w:t>novel</w:t>
      </w:r>
      <w:r>
        <w:rPr>
          <w:spacing w:val="19"/>
          <w:w w:val="105"/>
        </w:rPr>
        <w:t xml:space="preserve"> </w:t>
      </w:r>
      <w:r>
        <w:rPr>
          <w:w w:val="105"/>
        </w:rPr>
        <w:t>application</w:t>
      </w:r>
      <w:r>
        <w:rPr>
          <w:spacing w:val="19"/>
          <w:w w:val="105"/>
        </w:rPr>
        <w:t xml:space="preserve"> </w:t>
      </w:r>
      <w:r>
        <w:rPr>
          <w:w w:val="105"/>
        </w:rPr>
        <w:t>can</w:t>
      </w:r>
      <w:r>
        <w:rPr>
          <w:spacing w:val="19"/>
          <w:w w:val="105"/>
        </w:rPr>
        <w:t xml:space="preserve"> </w:t>
      </w:r>
      <w:r>
        <w:rPr>
          <w:w w:val="105"/>
        </w:rPr>
        <w:t>potentially</w:t>
      </w:r>
      <w:r>
        <w:rPr>
          <w:spacing w:val="19"/>
          <w:w w:val="105"/>
        </w:rPr>
        <w:t xml:space="preserve"> </w:t>
      </w:r>
      <w:r>
        <w:rPr>
          <w:w w:val="105"/>
        </w:rPr>
        <w:t>enhance</w:t>
      </w:r>
      <w:r>
        <w:rPr>
          <w:spacing w:val="19"/>
          <w:w w:val="105"/>
        </w:rPr>
        <w:t xml:space="preserve"> </w:t>
      </w:r>
      <w:r>
        <w:rPr>
          <w:w w:val="105"/>
        </w:rPr>
        <w:t>our</w:t>
      </w:r>
      <w:r>
        <w:rPr>
          <w:spacing w:val="19"/>
          <w:w w:val="105"/>
        </w:rPr>
        <w:t xml:space="preserve"> </w:t>
      </w:r>
      <w:r>
        <w:rPr>
          <w:w w:val="105"/>
        </w:rPr>
        <w:t>understanding</w:t>
      </w:r>
      <w:r>
        <w:rPr>
          <w:spacing w:val="19"/>
          <w:w w:val="105"/>
        </w:rPr>
        <w:t xml:space="preserve"> </w:t>
      </w:r>
      <w:r>
        <w:rPr>
          <w:spacing w:val="-5"/>
          <w:w w:val="105"/>
        </w:rPr>
        <w:t>of</w:t>
      </w:r>
    </w:p>
    <w:p w14:paraId="294A103F" w14:textId="77777777" w:rsidR="005F326E" w:rsidRDefault="00000000">
      <w:pPr>
        <w:pStyle w:val="BodyText"/>
        <w:spacing w:before="157"/>
      </w:pPr>
      <w:proofErr w:type="gramStart"/>
      <w:r>
        <w:rPr>
          <w:rFonts w:ascii="Arial"/>
          <w:w w:val="105"/>
          <w:sz w:val="12"/>
        </w:rPr>
        <w:t>376</w:t>
      </w:r>
      <w:r>
        <w:rPr>
          <w:rFonts w:ascii="Arial"/>
          <w:spacing w:val="53"/>
          <w:w w:val="105"/>
          <w:sz w:val="12"/>
        </w:rPr>
        <w:t xml:space="preserve">  </w:t>
      </w:r>
      <w:r>
        <w:rPr>
          <w:w w:val="105"/>
        </w:rPr>
        <w:t>intermediate</w:t>
      </w:r>
      <w:proofErr w:type="gramEnd"/>
      <w:r>
        <w:rPr>
          <w:spacing w:val="8"/>
          <w:w w:val="105"/>
        </w:rPr>
        <w:t xml:space="preserve"> </w:t>
      </w:r>
      <w:r>
        <w:rPr>
          <w:w w:val="105"/>
        </w:rPr>
        <w:t>developmental</w:t>
      </w:r>
      <w:r>
        <w:rPr>
          <w:spacing w:val="7"/>
          <w:w w:val="105"/>
        </w:rPr>
        <w:t xml:space="preserve"> </w:t>
      </w:r>
      <w:r>
        <w:rPr>
          <w:spacing w:val="-2"/>
          <w:w w:val="105"/>
        </w:rPr>
        <w:t>stages.</w:t>
      </w:r>
    </w:p>
    <w:p w14:paraId="195DFD82" w14:textId="77777777" w:rsidR="005F326E" w:rsidRDefault="00000000">
      <w:pPr>
        <w:pStyle w:val="BodyText"/>
        <w:spacing w:before="277"/>
      </w:pPr>
      <w:proofErr w:type="gramStart"/>
      <w:r>
        <w:rPr>
          <w:rFonts w:ascii="Arial"/>
          <w:w w:val="105"/>
          <w:sz w:val="12"/>
        </w:rPr>
        <w:t>377</w:t>
      </w:r>
      <w:r>
        <w:rPr>
          <w:rFonts w:ascii="Arial"/>
          <w:spacing w:val="60"/>
          <w:w w:val="105"/>
          <w:sz w:val="12"/>
        </w:rPr>
        <w:t xml:space="preserve">  </w:t>
      </w:r>
      <w:r>
        <w:rPr>
          <w:w w:val="105"/>
        </w:rPr>
        <w:t>We</w:t>
      </w:r>
      <w:proofErr w:type="gramEnd"/>
      <w:r>
        <w:rPr>
          <w:spacing w:val="38"/>
          <w:w w:val="105"/>
        </w:rPr>
        <w:t xml:space="preserve"> </w:t>
      </w:r>
      <w:r>
        <w:rPr>
          <w:w w:val="105"/>
        </w:rPr>
        <w:t>also</w:t>
      </w:r>
      <w:r>
        <w:rPr>
          <w:spacing w:val="38"/>
          <w:w w:val="105"/>
        </w:rPr>
        <w:t xml:space="preserve"> </w:t>
      </w:r>
      <w:r>
        <w:rPr>
          <w:w w:val="105"/>
        </w:rPr>
        <w:t>presented</w:t>
      </w:r>
      <w:r>
        <w:rPr>
          <w:spacing w:val="38"/>
          <w:w w:val="105"/>
        </w:rPr>
        <w:t xml:space="preserve"> </w:t>
      </w:r>
      <w:r>
        <w:rPr>
          <w:w w:val="105"/>
        </w:rPr>
        <w:t>a</w:t>
      </w:r>
      <w:r>
        <w:rPr>
          <w:spacing w:val="38"/>
          <w:w w:val="105"/>
        </w:rPr>
        <w:t xml:space="preserve"> </w:t>
      </w:r>
      <w:r>
        <w:rPr>
          <w:w w:val="105"/>
        </w:rPr>
        <w:t>mouse</w:t>
      </w:r>
      <w:r>
        <w:rPr>
          <w:spacing w:val="38"/>
          <w:w w:val="105"/>
        </w:rPr>
        <w:t xml:space="preserve"> </w:t>
      </w:r>
      <w:r>
        <w:rPr>
          <w:w w:val="105"/>
        </w:rPr>
        <w:t>brain</w:t>
      </w:r>
      <w:r>
        <w:rPr>
          <w:spacing w:val="38"/>
          <w:w w:val="105"/>
        </w:rPr>
        <w:t xml:space="preserve"> </w:t>
      </w:r>
      <w:r>
        <w:rPr>
          <w:w w:val="105"/>
        </w:rPr>
        <w:t>pipeline</w:t>
      </w:r>
      <w:r>
        <w:rPr>
          <w:spacing w:val="38"/>
          <w:w w:val="105"/>
        </w:rPr>
        <w:t xml:space="preserve"> </w:t>
      </w:r>
      <w:r>
        <w:rPr>
          <w:w w:val="105"/>
        </w:rPr>
        <w:t>for</w:t>
      </w:r>
      <w:r>
        <w:rPr>
          <w:spacing w:val="38"/>
          <w:w w:val="105"/>
        </w:rPr>
        <w:t xml:space="preserve"> </w:t>
      </w:r>
      <w:r>
        <w:rPr>
          <w:w w:val="105"/>
        </w:rPr>
        <w:t>brain</w:t>
      </w:r>
      <w:r>
        <w:rPr>
          <w:spacing w:val="38"/>
          <w:w w:val="105"/>
        </w:rPr>
        <w:t xml:space="preserve"> </w:t>
      </w:r>
      <w:r>
        <w:rPr>
          <w:w w:val="105"/>
        </w:rPr>
        <w:t>extraction,</w:t>
      </w:r>
      <w:r>
        <w:rPr>
          <w:spacing w:val="44"/>
          <w:w w:val="105"/>
        </w:rPr>
        <w:t xml:space="preserve"> </w:t>
      </w:r>
      <w:r>
        <w:rPr>
          <w:w w:val="105"/>
        </w:rPr>
        <w:t>parcellation,</w:t>
      </w:r>
      <w:r>
        <w:rPr>
          <w:spacing w:val="45"/>
          <w:w w:val="105"/>
        </w:rPr>
        <w:t xml:space="preserve"> </w:t>
      </w:r>
      <w:r>
        <w:rPr>
          <w:w w:val="105"/>
        </w:rPr>
        <w:t>and</w:t>
      </w:r>
      <w:r>
        <w:rPr>
          <w:spacing w:val="38"/>
          <w:w w:val="105"/>
        </w:rPr>
        <w:t xml:space="preserve"> </w:t>
      </w:r>
      <w:r>
        <w:rPr>
          <w:spacing w:val="-2"/>
          <w:w w:val="105"/>
        </w:rPr>
        <w:t>cortical</w:t>
      </w:r>
    </w:p>
    <w:p w14:paraId="45D315AE" w14:textId="77777777" w:rsidR="005F326E" w:rsidRDefault="00000000">
      <w:pPr>
        <w:pStyle w:val="BodyText"/>
        <w:spacing w:before="157"/>
      </w:pPr>
      <w:proofErr w:type="gramStart"/>
      <w:r>
        <w:rPr>
          <w:rFonts w:ascii="Arial"/>
          <w:w w:val="105"/>
          <w:sz w:val="12"/>
        </w:rPr>
        <w:t>378</w:t>
      </w:r>
      <w:r>
        <w:rPr>
          <w:rFonts w:ascii="Arial"/>
          <w:spacing w:val="58"/>
          <w:w w:val="105"/>
          <w:sz w:val="12"/>
        </w:rPr>
        <w:t xml:space="preserve">  </w:t>
      </w:r>
      <w:r>
        <w:rPr>
          <w:w w:val="105"/>
        </w:rPr>
        <w:t>thickness</w:t>
      </w:r>
      <w:proofErr w:type="gramEnd"/>
      <w:r>
        <w:rPr>
          <w:spacing w:val="25"/>
          <w:w w:val="105"/>
        </w:rPr>
        <w:t xml:space="preserve"> </w:t>
      </w:r>
      <w:r>
        <w:rPr>
          <w:w w:val="105"/>
        </w:rPr>
        <w:t>using</w:t>
      </w:r>
      <w:r>
        <w:rPr>
          <w:spacing w:val="25"/>
          <w:w w:val="105"/>
        </w:rPr>
        <w:t xml:space="preserve"> </w:t>
      </w:r>
      <w:r>
        <w:rPr>
          <w:w w:val="105"/>
        </w:rPr>
        <w:t>single-shot</w:t>
      </w:r>
      <w:r>
        <w:rPr>
          <w:spacing w:val="23"/>
          <w:w w:val="105"/>
        </w:rPr>
        <w:t xml:space="preserve"> </w:t>
      </w:r>
      <w:r>
        <w:rPr>
          <w:w w:val="105"/>
        </w:rPr>
        <w:t>and</w:t>
      </w:r>
      <w:r>
        <w:rPr>
          <w:spacing w:val="25"/>
          <w:w w:val="105"/>
        </w:rPr>
        <w:t xml:space="preserve"> </w:t>
      </w:r>
      <w:r>
        <w:rPr>
          <w:w w:val="105"/>
        </w:rPr>
        <w:t>two-shot</w:t>
      </w:r>
      <w:r>
        <w:rPr>
          <w:spacing w:val="25"/>
          <w:w w:val="105"/>
        </w:rPr>
        <w:t xml:space="preserve"> </w:t>
      </w:r>
      <w:r>
        <w:rPr>
          <w:w w:val="105"/>
        </w:rPr>
        <w:t>learning</w:t>
      </w:r>
      <w:r>
        <w:rPr>
          <w:spacing w:val="23"/>
          <w:w w:val="105"/>
        </w:rPr>
        <w:t xml:space="preserve"> </w:t>
      </w:r>
      <w:r>
        <w:rPr>
          <w:w w:val="105"/>
        </w:rPr>
        <w:t>with</w:t>
      </w:r>
      <w:r>
        <w:rPr>
          <w:spacing w:val="25"/>
          <w:w w:val="105"/>
        </w:rPr>
        <w:t xml:space="preserve"> </w:t>
      </w:r>
      <w:r>
        <w:rPr>
          <w:w w:val="105"/>
        </w:rPr>
        <w:t>data</w:t>
      </w:r>
      <w:r>
        <w:rPr>
          <w:spacing w:val="25"/>
          <w:w w:val="105"/>
        </w:rPr>
        <w:t xml:space="preserve"> </w:t>
      </w:r>
      <w:r>
        <w:rPr>
          <w:w w:val="105"/>
        </w:rPr>
        <w:t>augmentation.</w:t>
      </w:r>
      <w:r>
        <w:rPr>
          <w:spacing w:val="77"/>
          <w:w w:val="105"/>
        </w:rPr>
        <w:t xml:space="preserve"> </w:t>
      </w:r>
      <w:r>
        <w:rPr>
          <w:w w:val="105"/>
        </w:rPr>
        <w:t>This</w:t>
      </w:r>
      <w:r>
        <w:rPr>
          <w:spacing w:val="25"/>
          <w:w w:val="105"/>
        </w:rPr>
        <w:t xml:space="preserve"> </w:t>
      </w:r>
      <w:r>
        <w:rPr>
          <w:spacing w:val="-2"/>
          <w:w w:val="105"/>
        </w:rPr>
        <w:t>approach</w:t>
      </w:r>
    </w:p>
    <w:p w14:paraId="4DF3898E" w14:textId="77777777" w:rsidR="005F326E" w:rsidRDefault="00000000">
      <w:pPr>
        <w:pStyle w:val="BodyText"/>
        <w:spacing w:before="158"/>
      </w:pPr>
      <w:proofErr w:type="gramStart"/>
      <w:r>
        <w:rPr>
          <w:rFonts w:ascii="Arial"/>
          <w:w w:val="105"/>
          <w:sz w:val="12"/>
        </w:rPr>
        <w:t>379</w:t>
      </w:r>
      <w:r>
        <w:rPr>
          <w:rFonts w:ascii="Arial"/>
          <w:spacing w:val="64"/>
          <w:w w:val="105"/>
          <w:sz w:val="12"/>
        </w:rPr>
        <w:t xml:space="preserve">  </w:t>
      </w:r>
      <w:r>
        <w:rPr>
          <w:w w:val="105"/>
        </w:rPr>
        <w:t>attempts</w:t>
      </w:r>
      <w:proofErr w:type="gramEnd"/>
      <w:r>
        <w:rPr>
          <w:spacing w:val="52"/>
          <w:w w:val="105"/>
        </w:rPr>
        <w:t xml:space="preserve"> </w:t>
      </w:r>
      <w:r>
        <w:rPr>
          <w:w w:val="105"/>
        </w:rPr>
        <w:t>to</w:t>
      </w:r>
      <w:r>
        <w:rPr>
          <w:spacing w:val="53"/>
          <w:w w:val="105"/>
        </w:rPr>
        <w:t xml:space="preserve"> </w:t>
      </w:r>
      <w:r>
        <w:rPr>
          <w:w w:val="105"/>
        </w:rPr>
        <w:t>circumvent</w:t>
      </w:r>
      <w:r>
        <w:rPr>
          <w:spacing w:val="53"/>
          <w:w w:val="105"/>
        </w:rPr>
        <w:t xml:space="preserve"> </w:t>
      </w:r>
      <w:r>
        <w:rPr>
          <w:w w:val="105"/>
        </w:rPr>
        <w:t>(or</w:t>
      </w:r>
      <w:r>
        <w:rPr>
          <w:spacing w:val="53"/>
          <w:w w:val="105"/>
        </w:rPr>
        <w:t xml:space="preserve"> </w:t>
      </w:r>
      <w:r>
        <w:rPr>
          <w:w w:val="105"/>
        </w:rPr>
        <w:t>at</w:t>
      </w:r>
      <w:r>
        <w:rPr>
          <w:spacing w:val="53"/>
          <w:w w:val="105"/>
        </w:rPr>
        <w:t xml:space="preserve"> </w:t>
      </w:r>
      <w:r>
        <w:rPr>
          <w:w w:val="105"/>
        </w:rPr>
        <w:t>least</w:t>
      </w:r>
      <w:r>
        <w:rPr>
          <w:spacing w:val="52"/>
          <w:w w:val="105"/>
        </w:rPr>
        <w:t xml:space="preserve"> </w:t>
      </w:r>
      <w:r>
        <w:rPr>
          <w:w w:val="105"/>
        </w:rPr>
        <w:t>minimize)</w:t>
      </w:r>
      <w:r>
        <w:rPr>
          <w:spacing w:val="54"/>
          <w:w w:val="105"/>
        </w:rPr>
        <w:t xml:space="preserve"> </w:t>
      </w:r>
      <w:r>
        <w:rPr>
          <w:w w:val="105"/>
        </w:rPr>
        <w:t>the</w:t>
      </w:r>
      <w:r>
        <w:rPr>
          <w:spacing w:val="54"/>
          <w:w w:val="105"/>
        </w:rPr>
        <w:t xml:space="preserve"> </w:t>
      </w:r>
      <w:r>
        <w:rPr>
          <w:w w:val="105"/>
        </w:rPr>
        <w:t>typical</w:t>
      </w:r>
      <w:r>
        <w:rPr>
          <w:spacing w:val="54"/>
          <w:w w:val="105"/>
        </w:rPr>
        <w:t xml:space="preserve"> </w:t>
      </w:r>
      <w:r>
        <w:rPr>
          <w:w w:val="105"/>
        </w:rPr>
        <w:t>requirement</w:t>
      </w:r>
      <w:r>
        <w:rPr>
          <w:spacing w:val="53"/>
          <w:w w:val="105"/>
        </w:rPr>
        <w:t xml:space="preserve"> </w:t>
      </w:r>
      <w:r>
        <w:rPr>
          <w:w w:val="105"/>
        </w:rPr>
        <w:t>of</w:t>
      </w:r>
      <w:r>
        <w:rPr>
          <w:spacing w:val="53"/>
          <w:w w:val="105"/>
        </w:rPr>
        <w:t xml:space="preserve"> </w:t>
      </w:r>
      <w:r>
        <w:rPr>
          <w:w w:val="105"/>
        </w:rPr>
        <w:t>large</w:t>
      </w:r>
      <w:r>
        <w:rPr>
          <w:spacing w:val="53"/>
          <w:w w:val="105"/>
        </w:rPr>
        <w:t xml:space="preserve"> </w:t>
      </w:r>
      <w:r>
        <w:rPr>
          <w:spacing w:val="-2"/>
          <w:w w:val="105"/>
        </w:rPr>
        <w:t>training</w:t>
      </w:r>
    </w:p>
    <w:p w14:paraId="12F0E228" w14:textId="77777777" w:rsidR="005F326E" w:rsidRDefault="00000000">
      <w:pPr>
        <w:pStyle w:val="BodyText"/>
        <w:spacing w:before="157"/>
      </w:pPr>
      <w:proofErr w:type="gramStart"/>
      <w:r>
        <w:rPr>
          <w:rFonts w:ascii="Arial"/>
          <w:sz w:val="12"/>
        </w:rPr>
        <w:t>380</w:t>
      </w:r>
      <w:r>
        <w:rPr>
          <w:rFonts w:ascii="Arial"/>
          <w:spacing w:val="69"/>
          <w:w w:val="150"/>
          <w:sz w:val="12"/>
        </w:rPr>
        <w:t xml:space="preserve">  </w:t>
      </w:r>
      <w:r>
        <w:t>datasets</w:t>
      </w:r>
      <w:proofErr w:type="gramEnd"/>
      <w:r>
        <w:rPr>
          <w:spacing w:val="28"/>
        </w:rPr>
        <w:t xml:space="preserve"> </w:t>
      </w:r>
      <w:r>
        <w:t>as</w:t>
      </w:r>
      <w:r>
        <w:rPr>
          <w:spacing w:val="27"/>
        </w:rPr>
        <w:t xml:space="preserve"> </w:t>
      </w:r>
      <w:r>
        <w:t>with</w:t>
      </w:r>
      <w:r>
        <w:rPr>
          <w:spacing w:val="26"/>
        </w:rPr>
        <w:t xml:space="preserve"> </w:t>
      </w:r>
      <w:r>
        <w:t>the</w:t>
      </w:r>
      <w:r>
        <w:rPr>
          <w:spacing w:val="27"/>
        </w:rPr>
        <w:t xml:space="preserve"> </w:t>
      </w:r>
      <w:r>
        <w:t>human</w:t>
      </w:r>
      <w:r>
        <w:rPr>
          <w:spacing w:val="25"/>
        </w:rPr>
        <w:t xml:space="preserve"> </w:t>
      </w:r>
      <w:proofErr w:type="spellStart"/>
      <w:r>
        <w:t>ANTsX</w:t>
      </w:r>
      <w:proofErr w:type="spellEnd"/>
      <w:r>
        <w:rPr>
          <w:spacing w:val="26"/>
        </w:rPr>
        <w:t xml:space="preserve"> </w:t>
      </w:r>
      <w:r>
        <w:t>pipeline</w:t>
      </w:r>
      <w:r>
        <w:rPr>
          <w:spacing w:val="27"/>
        </w:rPr>
        <w:t xml:space="preserve"> </w:t>
      </w:r>
      <w:r>
        <w:t>analog.</w:t>
      </w:r>
      <w:r>
        <w:rPr>
          <w:spacing w:val="62"/>
        </w:rPr>
        <w:t xml:space="preserve"> </w:t>
      </w:r>
      <w:r>
        <w:t>However,</w:t>
      </w:r>
      <w:r>
        <w:rPr>
          <w:spacing w:val="28"/>
        </w:rPr>
        <w:t xml:space="preserve"> </w:t>
      </w:r>
      <w:r>
        <w:t>even</w:t>
      </w:r>
      <w:r>
        <w:rPr>
          <w:spacing w:val="26"/>
        </w:rPr>
        <w:t xml:space="preserve"> </w:t>
      </w:r>
      <w:r>
        <w:t>given</w:t>
      </w:r>
      <w:r>
        <w:rPr>
          <w:spacing w:val="27"/>
        </w:rPr>
        <w:t xml:space="preserve"> </w:t>
      </w:r>
      <w:r>
        <w:t>our</w:t>
      </w:r>
      <w:r>
        <w:rPr>
          <w:spacing w:val="25"/>
        </w:rPr>
        <w:t xml:space="preserve"> </w:t>
      </w:r>
      <w:r>
        <w:t>initial</w:t>
      </w:r>
      <w:r>
        <w:rPr>
          <w:spacing w:val="27"/>
        </w:rPr>
        <w:t xml:space="preserve"> </w:t>
      </w:r>
      <w:proofErr w:type="gramStart"/>
      <w:r>
        <w:rPr>
          <w:spacing w:val="-2"/>
        </w:rPr>
        <w:t>success</w:t>
      </w:r>
      <w:proofErr w:type="gramEnd"/>
    </w:p>
    <w:p w14:paraId="3E20DCA4" w14:textId="77777777" w:rsidR="005F326E" w:rsidRDefault="00000000">
      <w:pPr>
        <w:pStyle w:val="BodyText"/>
        <w:spacing w:before="157"/>
      </w:pPr>
      <w:proofErr w:type="gramStart"/>
      <w:r>
        <w:rPr>
          <w:rFonts w:ascii="Arial"/>
          <w:w w:val="105"/>
          <w:sz w:val="12"/>
        </w:rPr>
        <w:t>381</w:t>
      </w:r>
      <w:r>
        <w:rPr>
          <w:rFonts w:ascii="Arial"/>
          <w:spacing w:val="58"/>
          <w:w w:val="105"/>
          <w:sz w:val="12"/>
        </w:rPr>
        <w:t xml:space="preserve">  </w:t>
      </w:r>
      <w:r>
        <w:rPr>
          <w:w w:val="105"/>
        </w:rPr>
        <w:t>on</w:t>
      </w:r>
      <w:proofErr w:type="gramEnd"/>
      <w:r>
        <w:rPr>
          <w:spacing w:val="-7"/>
          <w:w w:val="105"/>
        </w:rPr>
        <w:t xml:space="preserve"> </w:t>
      </w:r>
      <w:r>
        <w:rPr>
          <w:w w:val="105"/>
        </w:rPr>
        <w:t>independent</w:t>
      </w:r>
      <w:r>
        <w:rPr>
          <w:spacing w:val="-6"/>
          <w:w w:val="105"/>
        </w:rPr>
        <w:t xml:space="preserve"> </w:t>
      </w:r>
      <w:r>
        <w:rPr>
          <w:w w:val="105"/>
        </w:rPr>
        <w:t>data,</w:t>
      </w:r>
      <w:r>
        <w:rPr>
          <w:spacing w:val="-3"/>
          <w:w w:val="105"/>
        </w:rPr>
        <w:t xml:space="preserve"> </w:t>
      </w:r>
      <w:r>
        <w:rPr>
          <w:w w:val="105"/>
        </w:rPr>
        <w:t>we</w:t>
      </w:r>
      <w:r>
        <w:rPr>
          <w:spacing w:val="-6"/>
          <w:w w:val="105"/>
        </w:rPr>
        <w:t xml:space="preserve"> </w:t>
      </w:r>
      <w:r>
        <w:rPr>
          <w:w w:val="105"/>
        </w:rPr>
        <w:t>fully</w:t>
      </w:r>
      <w:r>
        <w:rPr>
          <w:spacing w:val="-7"/>
          <w:w w:val="105"/>
        </w:rPr>
        <w:t xml:space="preserve"> </w:t>
      </w:r>
      <w:r>
        <w:rPr>
          <w:w w:val="105"/>
        </w:rPr>
        <w:t>anticipate</w:t>
      </w:r>
      <w:r>
        <w:rPr>
          <w:spacing w:val="-5"/>
          <w:w w:val="105"/>
        </w:rPr>
        <w:t xml:space="preserve"> </w:t>
      </w:r>
      <w:r>
        <w:rPr>
          <w:w w:val="105"/>
        </w:rPr>
        <w:t>that</w:t>
      </w:r>
      <w:r>
        <w:rPr>
          <w:spacing w:val="-7"/>
          <w:w w:val="105"/>
        </w:rPr>
        <w:t xml:space="preserve"> </w:t>
      </w:r>
      <w:r>
        <w:rPr>
          <w:w w:val="105"/>
        </w:rPr>
        <w:t>refinements</w:t>
      </w:r>
      <w:r>
        <w:rPr>
          <w:spacing w:val="-6"/>
          <w:w w:val="105"/>
        </w:rPr>
        <w:t xml:space="preserve"> </w:t>
      </w:r>
      <w:r>
        <w:rPr>
          <w:w w:val="105"/>
        </w:rPr>
        <w:t>will</w:t>
      </w:r>
      <w:r>
        <w:rPr>
          <w:spacing w:val="-6"/>
          <w:w w:val="105"/>
        </w:rPr>
        <w:t xml:space="preserve"> </w:t>
      </w:r>
      <w:r>
        <w:rPr>
          <w:w w:val="105"/>
        </w:rPr>
        <w:t>be</w:t>
      </w:r>
      <w:r>
        <w:rPr>
          <w:spacing w:val="-7"/>
          <w:w w:val="105"/>
        </w:rPr>
        <w:t xml:space="preserve"> </w:t>
      </w:r>
      <w:r>
        <w:rPr>
          <w:w w:val="105"/>
        </w:rPr>
        <w:t>necessary.</w:t>
      </w:r>
      <w:r>
        <w:rPr>
          <w:spacing w:val="29"/>
          <w:w w:val="105"/>
        </w:rPr>
        <w:t xml:space="preserve"> </w:t>
      </w:r>
      <w:commentRangeStart w:id="132"/>
      <w:commentRangeStart w:id="133"/>
      <w:r>
        <w:rPr>
          <w:w w:val="105"/>
        </w:rPr>
        <w:t>In</w:t>
      </w:r>
      <w:r>
        <w:rPr>
          <w:spacing w:val="-7"/>
          <w:w w:val="105"/>
        </w:rPr>
        <w:t xml:space="preserve"> </w:t>
      </w:r>
      <w:r>
        <w:rPr>
          <w:w w:val="105"/>
        </w:rPr>
        <w:t>fact,</w:t>
      </w:r>
      <w:r>
        <w:rPr>
          <w:spacing w:val="-3"/>
          <w:w w:val="105"/>
        </w:rPr>
        <w:t xml:space="preserve"> </w:t>
      </w:r>
      <w:r>
        <w:rPr>
          <w:w w:val="105"/>
        </w:rPr>
        <w:t>a</w:t>
      </w:r>
      <w:r>
        <w:rPr>
          <w:spacing w:val="-6"/>
          <w:w w:val="105"/>
        </w:rPr>
        <w:t xml:space="preserve"> </w:t>
      </w:r>
      <w:r>
        <w:rPr>
          <w:spacing w:val="-2"/>
          <w:w w:val="105"/>
        </w:rPr>
        <w:t>current</w:t>
      </w:r>
    </w:p>
    <w:p w14:paraId="0DBD5DB1" w14:textId="77777777" w:rsidR="005F326E" w:rsidRDefault="00000000">
      <w:pPr>
        <w:pStyle w:val="BodyText"/>
        <w:spacing w:before="158"/>
      </w:pPr>
      <w:proofErr w:type="gramStart"/>
      <w:r>
        <w:rPr>
          <w:rFonts w:ascii="Arial"/>
          <w:w w:val="105"/>
          <w:sz w:val="12"/>
        </w:rPr>
        <w:t>382</w:t>
      </w:r>
      <w:r>
        <w:rPr>
          <w:rFonts w:ascii="Arial"/>
          <w:spacing w:val="67"/>
          <w:w w:val="105"/>
          <w:sz w:val="12"/>
        </w:rPr>
        <w:t xml:space="preserve">  </w:t>
      </w:r>
      <w:r>
        <w:rPr>
          <w:w w:val="105"/>
        </w:rPr>
        <w:t>parallel</w:t>
      </w:r>
      <w:proofErr w:type="gramEnd"/>
      <w:r>
        <w:rPr>
          <w:spacing w:val="14"/>
          <w:w w:val="105"/>
        </w:rPr>
        <w:t xml:space="preserve"> </w:t>
      </w:r>
      <w:r>
        <w:rPr>
          <w:w w:val="105"/>
        </w:rPr>
        <w:t>study</w:t>
      </w:r>
      <w:r>
        <w:rPr>
          <w:spacing w:val="13"/>
          <w:w w:val="105"/>
        </w:rPr>
        <w:t xml:space="preserve"> </w:t>
      </w:r>
      <w:r>
        <w:rPr>
          <w:w w:val="105"/>
        </w:rPr>
        <w:t>with</w:t>
      </w:r>
      <w:r>
        <w:rPr>
          <w:spacing w:val="13"/>
          <w:w w:val="105"/>
        </w:rPr>
        <w:t xml:space="preserve"> </w:t>
      </w:r>
      <w:r>
        <w:rPr>
          <w:w w:val="105"/>
        </w:rPr>
        <w:t>a</w:t>
      </w:r>
      <w:r>
        <w:rPr>
          <w:spacing w:val="13"/>
          <w:w w:val="105"/>
        </w:rPr>
        <w:t xml:space="preserve"> </w:t>
      </w:r>
      <w:r>
        <w:rPr>
          <w:w w:val="105"/>
        </w:rPr>
        <w:t>separate</w:t>
      </w:r>
      <w:r>
        <w:rPr>
          <w:spacing w:val="12"/>
          <w:w w:val="105"/>
        </w:rPr>
        <w:t xml:space="preserve"> </w:t>
      </w:r>
      <w:r>
        <w:rPr>
          <w:w w:val="105"/>
        </w:rPr>
        <w:t>collaborator</w:t>
      </w:r>
      <w:r>
        <w:rPr>
          <w:spacing w:val="13"/>
          <w:w w:val="105"/>
        </w:rPr>
        <w:t xml:space="preserve"> </w:t>
      </w:r>
      <w:r>
        <w:rPr>
          <w:w w:val="105"/>
        </w:rPr>
        <w:t>using</w:t>
      </w:r>
      <w:r>
        <w:rPr>
          <w:spacing w:val="13"/>
          <w:w w:val="105"/>
        </w:rPr>
        <w:t xml:space="preserve"> </w:t>
      </w:r>
      <w:r>
        <w:rPr>
          <w:w w:val="105"/>
        </w:rPr>
        <w:t>private</w:t>
      </w:r>
      <w:r>
        <w:rPr>
          <w:spacing w:val="13"/>
          <w:w w:val="105"/>
        </w:rPr>
        <w:t xml:space="preserve"> </w:t>
      </w:r>
      <w:r>
        <w:rPr>
          <w:w w:val="105"/>
        </w:rPr>
        <w:t>data</w:t>
      </w:r>
      <w:r>
        <w:rPr>
          <w:spacing w:val="13"/>
          <w:w w:val="105"/>
        </w:rPr>
        <w:t xml:space="preserve"> </w:t>
      </w:r>
      <w:r>
        <w:rPr>
          <w:w w:val="105"/>
        </w:rPr>
        <w:t>yielded</w:t>
      </w:r>
      <w:r>
        <w:rPr>
          <w:spacing w:val="12"/>
          <w:w w:val="105"/>
        </w:rPr>
        <w:t xml:space="preserve"> </w:t>
      </w:r>
      <w:r>
        <w:rPr>
          <w:w w:val="105"/>
        </w:rPr>
        <w:t>three</w:t>
      </w:r>
      <w:r>
        <w:rPr>
          <w:spacing w:val="13"/>
          <w:w w:val="105"/>
        </w:rPr>
        <w:t xml:space="preserve"> </w:t>
      </w:r>
      <w:r>
        <w:rPr>
          <w:w w:val="105"/>
        </w:rPr>
        <w:t>brain</w:t>
      </w:r>
      <w:r>
        <w:rPr>
          <w:spacing w:val="13"/>
          <w:w w:val="105"/>
        </w:rPr>
        <w:t xml:space="preserve"> </w:t>
      </w:r>
      <w:r>
        <w:rPr>
          <w:spacing w:val="-2"/>
          <w:w w:val="105"/>
        </w:rPr>
        <w:t>extraction</w:t>
      </w:r>
    </w:p>
    <w:p w14:paraId="34C0082C" w14:textId="77777777" w:rsidR="005F326E" w:rsidRDefault="00000000">
      <w:pPr>
        <w:pStyle w:val="BodyText"/>
        <w:spacing w:before="157"/>
      </w:pPr>
      <w:proofErr w:type="gramStart"/>
      <w:r>
        <w:rPr>
          <w:rFonts w:ascii="Arial"/>
          <w:w w:val="105"/>
          <w:sz w:val="12"/>
        </w:rPr>
        <w:t>383</w:t>
      </w:r>
      <w:r>
        <w:rPr>
          <w:rFonts w:ascii="Arial"/>
          <w:spacing w:val="54"/>
          <w:w w:val="105"/>
          <w:sz w:val="12"/>
        </w:rPr>
        <w:t xml:space="preserve">  </w:t>
      </w:r>
      <w:r>
        <w:rPr>
          <w:w w:val="105"/>
        </w:rPr>
        <w:t>failures</w:t>
      </w:r>
      <w:proofErr w:type="gramEnd"/>
      <w:r>
        <w:rPr>
          <w:spacing w:val="-2"/>
          <w:w w:val="105"/>
        </w:rPr>
        <w:t xml:space="preserve"> </w:t>
      </w:r>
      <w:r>
        <w:rPr>
          <w:w w:val="105"/>
        </w:rPr>
        <w:t>(out</w:t>
      </w:r>
      <w:r>
        <w:rPr>
          <w:spacing w:val="-3"/>
          <w:w w:val="105"/>
        </w:rPr>
        <w:t xml:space="preserve"> </w:t>
      </w:r>
      <w:r>
        <w:rPr>
          <w:w w:val="105"/>
        </w:rPr>
        <w:t>of</w:t>
      </w:r>
      <w:r>
        <w:rPr>
          <w:spacing w:val="-2"/>
          <w:w w:val="105"/>
        </w:rPr>
        <w:t xml:space="preserve"> </w:t>
      </w:r>
      <w:r>
        <w:rPr>
          <w:w w:val="105"/>
        </w:rPr>
        <w:t>89</w:t>
      </w:r>
      <w:r>
        <w:rPr>
          <w:spacing w:val="-3"/>
          <w:w w:val="105"/>
        </w:rPr>
        <w:t xml:space="preserve"> </w:t>
      </w:r>
      <w:r>
        <w:rPr>
          <w:w w:val="105"/>
        </w:rPr>
        <w:t>specimens).</w:t>
      </w:r>
      <w:commentRangeEnd w:id="132"/>
      <w:r w:rsidR="00043344">
        <w:rPr>
          <w:rStyle w:val="CommentReference"/>
        </w:rPr>
        <w:commentReference w:id="132"/>
      </w:r>
      <w:commentRangeEnd w:id="133"/>
      <w:r w:rsidR="00406944">
        <w:rPr>
          <w:rStyle w:val="CommentReference"/>
        </w:rPr>
        <w:commentReference w:id="133"/>
      </w:r>
      <w:r>
        <w:rPr>
          <w:spacing w:val="27"/>
          <w:w w:val="105"/>
        </w:rPr>
        <w:t xml:space="preserve"> </w:t>
      </w:r>
      <w:r>
        <w:rPr>
          <w:w w:val="105"/>
        </w:rPr>
        <w:t>Given</w:t>
      </w:r>
      <w:r>
        <w:rPr>
          <w:spacing w:val="-2"/>
          <w:w w:val="105"/>
        </w:rPr>
        <w:t xml:space="preserve"> </w:t>
      </w:r>
      <w:r>
        <w:rPr>
          <w:w w:val="105"/>
        </w:rPr>
        <w:t>that</w:t>
      </w:r>
      <w:r>
        <w:rPr>
          <w:spacing w:val="-3"/>
          <w:w w:val="105"/>
        </w:rPr>
        <w:t xml:space="preserve"> </w:t>
      </w:r>
      <w:r>
        <w:rPr>
          <w:w w:val="105"/>
        </w:rPr>
        <w:t>the</w:t>
      </w:r>
      <w:r>
        <w:rPr>
          <w:spacing w:val="-3"/>
          <w:w w:val="105"/>
        </w:rPr>
        <w:t xml:space="preserve"> </w:t>
      </w:r>
      <w:proofErr w:type="spellStart"/>
      <w:r>
        <w:rPr>
          <w:w w:val="105"/>
        </w:rPr>
        <w:t>ANTsX</w:t>
      </w:r>
      <w:proofErr w:type="spellEnd"/>
      <w:r>
        <w:rPr>
          <w:spacing w:val="-2"/>
          <w:w w:val="105"/>
        </w:rPr>
        <w:t xml:space="preserve"> </w:t>
      </w:r>
      <w:r>
        <w:rPr>
          <w:w w:val="105"/>
        </w:rPr>
        <w:t>toolkit</w:t>
      </w:r>
      <w:r>
        <w:rPr>
          <w:spacing w:val="-3"/>
          <w:w w:val="105"/>
        </w:rPr>
        <w:t xml:space="preserve"> </w:t>
      </w:r>
      <w:r>
        <w:rPr>
          <w:w w:val="105"/>
        </w:rPr>
        <w:t>is</w:t>
      </w:r>
      <w:r>
        <w:rPr>
          <w:spacing w:val="-2"/>
          <w:w w:val="105"/>
        </w:rPr>
        <w:t xml:space="preserve"> </w:t>
      </w:r>
      <w:r>
        <w:rPr>
          <w:w w:val="105"/>
        </w:rPr>
        <w:t>a</w:t>
      </w:r>
      <w:r>
        <w:rPr>
          <w:spacing w:val="-3"/>
          <w:w w:val="105"/>
        </w:rPr>
        <w:t xml:space="preserve"> </w:t>
      </w:r>
      <w:r>
        <w:rPr>
          <w:w w:val="105"/>
        </w:rPr>
        <w:t>dynamic</w:t>
      </w:r>
      <w:r>
        <w:rPr>
          <w:spacing w:val="-2"/>
          <w:w w:val="105"/>
        </w:rPr>
        <w:t xml:space="preserve"> </w:t>
      </w:r>
      <w:r>
        <w:rPr>
          <w:w w:val="105"/>
        </w:rPr>
        <w:t>effort</w:t>
      </w:r>
      <w:r>
        <w:rPr>
          <w:spacing w:val="-3"/>
          <w:w w:val="105"/>
        </w:rPr>
        <w:t xml:space="preserve"> </w:t>
      </w:r>
      <w:r>
        <w:rPr>
          <w:spacing w:val="-2"/>
          <w:w w:val="105"/>
        </w:rPr>
        <w:t>undergoing</w:t>
      </w:r>
    </w:p>
    <w:p w14:paraId="460654A7" w14:textId="3C3D9776" w:rsidR="005F326E" w:rsidRDefault="00000000">
      <w:pPr>
        <w:pStyle w:val="BodyText"/>
        <w:spacing w:before="158"/>
      </w:pPr>
      <w:proofErr w:type="gramStart"/>
      <w:r>
        <w:rPr>
          <w:rFonts w:ascii="Arial"/>
          <w:w w:val="105"/>
          <w:sz w:val="12"/>
        </w:rPr>
        <w:t>384</w:t>
      </w:r>
      <w:r>
        <w:rPr>
          <w:rFonts w:ascii="Arial"/>
          <w:spacing w:val="51"/>
          <w:w w:val="105"/>
          <w:sz w:val="12"/>
        </w:rPr>
        <w:t xml:space="preserve">  </w:t>
      </w:r>
      <w:r>
        <w:rPr>
          <w:w w:val="105"/>
        </w:rPr>
        <w:t>continual</w:t>
      </w:r>
      <w:proofErr w:type="gramEnd"/>
      <w:r>
        <w:rPr>
          <w:spacing w:val="-4"/>
          <w:w w:val="105"/>
        </w:rPr>
        <w:t xml:space="preserve"> </w:t>
      </w:r>
      <w:r>
        <w:rPr>
          <w:w w:val="105"/>
        </w:rPr>
        <w:t>improvement,</w:t>
      </w:r>
      <w:r>
        <w:rPr>
          <w:spacing w:val="-2"/>
          <w:w w:val="105"/>
        </w:rPr>
        <w:t xml:space="preserve"> </w:t>
      </w:r>
      <w:r>
        <w:rPr>
          <w:w w:val="105"/>
        </w:rPr>
        <w:t>we</w:t>
      </w:r>
      <w:r>
        <w:rPr>
          <w:spacing w:val="-4"/>
          <w:w w:val="105"/>
        </w:rPr>
        <w:t xml:space="preserve"> </w:t>
      </w:r>
      <w:r>
        <w:rPr>
          <w:w w:val="105"/>
        </w:rPr>
        <w:t>manually</w:t>
      </w:r>
      <w:r>
        <w:rPr>
          <w:spacing w:val="-4"/>
          <w:w w:val="105"/>
        </w:rPr>
        <w:t xml:space="preserve"> </w:t>
      </w:r>
      <w:r>
        <w:rPr>
          <w:w w:val="105"/>
        </w:rPr>
        <w:t>correct</w:t>
      </w:r>
      <w:r>
        <w:rPr>
          <w:spacing w:val="-5"/>
          <w:w w:val="105"/>
        </w:rPr>
        <w:t xml:space="preserve"> </w:t>
      </w:r>
      <w:del w:id="134" w:author="Gee, James C" w:date="2024-04-10T18:27:00Z">
        <w:r w:rsidDel="00043344">
          <w:rPr>
            <w:w w:val="105"/>
          </w:rPr>
          <w:delText>such</w:delText>
        </w:r>
        <w:r w:rsidDel="00043344">
          <w:rPr>
            <w:spacing w:val="-4"/>
            <w:w w:val="105"/>
          </w:rPr>
          <w:delText xml:space="preserve"> </w:delText>
        </w:r>
      </w:del>
      <w:r>
        <w:rPr>
          <w:w w:val="105"/>
        </w:rPr>
        <w:t>cases</w:t>
      </w:r>
      <w:r>
        <w:rPr>
          <w:spacing w:val="-4"/>
          <w:w w:val="105"/>
        </w:rPr>
        <w:t xml:space="preserve"> </w:t>
      </w:r>
      <w:ins w:id="135" w:author="Gee, James C" w:date="2024-04-10T18:27:00Z">
        <w:r w:rsidR="00043344">
          <w:rPr>
            <w:spacing w:val="-4"/>
            <w:w w:val="105"/>
          </w:rPr>
          <w:t xml:space="preserve">that fail </w:t>
        </w:r>
      </w:ins>
      <w:r>
        <w:rPr>
          <w:w w:val="105"/>
        </w:rPr>
        <w:t>and</w:t>
      </w:r>
      <w:r>
        <w:rPr>
          <w:spacing w:val="-4"/>
          <w:w w:val="105"/>
        </w:rPr>
        <w:t xml:space="preserve"> </w:t>
      </w:r>
      <w:r>
        <w:rPr>
          <w:w w:val="105"/>
        </w:rPr>
        <w:t>use</w:t>
      </w:r>
      <w:r>
        <w:rPr>
          <w:spacing w:val="-4"/>
          <w:w w:val="105"/>
        </w:rPr>
        <w:t xml:space="preserve"> </w:t>
      </w:r>
      <w:r>
        <w:rPr>
          <w:w w:val="105"/>
        </w:rPr>
        <w:t>them</w:t>
      </w:r>
      <w:r>
        <w:rPr>
          <w:spacing w:val="-4"/>
          <w:w w:val="105"/>
        </w:rPr>
        <w:t xml:space="preserve"> </w:t>
      </w:r>
      <w:r>
        <w:rPr>
          <w:w w:val="105"/>
        </w:rPr>
        <w:t>for</w:t>
      </w:r>
      <w:r>
        <w:rPr>
          <w:spacing w:val="-5"/>
          <w:w w:val="105"/>
        </w:rPr>
        <w:t xml:space="preserve"> </w:t>
      </w:r>
      <w:r>
        <w:rPr>
          <w:w w:val="105"/>
        </w:rPr>
        <w:t>future</w:t>
      </w:r>
      <w:r>
        <w:rPr>
          <w:spacing w:val="-4"/>
          <w:w w:val="105"/>
        </w:rPr>
        <w:t xml:space="preserve"> </w:t>
      </w:r>
      <w:r>
        <w:rPr>
          <w:w w:val="105"/>
        </w:rPr>
        <w:t>training</w:t>
      </w:r>
      <w:r>
        <w:rPr>
          <w:spacing w:val="-4"/>
          <w:w w:val="105"/>
        </w:rPr>
        <w:t xml:space="preserve"> </w:t>
      </w:r>
      <w:r>
        <w:rPr>
          <w:spacing w:val="-5"/>
          <w:w w:val="105"/>
        </w:rPr>
        <w:t>and</w:t>
      </w:r>
    </w:p>
    <w:p w14:paraId="7BEA6E3F" w14:textId="77777777" w:rsidR="005F326E" w:rsidRDefault="00000000">
      <w:pPr>
        <w:pStyle w:val="BodyText"/>
        <w:spacing w:before="157"/>
      </w:pPr>
      <w:proofErr w:type="gramStart"/>
      <w:r>
        <w:rPr>
          <w:rFonts w:ascii="Arial"/>
          <w:w w:val="105"/>
          <w:sz w:val="12"/>
        </w:rPr>
        <w:t>385</w:t>
      </w:r>
      <w:r>
        <w:rPr>
          <w:rFonts w:ascii="Arial"/>
          <w:spacing w:val="47"/>
          <w:w w:val="105"/>
          <w:sz w:val="12"/>
        </w:rPr>
        <w:t xml:space="preserve">  </w:t>
      </w:r>
      <w:r>
        <w:rPr>
          <w:w w:val="105"/>
        </w:rPr>
        <w:t>refinement</w:t>
      </w:r>
      <w:proofErr w:type="gramEnd"/>
      <w:r>
        <w:rPr>
          <w:spacing w:val="12"/>
          <w:w w:val="105"/>
        </w:rPr>
        <w:t xml:space="preserve"> </w:t>
      </w:r>
      <w:r>
        <w:rPr>
          <w:w w:val="105"/>
        </w:rPr>
        <w:t>of</w:t>
      </w:r>
      <w:r>
        <w:rPr>
          <w:spacing w:val="12"/>
          <w:w w:val="105"/>
        </w:rPr>
        <w:t xml:space="preserve"> </w:t>
      </w:r>
      <w:r>
        <w:rPr>
          <w:w w:val="105"/>
        </w:rPr>
        <w:t>network</w:t>
      </w:r>
      <w:r>
        <w:rPr>
          <w:spacing w:val="13"/>
          <w:w w:val="105"/>
        </w:rPr>
        <w:t xml:space="preserve"> </w:t>
      </w:r>
      <w:r>
        <w:rPr>
          <w:w w:val="105"/>
        </w:rPr>
        <w:t>weights</w:t>
      </w:r>
      <w:r>
        <w:rPr>
          <w:spacing w:val="12"/>
          <w:w w:val="105"/>
        </w:rPr>
        <w:t xml:space="preserve"> </w:t>
      </w:r>
      <w:r>
        <w:rPr>
          <w:w w:val="105"/>
        </w:rPr>
        <w:t>as</w:t>
      </w:r>
      <w:r>
        <w:rPr>
          <w:spacing w:val="12"/>
          <w:w w:val="105"/>
        </w:rPr>
        <w:t xml:space="preserve"> </w:t>
      </w:r>
      <w:r>
        <w:rPr>
          <w:w w:val="105"/>
        </w:rPr>
        <w:t>we</w:t>
      </w:r>
      <w:r>
        <w:rPr>
          <w:spacing w:val="13"/>
          <w:w w:val="105"/>
        </w:rPr>
        <w:t xml:space="preserve"> </w:t>
      </w:r>
      <w:r>
        <w:rPr>
          <w:w w:val="105"/>
        </w:rPr>
        <w:t>have</w:t>
      </w:r>
      <w:r>
        <w:rPr>
          <w:spacing w:val="12"/>
          <w:w w:val="105"/>
        </w:rPr>
        <w:t xml:space="preserve"> </w:t>
      </w:r>
      <w:r>
        <w:rPr>
          <w:w w:val="105"/>
        </w:rPr>
        <w:t>done</w:t>
      </w:r>
      <w:r>
        <w:rPr>
          <w:spacing w:val="12"/>
          <w:w w:val="105"/>
        </w:rPr>
        <w:t xml:space="preserve"> </w:t>
      </w:r>
      <w:r>
        <w:rPr>
          <w:w w:val="105"/>
        </w:rPr>
        <w:t>for</w:t>
      </w:r>
      <w:r>
        <w:rPr>
          <w:spacing w:val="12"/>
          <w:w w:val="105"/>
        </w:rPr>
        <w:t xml:space="preserve"> </w:t>
      </w:r>
      <w:r>
        <w:rPr>
          <w:w w:val="105"/>
        </w:rPr>
        <w:t>our</w:t>
      </w:r>
      <w:r>
        <w:rPr>
          <w:spacing w:val="13"/>
          <w:w w:val="105"/>
        </w:rPr>
        <w:t xml:space="preserve"> </w:t>
      </w:r>
      <w:r>
        <w:rPr>
          <w:w w:val="105"/>
        </w:rPr>
        <w:t>human-based</w:t>
      </w:r>
      <w:r>
        <w:rPr>
          <w:spacing w:val="12"/>
          <w:w w:val="105"/>
        </w:rPr>
        <w:t xml:space="preserve"> </w:t>
      </w:r>
      <w:r>
        <w:rPr>
          <w:w w:val="105"/>
        </w:rPr>
        <w:t>networks.</w:t>
      </w:r>
      <w:r>
        <w:rPr>
          <w:spacing w:val="55"/>
          <w:w w:val="105"/>
        </w:rPr>
        <w:t xml:space="preserve"> </w:t>
      </w:r>
      <w:r>
        <w:rPr>
          <w:spacing w:val="-2"/>
          <w:w w:val="105"/>
        </w:rPr>
        <w:t>Generally,</w:t>
      </w:r>
    </w:p>
    <w:p w14:paraId="6B945015" w14:textId="77777777" w:rsidR="005F326E" w:rsidRDefault="00000000">
      <w:pPr>
        <w:pStyle w:val="BodyText"/>
        <w:spacing w:before="157"/>
      </w:pPr>
      <w:proofErr w:type="gramStart"/>
      <w:r>
        <w:rPr>
          <w:rFonts w:ascii="Arial"/>
          <w:w w:val="105"/>
          <w:sz w:val="12"/>
        </w:rPr>
        <w:t>386</w:t>
      </w:r>
      <w:r>
        <w:rPr>
          <w:rFonts w:ascii="Arial"/>
          <w:spacing w:val="63"/>
          <w:w w:val="105"/>
          <w:sz w:val="12"/>
        </w:rPr>
        <w:t xml:space="preserve">  </w:t>
      </w:r>
      <w:r>
        <w:rPr>
          <w:w w:val="105"/>
        </w:rPr>
        <w:t>these</w:t>
      </w:r>
      <w:proofErr w:type="gramEnd"/>
      <w:r>
        <w:rPr>
          <w:spacing w:val="6"/>
          <w:w w:val="105"/>
        </w:rPr>
        <w:t xml:space="preserve"> </w:t>
      </w:r>
      <w:r>
        <w:rPr>
          <w:w w:val="105"/>
        </w:rPr>
        <w:t>approaches</w:t>
      </w:r>
      <w:r>
        <w:rPr>
          <w:spacing w:val="5"/>
          <w:w w:val="105"/>
        </w:rPr>
        <w:t xml:space="preserve"> </w:t>
      </w:r>
      <w:r>
        <w:rPr>
          <w:w w:val="105"/>
        </w:rPr>
        <w:t>provide</w:t>
      </w:r>
      <w:r>
        <w:rPr>
          <w:spacing w:val="4"/>
          <w:w w:val="105"/>
        </w:rPr>
        <w:t xml:space="preserve"> </w:t>
      </w:r>
      <w:r>
        <w:rPr>
          <w:w w:val="105"/>
        </w:rPr>
        <w:t>a</w:t>
      </w:r>
      <w:r>
        <w:rPr>
          <w:spacing w:val="5"/>
          <w:w w:val="105"/>
        </w:rPr>
        <w:t xml:space="preserve"> </w:t>
      </w:r>
      <w:r>
        <w:rPr>
          <w:w w:val="105"/>
        </w:rPr>
        <w:t>way</w:t>
      </w:r>
      <w:r>
        <w:rPr>
          <w:spacing w:val="5"/>
          <w:w w:val="105"/>
        </w:rPr>
        <w:t xml:space="preserve"> </w:t>
      </w:r>
      <w:r>
        <w:rPr>
          <w:w w:val="105"/>
        </w:rPr>
        <w:t>to</w:t>
      </w:r>
      <w:r>
        <w:rPr>
          <w:spacing w:val="5"/>
          <w:w w:val="105"/>
        </w:rPr>
        <w:t xml:space="preserve"> </w:t>
      </w:r>
      <w:r>
        <w:rPr>
          <w:w w:val="105"/>
        </w:rPr>
        <w:t>bootstrap</w:t>
      </w:r>
      <w:r>
        <w:rPr>
          <w:spacing w:val="5"/>
          <w:w w:val="105"/>
        </w:rPr>
        <w:t xml:space="preserve"> </w:t>
      </w:r>
      <w:r>
        <w:rPr>
          <w:w w:val="105"/>
        </w:rPr>
        <w:t>training</w:t>
      </w:r>
      <w:r>
        <w:rPr>
          <w:spacing w:val="4"/>
          <w:w w:val="105"/>
        </w:rPr>
        <w:t xml:space="preserve"> </w:t>
      </w:r>
      <w:r>
        <w:rPr>
          <w:w w:val="105"/>
        </w:rPr>
        <w:t>data</w:t>
      </w:r>
      <w:r>
        <w:rPr>
          <w:spacing w:val="5"/>
          <w:w w:val="105"/>
        </w:rPr>
        <w:t xml:space="preserve"> </w:t>
      </w:r>
      <w:r>
        <w:rPr>
          <w:w w:val="105"/>
        </w:rPr>
        <w:t>for</w:t>
      </w:r>
      <w:r>
        <w:rPr>
          <w:spacing w:val="5"/>
          <w:w w:val="105"/>
        </w:rPr>
        <w:t xml:space="preserve"> </w:t>
      </w:r>
      <w:r>
        <w:rPr>
          <w:w w:val="105"/>
        </w:rPr>
        <w:t>manual</w:t>
      </w:r>
      <w:r>
        <w:rPr>
          <w:spacing w:val="5"/>
          <w:w w:val="105"/>
        </w:rPr>
        <w:t xml:space="preserve"> </w:t>
      </w:r>
      <w:r>
        <w:rPr>
          <w:w w:val="105"/>
        </w:rPr>
        <w:t>refinement</w:t>
      </w:r>
      <w:r>
        <w:rPr>
          <w:spacing w:val="4"/>
          <w:w w:val="105"/>
        </w:rPr>
        <w:t xml:space="preserve"> </w:t>
      </w:r>
      <w:r>
        <w:rPr>
          <w:w w:val="105"/>
        </w:rPr>
        <w:t>and</w:t>
      </w:r>
      <w:r>
        <w:rPr>
          <w:spacing w:val="5"/>
          <w:w w:val="105"/>
        </w:rPr>
        <w:t xml:space="preserve"> </w:t>
      </w:r>
      <w:r>
        <w:rPr>
          <w:spacing w:val="-2"/>
          <w:w w:val="105"/>
        </w:rPr>
        <w:t>future</w:t>
      </w:r>
    </w:p>
    <w:p w14:paraId="33D136BB" w14:textId="77777777" w:rsidR="005F326E" w:rsidRDefault="00000000">
      <w:pPr>
        <w:pStyle w:val="BodyText"/>
        <w:spacing w:before="158"/>
      </w:pPr>
      <w:proofErr w:type="gramStart"/>
      <w:r>
        <w:rPr>
          <w:rFonts w:ascii="Arial"/>
          <w:w w:val="105"/>
          <w:sz w:val="12"/>
        </w:rPr>
        <w:t>387</w:t>
      </w:r>
      <w:r>
        <w:rPr>
          <w:rFonts w:ascii="Arial"/>
          <w:spacing w:val="48"/>
          <w:w w:val="105"/>
          <w:sz w:val="12"/>
        </w:rPr>
        <w:t xml:space="preserve">  </w:t>
      </w:r>
      <w:r>
        <w:rPr>
          <w:w w:val="105"/>
        </w:rPr>
        <w:t>generation</w:t>
      </w:r>
      <w:proofErr w:type="gramEnd"/>
      <w:r>
        <w:rPr>
          <w:spacing w:val="-12"/>
          <w:w w:val="105"/>
        </w:rPr>
        <w:t xml:space="preserve"> </w:t>
      </w:r>
      <w:r>
        <w:rPr>
          <w:w w:val="105"/>
        </w:rPr>
        <w:t>of</w:t>
      </w:r>
      <w:r>
        <w:rPr>
          <w:spacing w:val="-12"/>
          <w:w w:val="105"/>
        </w:rPr>
        <w:t xml:space="preserve"> </w:t>
      </w:r>
      <w:r>
        <w:rPr>
          <w:w w:val="105"/>
        </w:rPr>
        <w:t>more</w:t>
      </w:r>
      <w:r>
        <w:rPr>
          <w:spacing w:val="-13"/>
          <w:w w:val="105"/>
        </w:rPr>
        <w:t xml:space="preserve"> </w:t>
      </w:r>
      <w:r>
        <w:rPr>
          <w:w w:val="105"/>
        </w:rPr>
        <w:t>accurate</w:t>
      </w:r>
      <w:r>
        <w:rPr>
          <w:spacing w:val="-12"/>
          <w:w w:val="105"/>
        </w:rPr>
        <w:t xml:space="preserve"> </w:t>
      </w:r>
      <w:r>
        <w:rPr>
          <w:w w:val="105"/>
        </w:rPr>
        <w:t>deep</w:t>
      </w:r>
      <w:r>
        <w:rPr>
          <w:spacing w:val="-13"/>
          <w:w w:val="105"/>
        </w:rPr>
        <w:t xml:space="preserve"> </w:t>
      </w:r>
      <w:r>
        <w:rPr>
          <w:w w:val="105"/>
        </w:rPr>
        <w:t>learning</w:t>
      </w:r>
      <w:r>
        <w:rPr>
          <w:spacing w:val="-12"/>
          <w:w w:val="105"/>
        </w:rPr>
        <w:t xml:space="preserve"> </w:t>
      </w:r>
      <w:r>
        <w:rPr>
          <w:w w:val="105"/>
        </w:rPr>
        <w:t>networks</w:t>
      </w:r>
      <w:r>
        <w:rPr>
          <w:spacing w:val="-13"/>
          <w:w w:val="105"/>
        </w:rPr>
        <w:t xml:space="preserve"> </w:t>
      </w:r>
      <w:r>
        <w:rPr>
          <w:w w:val="105"/>
        </w:rPr>
        <w:t>in</w:t>
      </w:r>
      <w:r>
        <w:rPr>
          <w:spacing w:val="-12"/>
          <w:w w:val="105"/>
        </w:rPr>
        <w:t xml:space="preserve"> </w:t>
      </w:r>
      <w:r>
        <w:rPr>
          <w:w w:val="105"/>
        </w:rPr>
        <w:t>the</w:t>
      </w:r>
      <w:r>
        <w:rPr>
          <w:spacing w:val="-13"/>
          <w:w w:val="105"/>
        </w:rPr>
        <w:t xml:space="preserve"> </w:t>
      </w:r>
      <w:r>
        <w:rPr>
          <w:w w:val="105"/>
        </w:rPr>
        <w:t>absence</w:t>
      </w:r>
      <w:r>
        <w:rPr>
          <w:spacing w:val="-12"/>
          <w:w w:val="105"/>
        </w:rPr>
        <w:t xml:space="preserve"> </w:t>
      </w:r>
      <w:r>
        <w:rPr>
          <w:w w:val="105"/>
        </w:rPr>
        <w:t>of</w:t>
      </w:r>
      <w:r>
        <w:rPr>
          <w:spacing w:val="-13"/>
          <w:w w:val="105"/>
        </w:rPr>
        <w:t xml:space="preserve"> </w:t>
      </w:r>
      <w:r>
        <w:rPr>
          <w:w w:val="105"/>
        </w:rPr>
        <w:t>corresponding</w:t>
      </w:r>
      <w:r>
        <w:rPr>
          <w:spacing w:val="-12"/>
          <w:w w:val="105"/>
        </w:rPr>
        <w:t xml:space="preserve"> </w:t>
      </w:r>
      <w:r>
        <w:rPr>
          <w:w w:val="105"/>
        </w:rPr>
        <w:t>non</w:t>
      </w:r>
      <w:r>
        <w:rPr>
          <w:spacing w:val="-13"/>
          <w:w w:val="105"/>
        </w:rPr>
        <w:t xml:space="preserve"> </w:t>
      </w:r>
      <w:r>
        <w:rPr>
          <w:spacing w:val="-4"/>
          <w:w w:val="105"/>
        </w:rPr>
        <w:t>deep</w:t>
      </w:r>
    </w:p>
    <w:p w14:paraId="7C2D7C92" w14:textId="77777777" w:rsidR="005F326E" w:rsidRDefault="00000000">
      <w:pPr>
        <w:pStyle w:val="BodyText"/>
        <w:spacing w:before="157"/>
      </w:pPr>
      <w:proofErr w:type="gramStart"/>
      <w:r>
        <w:rPr>
          <w:rFonts w:ascii="Arial"/>
          <w:w w:val="105"/>
          <w:sz w:val="12"/>
        </w:rPr>
        <w:t>388</w:t>
      </w:r>
      <w:r>
        <w:rPr>
          <w:rFonts w:ascii="Arial"/>
          <w:spacing w:val="51"/>
          <w:w w:val="105"/>
          <w:sz w:val="12"/>
        </w:rPr>
        <w:t xml:space="preserve">  </w:t>
      </w:r>
      <w:r>
        <w:rPr>
          <w:w w:val="105"/>
        </w:rPr>
        <w:t>learning</w:t>
      </w:r>
      <w:proofErr w:type="gramEnd"/>
      <w:r>
        <w:rPr>
          <w:w w:val="105"/>
        </w:rPr>
        <w:t>-based</w:t>
      </w:r>
      <w:r>
        <w:rPr>
          <w:spacing w:val="6"/>
          <w:w w:val="105"/>
        </w:rPr>
        <w:t xml:space="preserve"> </w:t>
      </w:r>
      <w:r>
        <w:rPr>
          <w:spacing w:val="-2"/>
          <w:w w:val="105"/>
        </w:rPr>
        <w:t>tools.</w:t>
      </w:r>
    </w:p>
    <w:p w14:paraId="7810E8AB" w14:textId="77777777" w:rsidR="005F326E" w:rsidRDefault="005F326E">
      <w:pPr>
        <w:sectPr w:rsidR="005F326E" w:rsidSect="008C17C3">
          <w:pgSz w:w="12240" w:h="15840"/>
          <w:pgMar w:top="1320" w:right="0" w:bottom="280" w:left="940" w:header="720" w:footer="720" w:gutter="0"/>
          <w:cols w:space="720"/>
        </w:sectPr>
      </w:pPr>
    </w:p>
    <w:p w14:paraId="3BBADD16" w14:textId="77777777" w:rsidR="005F326E" w:rsidRDefault="00000000">
      <w:pPr>
        <w:tabs>
          <w:tab w:val="left" w:pos="1080"/>
        </w:tabs>
        <w:spacing w:before="161"/>
        <w:ind w:left="110"/>
        <w:rPr>
          <w:b/>
          <w:sz w:val="34"/>
        </w:rPr>
      </w:pPr>
      <w:r>
        <w:rPr>
          <w:rFonts w:ascii="Arial"/>
          <w:w w:val="110"/>
          <w:sz w:val="12"/>
        </w:rPr>
        <w:lastRenderedPageBreak/>
        <w:t>389</w:t>
      </w:r>
      <w:r>
        <w:rPr>
          <w:rFonts w:ascii="Arial"/>
          <w:spacing w:val="131"/>
          <w:w w:val="110"/>
          <w:sz w:val="12"/>
        </w:rPr>
        <w:t xml:space="preserve"> </w:t>
      </w:r>
      <w:bookmarkStart w:id="136" w:name="Methods"/>
      <w:bookmarkEnd w:id="136"/>
      <w:r>
        <w:rPr>
          <w:b/>
          <w:spacing w:val="-10"/>
          <w:w w:val="110"/>
          <w:sz w:val="34"/>
        </w:rPr>
        <w:t>4</w:t>
      </w:r>
      <w:r>
        <w:rPr>
          <w:b/>
          <w:sz w:val="34"/>
        </w:rPr>
        <w:tab/>
      </w:r>
      <w:r>
        <w:rPr>
          <w:b/>
          <w:spacing w:val="-2"/>
          <w:w w:val="110"/>
          <w:sz w:val="34"/>
        </w:rPr>
        <w:t>Methods</w:t>
      </w:r>
    </w:p>
    <w:p w14:paraId="0AC05D4D" w14:textId="77777777" w:rsidR="005F326E" w:rsidRDefault="005F326E">
      <w:pPr>
        <w:pStyle w:val="BodyText"/>
        <w:ind w:left="0"/>
        <w:rPr>
          <w:b/>
          <w:sz w:val="20"/>
        </w:rPr>
      </w:pPr>
    </w:p>
    <w:p w14:paraId="10C81151" w14:textId="77777777" w:rsidR="005F326E" w:rsidRDefault="00000000">
      <w:pPr>
        <w:pStyle w:val="BodyText"/>
        <w:spacing w:before="262"/>
      </w:pPr>
      <w:proofErr w:type="gramStart"/>
      <w:r>
        <w:rPr>
          <w:rFonts w:ascii="Arial"/>
          <w:w w:val="105"/>
          <w:sz w:val="12"/>
        </w:rPr>
        <w:t>390</w:t>
      </w:r>
      <w:r>
        <w:rPr>
          <w:rFonts w:ascii="Arial"/>
          <w:spacing w:val="54"/>
          <w:w w:val="105"/>
          <w:sz w:val="12"/>
        </w:rPr>
        <w:t xml:space="preserve">  </w:t>
      </w:r>
      <w:r>
        <w:rPr>
          <w:w w:val="105"/>
        </w:rPr>
        <w:t>The</w:t>
      </w:r>
      <w:proofErr w:type="gramEnd"/>
      <w:r>
        <w:rPr>
          <w:spacing w:val="30"/>
          <w:w w:val="105"/>
        </w:rPr>
        <w:t xml:space="preserve"> </w:t>
      </w:r>
      <w:r>
        <w:rPr>
          <w:w w:val="105"/>
        </w:rPr>
        <w:t>following</w:t>
      </w:r>
      <w:r>
        <w:rPr>
          <w:spacing w:val="29"/>
          <w:w w:val="105"/>
        </w:rPr>
        <w:t xml:space="preserve"> </w:t>
      </w:r>
      <w:r>
        <w:rPr>
          <w:w w:val="105"/>
        </w:rPr>
        <w:t>methods</w:t>
      </w:r>
      <w:r>
        <w:rPr>
          <w:spacing w:val="29"/>
          <w:w w:val="105"/>
        </w:rPr>
        <w:t xml:space="preserve"> </w:t>
      </w:r>
      <w:r>
        <w:rPr>
          <w:w w:val="105"/>
        </w:rPr>
        <w:t>are</w:t>
      </w:r>
      <w:r>
        <w:rPr>
          <w:spacing w:val="29"/>
          <w:w w:val="105"/>
        </w:rPr>
        <w:t xml:space="preserve"> </w:t>
      </w:r>
      <w:r>
        <w:rPr>
          <w:w w:val="105"/>
        </w:rPr>
        <w:t>all</w:t>
      </w:r>
      <w:r>
        <w:rPr>
          <w:spacing w:val="29"/>
          <w:w w:val="105"/>
        </w:rPr>
        <w:t xml:space="preserve"> </w:t>
      </w:r>
      <w:r>
        <w:rPr>
          <w:w w:val="105"/>
        </w:rPr>
        <w:t>available</w:t>
      </w:r>
      <w:r>
        <w:rPr>
          <w:spacing w:val="29"/>
          <w:w w:val="105"/>
        </w:rPr>
        <w:t xml:space="preserve"> </w:t>
      </w:r>
      <w:r>
        <w:rPr>
          <w:w w:val="105"/>
        </w:rPr>
        <w:t>as</w:t>
      </w:r>
      <w:r>
        <w:rPr>
          <w:spacing w:val="29"/>
          <w:w w:val="105"/>
        </w:rPr>
        <w:t xml:space="preserve"> </w:t>
      </w:r>
      <w:r>
        <w:rPr>
          <w:w w:val="105"/>
        </w:rPr>
        <w:t>part</w:t>
      </w:r>
      <w:r>
        <w:rPr>
          <w:spacing w:val="29"/>
          <w:w w:val="105"/>
        </w:rPr>
        <w:t xml:space="preserve"> </w:t>
      </w:r>
      <w:r>
        <w:rPr>
          <w:w w:val="105"/>
        </w:rPr>
        <w:t>of</w:t>
      </w:r>
      <w:r>
        <w:rPr>
          <w:spacing w:val="29"/>
          <w:w w:val="105"/>
        </w:rPr>
        <w:t xml:space="preserve"> </w:t>
      </w:r>
      <w:r>
        <w:rPr>
          <w:w w:val="105"/>
        </w:rPr>
        <w:t>the</w:t>
      </w:r>
      <w:r>
        <w:rPr>
          <w:spacing w:val="29"/>
          <w:w w:val="105"/>
        </w:rPr>
        <w:t xml:space="preserve"> </w:t>
      </w:r>
      <w:proofErr w:type="spellStart"/>
      <w:r>
        <w:rPr>
          <w:w w:val="105"/>
        </w:rPr>
        <w:t>ANTsX</w:t>
      </w:r>
      <w:proofErr w:type="spellEnd"/>
      <w:r>
        <w:rPr>
          <w:spacing w:val="29"/>
          <w:w w:val="105"/>
        </w:rPr>
        <w:t xml:space="preserve"> </w:t>
      </w:r>
      <w:r>
        <w:rPr>
          <w:w w:val="105"/>
        </w:rPr>
        <w:t>ecosystem</w:t>
      </w:r>
      <w:r>
        <w:rPr>
          <w:spacing w:val="29"/>
          <w:w w:val="105"/>
        </w:rPr>
        <w:t xml:space="preserve"> </w:t>
      </w:r>
      <w:r>
        <w:rPr>
          <w:w w:val="105"/>
        </w:rPr>
        <w:t>with</w:t>
      </w:r>
      <w:r>
        <w:rPr>
          <w:spacing w:val="29"/>
          <w:w w:val="105"/>
        </w:rPr>
        <w:t xml:space="preserve"> </w:t>
      </w:r>
      <w:r>
        <w:rPr>
          <w:spacing w:val="-2"/>
          <w:w w:val="105"/>
        </w:rPr>
        <w:t>analogous</w:t>
      </w:r>
    </w:p>
    <w:p w14:paraId="664D08B2" w14:textId="77777777" w:rsidR="005F326E" w:rsidRDefault="00000000">
      <w:pPr>
        <w:pStyle w:val="BodyText"/>
        <w:spacing w:before="158"/>
      </w:pPr>
      <w:proofErr w:type="gramStart"/>
      <w:r>
        <w:rPr>
          <w:rFonts w:ascii="Arial"/>
          <w:w w:val="105"/>
          <w:sz w:val="12"/>
        </w:rPr>
        <w:t>391</w:t>
      </w:r>
      <w:r>
        <w:rPr>
          <w:rFonts w:ascii="Arial"/>
          <w:spacing w:val="59"/>
          <w:w w:val="105"/>
          <w:sz w:val="12"/>
        </w:rPr>
        <w:t xml:space="preserve">  </w:t>
      </w:r>
      <w:r>
        <w:rPr>
          <w:w w:val="105"/>
        </w:rPr>
        <w:t>elements</w:t>
      </w:r>
      <w:proofErr w:type="gramEnd"/>
      <w:r>
        <w:rPr>
          <w:spacing w:val="27"/>
          <w:w w:val="105"/>
        </w:rPr>
        <w:t xml:space="preserve"> </w:t>
      </w:r>
      <w:r>
        <w:rPr>
          <w:w w:val="105"/>
        </w:rPr>
        <w:t>existing</w:t>
      </w:r>
      <w:r>
        <w:rPr>
          <w:spacing w:val="26"/>
          <w:w w:val="105"/>
        </w:rPr>
        <w:t xml:space="preserve"> </w:t>
      </w:r>
      <w:r>
        <w:rPr>
          <w:w w:val="105"/>
        </w:rPr>
        <w:t>in</w:t>
      </w:r>
      <w:r>
        <w:rPr>
          <w:spacing w:val="26"/>
          <w:w w:val="105"/>
        </w:rPr>
        <w:t xml:space="preserve"> </w:t>
      </w:r>
      <w:r>
        <w:rPr>
          <w:w w:val="105"/>
        </w:rPr>
        <w:t>both</w:t>
      </w:r>
      <w:r>
        <w:rPr>
          <w:spacing w:val="26"/>
          <w:w w:val="105"/>
        </w:rPr>
        <w:t xml:space="preserve"> </w:t>
      </w:r>
      <w:proofErr w:type="spellStart"/>
      <w:r>
        <w:rPr>
          <w:w w:val="105"/>
        </w:rPr>
        <w:t>ANTsR</w:t>
      </w:r>
      <w:proofErr w:type="spellEnd"/>
      <w:r>
        <w:rPr>
          <w:spacing w:val="26"/>
          <w:w w:val="105"/>
        </w:rPr>
        <w:t xml:space="preserve"> </w:t>
      </w:r>
      <w:r>
        <w:rPr>
          <w:w w:val="105"/>
        </w:rPr>
        <w:t>(ANTs</w:t>
      </w:r>
      <w:r>
        <w:rPr>
          <w:spacing w:val="26"/>
          <w:w w:val="105"/>
        </w:rPr>
        <w:t xml:space="preserve"> </w:t>
      </w:r>
      <w:r>
        <w:rPr>
          <w:w w:val="105"/>
        </w:rPr>
        <w:t>in</w:t>
      </w:r>
      <w:r>
        <w:rPr>
          <w:spacing w:val="26"/>
          <w:w w:val="105"/>
        </w:rPr>
        <w:t xml:space="preserve"> </w:t>
      </w:r>
      <w:r>
        <w:rPr>
          <w:w w:val="105"/>
        </w:rPr>
        <w:t>R)</w:t>
      </w:r>
      <w:r>
        <w:rPr>
          <w:spacing w:val="26"/>
          <w:w w:val="105"/>
        </w:rPr>
        <w:t xml:space="preserve"> </w:t>
      </w:r>
      <w:r>
        <w:rPr>
          <w:w w:val="105"/>
        </w:rPr>
        <w:t>and</w:t>
      </w:r>
      <w:r>
        <w:rPr>
          <w:spacing w:val="26"/>
          <w:w w:val="105"/>
        </w:rPr>
        <w:t xml:space="preserve"> </w:t>
      </w:r>
      <w:proofErr w:type="spellStart"/>
      <w:r>
        <w:rPr>
          <w:w w:val="105"/>
        </w:rPr>
        <w:t>ANTsPy</w:t>
      </w:r>
      <w:proofErr w:type="spellEnd"/>
      <w:r>
        <w:rPr>
          <w:spacing w:val="26"/>
          <w:w w:val="105"/>
        </w:rPr>
        <w:t xml:space="preserve"> </w:t>
      </w:r>
      <w:r>
        <w:rPr>
          <w:w w:val="105"/>
        </w:rPr>
        <w:t>(ANTs</w:t>
      </w:r>
      <w:r>
        <w:rPr>
          <w:spacing w:val="26"/>
          <w:w w:val="105"/>
        </w:rPr>
        <w:t xml:space="preserve"> </w:t>
      </w:r>
      <w:r>
        <w:rPr>
          <w:w w:val="105"/>
        </w:rPr>
        <w:t>in</w:t>
      </w:r>
      <w:r>
        <w:rPr>
          <w:spacing w:val="26"/>
          <w:w w:val="105"/>
        </w:rPr>
        <w:t xml:space="preserve"> </w:t>
      </w:r>
      <w:r>
        <w:rPr>
          <w:w w:val="105"/>
        </w:rPr>
        <w:t>Python)</w:t>
      </w:r>
      <w:r>
        <w:rPr>
          <w:spacing w:val="26"/>
          <w:w w:val="105"/>
        </w:rPr>
        <w:t xml:space="preserve"> </w:t>
      </w:r>
      <w:commentRangeStart w:id="137"/>
      <w:commentRangeStart w:id="138"/>
      <w:r>
        <w:rPr>
          <w:w w:val="105"/>
        </w:rPr>
        <w:t>with</w:t>
      </w:r>
      <w:r>
        <w:rPr>
          <w:spacing w:val="26"/>
          <w:w w:val="105"/>
        </w:rPr>
        <w:t xml:space="preserve"> </w:t>
      </w:r>
      <w:r>
        <w:rPr>
          <w:spacing w:val="-5"/>
          <w:w w:val="105"/>
        </w:rPr>
        <w:t>and</w:t>
      </w:r>
      <w:commentRangeEnd w:id="137"/>
      <w:r w:rsidR="00043344">
        <w:rPr>
          <w:rStyle w:val="CommentReference"/>
        </w:rPr>
        <w:commentReference w:id="137"/>
      </w:r>
      <w:commentRangeEnd w:id="138"/>
      <w:r w:rsidR="00B463B3">
        <w:rPr>
          <w:rStyle w:val="CommentReference"/>
        </w:rPr>
        <w:commentReference w:id="138"/>
      </w:r>
    </w:p>
    <w:p w14:paraId="34537E50" w14:textId="77777777" w:rsidR="005F326E" w:rsidRDefault="00000000">
      <w:pPr>
        <w:pStyle w:val="BodyText"/>
        <w:spacing w:before="157"/>
      </w:pPr>
      <w:proofErr w:type="gramStart"/>
      <w:r>
        <w:rPr>
          <w:rFonts w:ascii="Arial"/>
          <w:w w:val="105"/>
          <w:sz w:val="12"/>
        </w:rPr>
        <w:t>392</w:t>
      </w:r>
      <w:r>
        <w:rPr>
          <w:rFonts w:ascii="Arial"/>
          <w:spacing w:val="54"/>
          <w:w w:val="105"/>
          <w:sz w:val="12"/>
        </w:rPr>
        <w:t xml:space="preserve">  </w:t>
      </w:r>
      <w:r>
        <w:rPr>
          <w:w w:val="105"/>
        </w:rPr>
        <w:t>ANTs</w:t>
      </w:r>
      <w:proofErr w:type="gramEnd"/>
      <w:r>
        <w:rPr>
          <w:w w:val="105"/>
        </w:rPr>
        <w:t>/ITK</w:t>
      </w:r>
      <w:r>
        <w:rPr>
          <w:spacing w:val="3"/>
          <w:w w:val="105"/>
        </w:rPr>
        <w:t xml:space="preserve"> </w:t>
      </w:r>
      <w:r>
        <w:rPr>
          <w:w w:val="105"/>
        </w:rPr>
        <w:t>C++</w:t>
      </w:r>
      <w:r>
        <w:rPr>
          <w:spacing w:val="2"/>
          <w:w w:val="105"/>
        </w:rPr>
        <w:t xml:space="preserve"> </w:t>
      </w:r>
      <w:r>
        <w:rPr>
          <w:w w:val="105"/>
        </w:rPr>
        <w:t>core.</w:t>
      </w:r>
      <w:r>
        <w:rPr>
          <w:spacing w:val="28"/>
          <w:w w:val="105"/>
        </w:rPr>
        <w:t xml:space="preserve"> </w:t>
      </w:r>
      <w:r>
        <w:rPr>
          <w:w w:val="105"/>
        </w:rPr>
        <w:t>However,</w:t>
      </w:r>
      <w:r>
        <w:rPr>
          <w:spacing w:val="4"/>
          <w:w w:val="105"/>
        </w:rPr>
        <w:t xml:space="preserve"> </w:t>
      </w:r>
      <w:r>
        <w:rPr>
          <w:w w:val="105"/>
        </w:rPr>
        <w:t>most</w:t>
      </w:r>
      <w:r>
        <w:rPr>
          <w:spacing w:val="1"/>
          <w:w w:val="105"/>
        </w:rPr>
        <w:t xml:space="preserve"> </w:t>
      </w:r>
      <w:r>
        <w:rPr>
          <w:w w:val="105"/>
        </w:rPr>
        <w:t>of</w:t>
      </w:r>
      <w:r>
        <w:rPr>
          <w:spacing w:val="1"/>
          <w:w w:val="105"/>
        </w:rPr>
        <w:t xml:space="preserve"> </w:t>
      </w:r>
      <w:r>
        <w:rPr>
          <w:w w:val="105"/>
        </w:rPr>
        <w:t>the</w:t>
      </w:r>
      <w:r>
        <w:rPr>
          <w:spacing w:val="2"/>
          <w:w w:val="105"/>
        </w:rPr>
        <w:t xml:space="preserve"> </w:t>
      </w:r>
      <w:r>
        <w:rPr>
          <w:w w:val="105"/>
        </w:rPr>
        <w:t>development</w:t>
      </w:r>
      <w:r>
        <w:rPr>
          <w:spacing w:val="2"/>
          <w:w w:val="105"/>
        </w:rPr>
        <w:t xml:space="preserve"> </w:t>
      </w:r>
      <w:r>
        <w:rPr>
          <w:w w:val="105"/>
        </w:rPr>
        <w:t>for</w:t>
      </w:r>
      <w:r>
        <w:rPr>
          <w:spacing w:val="1"/>
          <w:w w:val="105"/>
        </w:rPr>
        <w:t xml:space="preserve"> </w:t>
      </w:r>
      <w:r>
        <w:rPr>
          <w:w w:val="105"/>
        </w:rPr>
        <w:t>the</w:t>
      </w:r>
      <w:r>
        <w:rPr>
          <w:spacing w:val="1"/>
          <w:w w:val="105"/>
        </w:rPr>
        <w:t xml:space="preserve"> </w:t>
      </w:r>
      <w:r>
        <w:rPr>
          <w:w w:val="105"/>
        </w:rPr>
        <w:t>work</w:t>
      </w:r>
      <w:r>
        <w:rPr>
          <w:spacing w:val="2"/>
          <w:w w:val="105"/>
        </w:rPr>
        <w:t xml:space="preserve"> </w:t>
      </w:r>
      <w:r>
        <w:rPr>
          <w:w w:val="105"/>
        </w:rPr>
        <w:t>described</w:t>
      </w:r>
      <w:r>
        <w:rPr>
          <w:spacing w:val="1"/>
          <w:w w:val="105"/>
        </w:rPr>
        <w:t xml:space="preserve"> </w:t>
      </w:r>
      <w:r>
        <w:rPr>
          <w:w w:val="105"/>
        </w:rPr>
        <w:t>below</w:t>
      </w:r>
      <w:r>
        <w:rPr>
          <w:spacing w:val="2"/>
          <w:w w:val="105"/>
        </w:rPr>
        <w:t xml:space="preserve"> </w:t>
      </w:r>
      <w:proofErr w:type="gramStart"/>
      <w:r>
        <w:rPr>
          <w:spacing w:val="-5"/>
          <w:w w:val="105"/>
        </w:rPr>
        <w:t>was</w:t>
      </w:r>
      <w:proofErr w:type="gramEnd"/>
    </w:p>
    <w:p w14:paraId="0221A140" w14:textId="77777777" w:rsidR="005F326E" w:rsidRDefault="00000000">
      <w:pPr>
        <w:pStyle w:val="BodyText"/>
        <w:spacing w:before="158"/>
      </w:pPr>
      <w:proofErr w:type="gramStart"/>
      <w:r>
        <w:rPr>
          <w:rFonts w:ascii="Arial"/>
          <w:w w:val="105"/>
          <w:sz w:val="12"/>
        </w:rPr>
        <w:t>393</w:t>
      </w:r>
      <w:r>
        <w:rPr>
          <w:rFonts w:ascii="Arial"/>
          <w:spacing w:val="48"/>
          <w:w w:val="105"/>
          <w:sz w:val="12"/>
        </w:rPr>
        <w:t xml:space="preserve">  </w:t>
      </w:r>
      <w:r>
        <w:rPr>
          <w:w w:val="105"/>
        </w:rPr>
        <w:t>performed</w:t>
      </w:r>
      <w:proofErr w:type="gramEnd"/>
      <w:r>
        <w:rPr>
          <w:spacing w:val="3"/>
          <w:w w:val="105"/>
        </w:rPr>
        <w:t xml:space="preserve"> </w:t>
      </w:r>
      <w:r>
        <w:rPr>
          <w:w w:val="105"/>
        </w:rPr>
        <w:t>using</w:t>
      </w:r>
      <w:r>
        <w:rPr>
          <w:spacing w:val="2"/>
          <w:w w:val="105"/>
        </w:rPr>
        <w:t xml:space="preserve"> </w:t>
      </w:r>
      <w:proofErr w:type="spellStart"/>
      <w:r>
        <w:rPr>
          <w:w w:val="105"/>
        </w:rPr>
        <w:t>ANTsPy</w:t>
      </w:r>
      <w:proofErr w:type="spellEnd"/>
      <w:r>
        <w:rPr>
          <w:w w:val="105"/>
        </w:rPr>
        <w:t>.</w:t>
      </w:r>
      <w:r>
        <w:rPr>
          <w:spacing w:val="24"/>
          <w:w w:val="105"/>
        </w:rPr>
        <w:t xml:space="preserve"> </w:t>
      </w:r>
      <w:r>
        <w:rPr>
          <w:w w:val="105"/>
        </w:rPr>
        <w:t>For</w:t>
      </w:r>
      <w:r>
        <w:rPr>
          <w:spacing w:val="2"/>
          <w:w w:val="105"/>
        </w:rPr>
        <w:t xml:space="preserve"> </w:t>
      </w:r>
      <w:r>
        <w:rPr>
          <w:w w:val="105"/>
        </w:rPr>
        <w:t>equivalent</w:t>
      </w:r>
      <w:r>
        <w:rPr>
          <w:spacing w:val="2"/>
          <w:w w:val="105"/>
        </w:rPr>
        <w:t xml:space="preserve"> </w:t>
      </w:r>
      <w:r>
        <w:rPr>
          <w:w w:val="105"/>
        </w:rPr>
        <w:t>calls</w:t>
      </w:r>
      <w:r>
        <w:rPr>
          <w:spacing w:val="2"/>
          <w:w w:val="105"/>
        </w:rPr>
        <w:t xml:space="preserve"> </w:t>
      </w:r>
      <w:r>
        <w:rPr>
          <w:w w:val="105"/>
        </w:rPr>
        <w:t>in</w:t>
      </w:r>
      <w:r>
        <w:rPr>
          <w:spacing w:val="2"/>
          <w:w w:val="105"/>
        </w:rPr>
        <w:t xml:space="preserve"> </w:t>
      </w:r>
      <w:proofErr w:type="spellStart"/>
      <w:r>
        <w:rPr>
          <w:w w:val="105"/>
        </w:rPr>
        <w:t>ANTsR</w:t>
      </w:r>
      <w:proofErr w:type="spellEnd"/>
      <w:r>
        <w:rPr>
          <w:w w:val="105"/>
        </w:rPr>
        <w:t>,</w:t>
      </w:r>
      <w:r>
        <w:rPr>
          <w:spacing w:val="2"/>
          <w:w w:val="105"/>
        </w:rPr>
        <w:t xml:space="preserve"> </w:t>
      </w:r>
      <w:r>
        <w:rPr>
          <w:w w:val="105"/>
        </w:rPr>
        <w:t>please</w:t>
      </w:r>
      <w:r>
        <w:rPr>
          <w:spacing w:val="2"/>
          <w:w w:val="105"/>
        </w:rPr>
        <w:t xml:space="preserve"> </w:t>
      </w:r>
      <w:r>
        <w:rPr>
          <w:w w:val="105"/>
        </w:rPr>
        <w:t>see</w:t>
      </w:r>
      <w:r>
        <w:rPr>
          <w:spacing w:val="2"/>
          <w:w w:val="105"/>
        </w:rPr>
        <w:t xml:space="preserve"> </w:t>
      </w:r>
      <w:r>
        <w:rPr>
          <w:w w:val="105"/>
        </w:rPr>
        <w:t>the</w:t>
      </w:r>
      <w:r>
        <w:rPr>
          <w:spacing w:val="2"/>
          <w:w w:val="105"/>
        </w:rPr>
        <w:t xml:space="preserve"> </w:t>
      </w:r>
      <w:proofErr w:type="spellStart"/>
      <w:r>
        <w:rPr>
          <w:w w:val="105"/>
        </w:rPr>
        <w:t>ANTsX</w:t>
      </w:r>
      <w:proofErr w:type="spellEnd"/>
      <w:r>
        <w:rPr>
          <w:spacing w:val="2"/>
          <w:w w:val="105"/>
        </w:rPr>
        <w:t xml:space="preserve"> </w:t>
      </w:r>
      <w:r>
        <w:rPr>
          <w:w w:val="105"/>
        </w:rPr>
        <w:t>tutorial</w:t>
      </w:r>
      <w:r>
        <w:rPr>
          <w:spacing w:val="2"/>
          <w:w w:val="105"/>
        </w:rPr>
        <w:t xml:space="preserve"> </w:t>
      </w:r>
      <w:r>
        <w:rPr>
          <w:spacing w:val="-5"/>
          <w:w w:val="105"/>
        </w:rPr>
        <w:t>at</w:t>
      </w:r>
    </w:p>
    <w:p w14:paraId="5F33D416" w14:textId="77777777" w:rsidR="005F326E" w:rsidRDefault="00000000">
      <w:pPr>
        <w:pStyle w:val="BodyText"/>
        <w:spacing w:before="157"/>
      </w:pPr>
      <w:r>
        <w:rPr>
          <w:rFonts w:ascii="Arial"/>
          <w:w w:val="110"/>
          <w:sz w:val="12"/>
        </w:rPr>
        <w:t>394</w:t>
      </w:r>
      <w:r>
        <w:rPr>
          <w:rFonts w:ascii="Arial"/>
          <w:spacing w:val="47"/>
          <w:w w:val="110"/>
          <w:sz w:val="12"/>
        </w:rPr>
        <w:t xml:space="preserve">  </w:t>
      </w:r>
      <w:hyperlink r:id="rId286">
        <w:r>
          <w:rPr>
            <w:color w:val="0000FF"/>
            <w:spacing w:val="-2"/>
            <w:w w:val="110"/>
          </w:rPr>
          <w:t>https://tinyurl.com/antsxtutorial</w:t>
        </w:r>
      </w:hyperlink>
      <w:r>
        <w:rPr>
          <w:spacing w:val="-2"/>
          <w:w w:val="110"/>
        </w:rPr>
        <w:t>.</w:t>
      </w:r>
    </w:p>
    <w:p w14:paraId="625C46E7" w14:textId="77777777" w:rsidR="005F326E" w:rsidRDefault="005F326E">
      <w:pPr>
        <w:pStyle w:val="BodyText"/>
        <w:ind w:left="0"/>
        <w:rPr>
          <w:sz w:val="20"/>
        </w:rPr>
      </w:pPr>
    </w:p>
    <w:p w14:paraId="091906E1" w14:textId="77777777" w:rsidR="005F326E" w:rsidRDefault="005F326E">
      <w:pPr>
        <w:pStyle w:val="BodyText"/>
        <w:spacing w:before="8"/>
        <w:ind w:left="0"/>
      </w:pPr>
    </w:p>
    <w:p w14:paraId="20299BFD" w14:textId="77777777" w:rsidR="005F326E" w:rsidRDefault="00000000">
      <w:pPr>
        <w:pStyle w:val="Heading1"/>
        <w:tabs>
          <w:tab w:val="left" w:pos="1235"/>
        </w:tabs>
      </w:pPr>
      <w:r>
        <w:rPr>
          <w:rFonts w:ascii="Arial"/>
          <w:b w:val="0"/>
          <w:w w:val="115"/>
          <w:sz w:val="12"/>
        </w:rPr>
        <w:t>395</w:t>
      </w:r>
      <w:r>
        <w:rPr>
          <w:rFonts w:ascii="Arial"/>
          <w:b w:val="0"/>
          <w:spacing w:val="119"/>
          <w:w w:val="115"/>
          <w:sz w:val="12"/>
        </w:rPr>
        <w:t xml:space="preserve"> </w:t>
      </w:r>
      <w:bookmarkStart w:id="139" w:name="General_ANTsX_utilities"/>
      <w:bookmarkEnd w:id="139"/>
      <w:r>
        <w:rPr>
          <w:spacing w:val="-5"/>
          <w:w w:val="115"/>
        </w:rPr>
        <w:t>4.1</w:t>
      </w:r>
      <w:r>
        <w:tab/>
      </w:r>
      <w:r>
        <w:rPr>
          <w:w w:val="115"/>
        </w:rPr>
        <w:t>General</w:t>
      </w:r>
      <w:r>
        <w:rPr>
          <w:spacing w:val="29"/>
          <w:w w:val="115"/>
        </w:rPr>
        <w:t xml:space="preserve"> </w:t>
      </w:r>
      <w:proofErr w:type="spellStart"/>
      <w:r>
        <w:rPr>
          <w:w w:val="115"/>
        </w:rPr>
        <w:t>ANTsX</w:t>
      </w:r>
      <w:proofErr w:type="spellEnd"/>
      <w:r>
        <w:rPr>
          <w:spacing w:val="30"/>
          <w:w w:val="115"/>
        </w:rPr>
        <w:t xml:space="preserve"> </w:t>
      </w:r>
      <w:r>
        <w:rPr>
          <w:spacing w:val="-2"/>
          <w:w w:val="115"/>
        </w:rPr>
        <w:t>utilities</w:t>
      </w:r>
    </w:p>
    <w:p w14:paraId="7751FFDD" w14:textId="77777777" w:rsidR="005F326E" w:rsidRDefault="005F326E">
      <w:pPr>
        <w:pStyle w:val="BodyText"/>
        <w:spacing w:before="10"/>
        <w:ind w:left="0"/>
        <w:rPr>
          <w:b/>
          <w:sz w:val="23"/>
        </w:rPr>
      </w:pPr>
    </w:p>
    <w:p w14:paraId="1FD1C204" w14:textId="77777777" w:rsidR="005F326E" w:rsidRDefault="00000000">
      <w:pPr>
        <w:pStyle w:val="Heading2"/>
        <w:tabs>
          <w:tab w:val="left" w:pos="1321"/>
        </w:tabs>
      </w:pPr>
      <w:r>
        <w:rPr>
          <w:rFonts w:ascii="Arial"/>
          <w:b w:val="0"/>
          <w:w w:val="110"/>
          <w:sz w:val="12"/>
        </w:rPr>
        <w:t>396</w:t>
      </w:r>
      <w:r>
        <w:rPr>
          <w:rFonts w:ascii="Arial"/>
          <w:b w:val="0"/>
          <w:spacing w:val="131"/>
          <w:w w:val="110"/>
          <w:sz w:val="12"/>
        </w:rPr>
        <w:t xml:space="preserve"> </w:t>
      </w:r>
      <w:bookmarkStart w:id="140" w:name="Preprocessing:_bias_field_correction_and"/>
      <w:bookmarkEnd w:id="140"/>
      <w:r>
        <w:rPr>
          <w:spacing w:val="-2"/>
          <w:w w:val="110"/>
        </w:rPr>
        <w:t>4.1.1</w:t>
      </w:r>
      <w:r>
        <w:tab/>
      </w:r>
      <w:r>
        <w:rPr>
          <w:w w:val="110"/>
        </w:rPr>
        <w:t>Preprocessing:</w:t>
      </w:r>
      <w:r>
        <w:rPr>
          <w:spacing w:val="62"/>
          <w:w w:val="110"/>
        </w:rPr>
        <w:t xml:space="preserve"> </w:t>
      </w:r>
      <w:r>
        <w:rPr>
          <w:w w:val="110"/>
        </w:rPr>
        <w:t>bias</w:t>
      </w:r>
      <w:r>
        <w:rPr>
          <w:spacing w:val="31"/>
          <w:w w:val="110"/>
        </w:rPr>
        <w:t xml:space="preserve"> </w:t>
      </w:r>
      <w:r>
        <w:rPr>
          <w:w w:val="110"/>
        </w:rPr>
        <w:t>field</w:t>
      </w:r>
      <w:r>
        <w:rPr>
          <w:spacing w:val="30"/>
          <w:w w:val="110"/>
        </w:rPr>
        <w:t xml:space="preserve"> </w:t>
      </w:r>
      <w:r>
        <w:rPr>
          <w:w w:val="110"/>
        </w:rPr>
        <w:t>correction</w:t>
      </w:r>
      <w:r>
        <w:rPr>
          <w:spacing w:val="30"/>
          <w:w w:val="110"/>
        </w:rPr>
        <w:t xml:space="preserve"> </w:t>
      </w:r>
      <w:r>
        <w:rPr>
          <w:w w:val="110"/>
        </w:rPr>
        <w:t>and</w:t>
      </w:r>
      <w:r>
        <w:rPr>
          <w:spacing w:val="30"/>
          <w:w w:val="110"/>
        </w:rPr>
        <w:t xml:space="preserve"> </w:t>
      </w:r>
      <w:r>
        <w:rPr>
          <w:spacing w:val="-2"/>
          <w:w w:val="110"/>
        </w:rPr>
        <w:t>denoising</w:t>
      </w:r>
    </w:p>
    <w:p w14:paraId="4D0CC92D" w14:textId="77777777" w:rsidR="005F326E" w:rsidRDefault="005F326E">
      <w:pPr>
        <w:pStyle w:val="BodyText"/>
        <w:spacing w:before="10"/>
        <w:ind w:left="0"/>
        <w:rPr>
          <w:b/>
        </w:rPr>
      </w:pPr>
    </w:p>
    <w:p w14:paraId="7E8EA640" w14:textId="77777777" w:rsidR="005F326E" w:rsidRDefault="00000000">
      <w:pPr>
        <w:pStyle w:val="BodyText"/>
        <w:spacing w:before="146"/>
      </w:pPr>
      <w:proofErr w:type="gramStart"/>
      <w:r>
        <w:rPr>
          <w:rFonts w:ascii="Arial"/>
          <w:sz w:val="12"/>
        </w:rPr>
        <w:t>397</w:t>
      </w:r>
      <w:r>
        <w:rPr>
          <w:rFonts w:ascii="Arial"/>
          <w:spacing w:val="74"/>
          <w:w w:val="150"/>
          <w:sz w:val="12"/>
        </w:rPr>
        <w:t xml:space="preserve">  </w:t>
      </w:r>
      <w:r>
        <w:t>Bias</w:t>
      </w:r>
      <w:proofErr w:type="gramEnd"/>
      <w:r>
        <w:rPr>
          <w:spacing w:val="18"/>
        </w:rPr>
        <w:t xml:space="preserve"> </w:t>
      </w:r>
      <w:r>
        <w:t>field</w:t>
      </w:r>
      <w:r>
        <w:rPr>
          <w:spacing w:val="16"/>
        </w:rPr>
        <w:t xml:space="preserve"> </w:t>
      </w:r>
      <w:r>
        <w:t>correction</w:t>
      </w:r>
      <w:r>
        <w:rPr>
          <w:spacing w:val="15"/>
        </w:rPr>
        <w:t xml:space="preserve"> </w:t>
      </w:r>
      <w:r>
        <w:t>and</w:t>
      </w:r>
      <w:r>
        <w:rPr>
          <w:spacing w:val="16"/>
        </w:rPr>
        <w:t xml:space="preserve"> </w:t>
      </w:r>
      <w:r>
        <w:t>image</w:t>
      </w:r>
      <w:r>
        <w:rPr>
          <w:spacing w:val="16"/>
        </w:rPr>
        <w:t xml:space="preserve"> </w:t>
      </w:r>
      <w:r>
        <w:t>denoising</w:t>
      </w:r>
      <w:r>
        <w:rPr>
          <w:spacing w:val="16"/>
        </w:rPr>
        <w:t xml:space="preserve"> </w:t>
      </w:r>
      <w:r>
        <w:t>are</w:t>
      </w:r>
      <w:r>
        <w:rPr>
          <w:spacing w:val="17"/>
        </w:rPr>
        <w:t xml:space="preserve"> </w:t>
      </w:r>
      <w:r>
        <w:t>standard</w:t>
      </w:r>
      <w:r>
        <w:rPr>
          <w:spacing w:val="15"/>
        </w:rPr>
        <w:t xml:space="preserve"> </w:t>
      </w:r>
      <w:r>
        <w:t>preprocessing</w:t>
      </w:r>
      <w:r>
        <w:rPr>
          <w:spacing w:val="16"/>
        </w:rPr>
        <w:t xml:space="preserve"> </w:t>
      </w:r>
      <w:r>
        <w:t>steps</w:t>
      </w:r>
      <w:r>
        <w:rPr>
          <w:spacing w:val="17"/>
        </w:rPr>
        <w:t xml:space="preserve"> </w:t>
      </w:r>
      <w:r>
        <w:t>in</w:t>
      </w:r>
      <w:r>
        <w:rPr>
          <w:spacing w:val="15"/>
        </w:rPr>
        <w:t xml:space="preserve"> </w:t>
      </w:r>
      <w:r>
        <w:t>improving</w:t>
      </w:r>
      <w:r>
        <w:rPr>
          <w:spacing w:val="16"/>
        </w:rPr>
        <w:t xml:space="preserve"> </w:t>
      </w:r>
      <w:r>
        <w:rPr>
          <w:spacing w:val="-2"/>
        </w:rPr>
        <w:t>over-</w:t>
      </w:r>
    </w:p>
    <w:p w14:paraId="418CDC76" w14:textId="77777777" w:rsidR="005F326E" w:rsidRDefault="00000000">
      <w:pPr>
        <w:pStyle w:val="BodyText"/>
        <w:spacing w:before="157"/>
      </w:pPr>
      <w:proofErr w:type="gramStart"/>
      <w:r>
        <w:rPr>
          <w:rFonts w:ascii="Arial"/>
          <w:w w:val="105"/>
          <w:sz w:val="12"/>
        </w:rPr>
        <w:t>398</w:t>
      </w:r>
      <w:r>
        <w:rPr>
          <w:rFonts w:ascii="Arial"/>
          <w:spacing w:val="58"/>
          <w:w w:val="105"/>
          <w:sz w:val="12"/>
        </w:rPr>
        <w:t xml:space="preserve">  </w:t>
      </w:r>
      <w:r>
        <w:rPr>
          <w:w w:val="105"/>
        </w:rPr>
        <w:t>all</w:t>
      </w:r>
      <w:proofErr w:type="gramEnd"/>
      <w:r>
        <w:rPr>
          <w:spacing w:val="4"/>
          <w:w w:val="105"/>
        </w:rPr>
        <w:t xml:space="preserve"> </w:t>
      </w:r>
      <w:r>
        <w:rPr>
          <w:w w:val="105"/>
        </w:rPr>
        <w:t>image</w:t>
      </w:r>
      <w:r>
        <w:rPr>
          <w:spacing w:val="4"/>
          <w:w w:val="105"/>
        </w:rPr>
        <w:t xml:space="preserve"> </w:t>
      </w:r>
      <w:r>
        <w:rPr>
          <w:w w:val="105"/>
        </w:rPr>
        <w:t>quality</w:t>
      </w:r>
      <w:r>
        <w:rPr>
          <w:spacing w:val="4"/>
          <w:w w:val="105"/>
        </w:rPr>
        <w:t xml:space="preserve"> </w:t>
      </w:r>
      <w:r>
        <w:rPr>
          <w:w w:val="105"/>
        </w:rPr>
        <w:t>in</w:t>
      </w:r>
      <w:r>
        <w:rPr>
          <w:spacing w:val="3"/>
          <w:w w:val="105"/>
        </w:rPr>
        <w:t xml:space="preserve"> </w:t>
      </w:r>
      <w:r>
        <w:rPr>
          <w:w w:val="105"/>
        </w:rPr>
        <w:t>mouse</w:t>
      </w:r>
      <w:r>
        <w:rPr>
          <w:spacing w:val="4"/>
          <w:w w:val="105"/>
        </w:rPr>
        <w:t xml:space="preserve"> </w:t>
      </w:r>
      <w:r>
        <w:rPr>
          <w:w w:val="105"/>
        </w:rPr>
        <w:t>brain</w:t>
      </w:r>
      <w:r>
        <w:rPr>
          <w:spacing w:val="4"/>
          <w:w w:val="105"/>
        </w:rPr>
        <w:t xml:space="preserve"> </w:t>
      </w:r>
      <w:r>
        <w:rPr>
          <w:w w:val="105"/>
        </w:rPr>
        <w:t>images.</w:t>
      </w:r>
      <w:r>
        <w:rPr>
          <w:spacing w:val="33"/>
          <w:w w:val="105"/>
        </w:rPr>
        <w:t xml:space="preserve"> </w:t>
      </w:r>
      <w:r>
        <w:rPr>
          <w:w w:val="105"/>
        </w:rPr>
        <w:t>The</w:t>
      </w:r>
      <w:r>
        <w:rPr>
          <w:spacing w:val="4"/>
          <w:w w:val="105"/>
        </w:rPr>
        <w:t xml:space="preserve"> </w:t>
      </w:r>
      <w:r>
        <w:rPr>
          <w:w w:val="105"/>
        </w:rPr>
        <w:t>bias</w:t>
      </w:r>
      <w:r>
        <w:rPr>
          <w:spacing w:val="4"/>
          <w:w w:val="105"/>
        </w:rPr>
        <w:t xml:space="preserve"> </w:t>
      </w:r>
      <w:r>
        <w:rPr>
          <w:w w:val="105"/>
        </w:rPr>
        <w:t>field,</w:t>
      </w:r>
      <w:r>
        <w:rPr>
          <w:spacing w:val="5"/>
          <w:w w:val="105"/>
        </w:rPr>
        <w:t xml:space="preserve"> </w:t>
      </w:r>
      <w:r>
        <w:rPr>
          <w:w w:val="105"/>
        </w:rPr>
        <w:t>a</w:t>
      </w:r>
      <w:r>
        <w:rPr>
          <w:spacing w:val="4"/>
          <w:w w:val="105"/>
        </w:rPr>
        <w:t xml:space="preserve"> </w:t>
      </w:r>
      <w:r>
        <w:rPr>
          <w:w w:val="105"/>
        </w:rPr>
        <w:t>gradual</w:t>
      </w:r>
      <w:r>
        <w:rPr>
          <w:spacing w:val="4"/>
          <w:w w:val="105"/>
        </w:rPr>
        <w:t xml:space="preserve"> </w:t>
      </w:r>
      <w:r>
        <w:rPr>
          <w:w w:val="105"/>
        </w:rPr>
        <w:t>spatial</w:t>
      </w:r>
      <w:r>
        <w:rPr>
          <w:spacing w:val="4"/>
          <w:w w:val="105"/>
        </w:rPr>
        <w:t xml:space="preserve"> </w:t>
      </w:r>
      <w:r>
        <w:rPr>
          <w:w w:val="105"/>
        </w:rPr>
        <w:t>intensity</w:t>
      </w:r>
      <w:r>
        <w:rPr>
          <w:spacing w:val="4"/>
          <w:w w:val="105"/>
        </w:rPr>
        <w:t xml:space="preserve"> </w:t>
      </w:r>
      <w:r>
        <w:rPr>
          <w:spacing w:val="-2"/>
          <w:w w:val="105"/>
        </w:rPr>
        <w:t>variation</w:t>
      </w:r>
    </w:p>
    <w:p w14:paraId="53F27468" w14:textId="77777777" w:rsidR="005F326E" w:rsidRDefault="00000000">
      <w:pPr>
        <w:pStyle w:val="BodyText"/>
        <w:spacing w:before="157"/>
      </w:pPr>
      <w:proofErr w:type="gramStart"/>
      <w:r>
        <w:rPr>
          <w:rFonts w:ascii="Arial"/>
          <w:w w:val="105"/>
          <w:sz w:val="12"/>
        </w:rPr>
        <w:t>399</w:t>
      </w:r>
      <w:r>
        <w:rPr>
          <w:rFonts w:ascii="Arial"/>
          <w:spacing w:val="42"/>
          <w:w w:val="105"/>
          <w:sz w:val="12"/>
        </w:rPr>
        <w:t xml:space="preserve">  </w:t>
      </w:r>
      <w:r>
        <w:rPr>
          <w:w w:val="105"/>
        </w:rPr>
        <w:t>in</w:t>
      </w:r>
      <w:proofErr w:type="gramEnd"/>
      <w:r>
        <w:rPr>
          <w:spacing w:val="-11"/>
          <w:w w:val="105"/>
        </w:rPr>
        <w:t xml:space="preserve"> </w:t>
      </w:r>
      <w:r>
        <w:rPr>
          <w:w w:val="105"/>
        </w:rPr>
        <w:t>images,</w:t>
      </w:r>
      <w:r>
        <w:rPr>
          <w:spacing w:val="-10"/>
          <w:w w:val="105"/>
        </w:rPr>
        <w:t xml:space="preserve"> </w:t>
      </w:r>
      <w:r>
        <w:rPr>
          <w:w w:val="105"/>
        </w:rPr>
        <w:t>can</w:t>
      </w:r>
      <w:r>
        <w:rPr>
          <w:spacing w:val="-12"/>
          <w:w w:val="105"/>
        </w:rPr>
        <w:t xml:space="preserve"> </w:t>
      </w:r>
      <w:r>
        <w:rPr>
          <w:w w:val="105"/>
        </w:rPr>
        <w:t>arise</w:t>
      </w:r>
      <w:r>
        <w:rPr>
          <w:spacing w:val="-12"/>
          <w:w w:val="105"/>
        </w:rPr>
        <w:t xml:space="preserve"> </w:t>
      </w:r>
      <w:r>
        <w:rPr>
          <w:w w:val="105"/>
        </w:rPr>
        <w:t>from</w:t>
      </w:r>
      <w:r>
        <w:rPr>
          <w:spacing w:val="-12"/>
          <w:w w:val="105"/>
        </w:rPr>
        <w:t xml:space="preserve"> </w:t>
      </w:r>
      <w:r>
        <w:rPr>
          <w:w w:val="105"/>
        </w:rPr>
        <w:t>various</w:t>
      </w:r>
      <w:r>
        <w:rPr>
          <w:spacing w:val="-12"/>
          <w:w w:val="105"/>
        </w:rPr>
        <w:t xml:space="preserve"> </w:t>
      </w:r>
      <w:r>
        <w:rPr>
          <w:w w:val="105"/>
        </w:rPr>
        <w:t>sources</w:t>
      </w:r>
      <w:r>
        <w:rPr>
          <w:spacing w:val="-12"/>
          <w:w w:val="105"/>
        </w:rPr>
        <w:t xml:space="preserve"> </w:t>
      </w:r>
      <w:r>
        <w:rPr>
          <w:w w:val="105"/>
        </w:rPr>
        <w:t>such</w:t>
      </w:r>
      <w:r>
        <w:rPr>
          <w:spacing w:val="-12"/>
          <w:w w:val="105"/>
        </w:rPr>
        <w:t xml:space="preserve"> </w:t>
      </w:r>
      <w:r>
        <w:rPr>
          <w:w w:val="105"/>
        </w:rPr>
        <w:t>as</w:t>
      </w:r>
      <w:r>
        <w:rPr>
          <w:spacing w:val="-12"/>
          <w:w w:val="105"/>
        </w:rPr>
        <w:t xml:space="preserve"> </w:t>
      </w:r>
      <w:r>
        <w:rPr>
          <w:w w:val="105"/>
        </w:rPr>
        <w:t>magnetic</w:t>
      </w:r>
      <w:r>
        <w:rPr>
          <w:spacing w:val="-12"/>
          <w:w w:val="105"/>
        </w:rPr>
        <w:t xml:space="preserve"> </w:t>
      </w:r>
      <w:r>
        <w:rPr>
          <w:w w:val="105"/>
        </w:rPr>
        <w:t>field</w:t>
      </w:r>
      <w:r>
        <w:rPr>
          <w:spacing w:val="-12"/>
          <w:w w:val="105"/>
        </w:rPr>
        <w:t xml:space="preserve"> </w:t>
      </w:r>
      <w:r>
        <w:rPr>
          <w:w w:val="105"/>
        </w:rPr>
        <w:t>inhomogeneity</w:t>
      </w:r>
      <w:r>
        <w:rPr>
          <w:spacing w:val="-12"/>
          <w:w w:val="105"/>
        </w:rPr>
        <w:t xml:space="preserve"> </w:t>
      </w:r>
      <w:r>
        <w:rPr>
          <w:w w:val="105"/>
        </w:rPr>
        <w:t>or</w:t>
      </w:r>
      <w:r>
        <w:rPr>
          <w:spacing w:val="-12"/>
          <w:w w:val="105"/>
        </w:rPr>
        <w:t xml:space="preserve"> </w:t>
      </w:r>
      <w:r>
        <w:rPr>
          <w:spacing w:val="-2"/>
          <w:w w:val="105"/>
        </w:rPr>
        <w:t>acquisition</w:t>
      </w:r>
    </w:p>
    <w:p w14:paraId="176895F2" w14:textId="77777777" w:rsidR="005F326E" w:rsidRDefault="00000000">
      <w:pPr>
        <w:pStyle w:val="BodyText"/>
        <w:spacing w:before="158"/>
      </w:pPr>
      <w:proofErr w:type="gramStart"/>
      <w:r>
        <w:rPr>
          <w:rFonts w:ascii="Arial"/>
          <w:w w:val="105"/>
          <w:sz w:val="12"/>
        </w:rPr>
        <w:t>400</w:t>
      </w:r>
      <w:r>
        <w:rPr>
          <w:rFonts w:ascii="Arial"/>
          <w:spacing w:val="64"/>
          <w:w w:val="105"/>
          <w:sz w:val="12"/>
        </w:rPr>
        <w:t xml:space="preserve">  </w:t>
      </w:r>
      <w:r>
        <w:rPr>
          <w:w w:val="105"/>
        </w:rPr>
        <w:t>artifacts</w:t>
      </w:r>
      <w:proofErr w:type="gramEnd"/>
      <w:r>
        <w:rPr>
          <w:w w:val="105"/>
        </w:rPr>
        <w:t>,</w:t>
      </w:r>
      <w:r>
        <w:rPr>
          <w:spacing w:val="25"/>
          <w:w w:val="105"/>
        </w:rPr>
        <w:t xml:space="preserve"> </w:t>
      </w:r>
      <w:r>
        <w:rPr>
          <w:w w:val="105"/>
        </w:rPr>
        <w:t>leading</w:t>
      </w:r>
      <w:r>
        <w:rPr>
          <w:spacing w:val="23"/>
          <w:w w:val="105"/>
        </w:rPr>
        <w:t xml:space="preserve"> </w:t>
      </w:r>
      <w:r>
        <w:rPr>
          <w:w w:val="105"/>
        </w:rPr>
        <w:t>to</w:t>
      </w:r>
      <w:r>
        <w:rPr>
          <w:spacing w:val="23"/>
          <w:w w:val="105"/>
        </w:rPr>
        <w:t xml:space="preserve"> </w:t>
      </w:r>
      <w:r>
        <w:rPr>
          <w:w w:val="105"/>
        </w:rPr>
        <w:t>distortions</w:t>
      </w:r>
      <w:r>
        <w:rPr>
          <w:spacing w:val="23"/>
          <w:w w:val="105"/>
        </w:rPr>
        <w:t xml:space="preserve"> </w:t>
      </w:r>
      <w:r>
        <w:rPr>
          <w:w w:val="105"/>
        </w:rPr>
        <w:t>that</w:t>
      </w:r>
      <w:r>
        <w:rPr>
          <w:spacing w:val="23"/>
          <w:w w:val="105"/>
        </w:rPr>
        <w:t xml:space="preserve"> </w:t>
      </w:r>
      <w:r>
        <w:rPr>
          <w:w w:val="105"/>
        </w:rPr>
        <w:t>can</w:t>
      </w:r>
      <w:r>
        <w:rPr>
          <w:spacing w:val="23"/>
          <w:w w:val="105"/>
        </w:rPr>
        <w:t xml:space="preserve"> </w:t>
      </w:r>
      <w:r>
        <w:rPr>
          <w:w w:val="105"/>
        </w:rPr>
        <w:t>compromise</w:t>
      </w:r>
      <w:r>
        <w:rPr>
          <w:spacing w:val="24"/>
          <w:w w:val="105"/>
        </w:rPr>
        <w:t xml:space="preserve"> </w:t>
      </w:r>
      <w:r>
        <w:rPr>
          <w:w w:val="105"/>
        </w:rPr>
        <w:t>the</w:t>
      </w:r>
      <w:r>
        <w:rPr>
          <w:spacing w:val="24"/>
          <w:w w:val="105"/>
        </w:rPr>
        <w:t xml:space="preserve"> </w:t>
      </w:r>
      <w:r>
        <w:rPr>
          <w:w w:val="105"/>
        </w:rPr>
        <w:t>quality</w:t>
      </w:r>
      <w:r>
        <w:rPr>
          <w:spacing w:val="23"/>
          <w:w w:val="105"/>
        </w:rPr>
        <w:t xml:space="preserve"> </w:t>
      </w:r>
      <w:r>
        <w:rPr>
          <w:w w:val="105"/>
        </w:rPr>
        <w:t>of</w:t>
      </w:r>
      <w:r>
        <w:rPr>
          <w:spacing w:val="24"/>
          <w:w w:val="105"/>
        </w:rPr>
        <w:t xml:space="preserve"> </w:t>
      </w:r>
      <w:r>
        <w:rPr>
          <w:w w:val="105"/>
        </w:rPr>
        <w:t>brain</w:t>
      </w:r>
      <w:r>
        <w:rPr>
          <w:spacing w:val="24"/>
          <w:w w:val="105"/>
        </w:rPr>
        <w:t xml:space="preserve"> </w:t>
      </w:r>
      <w:r>
        <w:rPr>
          <w:w w:val="105"/>
        </w:rPr>
        <w:t>images.</w:t>
      </w:r>
      <w:r>
        <w:rPr>
          <w:spacing w:val="67"/>
          <w:w w:val="105"/>
        </w:rPr>
        <w:t xml:space="preserve"> </w:t>
      </w:r>
      <w:r>
        <w:rPr>
          <w:spacing w:val="-2"/>
          <w:w w:val="105"/>
        </w:rPr>
        <w:t>Correct-</w:t>
      </w:r>
    </w:p>
    <w:p w14:paraId="224D286D" w14:textId="77777777" w:rsidR="005F326E" w:rsidRDefault="00000000">
      <w:pPr>
        <w:pStyle w:val="BodyText"/>
        <w:spacing w:before="157"/>
      </w:pPr>
      <w:proofErr w:type="gramStart"/>
      <w:r>
        <w:rPr>
          <w:rFonts w:ascii="Arial"/>
          <w:w w:val="105"/>
          <w:sz w:val="12"/>
        </w:rPr>
        <w:t>401</w:t>
      </w:r>
      <w:r>
        <w:rPr>
          <w:rFonts w:ascii="Arial"/>
          <w:spacing w:val="54"/>
          <w:w w:val="105"/>
          <w:sz w:val="12"/>
        </w:rPr>
        <w:t xml:space="preserve">  </w:t>
      </w:r>
      <w:proofErr w:type="spellStart"/>
      <w:r>
        <w:rPr>
          <w:w w:val="105"/>
        </w:rPr>
        <w:t>ing</w:t>
      </w:r>
      <w:proofErr w:type="spellEnd"/>
      <w:proofErr w:type="gramEnd"/>
      <w:r>
        <w:rPr>
          <w:spacing w:val="8"/>
          <w:w w:val="105"/>
        </w:rPr>
        <w:t xml:space="preserve"> </w:t>
      </w:r>
      <w:r>
        <w:rPr>
          <w:w w:val="105"/>
        </w:rPr>
        <w:t>for</w:t>
      </w:r>
      <w:r>
        <w:rPr>
          <w:spacing w:val="8"/>
          <w:w w:val="105"/>
        </w:rPr>
        <w:t xml:space="preserve"> </w:t>
      </w:r>
      <w:r>
        <w:rPr>
          <w:w w:val="105"/>
        </w:rPr>
        <w:t>bias</w:t>
      </w:r>
      <w:r>
        <w:rPr>
          <w:spacing w:val="8"/>
          <w:w w:val="105"/>
        </w:rPr>
        <w:t xml:space="preserve"> </w:t>
      </w:r>
      <w:r>
        <w:rPr>
          <w:w w:val="105"/>
        </w:rPr>
        <w:t>fields</w:t>
      </w:r>
      <w:r>
        <w:rPr>
          <w:spacing w:val="8"/>
          <w:w w:val="105"/>
        </w:rPr>
        <w:t xml:space="preserve"> </w:t>
      </w:r>
      <w:r>
        <w:rPr>
          <w:w w:val="105"/>
        </w:rPr>
        <w:t>ensures</w:t>
      </w:r>
      <w:r>
        <w:rPr>
          <w:spacing w:val="8"/>
          <w:w w:val="105"/>
        </w:rPr>
        <w:t xml:space="preserve"> </w:t>
      </w:r>
      <w:r>
        <w:rPr>
          <w:w w:val="105"/>
        </w:rPr>
        <w:t>a</w:t>
      </w:r>
      <w:r>
        <w:rPr>
          <w:spacing w:val="8"/>
          <w:w w:val="105"/>
        </w:rPr>
        <w:t xml:space="preserve"> </w:t>
      </w:r>
      <w:r>
        <w:rPr>
          <w:w w:val="105"/>
        </w:rPr>
        <w:t>more</w:t>
      </w:r>
      <w:r>
        <w:rPr>
          <w:spacing w:val="8"/>
          <w:w w:val="105"/>
        </w:rPr>
        <w:t xml:space="preserve"> </w:t>
      </w:r>
      <w:r>
        <w:rPr>
          <w:w w:val="105"/>
        </w:rPr>
        <w:t>uniform</w:t>
      </w:r>
      <w:r>
        <w:rPr>
          <w:spacing w:val="8"/>
          <w:w w:val="105"/>
        </w:rPr>
        <w:t xml:space="preserve"> </w:t>
      </w:r>
      <w:r>
        <w:rPr>
          <w:w w:val="105"/>
        </w:rPr>
        <w:t>and</w:t>
      </w:r>
      <w:r>
        <w:rPr>
          <w:spacing w:val="8"/>
          <w:w w:val="105"/>
        </w:rPr>
        <w:t xml:space="preserve"> </w:t>
      </w:r>
      <w:r>
        <w:rPr>
          <w:w w:val="105"/>
        </w:rPr>
        <w:t>consistent</w:t>
      </w:r>
      <w:r>
        <w:rPr>
          <w:spacing w:val="8"/>
          <w:w w:val="105"/>
        </w:rPr>
        <w:t xml:space="preserve"> </w:t>
      </w:r>
      <w:r>
        <w:rPr>
          <w:w w:val="105"/>
        </w:rPr>
        <w:t>representation</w:t>
      </w:r>
      <w:r>
        <w:rPr>
          <w:spacing w:val="8"/>
          <w:w w:val="105"/>
        </w:rPr>
        <w:t xml:space="preserve"> </w:t>
      </w:r>
      <w:r>
        <w:rPr>
          <w:w w:val="105"/>
        </w:rPr>
        <w:t>of</w:t>
      </w:r>
      <w:r>
        <w:rPr>
          <w:spacing w:val="8"/>
          <w:w w:val="105"/>
        </w:rPr>
        <w:t xml:space="preserve"> </w:t>
      </w:r>
      <w:r>
        <w:rPr>
          <w:w w:val="105"/>
        </w:rPr>
        <w:t>brain</w:t>
      </w:r>
      <w:r>
        <w:rPr>
          <w:spacing w:val="9"/>
          <w:w w:val="105"/>
        </w:rPr>
        <w:t xml:space="preserve"> </w:t>
      </w:r>
      <w:r>
        <w:rPr>
          <w:spacing w:val="-2"/>
          <w:w w:val="105"/>
        </w:rPr>
        <w:t>structures,</w:t>
      </w:r>
    </w:p>
    <w:p w14:paraId="0514AA54" w14:textId="77777777" w:rsidR="005F326E" w:rsidRDefault="00000000">
      <w:pPr>
        <w:pStyle w:val="BodyText"/>
        <w:spacing w:before="158"/>
      </w:pPr>
      <w:proofErr w:type="gramStart"/>
      <w:r>
        <w:rPr>
          <w:rFonts w:ascii="Arial"/>
          <w:w w:val="105"/>
          <w:sz w:val="12"/>
        </w:rPr>
        <w:t>402</w:t>
      </w:r>
      <w:r>
        <w:rPr>
          <w:rFonts w:ascii="Arial"/>
          <w:spacing w:val="57"/>
          <w:w w:val="105"/>
          <w:sz w:val="12"/>
        </w:rPr>
        <w:t xml:space="preserve">  </w:t>
      </w:r>
      <w:r>
        <w:rPr>
          <w:w w:val="105"/>
        </w:rPr>
        <w:t>enabling</w:t>
      </w:r>
      <w:proofErr w:type="gramEnd"/>
      <w:r>
        <w:rPr>
          <w:spacing w:val="19"/>
          <w:w w:val="105"/>
        </w:rPr>
        <w:t xml:space="preserve"> </w:t>
      </w:r>
      <w:r>
        <w:rPr>
          <w:w w:val="105"/>
        </w:rPr>
        <w:t>more</w:t>
      </w:r>
      <w:r>
        <w:rPr>
          <w:spacing w:val="20"/>
          <w:w w:val="105"/>
        </w:rPr>
        <w:t xml:space="preserve"> </w:t>
      </w:r>
      <w:r>
        <w:rPr>
          <w:w w:val="105"/>
        </w:rPr>
        <w:t>accurate</w:t>
      </w:r>
      <w:r>
        <w:rPr>
          <w:spacing w:val="19"/>
          <w:w w:val="105"/>
        </w:rPr>
        <w:t xml:space="preserve"> </w:t>
      </w:r>
      <w:r>
        <w:rPr>
          <w:w w:val="105"/>
        </w:rPr>
        <w:t>quantitative</w:t>
      </w:r>
      <w:r>
        <w:rPr>
          <w:spacing w:val="20"/>
          <w:w w:val="105"/>
        </w:rPr>
        <w:t xml:space="preserve"> </w:t>
      </w:r>
      <w:r>
        <w:rPr>
          <w:w w:val="105"/>
        </w:rPr>
        <w:t>analysis.</w:t>
      </w:r>
      <w:r>
        <w:rPr>
          <w:spacing w:val="64"/>
          <w:w w:val="105"/>
        </w:rPr>
        <w:t xml:space="preserve"> </w:t>
      </w:r>
      <w:r>
        <w:rPr>
          <w:w w:val="105"/>
        </w:rPr>
        <w:t>Additionally,</w:t>
      </w:r>
      <w:r>
        <w:rPr>
          <w:spacing w:val="21"/>
          <w:w w:val="105"/>
        </w:rPr>
        <w:t xml:space="preserve"> </w:t>
      </w:r>
      <w:r>
        <w:rPr>
          <w:w w:val="105"/>
        </w:rPr>
        <w:t>brain</w:t>
      </w:r>
      <w:r>
        <w:rPr>
          <w:spacing w:val="19"/>
          <w:w w:val="105"/>
        </w:rPr>
        <w:t xml:space="preserve"> </w:t>
      </w:r>
      <w:r>
        <w:rPr>
          <w:w w:val="105"/>
        </w:rPr>
        <w:t>images</w:t>
      </w:r>
      <w:r>
        <w:rPr>
          <w:spacing w:val="19"/>
          <w:w w:val="105"/>
        </w:rPr>
        <w:t xml:space="preserve"> </w:t>
      </w:r>
      <w:r>
        <w:rPr>
          <w:w w:val="105"/>
        </w:rPr>
        <w:t>are</w:t>
      </w:r>
      <w:r>
        <w:rPr>
          <w:spacing w:val="19"/>
          <w:w w:val="105"/>
        </w:rPr>
        <w:t xml:space="preserve"> </w:t>
      </w:r>
      <w:r>
        <w:rPr>
          <w:w w:val="105"/>
        </w:rPr>
        <w:t>often</w:t>
      </w:r>
      <w:r>
        <w:rPr>
          <w:spacing w:val="19"/>
          <w:w w:val="105"/>
        </w:rPr>
        <w:t xml:space="preserve"> </w:t>
      </w:r>
      <w:proofErr w:type="spellStart"/>
      <w:r>
        <w:rPr>
          <w:spacing w:val="-2"/>
          <w:w w:val="105"/>
        </w:rPr>
        <w:t>suscep</w:t>
      </w:r>
      <w:proofErr w:type="spellEnd"/>
      <w:r>
        <w:rPr>
          <w:spacing w:val="-2"/>
          <w:w w:val="105"/>
        </w:rPr>
        <w:t>-</w:t>
      </w:r>
    </w:p>
    <w:p w14:paraId="04D70BFF" w14:textId="77777777" w:rsidR="005F326E" w:rsidRDefault="00000000">
      <w:pPr>
        <w:pStyle w:val="BodyText"/>
        <w:spacing w:before="157"/>
      </w:pPr>
      <w:proofErr w:type="gramStart"/>
      <w:r>
        <w:rPr>
          <w:rFonts w:ascii="Arial"/>
          <w:sz w:val="12"/>
        </w:rPr>
        <w:t>403</w:t>
      </w:r>
      <w:r>
        <w:rPr>
          <w:rFonts w:ascii="Arial"/>
          <w:spacing w:val="79"/>
          <w:sz w:val="12"/>
        </w:rPr>
        <w:t xml:space="preserve">  </w:t>
      </w:r>
      <w:proofErr w:type="spellStart"/>
      <w:r>
        <w:t>tible</w:t>
      </w:r>
      <w:proofErr w:type="spellEnd"/>
      <w:proofErr w:type="gramEnd"/>
      <w:r>
        <w:rPr>
          <w:spacing w:val="51"/>
        </w:rPr>
        <w:t xml:space="preserve"> </w:t>
      </w:r>
      <w:r>
        <w:t>to</w:t>
      </w:r>
      <w:r>
        <w:rPr>
          <w:spacing w:val="49"/>
        </w:rPr>
        <w:t xml:space="preserve"> </w:t>
      </w:r>
      <w:r>
        <w:t>various</w:t>
      </w:r>
      <w:r>
        <w:rPr>
          <w:spacing w:val="50"/>
        </w:rPr>
        <w:t xml:space="preserve"> </w:t>
      </w:r>
      <w:r>
        <w:t>forms</w:t>
      </w:r>
      <w:r>
        <w:rPr>
          <w:spacing w:val="50"/>
        </w:rPr>
        <w:t xml:space="preserve"> </w:t>
      </w:r>
      <w:r>
        <w:t>of</w:t>
      </w:r>
      <w:r>
        <w:rPr>
          <w:spacing w:val="51"/>
        </w:rPr>
        <w:t xml:space="preserve"> </w:t>
      </w:r>
      <w:r>
        <w:t>noise,</w:t>
      </w:r>
      <w:r>
        <w:rPr>
          <w:spacing w:val="55"/>
        </w:rPr>
        <w:t xml:space="preserve"> </w:t>
      </w:r>
      <w:r>
        <w:t>which</w:t>
      </w:r>
      <w:r>
        <w:rPr>
          <w:spacing w:val="50"/>
        </w:rPr>
        <w:t xml:space="preserve"> </w:t>
      </w:r>
      <w:r>
        <w:t>can</w:t>
      </w:r>
      <w:r>
        <w:rPr>
          <w:spacing w:val="50"/>
        </w:rPr>
        <w:t xml:space="preserve"> </w:t>
      </w:r>
      <w:r>
        <w:t>obscure</w:t>
      </w:r>
      <w:r>
        <w:rPr>
          <w:spacing w:val="51"/>
        </w:rPr>
        <w:t xml:space="preserve"> </w:t>
      </w:r>
      <w:r>
        <w:t>subtle</w:t>
      </w:r>
      <w:r>
        <w:rPr>
          <w:spacing w:val="50"/>
        </w:rPr>
        <w:t xml:space="preserve"> </w:t>
      </w:r>
      <w:r>
        <w:t>features</w:t>
      </w:r>
      <w:r>
        <w:rPr>
          <w:spacing w:val="50"/>
        </w:rPr>
        <w:t xml:space="preserve"> </w:t>
      </w:r>
      <w:r>
        <w:t>and</w:t>
      </w:r>
      <w:r>
        <w:rPr>
          <w:spacing w:val="50"/>
        </w:rPr>
        <w:t xml:space="preserve"> </w:t>
      </w:r>
      <w:r>
        <w:t>affect</w:t>
      </w:r>
      <w:r>
        <w:rPr>
          <w:spacing w:val="51"/>
        </w:rPr>
        <w:t xml:space="preserve"> </w:t>
      </w:r>
      <w:r>
        <w:t>the</w:t>
      </w:r>
      <w:r>
        <w:rPr>
          <w:spacing w:val="50"/>
        </w:rPr>
        <w:t xml:space="preserve"> </w:t>
      </w:r>
      <w:r>
        <w:rPr>
          <w:spacing w:val="-2"/>
        </w:rPr>
        <w:t>precision</w:t>
      </w:r>
    </w:p>
    <w:p w14:paraId="48F3E0F2" w14:textId="77777777" w:rsidR="005F326E" w:rsidRDefault="00000000">
      <w:pPr>
        <w:pStyle w:val="BodyText"/>
        <w:spacing w:before="157"/>
      </w:pPr>
      <w:proofErr w:type="gramStart"/>
      <w:r>
        <w:rPr>
          <w:rFonts w:ascii="Arial"/>
          <w:w w:val="105"/>
          <w:sz w:val="12"/>
        </w:rPr>
        <w:t>404</w:t>
      </w:r>
      <w:r>
        <w:rPr>
          <w:rFonts w:ascii="Arial"/>
          <w:spacing w:val="53"/>
          <w:w w:val="105"/>
          <w:sz w:val="12"/>
        </w:rPr>
        <w:t xml:space="preserve">  </w:t>
      </w:r>
      <w:r>
        <w:rPr>
          <w:w w:val="105"/>
        </w:rPr>
        <w:t>of</w:t>
      </w:r>
      <w:proofErr w:type="gramEnd"/>
      <w:r>
        <w:rPr>
          <w:spacing w:val="27"/>
          <w:w w:val="105"/>
        </w:rPr>
        <w:t xml:space="preserve"> </w:t>
      </w:r>
      <w:r>
        <w:rPr>
          <w:w w:val="105"/>
        </w:rPr>
        <w:t>measurements.</w:t>
      </w:r>
      <w:r>
        <w:rPr>
          <w:spacing w:val="63"/>
          <w:w w:val="150"/>
        </w:rPr>
        <w:t xml:space="preserve"> </w:t>
      </w:r>
      <w:r>
        <w:rPr>
          <w:w w:val="105"/>
        </w:rPr>
        <w:t>Denoising</w:t>
      </w:r>
      <w:r>
        <w:rPr>
          <w:spacing w:val="27"/>
          <w:w w:val="105"/>
        </w:rPr>
        <w:t xml:space="preserve"> </w:t>
      </w:r>
      <w:r>
        <w:rPr>
          <w:w w:val="105"/>
        </w:rPr>
        <w:t>techniques</w:t>
      </w:r>
      <w:r>
        <w:rPr>
          <w:spacing w:val="26"/>
          <w:w w:val="105"/>
        </w:rPr>
        <w:t xml:space="preserve"> </w:t>
      </w:r>
      <w:r>
        <w:rPr>
          <w:w w:val="105"/>
        </w:rPr>
        <w:t>help</w:t>
      </w:r>
      <w:r>
        <w:rPr>
          <w:spacing w:val="27"/>
          <w:w w:val="105"/>
        </w:rPr>
        <w:t xml:space="preserve"> </w:t>
      </w:r>
      <w:r>
        <w:rPr>
          <w:w w:val="105"/>
        </w:rPr>
        <w:t>mitigate</w:t>
      </w:r>
      <w:r>
        <w:rPr>
          <w:spacing w:val="26"/>
          <w:w w:val="105"/>
        </w:rPr>
        <w:t xml:space="preserve"> </w:t>
      </w:r>
      <w:r>
        <w:rPr>
          <w:w w:val="105"/>
        </w:rPr>
        <w:t>the</w:t>
      </w:r>
      <w:r>
        <w:rPr>
          <w:spacing w:val="27"/>
          <w:w w:val="105"/>
        </w:rPr>
        <w:t xml:space="preserve"> </w:t>
      </w:r>
      <w:r>
        <w:rPr>
          <w:w w:val="105"/>
        </w:rPr>
        <w:t>impact</w:t>
      </w:r>
      <w:r>
        <w:rPr>
          <w:spacing w:val="26"/>
          <w:w w:val="105"/>
        </w:rPr>
        <w:t xml:space="preserve"> </w:t>
      </w:r>
      <w:r>
        <w:rPr>
          <w:w w:val="105"/>
        </w:rPr>
        <w:t>of</w:t>
      </w:r>
      <w:r>
        <w:rPr>
          <w:spacing w:val="27"/>
          <w:w w:val="105"/>
        </w:rPr>
        <w:t xml:space="preserve"> </w:t>
      </w:r>
      <w:r>
        <w:rPr>
          <w:w w:val="105"/>
        </w:rPr>
        <w:t>noise,</w:t>
      </w:r>
      <w:r>
        <w:rPr>
          <w:spacing w:val="32"/>
          <w:w w:val="105"/>
        </w:rPr>
        <w:t xml:space="preserve"> </w:t>
      </w:r>
      <w:r>
        <w:rPr>
          <w:w w:val="105"/>
        </w:rPr>
        <w:t>enhancing</w:t>
      </w:r>
      <w:r>
        <w:rPr>
          <w:spacing w:val="26"/>
          <w:w w:val="105"/>
        </w:rPr>
        <w:t xml:space="preserve"> </w:t>
      </w:r>
      <w:r>
        <w:rPr>
          <w:spacing w:val="-5"/>
          <w:w w:val="105"/>
        </w:rPr>
        <w:t>the</w:t>
      </w:r>
    </w:p>
    <w:p w14:paraId="4F097D4E" w14:textId="77777777" w:rsidR="005F326E" w:rsidRDefault="00000000">
      <w:pPr>
        <w:pStyle w:val="BodyText"/>
        <w:spacing w:before="158"/>
      </w:pPr>
      <w:proofErr w:type="gramStart"/>
      <w:r>
        <w:rPr>
          <w:rFonts w:ascii="Arial"/>
          <w:w w:val="105"/>
          <w:sz w:val="12"/>
        </w:rPr>
        <w:t>405</w:t>
      </w:r>
      <w:r>
        <w:rPr>
          <w:rFonts w:ascii="Arial"/>
          <w:spacing w:val="46"/>
          <w:w w:val="105"/>
          <w:sz w:val="12"/>
        </w:rPr>
        <w:t xml:space="preserve">  </w:t>
      </w:r>
      <w:r>
        <w:rPr>
          <w:w w:val="105"/>
        </w:rPr>
        <w:t>signal</w:t>
      </w:r>
      <w:proofErr w:type="gramEnd"/>
      <w:r>
        <w:rPr>
          <w:w w:val="105"/>
        </w:rPr>
        <w:t>-to-noise</w:t>
      </w:r>
      <w:r>
        <w:rPr>
          <w:spacing w:val="2"/>
          <w:w w:val="105"/>
        </w:rPr>
        <w:t xml:space="preserve"> </w:t>
      </w:r>
      <w:r>
        <w:rPr>
          <w:w w:val="105"/>
        </w:rPr>
        <w:t>ratio</w:t>
      </w:r>
      <w:r>
        <w:rPr>
          <w:spacing w:val="3"/>
          <w:w w:val="105"/>
        </w:rPr>
        <w:t xml:space="preserve"> </w:t>
      </w:r>
      <w:r>
        <w:rPr>
          <w:w w:val="105"/>
        </w:rPr>
        <w:t>and</w:t>
      </w:r>
      <w:r>
        <w:rPr>
          <w:spacing w:val="2"/>
          <w:w w:val="105"/>
        </w:rPr>
        <w:t xml:space="preserve"> </w:t>
      </w:r>
      <w:r>
        <w:rPr>
          <w:w w:val="105"/>
        </w:rPr>
        <w:t>improving</w:t>
      </w:r>
      <w:r>
        <w:rPr>
          <w:spacing w:val="3"/>
          <w:w w:val="105"/>
        </w:rPr>
        <w:t xml:space="preserve"> </w:t>
      </w:r>
      <w:r>
        <w:rPr>
          <w:w w:val="105"/>
        </w:rPr>
        <w:t>the</w:t>
      </w:r>
      <w:r>
        <w:rPr>
          <w:spacing w:val="2"/>
          <w:w w:val="105"/>
        </w:rPr>
        <w:t xml:space="preserve"> </w:t>
      </w:r>
      <w:r>
        <w:rPr>
          <w:w w:val="105"/>
        </w:rPr>
        <w:t>overall</w:t>
      </w:r>
      <w:r>
        <w:rPr>
          <w:spacing w:val="3"/>
          <w:w w:val="105"/>
        </w:rPr>
        <w:t xml:space="preserve"> </w:t>
      </w:r>
      <w:r>
        <w:rPr>
          <w:w w:val="105"/>
        </w:rPr>
        <w:t>image</w:t>
      </w:r>
      <w:r>
        <w:rPr>
          <w:spacing w:val="2"/>
          <w:w w:val="105"/>
        </w:rPr>
        <w:t xml:space="preserve"> </w:t>
      </w:r>
      <w:r>
        <w:rPr>
          <w:w w:val="105"/>
        </w:rPr>
        <w:t>quality.</w:t>
      </w:r>
      <w:r>
        <w:rPr>
          <w:spacing w:val="28"/>
          <w:w w:val="105"/>
        </w:rPr>
        <w:t xml:space="preserve"> </w:t>
      </w:r>
      <w:r>
        <w:rPr>
          <w:w w:val="105"/>
        </w:rPr>
        <w:t>The</w:t>
      </w:r>
      <w:r>
        <w:rPr>
          <w:spacing w:val="3"/>
          <w:w w:val="105"/>
        </w:rPr>
        <w:t xml:space="preserve"> </w:t>
      </w:r>
      <w:r>
        <w:rPr>
          <w:w w:val="105"/>
        </w:rPr>
        <w:t>well-known</w:t>
      </w:r>
      <w:r>
        <w:rPr>
          <w:spacing w:val="2"/>
          <w:w w:val="105"/>
        </w:rPr>
        <w:t xml:space="preserve"> </w:t>
      </w:r>
      <w:r>
        <w:rPr>
          <w:w w:val="105"/>
        </w:rPr>
        <w:t>N4</w:t>
      </w:r>
      <w:r>
        <w:rPr>
          <w:spacing w:val="3"/>
          <w:w w:val="105"/>
        </w:rPr>
        <w:t xml:space="preserve"> </w:t>
      </w:r>
      <w:r>
        <w:rPr>
          <w:w w:val="105"/>
        </w:rPr>
        <w:t>bias</w:t>
      </w:r>
      <w:r>
        <w:rPr>
          <w:spacing w:val="2"/>
          <w:w w:val="105"/>
        </w:rPr>
        <w:t xml:space="preserve"> </w:t>
      </w:r>
      <w:r>
        <w:rPr>
          <w:spacing w:val="-2"/>
          <w:w w:val="105"/>
        </w:rPr>
        <w:t>field</w:t>
      </w:r>
    </w:p>
    <w:p w14:paraId="3A18E790" w14:textId="77777777" w:rsidR="005F326E" w:rsidRDefault="00000000">
      <w:pPr>
        <w:pStyle w:val="BodyText"/>
        <w:spacing w:before="142"/>
      </w:pPr>
      <w:proofErr w:type="gramStart"/>
      <w:r>
        <w:rPr>
          <w:rFonts w:ascii="Arial"/>
          <w:w w:val="105"/>
          <w:sz w:val="12"/>
        </w:rPr>
        <w:t>406</w:t>
      </w:r>
      <w:r>
        <w:rPr>
          <w:rFonts w:ascii="Arial"/>
          <w:spacing w:val="53"/>
          <w:w w:val="105"/>
          <w:sz w:val="12"/>
        </w:rPr>
        <w:t xml:space="preserve">  </w:t>
      </w:r>
      <w:r>
        <w:rPr>
          <w:w w:val="105"/>
        </w:rPr>
        <w:t>correction</w:t>
      </w:r>
      <w:proofErr w:type="gramEnd"/>
      <w:r>
        <w:rPr>
          <w:w w:val="105"/>
        </w:rPr>
        <w:t xml:space="preserve"> algorithm</w:t>
      </w:r>
      <w:r>
        <w:rPr>
          <w:w w:val="105"/>
          <w:position w:val="9"/>
          <w:sz w:val="16"/>
        </w:rPr>
        <w:t>25</w:t>
      </w:r>
      <w:r>
        <w:rPr>
          <w:spacing w:val="28"/>
          <w:w w:val="105"/>
          <w:position w:val="9"/>
          <w:sz w:val="16"/>
        </w:rPr>
        <w:t xml:space="preserve"> </w:t>
      </w:r>
      <w:r>
        <w:rPr>
          <w:w w:val="105"/>
        </w:rPr>
        <w:t>has</w:t>
      </w:r>
      <w:r>
        <w:rPr>
          <w:spacing w:val="-1"/>
          <w:w w:val="105"/>
        </w:rPr>
        <w:t xml:space="preserve"> </w:t>
      </w:r>
      <w:r>
        <w:rPr>
          <w:w w:val="105"/>
        </w:rPr>
        <w:t>its origins</w:t>
      </w:r>
      <w:r>
        <w:rPr>
          <w:spacing w:val="-1"/>
          <w:w w:val="105"/>
        </w:rPr>
        <w:t xml:space="preserve"> </w:t>
      </w:r>
      <w:r>
        <w:rPr>
          <w:w w:val="105"/>
        </w:rPr>
        <w:t>in</w:t>
      </w:r>
      <w:r>
        <w:rPr>
          <w:spacing w:val="-1"/>
          <w:w w:val="105"/>
        </w:rPr>
        <w:t xml:space="preserve"> </w:t>
      </w:r>
      <w:r>
        <w:rPr>
          <w:w w:val="105"/>
        </w:rPr>
        <w:t>the</w:t>
      </w:r>
      <w:r>
        <w:rPr>
          <w:spacing w:val="-1"/>
          <w:w w:val="105"/>
        </w:rPr>
        <w:t xml:space="preserve"> </w:t>
      </w:r>
      <w:r>
        <w:rPr>
          <w:w w:val="105"/>
        </w:rPr>
        <w:t>ANTs</w:t>
      </w:r>
      <w:r>
        <w:rPr>
          <w:spacing w:val="-1"/>
          <w:w w:val="105"/>
        </w:rPr>
        <w:t xml:space="preserve"> </w:t>
      </w:r>
      <w:r>
        <w:rPr>
          <w:w w:val="105"/>
        </w:rPr>
        <w:t>toolkit</w:t>
      </w:r>
      <w:r>
        <w:rPr>
          <w:spacing w:val="-2"/>
          <w:w w:val="105"/>
        </w:rPr>
        <w:t xml:space="preserve"> </w:t>
      </w:r>
      <w:r>
        <w:rPr>
          <w:w w:val="105"/>
        </w:rPr>
        <w:t>which</w:t>
      </w:r>
      <w:r>
        <w:rPr>
          <w:spacing w:val="-1"/>
          <w:w w:val="105"/>
        </w:rPr>
        <w:t xml:space="preserve"> </w:t>
      </w:r>
      <w:r>
        <w:rPr>
          <w:w w:val="105"/>
        </w:rPr>
        <w:t>was</w:t>
      </w:r>
      <w:r>
        <w:rPr>
          <w:spacing w:val="-1"/>
          <w:w w:val="105"/>
        </w:rPr>
        <w:t xml:space="preserve"> </w:t>
      </w:r>
      <w:r>
        <w:rPr>
          <w:w w:val="105"/>
        </w:rPr>
        <w:t>implemented</w:t>
      </w:r>
      <w:r>
        <w:rPr>
          <w:spacing w:val="-1"/>
          <w:w w:val="105"/>
        </w:rPr>
        <w:t xml:space="preserve"> </w:t>
      </w:r>
      <w:r>
        <w:rPr>
          <w:w w:val="105"/>
        </w:rPr>
        <w:t>and</w:t>
      </w:r>
      <w:r>
        <w:rPr>
          <w:spacing w:val="-1"/>
          <w:w w:val="105"/>
        </w:rPr>
        <w:t xml:space="preserve"> </w:t>
      </w:r>
      <w:r>
        <w:rPr>
          <w:spacing w:val="-2"/>
          <w:w w:val="105"/>
        </w:rPr>
        <w:t>intro-</w:t>
      </w:r>
    </w:p>
    <w:p w14:paraId="68784B10" w14:textId="77777777" w:rsidR="005F326E" w:rsidRDefault="00000000">
      <w:pPr>
        <w:pStyle w:val="BodyText"/>
        <w:spacing w:before="157"/>
      </w:pPr>
      <w:proofErr w:type="gramStart"/>
      <w:r>
        <w:rPr>
          <w:rFonts w:ascii="Arial"/>
          <w:spacing w:val="-6"/>
          <w:sz w:val="12"/>
        </w:rPr>
        <w:t>407</w:t>
      </w:r>
      <w:r>
        <w:rPr>
          <w:rFonts w:ascii="Arial"/>
          <w:spacing w:val="44"/>
          <w:sz w:val="12"/>
        </w:rPr>
        <w:t xml:space="preserve">  </w:t>
      </w:r>
      <w:proofErr w:type="spellStart"/>
      <w:r>
        <w:rPr>
          <w:spacing w:val="-6"/>
        </w:rPr>
        <w:t>duced</w:t>
      </w:r>
      <w:proofErr w:type="spellEnd"/>
      <w:proofErr w:type="gramEnd"/>
      <w:r>
        <w:rPr>
          <w:spacing w:val="-6"/>
        </w:rPr>
        <w:t xml:space="preserve"> into</w:t>
      </w:r>
      <w:r>
        <w:rPr>
          <w:spacing w:val="-7"/>
        </w:rPr>
        <w:t xml:space="preserve"> </w:t>
      </w:r>
      <w:r>
        <w:rPr>
          <w:spacing w:val="-6"/>
        </w:rPr>
        <w:t>the ITK</w:t>
      </w:r>
      <w:r>
        <w:rPr>
          <w:spacing w:val="-7"/>
        </w:rPr>
        <w:t xml:space="preserve"> </w:t>
      </w:r>
      <w:r>
        <w:rPr>
          <w:spacing w:val="-6"/>
        </w:rPr>
        <w:t>toolkit,</w:t>
      </w:r>
      <w:r>
        <w:rPr>
          <w:spacing w:val="-5"/>
        </w:rPr>
        <w:t xml:space="preserve"> </w:t>
      </w:r>
      <w:r>
        <w:rPr>
          <w:spacing w:val="-6"/>
        </w:rPr>
        <w:t>i.e.</w:t>
      </w:r>
      <w:r>
        <w:rPr>
          <w:spacing w:val="-7"/>
        </w:rPr>
        <w:t xml:space="preserve"> </w:t>
      </w:r>
      <w:r>
        <w:rPr>
          <w:rFonts w:ascii="Courier New"/>
          <w:spacing w:val="-6"/>
        </w:rPr>
        <w:t>ants.n4_bias_field_correction(...)</w:t>
      </w:r>
      <w:r>
        <w:rPr>
          <w:spacing w:val="-6"/>
        </w:rPr>
        <w:t>.</w:t>
      </w:r>
      <w:r>
        <w:rPr>
          <w:spacing w:val="19"/>
        </w:rPr>
        <w:t xml:space="preserve"> </w:t>
      </w:r>
      <w:r>
        <w:rPr>
          <w:spacing w:val="-6"/>
        </w:rPr>
        <w:t>Similarly,</w:t>
      </w:r>
      <w:r>
        <w:rPr>
          <w:spacing w:val="-5"/>
        </w:rPr>
        <w:t xml:space="preserve"> </w:t>
      </w:r>
      <w:proofErr w:type="spellStart"/>
      <w:r>
        <w:rPr>
          <w:spacing w:val="-6"/>
        </w:rPr>
        <w:t>ANTsX</w:t>
      </w:r>
      <w:proofErr w:type="spellEnd"/>
    </w:p>
    <w:p w14:paraId="69E49727" w14:textId="77777777" w:rsidR="005F326E" w:rsidRDefault="00000000">
      <w:pPr>
        <w:pStyle w:val="BodyText"/>
        <w:spacing w:before="122"/>
      </w:pPr>
      <w:proofErr w:type="gramStart"/>
      <w:r>
        <w:rPr>
          <w:rFonts w:ascii="Arial"/>
          <w:w w:val="105"/>
          <w:sz w:val="12"/>
        </w:rPr>
        <w:t>408</w:t>
      </w:r>
      <w:r>
        <w:rPr>
          <w:rFonts w:ascii="Arial"/>
          <w:spacing w:val="50"/>
          <w:w w:val="105"/>
          <w:sz w:val="12"/>
        </w:rPr>
        <w:t xml:space="preserve">  </w:t>
      </w:r>
      <w:r>
        <w:rPr>
          <w:w w:val="105"/>
        </w:rPr>
        <w:t>contains</w:t>
      </w:r>
      <w:proofErr w:type="gramEnd"/>
      <w:r>
        <w:rPr>
          <w:spacing w:val="17"/>
          <w:w w:val="105"/>
        </w:rPr>
        <w:t xml:space="preserve"> </w:t>
      </w:r>
      <w:r>
        <w:rPr>
          <w:w w:val="105"/>
        </w:rPr>
        <w:t>an</w:t>
      </w:r>
      <w:r>
        <w:rPr>
          <w:spacing w:val="17"/>
          <w:w w:val="105"/>
        </w:rPr>
        <w:t xml:space="preserve"> </w:t>
      </w:r>
      <w:r>
        <w:rPr>
          <w:w w:val="105"/>
        </w:rPr>
        <w:t>implementation</w:t>
      </w:r>
      <w:r>
        <w:rPr>
          <w:spacing w:val="16"/>
          <w:w w:val="105"/>
        </w:rPr>
        <w:t xml:space="preserve"> </w:t>
      </w:r>
      <w:r>
        <w:rPr>
          <w:w w:val="105"/>
        </w:rPr>
        <w:t>of</w:t>
      </w:r>
      <w:r>
        <w:rPr>
          <w:spacing w:val="17"/>
          <w:w w:val="105"/>
        </w:rPr>
        <w:t xml:space="preserve"> </w:t>
      </w:r>
      <w:r>
        <w:rPr>
          <w:w w:val="105"/>
        </w:rPr>
        <w:t>a</w:t>
      </w:r>
      <w:r>
        <w:rPr>
          <w:spacing w:val="16"/>
          <w:w w:val="105"/>
        </w:rPr>
        <w:t xml:space="preserve"> </w:t>
      </w:r>
      <w:r>
        <w:rPr>
          <w:w w:val="105"/>
        </w:rPr>
        <w:t>well-performing</w:t>
      </w:r>
      <w:r>
        <w:rPr>
          <w:spacing w:val="17"/>
          <w:w w:val="105"/>
        </w:rPr>
        <w:t xml:space="preserve"> </w:t>
      </w:r>
      <w:r>
        <w:rPr>
          <w:w w:val="105"/>
        </w:rPr>
        <w:t>patch-based</w:t>
      </w:r>
      <w:r>
        <w:rPr>
          <w:spacing w:val="16"/>
          <w:w w:val="105"/>
        </w:rPr>
        <w:t xml:space="preserve"> </w:t>
      </w:r>
      <w:r>
        <w:rPr>
          <w:w w:val="105"/>
        </w:rPr>
        <w:t>denoising</w:t>
      </w:r>
      <w:r>
        <w:rPr>
          <w:spacing w:val="17"/>
          <w:w w:val="105"/>
        </w:rPr>
        <w:t xml:space="preserve"> </w:t>
      </w:r>
      <w:r>
        <w:rPr>
          <w:w w:val="105"/>
        </w:rPr>
        <w:t>technique</w:t>
      </w:r>
      <w:r>
        <w:rPr>
          <w:w w:val="105"/>
          <w:position w:val="9"/>
          <w:sz w:val="16"/>
        </w:rPr>
        <w:t>47</w:t>
      </w:r>
      <w:r>
        <w:rPr>
          <w:spacing w:val="46"/>
          <w:w w:val="105"/>
          <w:position w:val="9"/>
          <w:sz w:val="16"/>
        </w:rPr>
        <w:t xml:space="preserve"> </w:t>
      </w:r>
      <w:r>
        <w:rPr>
          <w:w w:val="105"/>
        </w:rPr>
        <w:t>and</w:t>
      </w:r>
      <w:r>
        <w:rPr>
          <w:spacing w:val="16"/>
          <w:w w:val="105"/>
        </w:rPr>
        <w:t xml:space="preserve"> </w:t>
      </w:r>
      <w:r>
        <w:rPr>
          <w:spacing w:val="-5"/>
          <w:w w:val="105"/>
        </w:rPr>
        <w:t>is</w:t>
      </w:r>
    </w:p>
    <w:p w14:paraId="0187940E" w14:textId="77777777" w:rsidR="005F326E" w:rsidRDefault="00000000">
      <w:pPr>
        <w:pStyle w:val="BodyText"/>
        <w:spacing w:before="158"/>
      </w:pPr>
      <w:proofErr w:type="gramStart"/>
      <w:r>
        <w:rPr>
          <w:rFonts w:ascii="Arial"/>
          <w:w w:val="105"/>
          <w:sz w:val="12"/>
        </w:rPr>
        <w:t>409</w:t>
      </w:r>
      <w:r>
        <w:rPr>
          <w:rFonts w:ascii="Arial"/>
          <w:spacing w:val="54"/>
          <w:w w:val="105"/>
          <w:sz w:val="12"/>
        </w:rPr>
        <w:t xml:space="preserve">  </w:t>
      </w:r>
      <w:r>
        <w:rPr>
          <w:w w:val="105"/>
        </w:rPr>
        <w:t>also</w:t>
      </w:r>
      <w:proofErr w:type="gramEnd"/>
      <w:r>
        <w:rPr>
          <w:spacing w:val="7"/>
          <w:w w:val="105"/>
        </w:rPr>
        <w:t xml:space="preserve"> </w:t>
      </w:r>
      <w:r>
        <w:rPr>
          <w:w w:val="105"/>
        </w:rPr>
        <w:t>available</w:t>
      </w:r>
      <w:r>
        <w:rPr>
          <w:spacing w:val="7"/>
          <w:w w:val="105"/>
        </w:rPr>
        <w:t xml:space="preserve"> </w:t>
      </w:r>
      <w:r>
        <w:rPr>
          <w:w w:val="105"/>
        </w:rPr>
        <w:t>as</w:t>
      </w:r>
      <w:r>
        <w:rPr>
          <w:spacing w:val="7"/>
          <w:w w:val="105"/>
        </w:rPr>
        <w:t xml:space="preserve"> </w:t>
      </w:r>
      <w:r>
        <w:rPr>
          <w:w w:val="105"/>
        </w:rPr>
        <w:t>an</w:t>
      </w:r>
      <w:r>
        <w:rPr>
          <w:spacing w:val="7"/>
          <w:w w:val="105"/>
        </w:rPr>
        <w:t xml:space="preserve"> </w:t>
      </w:r>
      <w:r>
        <w:rPr>
          <w:w w:val="105"/>
        </w:rPr>
        <w:t>image</w:t>
      </w:r>
      <w:r>
        <w:rPr>
          <w:spacing w:val="8"/>
          <w:w w:val="105"/>
        </w:rPr>
        <w:t xml:space="preserve"> </w:t>
      </w:r>
      <w:r>
        <w:rPr>
          <w:w w:val="105"/>
        </w:rPr>
        <w:t>filter</w:t>
      </w:r>
      <w:r>
        <w:rPr>
          <w:spacing w:val="6"/>
          <w:w w:val="105"/>
        </w:rPr>
        <w:t xml:space="preserve"> </w:t>
      </w:r>
      <w:r>
        <w:rPr>
          <w:w w:val="105"/>
        </w:rPr>
        <w:t>to</w:t>
      </w:r>
      <w:r>
        <w:rPr>
          <w:spacing w:val="7"/>
          <w:w w:val="105"/>
        </w:rPr>
        <w:t xml:space="preserve"> </w:t>
      </w:r>
      <w:r>
        <w:rPr>
          <w:w w:val="105"/>
        </w:rPr>
        <w:t>the</w:t>
      </w:r>
      <w:r>
        <w:rPr>
          <w:spacing w:val="8"/>
          <w:w w:val="105"/>
        </w:rPr>
        <w:t xml:space="preserve"> </w:t>
      </w:r>
      <w:r>
        <w:rPr>
          <w:w w:val="105"/>
        </w:rPr>
        <w:t>ITK</w:t>
      </w:r>
      <w:r>
        <w:rPr>
          <w:spacing w:val="7"/>
          <w:w w:val="105"/>
        </w:rPr>
        <w:t xml:space="preserve"> </w:t>
      </w:r>
      <w:r>
        <w:rPr>
          <w:w w:val="105"/>
        </w:rPr>
        <w:t>community,</w:t>
      </w:r>
      <w:r>
        <w:rPr>
          <w:spacing w:val="6"/>
          <w:w w:val="105"/>
        </w:rPr>
        <w:t xml:space="preserve"> </w:t>
      </w:r>
      <w:proofErr w:type="spellStart"/>
      <w:r>
        <w:rPr>
          <w:rFonts w:ascii="Courier New"/>
          <w:spacing w:val="-2"/>
          <w:w w:val="90"/>
        </w:rPr>
        <w:t>ants.denoise_image</w:t>
      </w:r>
      <w:proofErr w:type="spellEnd"/>
      <w:r>
        <w:rPr>
          <w:rFonts w:ascii="Courier New"/>
          <w:spacing w:val="-2"/>
          <w:w w:val="90"/>
        </w:rPr>
        <w:t>(...)</w:t>
      </w:r>
      <w:r>
        <w:rPr>
          <w:spacing w:val="-2"/>
          <w:w w:val="90"/>
        </w:rPr>
        <w:t>.</w:t>
      </w:r>
    </w:p>
    <w:p w14:paraId="49478B3E" w14:textId="77777777" w:rsidR="005F326E" w:rsidRDefault="005F326E">
      <w:pPr>
        <w:pStyle w:val="BodyText"/>
        <w:ind w:left="0"/>
        <w:rPr>
          <w:sz w:val="20"/>
        </w:rPr>
      </w:pPr>
    </w:p>
    <w:p w14:paraId="58B59F2B" w14:textId="77777777" w:rsidR="005F326E" w:rsidRDefault="005F326E">
      <w:pPr>
        <w:pStyle w:val="BodyText"/>
        <w:spacing w:before="6"/>
        <w:ind w:left="0"/>
        <w:rPr>
          <w:sz w:val="18"/>
        </w:rPr>
      </w:pPr>
    </w:p>
    <w:p w14:paraId="4AA80B2A" w14:textId="77777777" w:rsidR="005F326E" w:rsidRDefault="00000000">
      <w:pPr>
        <w:pStyle w:val="Heading2"/>
        <w:tabs>
          <w:tab w:val="left" w:pos="1321"/>
        </w:tabs>
      </w:pPr>
      <w:r>
        <w:rPr>
          <w:rFonts w:ascii="Arial"/>
          <w:b w:val="0"/>
          <w:w w:val="110"/>
          <w:sz w:val="12"/>
        </w:rPr>
        <w:t>410</w:t>
      </w:r>
      <w:r>
        <w:rPr>
          <w:rFonts w:ascii="Arial"/>
          <w:b w:val="0"/>
          <w:spacing w:val="131"/>
          <w:w w:val="110"/>
          <w:sz w:val="12"/>
        </w:rPr>
        <w:t xml:space="preserve"> </w:t>
      </w:r>
      <w:bookmarkStart w:id="141" w:name="Image_registration"/>
      <w:bookmarkEnd w:id="141"/>
      <w:r>
        <w:rPr>
          <w:spacing w:val="-2"/>
          <w:w w:val="110"/>
        </w:rPr>
        <w:t>4.1.2</w:t>
      </w:r>
      <w:r>
        <w:tab/>
      </w:r>
      <w:r>
        <w:rPr>
          <w:w w:val="110"/>
        </w:rPr>
        <w:t>Image</w:t>
      </w:r>
      <w:r>
        <w:rPr>
          <w:spacing w:val="29"/>
          <w:w w:val="110"/>
        </w:rPr>
        <w:t xml:space="preserve"> </w:t>
      </w:r>
      <w:r>
        <w:rPr>
          <w:spacing w:val="-2"/>
          <w:w w:val="110"/>
        </w:rPr>
        <w:t>registration</w:t>
      </w:r>
    </w:p>
    <w:p w14:paraId="2BC11C3B" w14:textId="77777777" w:rsidR="005F326E" w:rsidRDefault="005F326E">
      <w:pPr>
        <w:pStyle w:val="BodyText"/>
        <w:spacing w:before="10"/>
        <w:ind w:left="0"/>
        <w:rPr>
          <w:b/>
        </w:rPr>
      </w:pPr>
    </w:p>
    <w:p w14:paraId="2A64D256" w14:textId="77777777" w:rsidR="005F326E" w:rsidRDefault="00000000">
      <w:pPr>
        <w:pStyle w:val="BodyText"/>
        <w:spacing w:before="145"/>
      </w:pPr>
      <w:proofErr w:type="gramStart"/>
      <w:r>
        <w:rPr>
          <w:rFonts w:ascii="Arial"/>
          <w:w w:val="105"/>
          <w:sz w:val="12"/>
        </w:rPr>
        <w:t>411</w:t>
      </w:r>
      <w:r>
        <w:rPr>
          <w:rFonts w:ascii="Arial"/>
          <w:spacing w:val="58"/>
          <w:w w:val="105"/>
          <w:sz w:val="12"/>
        </w:rPr>
        <w:t xml:space="preserve">  </w:t>
      </w:r>
      <w:r>
        <w:rPr>
          <w:w w:val="105"/>
        </w:rPr>
        <w:t>The</w:t>
      </w:r>
      <w:proofErr w:type="gramEnd"/>
      <w:r>
        <w:rPr>
          <w:spacing w:val="53"/>
          <w:w w:val="105"/>
        </w:rPr>
        <w:t xml:space="preserve"> </w:t>
      </w:r>
      <w:r>
        <w:rPr>
          <w:w w:val="105"/>
        </w:rPr>
        <w:t>ANTs</w:t>
      </w:r>
      <w:r>
        <w:rPr>
          <w:spacing w:val="52"/>
          <w:w w:val="105"/>
        </w:rPr>
        <w:t xml:space="preserve"> </w:t>
      </w:r>
      <w:r>
        <w:rPr>
          <w:w w:val="105"/>
        </w:rPr>
        <w:t>registration</w:t>
      </w:r>
      <w:r>
        <w:rPr>
          <w:spacing w:val="52"/>
          <w:w w:val="105"/>
        </w:rPr>
        <w:t xml:space="preserve"> </w:t>
      </w:r>
      <w:r>
        <w:rPr>
          <w:w w:val="105"/>
        </w:rPr>
        <w:t>toolkit</w:t>
      </w:r>
      <w:r>
        <w:rPr>
          <w:spacing w:val="53"/>
          <w:w w:val="105"/>
        </w:rPr>
        <w:t xml:space="preserve"> </w:t>
      </w:r>
      <w:r>
        <w:rPr>
          <w:w w:val="105"/>
        </w:rPr>
        <w:t>is</w:t>
      </w:r>
      <w:r>
        <w:rPr>
          <w:spacing w:val="52"/>
          <w:w w:val="105"/>
        </w:rPr>
        <w:t xml:space="preserve"> </w:t>
      </w:r>
      <w:r>
        <w:rPr>
          <w:w w:val="105"/>
        </w:rPr>
        <w:t>a</w:t>
      </w:r>
      <w:r>
        <w:rPr>
          <w:spacing w:val="52"/>
          <w:w w:val="105"/>
        </w:rPr>
        <w:t xml:space="preserve"> </w:t>
      </w:r>
      <w:r>
        <w:rPr>
          <w:w w:val="105"/>
        </w:rPr>
        <w:t>complex</w:t>
      </w:r>
      <w:r>
        <w:rPr>
          <w:spacing w:val="52"/>
          <w:w w:val="105"/>
        </w:rPr>
        <w:t xml:space="preserve"> </w:t>
      </w:r>
      <w:r>
        <w:rPr>
          <w:w w:val="105"/>
        </w:rPr>
        <w:t>framework</w:t>
      </w:r>
      <w:r>
        <w:rPr>
          <w:spacing w:val="52"/>
          <w:w w:val="105"/>
        </w:rPr>
        <w:t xml:space="preserve"> </w:t>
      </w:r>
      <w:r>
        <w:rPr>
          <w:w w:val="105"/>
        </w:rPr>
        <w:t>permitting</w:t>
      </w:r>
      <w:r>
        <w:rPr>
          <w:spacing w:val="52"/>
          <w:w w:val="105"/>
        </w:rPr>
        <w:t xml:space="preserve"> </w:t>
      </w:r>
      <w:r>
        <w:rPr>
          <w:w w:val="105"/>
        </w:rPr>
        <w:t>highly</w:t>
      </w:r>
      <w:r>
        <w:rPr>
          <w:spacing w:val="53"/>
          <w:w w:val="105"/>
        </w:rPr>
        <w:t xml:space="preserve"> </w:t>
      </w:r>
      <w:r>
        <w:rPr>
          <w:w w:val="105"/>
        </w:rPr>
        <w:t>tailored</w:t>
      </w:r>
      <w:r>
        <w:rPr>
          <w:spacing w:val="52"/>
          <w:w w:val="105"/>
        </w:rPr>
        <w:t xml:space="preserve"> </w:t>
      </w:r>
      <w:proofErr w:type="spellStart"/>
      <w:r>
        <w:rPr>
          <w:spacing w:val="-4"/>
          <w:w w:val="105"/>
        </w:rPr>
        <w:t>solu</w:t>
      </w:r>
      <w:proofErr w:type="spellEnd"/>
      <w:r>
        <w:rPr>
          <w:spacing w:val="-4"/>
          <w:w w:val="105"/>
        </w:rPr>
        <w:t>-</w:t>
      </w:r>
    </w:p>
    <w:p w14:paraId="78E5EAFB" w14:textId="77777777" w:rsidR="005F326E" w:rsidRDefault="00000000">
      <w:pPr>
        <w:pStyle w:val="BodyText"/>
        <w:spacing w:before="142"/>
      </w:pPr>
      <w:proofErr w:type="gramStart"/>
      <w:r>
        <w:rPr>
          <w:rFonts w:ascii="Arial"/>
          <w:w w:val="105"/>
          <w:sz w:val="12"/>
        </w:rPr>
        <w:t>412</w:t>
      </w:r>
      <w:r>
        <w:rPr>
          <w:rFonts w:ascii="Arial"/>
          <w:spacing w:val="57"/>
          <w:w w:val="105"/>
          <w:sz w:val="12"/>
        </w:rPr>
        <w:t xml:space="preserve">  </w:t>
      </w:r>
      <w:proofErr w:type="spellStart"/>
      <w:r>
        <w:rPr>
          <w:w w:val="105"/>
        </w:rPr>
        <w:t>tions</w:t>
      </w:r>
      <w:proofErr w:type="spellEnd"/>
      <w:proofErr w:type="gramEnd"/>
      <w:r>
        <w:rPr>
          <w:spacing w:val="14"/>
          <w:w w:val="105"/>
        </w:rPr>
        <w:t xml:space="preserve"> </w:t>
      </w:r>
      <w:r>
        <w:rPr>
          <w:w w:val="105"/>
        </w:rPr>
        <w:t>to</w:t>
      </w:r>
      <w:r>
        <w:rPr>
          <w:spacing w:val="12"/>
          <w:w w:val="105"/>
        </w:rPr>
        <w:t xml:space="preserve"> </w:t>
      </w:r>
      <w:r>
        <w:rPr>
          <w:w w:val="105"/>
        </w:rPr>
        <w:t>pairwise</w:t>
      </w:r>
      <w:r>
        <w:rPr>
          <w:spacing w:val="13"/>
          <w:w w:val="105"/>
        </w:rPr>
        <w:t xml:space="preserve"> </w:t>
      </w:r>
      <w:r>
        <w:rPr>
          <w:w w:val="105"/>
        </w:rPr>
        <w:t>image</w:t>
      </w:r>
      <w:r>
        <w:rPr>
          <w:spacing w:val="13"/>
          <w:w w:val="105"/>
        </w:rPr>
        <w:t xml:space="preserve"> </w:t>
      </w:r>
      <w:r>
        <w:rPr>
          <w:w w:val="105"/>
        </w:rPr>
        <w:t>registration</w:t>
      </w:r>
      <w:r>
        <w:rPr>
          <w:spacing w:val="12"/>
          <w:w w:val="105"/>
        </w:rPr>
        <w:t xml:space="preserve"> </w:t>
      </w:r>
      <w:r>
        <w:rPr>
          <w:w w:val="105"/>
        </w:rPr>
        <w:t>scenarios.</w:t>
      </w:r>
      <w:r>
        <w:rPr>
          <w:w w:val="105"/>
          <w:position w:val="9"/>
          <w:sz w:val="16"/>
        </w:rPr>
        <w:t>68</w:t>
      </w:r>
      <w:r>
        <w:rPr>
          <w:spacing w:val="43"/>
          <w:w w:val="105"/>
          <w:position w:val="9"/>
          <w:sz w:val="16"/>
        </w:rPr>
        <w:t xml:space="preserve"> </w:t>
      </w:r>
      <w:r>
        <w:rPr>
          <w:w w:val="105"/>
        </w:rPr>
        <w:t>It</w:t>
      </w:r>
      <w:r>
        <w:rPr>
          <w:spacing w:val="13"/>
          <w:w w:val="105"/>
        </w:rPr>
        <w:t xml:space="preserve"> </w:t>
      </w:r>
      <w:r>
        <w:rPr>
          <w:w w:val="105"/>
        </w:rPr>
        <w:t>includes</w:t>
      </w:r>
      <w:r>
        <w:rPr>
          <w:spacing w:val="13"/>
          <w:w w:val="105"/>
        </w:rPr>
        <w:t xml:space="preserve"> </w:t>
      </w:r>
      <w:r>
        <w:rPr>
          <w:w w:val="105"/>
        </w:rPr>
        <w:t>innovative</w:t>
      </w:r>
      <w:r>
        <w:rPr>
          <w:spacing w:val="13"/>
          <w:w w:val="105"/>
        </w:rPr>
        <w:t xml:space="preserve"> </w:t>
      </w:r>
      <w:r>
        <w:rPr>
          <w:w w:val="105"/>
        </w:rPr>
        <w:t>transformation</w:t>
      </w:r>
      <w:r>
        <w:rPr>
          <w:spacing w:val="12"/>
          <w:w w:val="105"/>
        </w:rPr>
        <w:t xml:space="preserve"> </w:t>
      </w:r>
      <w:r>
        <w:rPr>
          <w:spacing w:val="-4"/>
          <w:w w:val="105"/>
        </w:rPr>
        <w:t>mod-</w:t>
      </w:r>
    </w:p>
    <w:p w14:paraId="277492CD" w14:textId="77777777" w:rsidR="005F326E" w:rsidRDefault="00000000">
      <w:pPr>
        <w:pStyle w:val="BodyText"/>
        <w:spacing w:before="143"/>
      </w:pPr>
      <w:proofErr w:type="gramStart"/>
      <w:r>
        <w:rPr>
          <w:rFonts w:ascii="Arial"/>
          <w:w w:val="105"/>
          <w:sz w:val="12"/>
        </w:rPr>
        <w:t>413</w:t>
      </w:r>
      <w:r>
        <w:rPr>
          <w:rFonts w:ascii="Arial"/>
          <w:spacing w:val="48"/>
          <w:w w:val="105"/>
          <w:sz w:val="12"/>
        </w:rPr>
        <w:t xml:space="preserve">  </w:t>
      </w:r>
      <w:proofErr w:type="spellStart"/>
      <w:r>
        <w:rPr>
          <w:w w:val="105"/>
        </w:rPr>
        <w:t>els</w:t>
      </w:r>
      <w:proofErr w:type="spellEnd"/>
      <w:proofErr w:type="gramEnd"/>
      <w:r>
        <w:rPr>
          <w:spacing w:val="25"/>
          <w:w w:val="105"/>
        </w:rPr>
        <w:t xml:space="preserve"> </w:t>
      </w:r>
      <w:r>
        <w:rPr>
          <w:w w:val="105"/>
        </w:rPr>
        <w:t>for</w:t>
      </w:r>
      <w:r>
        <w:rPr>
          <w:spacing w:val="23"/>
          <w:w w:val="105"/>
        </w:rPr>
        <w:t xml:space="preserve"> </w:t>
      </w:r>
      <w:r>
        <w:rPr>
          <w:w w:val="105"/>
        </w:rPr>
        <w:t>biological</w:t>
      </w:r>
      <w:r>
        <w:rPr>
          <w:spacing w:val="23"/>
          <w:w w:val="105"/>
        </w:rPr>
        <w:t xml:space="preserve"> </w:t>
      </w:r>
      <w:r>
        <w:rPr>
          <w:w w:val="105"/>
        </w:rPr>
        <w:t>modeling</w:t>
      </w:r>
      <w:r>
        <w:rPr>
          <w:w w:val="105"/>
          <w:position w:val="9"/>
          <w:sz w:val="16"/>
        </w:rPr>
        <w:t>41,53</w:t>
      </w:r>
      <w:r>
        <w:rPr>
          <w:spacing w:val="53"/>
          <w:w w:val="105"/>
          <w:position w:val="9"/>
          <w:sz w:val="16"/>
        </w:rPr>
        <w:t xml:space="preserve"> </w:t>
      </w:r>
      <w:r>
        <w:rPr>
          <w:w w:val="105"/>
        </w:rPr>
        <w:t>and</w:t>
      </w:r>
      <w:r>
        <w:rPr>
          <w:spacing w:val="23"/>
          <w:w w:val="105"/>
        </w:rPr>
        <w:t xml:space="preserve"> </w:t>
      </w:r>
      <w:r>
        <w:rPr>
          <w:w w:val="105"/>
        </w:rPr>
        <w:t>has</w:t>
      </w:r>
      <w:r>
        <w:rPr>
          <w:spacing w:val="23"/>
          <w:w w:val="105"/>
        </w:rPr>
        <w:t xml:space="preserve"> </w:t>
      </w:r>
      <w:r>
        <w:rPr>
          <w:w w:val="105"/>
        </w:rPr>
        <w:t>proven</w:t>
      </w:r>
      <w:r>
        <w:rPr>
          <w:spacing w:val="24"/>
          <w:w w:val="105"/>
        </w:rPr>
        <w:t xml:space="preserve"> </w:t>
      </w:r>
      <w:r>
        <w:rPr>
          <w:w w:val="105"/>
        </w:rPr>
        <w:t>capable</w:t>
      </w:r>
      <w:r>
        <w:rPr>
          <w:spacing w:val="23"/>
          <w:w w:val="105"/>
        </w:rPr>
        <w:t xml:space="preserve"> </w:t>
      </w:r>
      <w:r>
        <w:rPr>
          <w:w w:val="105"/>
        </w:rPr>
        <w:t>of</w:t>
      </w:r>
      <w:r>
        <w:rPr>
          <w:spacing w:val="23"/>
          <w:w w:val="105"/>
        </w:rPr>
        <w:t xml:space="preserve"> </w:t>
      </w:r>
      <w:r>
        <w:rPr>
          <w:w w:val="105"/>
        </w:rPr>
        <w:t>excellent</w:t>
      </w:r>
      <w:r>
        <w:rPr>
          <w:spacing w:val="23"/>
          <w:w w:val="105"/>
        </w:rPr>
        <w:t xml:space="preserve"> </w:t>
      </w:r>
      <w:r>
        <w:rPr>
          <w:w w:val="105"/>
        </w:rPr>
        <w:t>performance.</w:t>
      </w:r>
      <w:r>
        <w:rPr>
          <w:w w:val="105"/>
          <w:position w:val="9"/>
          <w:sz w:val="16"/>
        </w:rPr>
        <w:t>42,69</w:t>
      </w:r>
      <w:r>
        <w:rPr>
          <w:spacing w:val="53"/>
          <w:w w:val="105"/>
          <w:position w:val="9"/>
          <w:sz w:val="16"/>
        </w:rPr>
        <w:t xml:space="preserve"> </w:t>
      </w:r>
      <w:r>
        <w:rPr>
          <w:spacing w:val="-4"/>
          <w:w w:val="105"/>
        </w:rPr>
        <w:t>Var-</w:t>
      </w:r>
    </w:p>
    <w:p w14:paraId="3E308070" w14:textId="77777777" w:rsidR="005F326E" w:rsidRDefault="005F326E">
      <w:pPr>
        <w:sectPr w:rsidR="005F326E" w:rsidSect="008C17C3">
          <w:pgSz w:w="12240" w:h="15840"/>
          <w:pgMar w:top="1200" w:right="0" w:bottom="280" w:left="940" w:header="720" w:footer="720" w:gutter="0"/>
          <w:cols w:space="720"/>
        </w:sectPr>
      </w:pPr>
    </w:p>
    <w:p w14:paraId="65BC2AD7" w14:textId="77777777" w:rsidR="005F326E" w:rsidRDefault="00000000">
      <w:pPr>
        <w:pStyle w:val="BodyText"/>
        <w:spacing w:before="135"/>
      </w:pPr>
      <w:proofErr w:type="gramStart"/>
      <w:r>
        <w:rPr>
          <w:rFonts w:ascii="Arial"/>
          <w:w w:val="105"/>
          <w:sz w:val="12"/>
        </w:rPr>
        <w:lastRenderedPageBreak/>
        <w:t>414</w:t>
      </w:r>
      <w:r>
        <w:rPr>
          <w:rFonts w:ascii="Arial"/>
          <w:spacing w:val="59"/>
          <w:w w:val="105"/>
          <w:sz w:val="12"/>
        </w:rPr>
        <w:t xml:space="preserve">  </w:t>
      </w:r>
      <w:proofErr w:type="spellStart"/>
      <w:r>
        <w:rPr>
          <w:w w:val="105"/>
        </w:rPr>
        <w:t>ious</w:t>
      </w:r>
      <w:proofErr w:type="spellEnd"/>
      <w:proofErr w:type="gramEnd"/>
      <w:r>
        <w:rPr>
          <w:spacing w:val="37"/>
          <w:w w:val="105"/>
        </w:rPr>
        <w:t xml:space="preserve"> </w:t>
      </w:r>
      <w:r>
        <w:rPr>
          <w:w w:val="105"/>
        </w:rPr>
        <w:t>parameter</w:t>
      </w:r>
      <w:r>
        <w:rPr>
          <w:spacing w:val="36"/>
          <w:w w:val="105"/>
        </w:rPr>
        <w:t xml:space="preserve"> </w:t>
      </w:r>
      <w:r>
        <w:rPr>
          <w:w w:val="105"/>
        </w:rPr>
        <w:t>sets</w:t>
      </w:r>
      <w:r>
        <w:rPr>
          <w:spacing w:val="38"/>
          <w:w w:val="105"/>
        </w:rPr>
        <w:t xml:space="preserve"> </w:t>
      </w:r>
      <w:r>
        <w:rPr>
          <w:w w:val="105"/>
        </w:rPr>
        <w:t>targeting</w:t>
      </w:r>
      <w:r>
        <w:rPr>
          <w:spacing w:val="36"/>
          <w:w w:val="105"/>
        </w:rPr>
        <w:t xml:space="preserve"> </w:t>
      </w:r>
      <w:r>
        <w:rPr>
          <w:w w:val="105"/>
        </w:rPr>
        <w:t>specific</w:t>
      </w:r>
      <w:r>
        <w:rPr>
          <w:spacing w:val="36"/>
          <w:w w:val="105"/>
        </w:rPr>
        <w:t xml:space="preserve"> </w:t>
      </w:r>
      <w:r>
        <w:rPr>
          <w:w w:val="105"/>
        </w:rPr>
        <w:t>applications</w:t>
      </w:r>
      <w:r>
        <w:rPr>
          <w:spacing w:val="36"/>
          <w:w w:val="105"/>
        </w:rPr>
        <w:t xml:space="preserve"> </w:t>
      </w:r>
      <w:r>
        <w:rPr>
          <w:w w:val="105"/>
        </w:rPr>
        <w:t>have</w:t>
      </w:r>
      <w:r>
        <w:rPr>
          <w:spacing w:val="37"/>
          <w:w w:val="105"/>
        </w:rPr>
        <w:t xml:space="preserve"> </w:t>
      </w:r>
      <w:r>
        <w:rPr>
          <w:w w:val="105"/>
        </w:rPr>
        <w:t>been</w:t>
      </w:r>
      <w:r>
        <w:rPr>
          <w:spacing w:val="36"/>
          <w:w w:val="105"/>
        </w:rPr>
        <w:t xml:space="preserve"> </w:t>
      </w:r>
      <w:r>
        <w:rPr>
          <w:w w:val="105"/>
        </w:rPr>
        <w:t>packaged</w:t>
      </w:r>
      <w:r>
        <w:rPr>
          <w:spacing w:val="36"/>
          <w:w w:val="105"/>
        </w:rPr>
        <w:t xml:space="preserve"> </w:t>
      </w:r>
      <w:r>
        <w:rPr>
          <w:w w:val="105"/>
        </w:rPr>
        <w:t>with</w:t>
      </w:r>
      <w:r>
        <w:rPr>
          <w:spacing w:val="37"/>
          <w:w w:val="105"/>
        </w:rPr>
        <w:t xml:space="preserve"> </w:t>
      </w:r>
      <w:r>
        <w:rPr>
          <w:w w:val="105"/>
        </w:rPr>
        <w:t>the</w:t>
      </w:r>
      <w:r>
        <w:rPr>
          <w:spacing w:val="36"/>
          <w:w w:val="105"/>
        </w:rPr>
        <w:t xml:space="preserve"> </w:t>
      </w:r>
      <w:r>
        <w:rPr>
          <w:spacing w:val="-2"/>
          <w:w w:val="105"/>
        </w:rPr>
        <w:t>different</w:t>
      </w:r>
    </w:p>
    <w:p w14:paraId="7EC4785B" w14:textId="77777777" w:rsidR="005F326E" w:rsidRDefault="00000000">
      <w:pPr>
        <w:pStyle w:val="BodyText"/>
        <w:spacing w:before="142"/>
      </w:pPr>
      <w:proofErr w:type="gramStart"/>
      <w:r>
        <w:rPr>
          <w:rFonts w:ascii="Arial"/>
          <w:w w:val="105"/>
          <w:sz w:val="12"/>
        </w:rPr>
        <w:t>415</w:t>
      </w:r>
      <w:r>
        <w:rPr>
          <w:rFonts w:ascii="Arial"/>
          <w:spacing w:val="50"/>
          <w:w w:val="105"/>
          <w:sz w:val="12"/>
        </w:rPr>
        <w:t xml:space="preserve">  </w:t>
      </w:r>
      <w:proofErr w:type="spellStart"/>
      <w:r>
        <w:rPr>
          <w:w w:val="105"/>
        </w:rPr>
        <w:t>ANTsX</w:t>
      </w:r>
      <w:proofErr w:type="spellEnd"/>
      <w:proofErr w:type="gramEnd"/>
      <w:r>
        <w:rPr>
          <w:spacing w:val="35"/>
          <w:w w:val="105"/>
        </w:rPr>
        <w:t xml:space="preserve"> </w:t>
      </w:r>
      <w:r>
        <w:rPr>
          <w:w w:val="105"/>
        </w:rPr>
        <w:t>platforms,</w:t>
      </w:r>
      <w:r>
        <w:rPr>
          <w:spacing w:val="42"/>
          <w:w w:val="105"/>
        </w:rPr>
        <w:t xml:space="preserve"> </w:t>
      </w:r>
      <w:r>
        <w:rPr>
          <w:w w:val="105"/>
        </w:rPr>
        <w:t>specifically</w:t>
      </w:r>
      <w:r>
        <w:rPr>
          <w:spacing w:val="35"/>
          <w:w w:val="105"/>
        </w:rPr>
        <w:t xml:space="preserve"> </w:t>
      </w:r>
      <w:r>
        <w:rPr>
          <w:w w:val="105"/>
        </w:rPr>
        <w:t>ANTs,</w:t>
      </w:r>
      <w:r>
        <w:rPr>
          <w:spacing w:val="43"/>
          <w:w w:val="105"/>
        </w:rPr>
        <w:t xml:space="preserve"> </w:t>
      </w:r>
      <w:proofErr w:type="spellStart"/>
      <w:r>
        <w:rPr>
          <w:w w:val="105"/>
        </w:rPr>
        <w:t>ANTsPy</w:t>
      </w:r>
      <w:proofErr w:type="spellEnd"/>
      <w:r>
        <w:rPr>
          <w:w w:val="105"/>
        </w:rPr>
        <w:t>,</w:t>
      </w:r>
      <w:r>
        <w:rPr>
          <w:spacing w:val="42"/>
          <w:w w:val="105"/>
        </w:rPr>
        <w:t xml:space="preserve"> </w:t>
      </w:r>
      <w:r>
        <w:rPr>
          <w:w w:val="105"/>
        </w:rPr>
        <w:t>and</w:t>
      </w:r>
      <w:r>
        <w:rPr>
          <w:spacing w:val="35"/>
          <w:w w:val="105"/>
        </w:rPr>
        <w:t xml:space="preserve"> </w:t>
      </w:r>
      <w:proofErr w:type="spellStart"/>
      <w:r>
        <w:rPr>
          <w:w w:val="105"/>
        </w:rPr>
        <w:t>ANTsR</w:t>
      </w:r>
      <w:proofErr w:type="spellEnd"/>
      <w:r>
        <w:rPr>
          <w:w w:val="105"/>
        </w:rPr>
        <w:t>.</w:t>
      </w:r>
      <w:r>
        <w:rPr>
          <w:w w:val="105"/>
          <w:position w:val="9"/>
          <w:sz w:val="16"/>
        </w:rPr>
        <w:t>26</w:t>
      </w:r>
      <w:r>
        <w:rPr>
          <w:spacing w:val="64"/>
          <w:w w:val="105"/>
          <w:position w:val="9"/>
          <w:sz w:val="16"/>
        </w:rPr>
        <w:t xml:space="preserve"> </w:t>
      </w:r>
      <w:r>
        <w:rPr>
          <w:w w:val="105"/>
        </w:rPr>
        <w:t>In</w:t>
      </w:r>
      <w:r>
        <w:rPr>
          <w:spacing w:val="35"/>
          <w:w w:val="105"/>
        </w:rPr>
        <w:t xml:space="preserve"> </w:t>
      </w:r>
      <w:proofErr w:type="spellStart"/>
      <w:r>
        <w:rPr>
          <w:w w:val="105"/>
        </w:rPr>
        <w:t>ANTsPy</w:t>
      </w:r>
      <w:proofErr w:type="spellEnd"/>
      <w:r>
        <w:rPr>
          <w:w w:val="105"/>
        </w:rPr>
        <w:t>,</w:t>
      </w:r>
      <w:r>
        <w:rPr>
          <w:spacing w:val="43"/>
          <w:w w:val="105"/>
        </w:rPr>
        <w:t xml:space="preserve"> </w:t>
      </w:r>
      <w:r>
        <w:rPr>
          <w:w w:val="105"/>
        </w:rPr>
        <w:t>the</w:t>
      </w:r>
      <w:r>
        <w:rPr>
          <w:spacing w:val="35"/>
          <w:w w:val="105"/>
        </w:rPr>
        <w:t xml:space="preserve"> </w:t>
      </w:r>
      <w:r>
        <w:rPr>
          <w:spacing w:val="-2"/>
          <w:w w:val="105"/>
        </w:rPr>
        <w:t>function</w:t>
      </w:r>
    </w:p>
    <w:p w14:paraId="524A3DBC" w14:textId="77777777" w:rsidR="005F326E" w:rsidRDefault="00000000">
      <w:pPr>
        <w:pStyle w:val="BodyText"/>
        <w:spacing w:before="157"/>
      </w:pPr>
      <w:r>
        <w:rPr>
          <w:rFonts w:ascii="Arial"/>
          <w:sz w:val="12"/>
        </w:rPr>
        <w:t>416</w:t>
      </w:r>
      <w:r>
        <w:rPr>
          <w:rFonts w:ascii="Arial"/>
          <w:spacing w:val="78"/>
          <w:w w:val="150"/>
          <w:sz w:val="12"/>
        </w:rPr>
        <w:t xml:space="preserve"> </w:t>
      </w:r>
      <w:proofErr w:type="spellStart"/>
      <w:proofErr w:type="gramStart"/>
      <w:r>
        <w:rPr>
          <w:rFonts w:ascii="Courier New"/>
        </w:rPr>
        <w:t>ants.registration</w:t>
      </w:r>
      <w:proofErr w:type="spellEnd"/>
      <w:proofErr w:type="gramEnd"/>
      <w:r>
        <w:rPr>
          <w:rFonts w:ascii="Courier New"/>
        </w:rPr>
        <w:t>(...)</w:t>
      </w:r>
      <w:r>
        <w:rPr>
          <w:rFonts w:ascii="Courier New"/>
          <w:spacing w:val="-41"/>
        </w:rPr>
        <w:t xml:space="preserve"> </w:t>
      </w:r>
      <w:r>
        <w:t>is</w:t>
      </w:r>
      <w:r>
        <w:rPr>
          <w:spacing w:val="-10"/>
        </w:rPr>
        <w:t xml:space="preserve"> </w:t>
      </w:r>
      <w:r>
        <w:t>used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register</w:t>
      </w:r>
      <w:r>
        <w:rPr>
          <w:spacing w:val="-3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pair</w:t>
      </w:r>
      <w:r>
        <w:rPr>
          <w:spacing w:val="-4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images</w:t>
      </w:r>
      <w:r>
        <w:rPr>
          <w:spacing w:val="-2"/>
        </w:rPr>
        <w:t xml:space="preserve"> </w:t>
      </w:r>
      <w:r>
        <w:t>or</w:t>
      </w:r>
      <w:r>
        <w:rPr>
          <w:spacing w:val="-4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pair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image</w:t>
      </w:r>
      <w:r>
        <w:rPr>
          <w:spacing w:val="-3"/>
        </w:rPr>
        <w:t xml:space="preserve"> </w:t>
      </w:r>
      <w:r>
        <w:t>sets</w:t>
      </w:r>
      <w:r>
        <w:rPr>
          <w:spacing w:val="-3"/>
        </w:rPr>
        <w:t xml:space="preserve"> </w:t>
      </w:r>
      <w:r>
        <w:rPr>
          <w:spacing w:val="-2"/>
        </w:rPr>
        <w:t>where</w:t>
      </w:r>
    </w:p>
    <w:p w14:paraId="052F26BF" w14:textId="77777777" w:rsidR="005F326E" w:rsidRDefault="00000000">
      <w:pPr>
        <w:pStyle w:val="BodyText"/>
        <w:spacing w:before="137"/>
      </w:pPr>
      <w:proofErr w:type="gramStart"/>
      <w:r>
        <w:rPr>
          <w:rFonts w:ascii="Arial"/>
          <w:sz w:val="12"/>
        </w:rPr>
        <w:t>417</w:t>
      </w:r>
      <w:r>
        <w:rPr>
          <w:rFonts w:ascii="Arial"/>
          <w:spacing w:val="40"/>
          <w:sz w:val="12"/>
        </w:rPr>
        <w:t xml:space="preserve">  </w:t>
      </w:r>
      <w:proofErr w:type="spellStart"/>
      <w:r>
        <w:rPr>
          <w:rFonts w:ascii="Courier New"/>
        </w:rPr>
        <w:t>type</w:t>
      </w:r>
      <w:proofErr w:type="gramEnd"/>
      <w:r>
        <w:rPr>
          <w:rFonts w:ascii="Courier New"/>
        </w:rPr>
        <w:t>_of_transform</w:t>
      </w:r>
      <w:proofErr w:type="spellEnd"/>
      <w:r>
        <w:rPr>
          <w:rFonts w:ascii="Courier New"/>
          <w:spacing w:val="-69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a user-specified</w:t>
      </w:r>
      <w:r>
        <w:rPr>
          <w:spacing w:val="1"/>
        </w:rPr>
        <w:t xml:space="preserve"> </w:t>
      </w:r>
      <w:r>
        <w:t>option that</w:t>
      </w:r>
      <w:r>
        <w:rPr>
          <w:spacing w:val="1"/>
        </w:rPr>
        <w:t xml:space="preserve"> </w:t>
      </w:r>
      <w:r>
        <w:t>invokes a</w:t>
      </w:r>
      <w:r>
        <w:rPr>
          <w:spacing w:val="1"/>
        </w:rPr>
        <w:t xml:space="preserve"> </w:t>
      </w:r>
      <w:r>
        <w:t>specific parameter</w:t>
      </w:r>
      <w:r>
        <w:rPr>
          <w:spacing w:val="1"/>
        </w:rPr>
        <w:t xml:space="preserve"> </w:t>
      </w:r>
      <w:r>
        <w:t>set.</w:t>
      </w:r>
      <w:r>
        <w:rPr>
          <w:spacing w:val="23"/>
        </w:rPr>
        <w:t xml:space="preserve"> </w:t>
      </w:r>
      <w:r>
        <w:t xml:space="preserve">For </w:t>
      </w:r>
      <w:r>
        <w:rPr>
          <w:spacing w:val="-5"/>
        </w:rPr>
        <w:t>ex-</w:t>
      </w:r>
    </w:p>
    <w:p w14:paraId="7CEE31DE" w14:textId="77777777" w:rsidR="005F326E" w:rsidRDefault="00000000">
      <w:pPr>
        <w:pStyle w:val="BodyText"/>
        <w:spacing w:before="48"/>
      </w:pPr>
      <w:proofErr w:type="gramStart"/>
      <w:r>
        <w:rPr>
          <w:rFonts w:ascii="Arial"/>
          <w:w w:val="90"/>
          <w:sz w:val="12"/>
        </w:rPr>
        <w:t>418</w:t>
      </w:r>
      <w:r>
        <w:rPr>
          <w:rFonts w:ascii="Arial"/>
          <w:spacing w:val="72"/>
          <w:sz w:val="12"/>
        </w:rPr>
        <w:t xml:space="preserve">  </w:t>
      </w:r>
      <w:r>
        <w:rPr>
          <w:w w:val="90"/>
        </w:rPr>
        <w:t>ample</w:t>
      </w:r>
      <w:proofErr w:type="gramEnd"/>
      <w:r>
        <w:rPr>
          <w:spacing w:val="5"/>
        </w:rPr>
        <w:t xml:space="preserve"> </w:t>
      </w:r>
      <w:proofErr w:type="spellStart"/>
      <w:r>
        <w:rPr>
          <w:rFonts w:ascii="Courier New"/>
          <w:w w:val="90"/>
        </w:rPr>
        <w:t>type_of_transform</w:t>
      </w:r>
      <w:proofErr w:type="spellEnd"/>
      <w:r>
        <w:rPr>
          <w:rFonts w:ascii="Courier New"/>
          <w:w w:val="90"/>
        </w:rPr>
        <w:t>=</w:t>
      </w:r>
      <w:r>
        <w:rPr>
          <w:rFonts w:ascii="Monaco"/>
          <w:w w:val="90"/>
        </w:rPr>
        <w:t>'</w:t>
      </w:r>
      <w:proofErr w:type="spellStart"/>
      <w:r>
        <w:rPr>
          <w:rFonts w:ascii="Courier New"/>
          <w:w w:val="90"/>
        </w:rPr>
        <w:t>antsRegistrationSyNQuick</w:t>
      </w:r>
      <w:proofErr w:type="spellEnd"/>
      <w:r>
        <w:rPr>
          <w:rFonts w:ascii="Courier New"/>
          <w:w w:val="90"/>
        </w:rPr>
        <w:t>[s]</w:t>
      </w:r>
      <w:r>
        <w:rPr>
          <w:rFonts w:ascii="Monaco"/>
          <w:w w:val="90"/>
        </w:rPr>
        <w:t>'</w:t>
      </w:r>
      <w:r>
        <w:rPr>
          <w:rFonts w:ascii="Monaco"/>
          <w:spacing w:val="-65"/>
          <w:w w:val="90"/>
        </w:rPr>
        <w:t xml:space="preserve"> </w:t>
      </w:r>
      <w:r>
        <w:rPr>
          <w:w w:val="90"/>
        </w:rPr>
        <w:t>encapsulates</w:t>
      </w:r>
      <w:r>
        <w:rPr>
          <w:spacing w:val="4"/>
        </w:rPr>
        <w:t xml:space="preserve"> </w:t>
      </w:r>
      <w:r>
        <w:rPr>
          <w:w w:val="90"/>
        </w:rPr>
        <w:t>an</w:t>
      </w:r>
      <w:r>
        <w:rPr>
          <w:spacing w:val="4"/>
        </w:rPr>
        <w:t xml:space="preserve"> </w:t>
      </w:r>
      <w:r>
        <w:rPr>
          <w:w w:val="90"/>
        </w:rPr>
        <w:t>oft-used</w:t>
      </w:r>
      <w:r>
        <w:rPr>
          <w:spacing w:val="4"/>
        </w:rPr>
        <w:t xml:space="preserve"> </w:t>
      </w:r>
      <w:r>
        <w:rPr>
          <w:spacing w:val="-5"/>
          <w:w w:val="90"/>
        </w:rPr>
        <w:t>pa-</w:t>
      </w:r>
    </w:p>
    <w:p w14:paraId="58FC1299" w14:textId="77777777" w:rsidR="005F326E" w:rsidRDefault="00000000">
      <w:pPr>
        <w:pStyle w:val="BodyText"/>
        <w:spacing w:before="19"/>
        <w:rPr>
          <w:rFonts w:ascii="Monaco"/>
        </w:rPr>
      </w:pPr>
      <w:proofErr w:type="gramStart"/>
      <w:r>
        <w:rPr>
          <w:rFonts w:ascii="Arial"/>
          <w:sz w:val="12"/>
        </w:rPr>
        <w:t>419</w:t>
      </w:r>
      <w:r>
        <w:rPr>
          <w:rFonts w:ascii="Arial"/>
          <w:spacing w:val="78"/>
          <w:w w:val="150"/>
          <w:sz w:val="12"/>
        </w:rPr>
        <w:t xml:space="preserve">  </w:t>
      </w:r>
      <w:proofErr w:type="spellStart"/>
      <w:r>
        <w:t>rameter</w:t>
      </w:r>
      <w:proofErr w:type="spellEnd"/>
      <w:proofErr w:type="gramEnd"/>
      <w:r>
        <w:rPr>
          <w:spacing w:val="9"/>
        </w:rPr>
        <w:t xml:space="preserve"> </w:t>
      </w:r>
      <w:r>
        <w:t>set</w:t>
      </w:r>
      <w:r>
        <w:rPr>
          <w:spacing w:val="6"/>
        </w:rPr>
        <w:t xml:space="preserve"> </w:t>
      </w:r>
      <w:r>
        <w:t>for</w:t>
      </w:r>
      <w:r>
        <w:rPr>
          <w:spacing w:val="7"/>
        </w:rPr>
        <w:t xml:space="preserve"> </w:t>
      </w:r>
      <w:r>
        <w:t>quick</w:t>
      </w:r>
      <w:r>
        <w:rPr>
          <w:spacing w:val="8"/>
        </w:rPr>
        <w:t xml:space="preserve"> </w:t>
      </w:r>
      <w:r>
        <w:t>registration</w:t>
      </w:r>
      <w:r>
        <w:rPr>
          <w:spacing w:val="6"/>
        </w:rPr>
        <w:t xml:space="preserve"> </w:t>
      </w:r>
      <w:r>
        <w:t>whereas</w:t>
      </w:r>
      <w:r>
        <w:rPr>
          <w:spacing w:val="6"/>
        </w:rPr>
        <w:t xml:space="preserve"> </w:t>
      </w:r>
      <w:proofErr w:type="spellStart"/>
      <w:r>
        <w:rPr>
          <w:rFonts w:ascii="Courier New"/>
          <w:spacing w:val="-2"/>
          <w:w w:val="85"/>
        </w:rPr>
        <w:t>type_of_transform</w:t>
      </w:r>
      <w:proofErr w:type="spellEnd"/>
      <w:r>
        <w:rPr>
          <w:rFonts w:ascii="Courier New"/>
          <w:spacing w:val="-2"/>
          <w:w w:val="85"/>
        </w:rPr>
        <w:t>=</w:t>
      </w:r>
      <w:r>
        <w:rPr>
          <w:rFonts w:ascii="Monaco"/>
          <w:spacing w:val="-2"/>
          <w:w w:val="85"/>
        </w:rPr>
        <w:t>'</w:t>
      </w:r>
      <w:proofErr w:type="spellStart"/>
      <w:r>
        <w:rPr>
          <w:rFonts w:ascii="Courier New"/>
          <w:spacing w:val="-2"/>
          <w:w w:val="85"/>
        </w:rPr>
        <w:t>antsRegistrationSyN</w:t>
      </w:r>
      <w:proofErr w:type="spellEnd"/>
      <w:r>
        <w:rPr>
          <w:rFonts w:ascii="Courier New"/>
          <w:spacing w:val="-2"/>
          <w:w w:val="85"/>
        </w:rPr>
        <w:t>[s]</w:t>
      </w:r>
      <w:r>
        <w:rPr>
          <w:rFonts w:ascii="Monaco"/>
          <w:spacing w:val="-2"/>
          <w:w w:val="85"/>
        </w:rPr>
        <w:t>'</w:t>
      </w:r>
    </w:p>
    <w:p w14:paraId="596268A6" w14:textId="77777777" w:rsidR="005F326E" w:rsidRDefault="00000000">
      <w:pPr>
        <w:pStyle w:val="BodyText"/>
        <w:spacing w:before="108"/>
      </w:pPr>
      <w:proofErr w:type="gramStart"/>
      <w:r>
        <w:rPr>
          <w:rFonts w:ascii="Arial"/>
          <w:w w:val="105"/>
          <w:sz w:val="12"/>
        </w:rPr>
        <w:t>420</w:t>
      </w:r>
      <w:r>
        <w:rPr>
          <w:rFonts w:ascii="Arial"/>
          <w:spacing w:val="39"/>
          <w:w w:val="105"/>
          <w:sz w:val="12"/>
        </w:rPr>
        <w:t xml:space="preserve">  </w:t>
      </w:r>
      <w:r>
        <w:rPr>
          <w:w w:val="105"/>
        </w:rPr>
        <w:t>is</w:t>
      </w:r>
      <w:proofErr w:type="gramEnd"/>
      <w:r>
        <w:rPr>
          <w:spacing w:val="-16"/>
          <w:w w:val="105"/>
        </w:rPr>
        <w:t xml:space="preserve"> </w:t>
      </w:r>
      <w:r>
        <w:rPr>
          <w:w w:val="105"/>
        </w:rPr>
        <w:t>a</w:t>
      </w:r>
      <w:r>
        <w:rPr>
          <w:spacing w:val="-16"/>
          <w:w w:val="105"/>
        </w:rPr>
        <w:t xml:space="preserve"> </w:t>
      </w:r>
      <w:r>
        <w:rPr>
          <w:w w:val="105"/>
        </w:rPr>
        <w:t>more</w:t>
      </w:r>
      <w:r>
        <w:rPr>
          <w:spacing w:val="-15"/>
          <w:w w:val="105"/>
        </w:rPr>
        <w:t xml:space="preserve"> </w:t>
      </w:r>
      <w:r>
        <w:rPr>
          <w:w w:val="105"/>
        </w:rPr>
        <w:t>detailed</w:t>
      </w:r>
      <w:r>
        <w:rPr>
          <w:spacing w:val="-16"/>
          <w:w w:val="105"/>
        </w:rPr>
        <w:t xml:space="preserve"> </w:t>
      </w:r>
      <w:r>
        <w:rPr>
          <w:w w:val="105"/>
        </w:rPr>
        <w:t>alternative.</w:t>
      </w:r>
      <w:r>
        <w:rPr>
          <w:spacing w:val="19"/>
          <w:w w:val="105"/>
        </w:rPr>
        <w:t xml:space="preserve"> </w:t>
      </w:r>
      <w:r>
        <w:rPr>
          <w:w w:val="105"/>
        </w:rPr>
        <w:t>Transforming</w:t>
      </w:r>
      <w:r>
        <w:rPr>
          <w:spacing w:val="-16"/>
          <w:w w:val="105"/>
        </w:rPr>
        <w:t xml:space="preserve"> </w:t>
      </w:r>
      <w:r>
        <w:rPr>
          <w:w w:val="105"/>
        </w:rPr>
        <w:t>images</w:t>
      </w:r>
      <w:r>
        <w:rPr>
          <w:spacing w:val="-15"/>
          <w:w w:val="105"/>
        </w:rPr>
        <w:t xml:space="preserve"> </w:t>
      </w:r>
      <w:r>
        <w:rPr>
          <w:w w:val="105"/>
        </w:rPr>
        <w:t>using</w:t>
      </w:r>
      <w:r>
        <w:rPr>
          <w:spacing w:val="-16"/>
          <w:w w:val="105"/>
        </w:rPr>
        <w:t xml:space="preserve"> </w:t>
      </w:r>
      <w:r>
        <w:rPr>
          <w:w w:val="105"/>
        </w:rPr>
        <w:t>the</w:t>
      </w:r>
      <w:r>
        <w:rPr>
          <w:spacing w:val="-16"/>
          <w:w w:val="105"/>
        </w:rPr>
        <w:t xml:space="preserve"> </w:t>
      </w:r>
      <w:r>
        <w:rPr>
          <w:w w:val="105"/>
        </w:rPr>
        <w:t>derived</w:t>
      </w:r>
      <w:r>
        <w:rPr>
          <w:spacing w:val="-16"/>
          <w:w w:val="105"/>
        </w:rPr>
        <w:t xml:space="preserve"> </w:t>
      </w:r>
      <w:r>
        <w:rPr>
          <w:w w:val="105"/>
        </w:rPr>
        <w:t>transforms</w:t>
      </w:r>
      <w:r>
        <w:rPr>
          <w:spacing w:val="-15"/>
          <w:w w:val="105"/>
        </w:rPr>
        <w:t xml:space="preserve"> </w:t>
      </w:r>
      <w:r>
        <w:rPr>
          <w:w w:val="105"/>
        </w:rPr>
        <w:t>is</w:t>
      </w:r>
      <w:r>
        <w:rPr>
          <w:spacing w:val="-16"/>
          <w:w w:val="105"/>
        </w:rPr>
        <w:t xml:space="preserve"> </w:t>
      </w:r>
      <w:proofErr w:type="gramStart"/>
      <w:r>
        <w:rPr>
          <w:spacing w:val="-2"/>
          <w:w w:val="105"/>
        </w:rPr>
        <w:t>performed</w:t>
      </w:r>
      <w:proofErr w:type="gramEnd"/>
    </w:p>
    <w:p w14:paraId="2F5585D1" w14:textId="77777777" w:rsidR="005F326E" w:rsidRDefault="00000000">
      <w:pPr>
        <w:pStyle w:val="BodyText"/>
        <w:spacing w:before="158"/>
      </w:pPr>
      <w:r>
        <w:rPr>
          <w:rFonts w:ascii="Arial"/>
          <w:w w:val="90"/>
          <w:sz w:val="12"/>
        </w:rPr>
        <w:t>421</w:t>
      </w:r>
      <w:r>
        <w:rPr>
          <w:rFonts w:ascii="Arial"/>
          <w:spacing w:val="79"/>
          <w:w w:val="150"/>
          <w:sz w:val="12"/>
        </w:rPr>
        <w:t xml:space="preserve"> </w:t>
      </w:r>
      <w:r>
        <w:rPr>
          <w:w w:val="90"/>
        </w:rPr>
        <w:t>via</w:t>
      </w:r>
      <w:r>
        <w:rPr>
          <w:spacing w:val="-1"/>
        </w:rPr>
        <w:t xml:space="preserve"> </w:t>
      </w:r>
      <w:r>
        <w:rPr>
          <w:w w:val="90"/>
        </w:rPr>
        <w:t>the</w:t>
      </w:r>
      <w:r>
        <w:t xml:space="preserve"> </w:t>
      </w:r>
      <w:proofErr w:type="spellStart"/>
      <w:proofErr w:type="gramStart"/>
      <w:r>
        <w:rPr>
          <w:rFonts w:ascii="Courier New"/>
          <w:w w:val="90"/>
        </w:rPr>
        <w:t>ants.apply</w:t>
      </w:r>
      <w:proofErr w:type="gramEnd"/>
      <w:r>
        <w:rPr>
          <w:rFonts w:ascii="Courier New"/>
          <w:w w:val="90"/>
        </w:rPr>
        <w:t>_transforms</w:t>
      </w:r>
      <w:proofErr w:type="spellEnd"/>
      <w:r>
        <w:rPr>
          <w:rFonts w:ascii="Courier New"/>
          <w:w w:val="90"/>
        </w:rPr>
        <w:t>(...)</w:t>
      </w:r>
      <w:r>
        <w:rPr>
          <w:rFonts w:ascii="Courier New"/>
          <w:spacing w:val="-26"/>
          <w:w w:val="90"/>
        </w:rPr>
        <w:t xml:space="preserve"> </w:t>
      </w:r>
      <w:r>
        <w:rPr>
          <w:spacing w:val="-2"/>
          <w:w w:val="90"/>
        </w:rPr>
        <w:t>function.</w:t>
      </w:r>
    </w:p>
    <w:p w14:paraId="7EFB70C6" w14:textId="77777777" w:rsidR="005F326E" w:rsidRDefault="00000000">
      <w:pPr>
        <w:pStyle w:val="BodyText"/>
        <w:spacing w:before="257"/>
      </w:pPr>
      <w:proofErr w:type="gramStart"/>
      <w:r>
        <w:rPr>
          <w:rFonts w:ascii="Arial"/>
          <w:w w:val="105"/>
          <w:sz w:val="12"/>
        </w:rPr>
        <w:t>422</w:t>
      </w:r>
      <w:r>
        <w:rPr>
          <w:rFonts w:ascii="Arial"/>
          <w:spacing w:val="57"/>
          <w:w w:val="105"/>
          <w:sz w:val="12"/>
        </w:rPr>
        <w:t xml:space="preserve">  </w:t>
      </w:r>
      <w:r>
        <w:rPr>
          <w:w w:val="105"/>
        </w:rPr>
        <w:t>Initially</w:t>
      </w:r>
      <w:proofErr w:type="gramEnd"/>
      <w:r>
        <w:rPr>
          <w:w w:val="105"/>
        </w:rPr>
        <w:t>,</w:t>
      </w:r>
      <w:r>
        <w:rPr>
          <w:spacing w:val="3"/>
          <w:w w:val="105"/>
        </w:rPr>
        <w:t xml:space="preserve"> </w:t>
      </w:r>
      <w:r>
        <w:rPr>
          <w:w w:val="105"/>
        </w:rPr>
        <w:t>linear</w:t>
      </w:r>
      <w:r>
        <w:rPr>
          <w:spacing w:val="3"/>
          <w:w w:val="105"/>
        </w:rPr>
        <w:t xml:space="preserve"> </w:t>
      </w:r>
      <w:r>
        <w:rPr>
          <w:w w:val="105"/>
        </w:rPr>
        <w:t>optimization</w:t>
      </w:r>
      <w:r>
        <w:rPr>
          <w:spacing w:val="3"/>
          <w:w w:val="105"/>
        </w:rPr>
        <w:t xml:space="preserve"> </w:t>
      </w:r>
      <w:r>
        <w:rPr>
          <w:w w:val="105"/>
        </w:rPr>
        <w:t>is</w:t>
      </w:r>
      <w:r>
        <w:rPr>
          <w:spacing w:val="3"/>
          <w:w w:val="105"/>
        </w:rPr>
        <w:t xml:space="preserve"> </w:t>
      </w:r>
      <w:r>
        <w:rPr>
          <w:w w:val="105"/>
        </w:rPr>
        <w:t>initialized</w:t>
      </w:r>
      <w:r>
        <w:rPr>
          <w:spacing w:val="3"/>
          <w:w w:val="105"/>
        </w:rPr>
        <w:t xml:space="preserve"> </w:t>
      </w:r>
      <w:r>
        <w:rPr>
          <w:w w:val="105"/>
        </w:rPr>
        <w:t>with</w:t>
      </w:r>
      <w:r>
        <w:rPr>
          <w:spacing w:val="3"/>
          <w:w w:val="105"/>
        </w:rPr>
        <w:t xml:space="preserve"> </w:t>
      </w:r>
      <w:r>
        <w:rPr>
          <w:w w:val="105"/>
        </w:rPr>
        <w:t>center</w:t>
      </w:r>
      <w:r>
        <w:rPr>
          <w:spacing w:val="3"/>
          <w:w w:val="105"/>
        </w:rPr>
        <w:t xml:space="preserve"> </w:t>
      </w:r>
      <w:r>
        <w:rPr>
          <w:w w:val="105"/>
        </w:rPr>
        <w:t>of</w:t>
      </w:r>
      <w:r>
        <w:rPr>
          <w:spacing w:val="2"/>
          <w:w w:val="105"/>
        </w:rPr>
        <w:t xml:space="preserve"> </w:t>
      </w:r>
      <w:r>
        <w:rPr>
          <w:w w:val="105"/>
        </w:rPr>
        <w:t>(intensity)</w:t>
      </w:r>
      <w:r>
        <w:rPr>
          <w:spacing w:val="3"/>
          <w:w w:val="105"/>
        </w:rPr>
        <w:t xml:space="preserve"> </w:t>
      </w:r>
      <w:r>
        <w:rPr>
          <w:w w:val="105"/>
        </w:rPr>
        <w:t>mass</w:t>
      </w:r>
      <w:r>
        <w:rPr>
          <w:spacing w:val="3"/>
          <w:w w:val="105"/>
        </w:rPr>
        <w:t xml:space="preserve"> </w:t>
      </w:r>
      <w:r>
        <w:rPr>
          <w:w w:val="105"/>
        </w:rPr>
        <w:t>alignment</w:t>
      </w:r>
      <w:r>
        <w:rPr>
          <w:spacing w:val="2"/>
          <w:w w:val="105"/>
        </w:rPr>
        <w:t xml:space="preserve"> </w:t>
      </w:r>
      <w:r>
        <w:rPr>
          <w:spacing w:val="-2"/>
          <w:w w:val="105"/>
        </w:rPr>
        <w:t>typically</w:t>
      </w:r>
    </w:p>
    <w:p w14:paraId="0F225192" w14:textId="77777777" w:rsidR="005F326E" w:rsidRDefault="00000000">
      <w:pPr>
        <w:pStyle w:val="BodyText"/>
        <w:spacing w:before="157"/>
      </w:pPr>
      <w:proofErr w:type="gramStart"/>
      <w:r>
        <w:rPr>
          <w:rFonts w:ascii="Arial"/>
          <w:w w:val="105"/>
          <w:sz w:val="12"/>
        </w:rPr>
        <w:t>423</w:t>
      </w:r>
      <w:r>
        <w:rPr>
          <w:rFonts w:ascii="Arial"/>
          <w:spacing w:val="55"/>
          <w:w w:val="105"/>
          <w:sz w:val="12"/>
        </w:rPr>
        <w:t xml:space="preserve">  </w:t>
      </w:r>
      <w:r>
        <w:rPr>
          <w:w w:val="105"/>
        </w:rPr>
        <w:t>followed</w:t>
      </w:r>
      <w:proofErr w:type="gramEnd"/>
      <w:r>
        <w:rPr>
          <w:spacing w:val="21"/>
          <w:w w:val="105"/>
        </w:rPr>
        <w:t xml:space="preserve"> </w:t>
      </w:r>
      <w:r>
        <w:rPr>
          <w:w w:val="105"/>
        </w:rPr>
        <w:t>by</w:t>
      </w:r>
      <w:r>
        <w:rPr>
          <w:spacing w:val="19"/>
          <w:w w:val="105"/>
        </w:rPr>
        <w:t xml:space="preserve"> </w:t>
      </w:r>
      <w:r>
        <w:rPr>
          <w:w w:val="105"/>
        </w:rPr>
        <w:t>optimization</w:t>
      </w:r>
      <w:r>
        <w:rPr>
          <w:spacing w:val="19"/>
          <w:w w:val="105"/>
        </w:rPr>
        <w:t xml:space="preserve"> </w:t>
      </w:r>
      <w:r>
        <w:rPr>
          <w:w w:val="105"/>
        </w:rPr>
        <w:t>of</w:t>
      </w:r>
      <w:r>
        <w:rPr>
          <w:spacing w:val="20"/>
          <w:w w:val="105"/>
        </w:rPr>
        <w:t xml:space="preserve"> </w:t>
      </w:r>
      <w:r>
        <w:rPr>
          <w:w w:val="105"/>
        </w:rPr>
        <w:t>both</w:t>
      </w:r>
      <w:r>
        <w:rPr>
          <w:spacing w:val="19"/>
          <w:w w:val="105"/>
        </w:rPr>
        <w:t xml:space="preserve"> </w:t>
      </w:r>
      <w:r>
        <w:rPr>
          <w:w w:val="105"/>
        </w:rPr>
        <w:t>rigid</w:t>
      </w:r>
      <w:r>
        <w:rPr>
          <w:spacing w:val="20"/>
          <w:w w:val="105"/>
        </w:rPr>
        <w:t xml:space="preserve"> </w:t>
      </w:r>
      <w:r>
        <w:rPr>
          <w:w w:val="105"/>
        </w:rPr>
        <w:t>and</w:t>
      </w:r>
      <w:r>
        <w:rPr>
          <w:spacing w:val="19"/>
          <w:w w:val="105"/>
        </w:rPr>
        <w:t xml:space="preserve"> </w:t>
      </w:r>
      <w:r>
        <w:rPr>
          <w:w w:val="105"/>
        </w:rPr>
        <w:t>affine</w:t>
      </w:r>
      <w:r>
        <w:rPr>
          <w:spacing w:val="20"/>
          <w:w w:val="105"/>
        </w:rPr>
        <w:t xml:space="preserve"> </w:t>
      </w:r>
      <w:r>
        <w:rPr>
          <w:w w:val="105"/>
        </w:rPr>
        <w:t>transforms</w:t>
      </w:r>
      <w:r>
        <w:rPr>
          <w:spacing w:val="19"/>
          <w:w w:val="105"/>
        </w:rPr>
        <w:t xml:space="preserve"> </w:t>
      </w:r>
      <w:r>
        <w:rPr>
          <w:w w:val="105"/>
        </w:rPr>
        <w:t>using</w:t>
      </w:r>
      <w:r>
        <w:rPr>
          <w:spacing w:val="19"/>
          <w:w w:val="105"/>
        </w:rPr>
        <w:t xml:space="preserve"> </w:t>
      </w:r>
      <w:r>
        <w:rPr>
          <w:w w:val="105"/>
        </w:rPr>
        <w:t>the</w:t>
      </w:r>
      <w:r>
        <w:rPr>
          <w:spacing w:val="20"/>
          <w:w w:val="105"/>
        </w:rPr>
        <w:t xml:space="preserve"> </w:t>
      </w:r>
      <w:r>
        <w:rPr>
          <w:w w:val="105"/>
        </w:rPr>
        <w:t>mutual</w:t>
      </w:r>
      <w:r>
        <w:rPr>
          <w:spacing w:val="19"/>
          <w:w w:val="105"/>
        </w:rPr>
        <w:t xml:space="preserve"> </w:t>
      </w:r>
      <w:r>
        <w:rPr>
          <w:spacing w:val="-2"/>
          <w:w w:val="105"/>
        </w:rPr>
        <w:t>information</w:t>
      </w:r>
    </w:p>
    <w:p w14:paraId="32A00842" w14:textId="77777777" w:rsidR="005F326E" w:rsidRDefault="00000000">
      <w:pPr>
        <w:pStyle w:val="BodyText"/>
        <w:spacing w:before="157"/>
      </w:pPr>
      <w:proofErr w:type="gramStart"/>
      <w:r>
        <w:rPr>
          <w:rFonts w:ascii="Arial"/>
          <w:sz w:val="12"/>
        </w:rPr>
        <w:t>424</w:t>
      </w:r>
      <w:r>
        <w:rPr>
          <w:rFonts w:ascii="Arial"/>
          <w:spacing w:val="77"/>
          <w:sz w:val="12"/>
        </w:rPr>
        <w:t xml:space="preserve">  </w:t>
      </w:r>
      <w:r>
        <w:t>similarity</w:t>
      </w:r>
      <w:proofErr w:type="gramEnd"/>
      <w:r>
        <w:rPr>
          <w:spacing w:val="35"/>
        </w:rPr>
        <w:t xml:space="preserve"> </w:t>
      </w:r>
      <w:r>
        <w:t>metric.</w:t>
      </w:r>
      <w:r>
        <w:rPr>
          <w:spacing w:val="77"/>
        </w:rPr>
        <w:t xml:space="preserve"> </w:t>
      </w:r>
      <w:r>
        <w:t>This</w:t>
      </w:r>
      <w:r>
        <w:rPr>
          <w:spacing w:val="35"/>
        </w:rPr>
        <w:t xml:space="preserve"> </w:t>
      </w:r>
      <w:r>
        <w:t>is</w:t>
      </w:r>
      <w:r>
        <w:rPr>
          <w:spacing w:val="34"/>
        </w:rPr>
        <w:t xml:space="preserve"> </w:t>
      </w:r>
      <w:r>
        <w:t>followed</w:t>
      </w:r>
      <w:r>
        <w:rPr>
          <w:spacing w:val="34"/>
        </w:rPr>
        <w:t xml:space="preserve"> </w:t>
      </w:r>
      <w:r>
        <w:t>by</w:t>
      </w:r>
      <w:r>
        <w:rPr>
          <w:spacing w:val="34"/>
        </w:rPr>
        <w:t xml:space="preserve"> </w:t>
      </w:r>
      <w:r>
        <w:t>diffeomorphic</w:t>
      </w:r>
      <w:r>
        <w:rPr>
          <w:spacing w:val="34"/>
        </w:rPr>
        <w:t xml:space="preserve"> </w:t>
      </w:r>
      <w:r>
        <w:t>deformable</w:t>
      </w:r>
      <w:r>
        <w:rPr>
          <w:spacing w:val="35"/>
        </w:rPr>
        <w:t xml:space="preserve"> </w:t>
      </w:r>
      <w:r>
        <w:t>alignment</w:t>
      </w:r>
      <w:r>
        <w:rPr>
          <w:spacing w:val="34"/>
        </w:rPr>
        <w:t xml:space="preserve"> </w:t>
      </w:r>
      <w:r>
        <w:t>using</w:t>
      </w:r>
      <w:r>
        <w:rPr>
          <w:spacing w:val="34"/>
        </w:rPr>
        <w:t xml:space="preserve"> </w:t>
      </w:r>
      <w:proofErr w:type="gramStart"/>
      <w:r>
        <w:rPr>
          <w:spacing w:val="-2"/>
        </w:rPr>
        <w:t>symmetric</w:t>
      </w:r>
      <w:proofErr w:type="gramEnd"/>
    </w:p>
    <w:p w14:paraId="4069AAFC" w14:textId="77777777" w:rsidR="005F326E" w:rsidRDefault="00000000">
      <w:pPr>
        <w:pStyle w:val="BodyText"/>
        <w:spacing w:before="143"/>
      </w:pPr>
      <w:proofErr w:type="gramStart"/>
      <w:r>
        <w:rPr>
          <w:rFonts w:ascii="Arial"/>
          <w:w w:val="105"/>
          <w:sz w:val="12"/>
        </w:rPr>
        <w:t>425</w:t>
      </w:r>
      <w:r>
        <w:rPr>
          <w:rFonts w:ascii="Arial"/>
          <w:spacing w:val="55"/>
          <w:w w:val="105"/>
          <w:sz w:val="12"/>
        </w:rPr>
        <w:t xml:space="preserve">  </w:t>
      </w:r>
      <w:r>
        <w:rPr>
          <w:w w:val="105"/>
        </w:rPr>
        <w:t>normalization</w:t>
      </w:r>
      <w:proofErr w:type="gramEnd"/>
      <w:r>
        <w:rPr>
          <w:spacing w:val="16"/>
          <w:w w:val="105"/>
        </w:rPr>
        <w:t xml:space="preserve"> </w:t>
      </w:r>
      <w:r>
        <w:rPr>
          <w:w w:val="105"/>
        </w:rPr>
        <w:t>(</w:t>
      </w:r>
      <w:proofErr w:type="spellStart"/>
      <w:r>
        <w:rPr>
          <w:w w:val="105"/>
        </w:rPr>
        <w:t>SyN</w:t>
      </w:r>
      <w:proofErr w:type="spellEnd"/>
      <w:r>
        <w:rPr>
          <w:w w:val="105"/>
        </w:rPr>
        <w:t>)</w:t>
      </w:r>
      <w:r>
        <w:rPr>
          <w:spacing w:val="15"/>
          <w:w w:val="105"/>
        </w:rPr>
        <w:t xml:space="preserve"> </w:t>
      </w:r>
      <w:r>
        <w:rPr>
          <w:w w:val="105"/>
        </w:rPr>
        <w:t>with</w:t>
      </w:r>
      <w:r>
        <w:rPr>
          <w:spacing w:val="15"/>
          <w:w w:val="105"/>
        </w:rPr>
        <w:t xml:space="preserve"> </w:t>
      </w:r>
      <w:r>
        <w:rPr>
          <w:w w:val="105"/>
        </w:rPr>
        <w:t>Gaussian</w:t>
      </w:r>
      <w:r>
        <w:rPr>
          <w:w w:val="105"/>
          <w:position w:val="9"/>
          <w:sz w:val="16"/>
        </w:rPr>
        <w:t>41</w:t>
      </w:r>
      <w:r>
        <w:rPr>
          <w:spacing w:val="45"/>
          <w:w w:val="105"/>
          <w:position w:val="9"/>
          <w:sz w:val="16"/>
        </w:rPr>
        <w:t xml:space="preserve"> </w:t>
      </w:r>
      <w:r>
        <w:rPr>
          <w:w w:val="105"/>
        </w:rPr>
        <w:t>or</w:t>
      </w:r>
      <w:r>
        <w:rPr>
          <w:spacing w:val="15"/>
          <w:w w:val="105"/>
        </w:rPr>
        <w:t xml:space="preserve"> </w:t>
      </w:r>
      <w:r>
        <w:rPr>
          <w:w w:val="105"/>
        </w:rPr>
        <w:t>B-spline</w:t>
      </w:r>
      <w:r>
        <w:rPr>
          <w:spacing w:val="15"/>
          <w:w w:val="105"/>
        </w:rPr>
        <w:t xml:space="preserve"> </w:t>
      </w:r>
      <w:r>
        <w:rPr>
          <w:w w:val="105"/>
        </w:rPr>
        <w:t>regularization</w:t>
      </w:r>
      <w:r>
        <w:rPr>
          <w:w w:val="105"/>
          <w:position w:val="9"/>
          <w:sz w:val="16"/>
        </w:rPr>
        <w:t>53</w:t>
      </w:r>
      <w:r>
        <w:rPr>
          <w:spacing w:val="45"/>
          <w:w w:val="105"/>
          <w:position w:val="9"/>
          <w:sz w:val="16"/>
        </w:rPr>
        <w:t xml:space="preserve"> </w:t>
      </w:r>
      <w:r>
        <w:rPr>
          <w:w w:val="105"/>
        </w:rPr>
        <w:t>where</w:t>
      </w:r>
      <w:r>
        <w:rPr>
          <w:spacing w:val="15"/>
          <w:w w:val="105"/>
        </w:rPr>
        <w:t xml:space="preserve"> </w:t>
      </w:r>
      <w:r>
        <w:rPr>
          <w:w w:val="105"/>
        </w:rPr>
        <w:t>the</w:t>
      </w:r>
      <w:r>
        <w:rPr>
          <w:spacing w:val="15"/>
          <w:w w:val="105"/>
        </w:rPr>
        <w:t xml:space="preserve"> </w:t>
      </w:r>
      <w:r>
        <w:rPr>
          <w:w w:val="105"/>
        </w:rPr>
        <w:t>forward</w:t>
      </w:r>
      <w:r>
        <w:rPr>
          <w:spacing w:val="15"/>
          <w:w w:val="105"/>
        </w:rPr>
        <w:t xml:space="preserve"> </w:t>
      </w:r>
      <w:r>
        <w:rPr>
          <w:spacing w:val="-2"/>
          <w:w w:val="105"/>
        </w:rPr>
        <w:t>trans-</w:t>
      </w:r>
    </w:p>
    <w:p w14:paraId="30D16BAD" w14:textId="77777777" w:rsidR="005F326E" w:rsidRDefault="00000000">
      <w:pPr>
        <w:pStyle w:val="BodyText"/>
        <w:spacing w:before="157"/>
      </w:pPr>
      <w:proofErr w:type="gramStart"/>
      <w:r>
        <w:rPr>
          <w:rFonts w:ascii="Arial"/>
          <w:w w:val="105"/>
          <w:sz w:val="12"/>
        </w:rPr>
        <w:t>426</w:t>
      </w:r>
      <w:r>
        <w:rPr>
          <w:rFonts w:ascii="Arial"/>
          <w:spacing w:val="60"/>
          <w:w w:val="105"/>
          <w:sz w:val="12"/>
        </w:rPr>
        <w:t xml:space="preserve">  </w:t>
      </w:r>
      <w:r>
        <w:rPr>
          <w:w w:val="105"/>
        </w:rPr>
        <w:t>form</w:t>
      </w:r>
      <w:proofErr w:type="gramEnd"/>
      <w:r>
        <w:rPr>
          <w:spacing w:val="39"/>
          <w:w w:val="105"/>
        </w:rPr>
        <w:t xml:space="preserve"> </w:t>
      </w:r>
      <w:r>
        <w:rPr>
          <w:w w:val="105"/>
        </w:rPr>
        <w:t>is</w:t>
      </w:r>
      <w:r>
        <w:rPr>
          <w:spacing w:val="39"/>
          <w:w w:val="105"/>
        </w:rPr>
        <w:t xml:space="preserve"> </w:t>
      </w:r>
      <w:r>
        <w:rPr>
          <w:w w:val="105"/>
        </w:rPr>
        <w:t>invertible</w:t>
      </w:r>
      <w:r>
        <w:rPr>
          <w:spacing w:val="38"/>
          <w:w w:val="105"/>
        </w:rPr>
        <w:t xml:space="preserve"> </w:t>
      </w:r>
      <w:r>
        <w:rPr>
          <w:w w:val="105"/>
        </w:rPr>
        <w:t>and</w:t>
      </w:r>
      <w:r>
        <w:rPr>
          <w:spacing w:val="39"/>
          <w:w w:val="105"/>
        </w:rPr>
        <w:t xml:space="preserve"> </w:t>
      </w:r>
      <w:r>
        <w:rPr>
          <w:w w:val="105"/>
        </w:rPr>
        <w:t>differentiable.</w:t>
      </w:r>
      <w:r>
        <w:rPr>
          <w:spacing w:val="28"/>
          <w:w w:val="105"/>
        </w:rPr>
        <w:t xml:space="preserve">  </w:t>
      </w:r>
      <w:r>
        <w:rPr>
          <w:w w:val="105"/>
        </w:rPr>
        <w:t>The</w:t>
      </w:r>
      <w:r>
        <w:rPr>
          <w:spacing w:val="39"/>
          <w:w w:val="105"/>
        </w:rPr>
        <w:t xml:space="preserve"> </w:t>
      </w:r>
      <w:r>
        <w:rPr>
          <w:w w:val="105"/>
        </w:rPr>
        <w:t>similarity</w:t>
      </w:r>
      <w:r>
        <w:rPr>
          <w:spacing w:val="38"/>
          <w:w w:val="105"/>
        </w:rPr>
        <w:t xml:space="preserve"> </w:t>
      </w:r>
      <w:r>
        <w:rPr>
          <w:w w:val="105"/>
        </w:rPr>
        <w:t>metric</w:t>
      </w:r>
      <w:r>
        <w:rPr>
          <w:spacing w:val="39"/>
          <w:w w:val="105"/>
        </w:rPr>
        <w:t xml:space="preserve"> </w:t>
      </w:r>
      <w:r>
        <w:rPr>
          <w:w w:val="105"/>
        </w:rPr>
        <w:t>employed</w:t>
      </w:r>
      <w:r>
        <w:rPr>
          <w:spacing w:val="39"/>
          <w:w w:val="105"/>
        </w:rPr>
        <w:t xml:space="preserve"> </w:t>
      </w:r>
      <w:r>
        <w:rPr>
          <w:w w:val="105"/>
        </w:rPr>
        <w:t>at</w:t>
      </w:r>
      <w:r>
        <w:rPr>
          <w:spacing w:val="39"/>
          <w:w w:val="105"/>
        </w:rPr>
        <w:t xml:space="preserve"> </w:t>
      </w:r>
      <w:r>
        <w:rPr>
          <w:w w:val="105"/>
        </w:rPr>
        <w:t>this</w:t>
      </w:r>
      <w:r>
        <w:rPr>
          <w:spacing w:val="39"/>
          <w:w w:val="105"/>
        </w:rPr>
        <w:t xml:space="preserve"> </w:t>
      </w:r>
      <w:r>
        <w:rPr>
          <w:w w:val="105"/>
        </w:rPr>
        <w:t>latter</w:t>
      </w:r>
      <w:r>
        <w:rPr>
          <w:spacing w:val="38"/>
          <w:w w:val="105"/>
        </w:rPr>
        <w:t xml:space="preserve"> </w:t>
      </w:r>
      <w:proofErr w:type="gramStart"/>
      <w:r>
        <w:rPr>
          <w:spacing w:val="-2"/>
          <w:w w:val="105"/>
        </w:rPr>
        <w:t>stage</w:t>
      </w:r>
      <w:proofErr w:type="gramEnd"/>
    </w:p>
    <w:p w14:paraId="6D1C956D" w14:textId="77777777" w:rsidR="005F326E" w:rsidRDefault="00000000">
      <w:pPr>
        <w:pStyle w:val="BodyText"/>
        <w:spacing w:before="157"/>
      </w:pPr>
      <w:proofErr w:type="gramStart"/>
      <w:r>
        <w:rPr>
          <w:rFonts w:ascii="Arial"/>
          <w:w w:val="105"/>
          <w:sz w:val="12"/>
        </w:rPr>
        <w:t>427</w:t>
      </w:r>
      <w:r>
        <w:rPr>
          <w:rFonts w:ascii="Arial"/>
          <w:spacing w:val="61"/>
          <w:w w:val="105"/>
          <w:sz w:val="12"/>
        </w:rPr>
        <w:t xml:space="preserve">  </w:t>
      </w:r>
      <w:r>
        <w:rPr>
          <w:w w:val="105"/>
        </w:rPr>
        <w:t>is</w:t>
      </w:r>
      <w:proofErr w:type="gramEnd"/>
      <w:r>
        <w:rPr>
          <w:spacing w:val="34"/>
          <w:w w:val="105"/>
        </w:rPr>
        <w:t xml:space="preserve"> </w:t>
      </w:r>
      <w:r>
        <w:rPr>
          <w:w w:val="105"/>
        </w:rPr>
        <w:t>typically</w:t>
      </w:r>
      <w:r>
        <w:rPr>
          <w:spacing w:val="32"/>
          <w:w w:val="105"/>
        </w:rPr>
        <w:t xml:space="preserve"> </w:t>
      </w:r>
      <w:r>
        <w:rPr>
          <w:w w:val="105"/>
        </w:rPr>
        <w:t>either</w:t>
      </w:r>
      <w:r>
        <w:rPr>
          <w:spacing w:val="33"/>
          <w:w w:val="105"/>
        </w:rPr>
        <w:t xml:space="preserve"> </w:t>
      </w:r>
      <w:r>
        <w:rPr>
          <w:w w:val="105"/>
        </w:rPr>
        <w:t>neighborhood</w:t>
      </w:r>
      <w:r>
        <w:rPr>
          <w:spacing w:val="32"/>
          <w:w w:val="105"/>
        </w:rPr>
        <w:t xml:space="preserve"> </w:t>
      </w:r>
      <w:r>
        <w:rPr>
          <w:w w:val="105"/>
        </w:rPr>
        <w:t>cross-correlation</w:t>
      </w:r>
      <w:r>
        <w:rPr>
          <w:spacing w:val="32"/>
          <w:w w:val="105"/>
        </w:rPr>
        <w:t xml:space="preserve"> </w:t>
      </w:r>
      <w:r>
        <w:rPr>
          <w:w w:val="105"/>
        </w:rPr>
        <w:t>or</w:t>
      </w:r>
      <w:r>
        <w:rPr>
          <w:spacing w:val="33"/>
          <w:w w:val="105"/>
        </w:rPr>
        <w:t xml:space="preserve"> </w:t>
      </w:r>
      <w:r>
        <w:rPr>
          <w:w w:val="105"/>
        </w:rPr>
        <w:t>mutual</w:t>
      </w:r>
      <w:r>
        <w:rPr>
          <w:spacing w:val="32"/>
          <w:w w:val="105"/>
        </w:rPr>
        <w:t xml:space="preserve"> </w:t>
      </w:r>
      <w:r>
        <w:rPr>
          <w:w w:val="105"/>
        </w:rPr>
        <w:t>information.</w:t>
      </w:r>
      <w:r>
        <w:rPr>
          <w:spacing w:val="71"/>
          <w:w w:val="150"/>
        </w:rPr>
        <w:t xml:space="preserve"> </w:t>
      </w:r>
      <w:r>
        <w:rPr>
          <w:w w:val="105"/>
        </w:rPr>
        <w:t>Note</w:t>
      </w:r>
      <w:r>
        <w:rPr>
          <w:spacing w:val="33"/>
          <w:w w:val="105"/>
        </w:rPr>
        <w:t xml:space="preserve"> </w:t>
      </w:r>
      <w:r>
        <w:rPr>
          <w:w w:val="105"/>
        </w:rPr>
        <w:t>that</w:t>
      </w:r>
      <w:r>
        <w:rPr>
          <w:spacing w:val="32"/>
          <w:w w:val="105"/>
        </w:rPr>
        <w:t xml:space="preserve"> </w:t>
      </w:r>
      <w:proofErr w:type="gramStart"/>
      <w:r>
        <w:rPr>
          <w:spacing w:val="-2"/>
          <w:w w:val="105"/>
        </w:rPr>
        <w:t>these</w:t>
      </w:r>
      <w:proofErr w:type="gramEnd"/>
    </w:p>
    <w:p w14:paraId="7C9D5EAB" w14:textId="77777777" w:rsidR="005F326E" w:rsidRDefault="00000000">
      <w:pPr>
        <w:pStyle w:val="BodyText"/>
        <w:spacing w:before="158"/>
      </w:pPr>
      <w:proofErr w:type="gramStart"/>
      <w:r>
        <w:rPr>
          <w:rFonts w:ascii="Arial"/>
          <w:w w:val="105"/>
          <w:sz w:val="12"/>
        </w:rPr>
        <w:t>428</w:t>
      </w:r>
      <w:r>
        <w:rPr>
          <w:rFonts w:ascii="Arial"/>
          <w:spacing w:val="66"/>
          <w:w w:val="105"/>
          <w:sz w:val="12"/>
        </w:rPr>
        <w:t xml:space="preserve">  </w:t>
      </w:r>
      <w:r>
        <w:rPr>
          <w:w w:val="105"/>
        </w:rPr>
        <w:t>parameter</w:t>
      </w:r>
      <w:proofErr w:type="gramEnd"/>
      <w:r>
        <w:rPr>
          <w:spacing w:val="24"/>
          <w:w w:val="105"/>
        </w:rPr>
        <w:t xml:space="preserve"> </w:t>
      </w:r>
      <w:r>
        <w:rPr>
          <w:w w:val="105"/>
        </w:rPr>
        <w:t>sets</w:t>
      </w:r>
      <w:r>
        <w:rPr>
          <w:spacing w:val="26"/>
          <w:w w:val="105"/>
        </w:rPr>
        <w:t xml:space="preserve"> </w:t>
      </w:r>
      <w:r>
        <w:rPr>
          <w:w w:val="105"/>
        </w:rPr>
        <w:t>are</w:t>
      </w:r>
      <w:r>
        <w:rPr>
          <w:spacing w:val="26"/>
          <w:w w:val="105"/>
        </w:rPr>
        <w:t xml:space="preserve"> </w:t>
      </w:r>
      <w:r>
        <w:rPr>
          <w:w w:val="105"/>
        </w:rPr>
        <w:t>robust</w:t>
      </w:r>
      <w:r>
        <w:rPr>
          <w:spacing w:val="24"/>
          <w:w w:val="105"/>
        </w:rPr>
        <w:t xml:space="preserve"> </w:t>
      </w:r>
      <w:r>
        <w:rPr>
          <w:w w:val="105"/>
        </w:rPr>
        <w:t>to</w:t>
      </w:r>
      <w:r>
        <w:rPr>
          <w:spacing w:val="25"/>
          <w:w w:val="105"/>
        </w:rPr>
        <w:t xml:space="preserve"> </w:t>
      </w:r>
      <w:r>
        <w:rPr>
          <w:w w:val="105"/>
        </w:rPr>
        <w:t>input</w:t>
      </w:r>
      <w:r>
        <w:rPr>
          <w:spacing w:val="24"/>
          <w:w w:val="105"/>
        </w:rPr>
        <w:t xml:space="preserve"> </w:t>
      </w:r>
      <w:r>
        <w:rPr>
          <w:w w:val="105"/>
        </w:rPr>
        <w:t>image</w:t>
      </w:r>
      <w:r>
        <w:rPr>
          <w:spacing w:val="25"/>
          <w:w w:val="105"/>
        </w:rPr>
        <w:t xml:space="preserve"> </w:t>
      </w:r>
      <w:r>
        <w:rPr>
          <w:w w:val="105"/>
        </w:rPr>
        <w:t>type</w:t>
      </w:r>
      <w:r>
        <w:rPr>
          <w:spacing w:val="26"/>
          <w:w w:val="105"/>
        </w:rPr>
        <w:t xml:space="preserve"> </w:t>
      </w:r>
      <w:r>
        <w:rPr>
          <w:w w:val="105"/>
        </w:rPr>
        <w:t>(i.e.,</w:t>
      </w:r>
      <w:r>
        <w:rPr>
          <w:spacing w:val="27"/>
          <w:w w:val="105"/>
        </w:rPr>
        <w:t xml:space="preserve"> </w:t>
      </w:r>
      <w:commentRangeStart w:id="142"/>
      <w:commentRangeStart w:id="143"/>
      <w:r>
        <w:rPr>
          <w:w w:val="105"/>
        </w:rPr>
        <w:t>LSFM</w:t>
      </w:r>
      <w:commentRangeEnd w:id="142"/>
      <w:r w:rsidR="00043344">
        <w:rPr>
          <w:rStyle w:val="CommentReference"/>
        </w:rPr>
        <w:commentReference w:id="142"/>
      </w:r>
      <w:commentRangeEnd w:id="143"/>
      <w:r w:rsidR="00B463B3">
        <w:rPr>
          <w:rStyle w:val="CommentReference"/>
        </w:rPr>
        <w:commentReference w:id="143"/>
      </w:r>
      <w:r>
        <w:rPr>
          <w:w w:val="105"/>
        </w:rPr>
        <w:t>,</w:t>
      </w:r>
      <w:r>
        <w:rPr>
          <w:spacing w:val="26"/>
          <w:w w:val="105"/>
        </w:rPr>
        <w:t xml:space="preserve"> </w:t>
      </w:r>
      <w:r>
        <w:rPr>
          <w:w w:val="105"/>
        </w:rPr>
        <w:t>Nissl</w:t>
      </w:r>
      <w:r>
        <w:rPr>
          <w:spacing w:val="25"/>
          <w:w w:val="105"/>
        </w:rPr>
        <w:t xml:space="preserve"> </w:t>
      </w:r>
      <w:r>
        <w:rPr>
          <w:w w:val="105"/>
        </w:rPr>
        <w:t>staining,</w:t>
      </w:r>
      <w:r>
        <w:rPr>
          <w:spacing w:val="27"/>
          <w:w w:val="105"/>
        </w:rPr>
        <w:t xml:space="preserve"> </w:t>
      </w:r>
      <w:r>
        <w:rPr>
          <w:w w:val="105"/>
        </w:rPr>
        <w:t>and</w:t>
      </w:r>
      <w:r>
        <w:rPr>
          <w:spacing w:val="26"/>
          <w:w w:val="105"/>
        </w:rPr>
        <w:t xml:space="preserve"> </w:t>
      </w:r>
      <w:r>
        <w:rPr>
          <w:w w:val="105"/>
        </w:rPr>
        <w:t>the</w:t>
      </w:r>
      <w:r>
        <w:rPr>
          <w:spacing w:val="26"/>
          <w:w w:val="105"/>
        </w:rPr>
        <w:t xml:space="preserve"> </w:t>
      </w:r>
      <w:r>
        <w:rPr>
          <w:spacing w:val="-2"/>
          <w:w w:val="105"/>
        </w:rPr>
        <w:t>various</w:t>
      </w:r>
    </w:p>
    <w:p w14:paraId="3C45D1DD" w14:textId="77777777" w:rsidR="005F326E" w:rsidRDefault="00000000">
      <w:pPr>
        <w:pStyle w:val="BodyText"/>
        <w:spacing w:before="157"/>
      </w:pPr>
      <w:proofErr w:type="gramStart"/>
      <w:r>
        <w:rPr>
          <w:rFonts w:ascii="Arial"/>
          <w:w w:val="105"/>
          <w:sz w:val="12"/>
        </w:rPr>
        <w:t>429</w:t>
      </w:r>
      <w:r>
        <w:rPr>
          <w:rFonts w:ascii="Arial"/>
          <w:spacing w:val="60"/>
          <w:w w:val="105"/>
          <w:sz w:val="12"/>
        </w:rPr>
        <w:t xml:space="preserve">  </w:t>
      </w:r>
      <w:r>
        <w:rPr>
          <w:w w:val="105"/>
        </w:rPr>
        <w:t>MRI</w:t>
      </w:r>
      <w:proofErr w:type="gramEnd"/>
      <w:r>
        <w:rPr>
          <w:spacing w:val="8"/>
          <w:w w:val="105"/>
        </w:rPr>
        <w:t xml:space="preserve"> </w:t>
      </w:r>
      <w:r>
        <w:rPr>
          <w:w w:val="105"/>
        </w:rPr>
        <w:t>modalities)</w:t>
      </w:r>
      <w:r>
        <w:rPr>
          <w:spacing w:val="8"/>
          <w:w w:val="105"/>
        </w:rPr>
        <w:t xml:space="preserve"> </w:t>
      </w:r>
      <w:r>
        <w:rPr>
          <w:w w:val="105"/>
        </w:rPr>
        <w:t>and</w:t>
      </w:r>
      <w:r>
        <w:rPr>
          <w:spacing w:val="8"/>
          <w:w w:val="105"/>
        </w:rPr>
        <w:t xml:space="preserve"> </w:t>
      </w:r>
      <w:r>
        <w:rPr>
          <w:w w:val="105"/>
        </w:rPr>
        <w:t>are</w:t>
      </w:r>
      <w:r>
        <w:rPr>
          <w:spacing w:val="8"/>
          <w:w w:val="105"/>
        </w:rPr>
        <w:t xml:space="preserve"> </w:t>
      </w:r>
      <w:r>
        <w:rPr>
          <w:w w:val="105"/>
        </w:rPr>
        <w:t>adaptable</w:t>
      </w:r>
      <w:r>
        <w:rPr>
          <w:spacing w:val="8"/>
          <w:w w:val="105"/>
        </w:rPr>
        <w:t xml:space="preserve"> </w:t>
      </w:r>
      <w:r>
        <w:rPr>
          <w:w w:val="105"/>
        </w:rPr>
        <w:t>to</w:t>
      </w:r>
      <w:r>
        <w:rPr>
          <w:spacing w:val="8"/>
          <w:w w:val="105"/>
        </w:rPr>
        <w:t xml:space="preserve"> </w:t>
      </w:r>
      <w:commentRangeStart w:id="144"/>
      <w:commentRangeStart w:id="145"/>
      <w:r>
        <w:rPr>
          <w:w w:val="105"/>
        </w:rPr>
        <w:t>mousing</w:t>
      </w:r>
      <w:r>
        <w:rPr>
          <w:spacing w:val="8"/>
          <w:w w:val="105"/>
        </w:rPr>
        <w:t xml:space="preserve"> </w:t>
      </w:r>
      <w:r>
        <w:rPr>
          <w:w w:val="105"/>
        </w:rPr>
        <w:t>image</w:t>
      </w:r>
      <w:r>
        <w:rPr>
          <w:spacing w:val="8"/>
          <w:w w:val="105"/>
        </w:rPr>
        <w:t xml:space="preserve"> </w:t>
      </w:r>
      <w:r>
        <w:rPr>
          <w:w w:val="105"/>
        </w:rPr>
        <w:t>geometry</w:t>
      </w:r>
      <w:r>
        <w:rPr>
          <w:spacing w:val="8"/>
          <w:w w:val="105"/>
        </w:rPr>
        <w:t xml:space="preserve"> </w:t>
      </w:r>
      <w:r>
        <w:rPr>
          <w:w w:val="105"/>
        </w:rPr>
        <w:t>scaling</w:t>
      </w:r>
      <w:commentRangeEnd w:id="144"/>
      <w:r w:rsidR="00043344">
        <w:rPr>
          <w:rStyle w:val="CommentReference"/>
        </w:rPr>
        <w:commentReference w:id="144"/>
      </w:r>
      <w:commentRangeEnd w:id="145"/>
      <w:r w:rsidR="00B463B3">
        <w:rPr>
          <w:rStyle w:val="CommentReference"/>
        </w:rPr>
        <w:commentReference w:id="145"/>
      </w:r>
      <w:r>
        <w:rPr>
          <w:w w:val="105"/>
        </w:rPr>
        <w:t>.</w:t>
      </w:r>
      <w:r>
        <w:rPr>
          <w:spacing w:val="35"/>
          <w:w w:val="105"/>
        </w:rPr>
        <w:t xml:space="preserve"> </w:t>
      </w:r>
      <w:r>
        <w:rPr>
          <w:w w:val="105"/>
        </w:rPr>
        <w:t>Further</w:t>
      </w:r>
      <w:r>
        <w:rPr>
          <w:spacing w:val="8"/>
          <w:w w:val="105"/>
        </w:rPr>
        <w:t xml:space="preserve"> </w:t>
      </w:r>
      <w:r>
        <w:rPr>
          <w:w w:val="105"/>
        </w:rPr>
        <w:t>details</w:t>
      </w:r>
      <w:r>
        <w:rPr>
          <w:spacing w:val="8"/>
          <w:w w:val="105"/>
        </w:rPr>
        <w:t xml:space="preserve"> </w:t>
      </w:r>
      <w:r>
        <w:rPr>
          <w:spacing w:val="-5"/>
          <w:w w:val="105"/>
        </w:rPr>
        <w:t>can</w:t>
      </w:r>
    </w:p>
    <w:p w14:paraId="5D90DBFB" w14:textId="77777777" w:rsidR="005F326E" w:rsidRDefault="00000000">
      <w:pPr>
        <w:pStyle w:val="BodyText"/>
        <w:spacing w:before="158"/>
      </w:pPr>
      <w:proofErr w:type="gramStart"/>
      <w:r>
        <w:rPr>
          <w:rFonts w:ascii="Arial"/>
          <w:w w:val="105"/>
          <w:sz w:val="12"/>
        </w:rPr>
        <w:t>430</w:t>
      </w:r>
      <w:r>
        <w:rPr>
          <w:rFonts w:ascii="Arial"/>
          <w:spacing w:val="51"/>
          <w:w w:val="105"/>
          <w:sz w:val="12"/>
        </w:rPr>
        <w:t xml:space="preserve">  </w:t>
      </w:r>
      <w:r>
        <w:rPr>
          <w:w w:val="105"/>
        </w:rPr>
        <w:t>be</w:t>
      </w:r>
      <w:proofErr w:type="gramEnd"/>
      <w:r>
        <w:rPr>
          <w:spacing w:val="6"/>
          <w:w w:val="105"/>
        </w:rPr>
        <w:t xml:space="preserve"> </w:t>
      </w:r>
      <w:r>
        <w:rPr>
          <w:w w:val="105"/>
        </w:rPr>
        <w:t>found</w:t>
      </w:r>
      <w:r>
        <w:rPr>
          <w:spacing w:val="6"/>
          <w:w w:val="105"/>
        </w:rPr>
        <w:t xml:space="preserve"> </w:t>
      </w:r>
      <w:r>
        <w:rPr>
          <w:w w:val="105"/>
        </w:rPr>
        <w:t>in</w:t>
      </w:r>
      <w:r>
        <w:rPr>
          <w:spacing w:val="5"/>
          <w:w w:val="105"/>
        </w:rPr>
        <w:t xml:space="preserve"> </w:t>
      </w:r>
      <w:r>
        <w:rPr>
          <w:w w:val="105"/>
        </w:rPr>
        <w:t>the</w:t>
      </w:r>
      <w:r>
        <w:rPr>
          <w:spacing w:val="7"/>
          <w:w w:val="105"/>
        </w:rPr>
        <w:t xml:space="preserve"> </w:t>
      </w:r>
      <w:r>
        <w:rPr>
          <w:w w:val="105"/>
        </w:rPr>
        <w:t>various</w:t>
      </w:r>
      <w:r>
        <w:rPr>
          <w:spacing w:val="6"/>
          <w:w w:val="105"/>
        </w:rPr>
        <w:t xml:space="preserve"> </w:t>
      </w:r>
      <w:r>
        <w:rPr>
          <w:w w:val="105"/>
        </w:rPr>
        <w:t>documentation</w:t>
      </w:r>
      <w:r>
        <w:rPr>
          <w:spacing w:val="7"/>
          <w:w w:val="105"/>
        </w:rPr>
        <w:t xml:space="preserve"> </w:t>
      </w:r>
      <w:r>
        <w:rPr>
          <w:w w:val="105"/>
        </w:rPr>
        <w:t>sources</w:t>
      </w:r>
      <w:r>
        <w:rPr>
          <w:spacing w:val="6"/>
          <w:w w:val="105"/>
        </w:rPr>
        <w:t xml:space="preserve"> </w:t>
      </w:r>
      <w:r>
        <w:rPr>
          <w:w w:val="105"/>
        </w:rPr>
        <w:t>for</w:t>
      </w:r>
      <w:r>
        <w:rPr>
          <w:spacing w:val="6"/>
          <w:w w:val="105"/>
        </w:rPr>
        <w:t xml:space="preserve"> </w:t>
      </w:r>
      <w:r>
        <w:rPr>
          <w:w w:val="105"/>
        </w:rPr>
        <w:t>these</w:t>
      </w:r>
      <w:r>
        <w:rPr>
          <w:spacing w:val="6"/>
          <w:w w:val="105"/>
        </w:rPr>
        <w:t xml:space="preserve"> </w:t>
      </w:r>
      <w:proofErr w:type="spellStart"/>
      <w:r>
        <w:rPr>
          <w:w w:val="105"/>
        </w:rPr>
        <w:t>ANTsX</w:t>
      </w:r>
      <w:proofErr w:type="spellEnd"/>
      <w:r>
        <w:rPr>
          <w:spacing w:val="6"/>
          <w:w w:val="105"/>
        </w:rPr>
        <w:t xml:space="preserve"> </w:t>
      </w:r>
      <w:r>
        <w:rPr>
          <w:spacing w:val="-2"/>
          <w:w w:val="105"/>
        </w:rPr>
        <w:t>packages.</w:t>
      </w:r>
    </w:p>
    <w:p w14:paraId="19541E14" w14:textId="77777777" w:rsidR="005F326E" w:rsidRDefault="005F326E">
      <w:pPr>
        <w:pStyle w:val="BodyText"/>
        <w:ind w:left="0"/>
        <w:rPr>
          <w:sz w:val="20"/>
        </w:rPr>
      </w:pPr>
    </w:p>
    <w:p w14:paraId="4B129C56" w14:textId="77777777" w:rsidR="005F326E" w:rsidRDefault="005F326E">
      <w:pPr>
        <w:pStyle w:val="BodyText"/>
        <w:spacing w:before="3"/>
        <w:ind w:left="0"/>
        <w:rPr>
          <w:sz w:val="20"/>
        </w:rPr>
      </w:pPr>
    </w:p>
    <w:p w14:paraId="24047C7D" w14:textId="77777777" w:rsidR="005F326E" w:rsidRDefault="00000000">
      <w:pPr>
        <w:pStyle w:val="Heading2"/>
        <w:tabs>
          <w:tab w:val="left" w:pos="1321"/>
        </w:tabs>
      </w:pPr>
      <w:r>
        <w:rPr>
          <w:rFonts w:ascii="Arial"/>
          <w:b w:val="0"/>
          <w:w w:val="110"/>
          <w:sz w:val="12"/>
        </w:rPr>
        <w:t>431</w:t>
      </w:r>
      <w:r>
        <w:rPr>
          <w:rFonts w:ascii="Arial"/>
          <w:b w:val="0"/>
          <w:spacing w:val="131"/>
          <w:w w:val="110"/>
          <w:sz w:val="12"/>
        </w:rPr>
        <w:t xml:space="preserve"> </w:t>
      </w:r>
      <w:bookmarkStart w:id="146" w:name="Template_generation"/>
      <w:bookmarkEnd w:id="146"/>
      <w:r>
        <w:rPr>
          <w:spacing w:val="-2"/>
          <w:w w:val="110"/>
        </w:rPr>
        <w:t>4.1.3</w:t>
      </w:r>
      <w:r>
        <w:tab/>
      </w:r>
      <w:r>
        <w:rPr>
          <w:w w:val="110"/>
        </w:rPr>
        <w:t>Template</w:t>
      </w:r>
      <w:r>
        <w:rPr>
          <w:spacing w:val="42"/>
          <w:w w:val="110"/>
        </w:rPr>
        <w:t xml:space="preserve"> </w:t>
      </w:r>
      <w:r>
        <w:rPr>
          <w:spacing w:val="-2"/>
          <w:w w:val="110"/>
        </w:rPr>
        <w:t>generation</w:t>
      </w:r>
    </w:p>
    <w:p w14:paraId="5B289ACE" w14:textId="77777777" w:rsidR="005F326E" w:rsidRDefault="005F326E">
      <w:pPr>
        <w:pStyle w:val="BodyText"/>
        <w:spacing w:before="10"/>
        <w:ind w:left="0"/>
        <w:rPr>
          <w:b/>
        </w:rPr>
      </w:pPr>
    </w:p>
    <w:p w14:paraId="3FC7B10B" w14:textId="2BA75958" w:rsidR="005F326E" w:rsidRDefault="00000000">
      <w:pPr>
        <w:pStyle w:val="BodyText"/>
        <w:spacing w:before="145"/>
      </w:pPr>
      <w:proofErr w:type="gramStart"/>
      <w:r>
        <w:rPr>
          <w:rFonts w:ascii="Arial"/>
          <w:w w:val="105"/>
          <w:sz w:val="12"/>
        </w:rPr>
        <w:t>432</w:t>
      </w:r>
      <w:r>
        <w:rPr>
          <w:rFonts w:ascii="Arial"/>
          <w:spacing w:val="53"/>
          <w:w w:val="105"/>
          <w:sz w:val="12"/>
        </w:rPr>
        <w:t xml:space="preserve">  </w:t>
      </w:r>
      <w:proofErr w:type="spellStart"/>
      <w:r>
        <w:rPr>
          <w:w w:val="105"/>
        </w:rPr>
        <w:t>ANTsX</w:t>
      </w:r>
      <w:proofErr w:type="spellEnd"/>
      <w:proofErr w:type="gramEnd"/>
      <w:r>
        <w:rPr>
          <w:spacing w:val="-1"/>
          <w:w w:val="105"/>
        </w:rPr>
        <w:t xml:space="preserve"> </w:t>
      </w:r>
      <w:r>
        <w:rPr>
          <w:w w:val="105"/>
        </w:rPr>
        <w:t>provides</w:t>
      </w:r>
      <w:r>
        <w:rPr>
          <w:spacing w:val="-1"/>
          <w:w w:val="105"/>
        </w:rPr>
        <w:t xml:space="preserve"> </w:t>
      </w:r>
      <w:r>
        <w:rPr>
          <w:w w:val="105"/>
        </w:rPr>
        <w:t>functionality</w:t>
      </w:r>
      <w:r>
        <w:rPr>
          <w:spacing w:val="-2"/>
          <w:w w:val="105"/>
        </w:rPr>
        <w:t xml:space="preserve"> </w:t>
      </w:r>
      <w:r>
        <w:rPr>
          <w:w w:val="105"/>
        </w:rPr>
        <w:t>for</w:t>
      </w:r>
      <w:r>
        <w:rPr>
          <w:spacing w:val="-1"/>
          <w:w w:val="105"/>
        </w:rPr>
        <w:t xml:space="preserve"> </w:t>
      </w:r>
      <w:r>
        <w:rPr>
          <w:w w:val="105"/>
        </w:rPr>
        <w:t>constructing</w:t>
      </w:r>
      <w:r>
        <w:rPr>
          <w:spacing w:val="-1"/>
          <w:w w:val="105"/>
        </w:rPr>
        <w:t xml:space="preserve"> </w:t>
      </w:r>
      <w:ins w:id="147" w:author="Gee, James C" w:date="2024-04-10T18:28:00Z">
        <w:r w:rsidR="00043344">
          <w:rPr>
            <w:spacing w:val="-1"/>
            <w:w w:val="105"/>
          </w:rPr>
          <w:t xml:space="preserve">population </w:t>
        </w:r>
      </w:ins>
      <w:r>
        <w:rPr>
          <w:w w:val="105"/>
        </w:rPr>
        <w:t>templates</w:t>
      </w:r>
      <w:r>
        <w:rPr>
          <w:spacing w:val="-2"/>
          <w:w w:val="105"/>
        </w:rPr>
        <w:t xml:space="preserve"> </w:t>
      </w:r>
      <w:r>
        <w:rPr>
          <w:w w:val="105"/>
        </w:rPr>
        <w:t>from</w:t>
      </w:r>
      <w:r>
        <w:rPr>
          <w:spacing w:val="-1"/>
          <w:w w:val="105"/>
        </w:rPr>
        <w:t xml:space="preserve"> </w:t>
      </w:r>
      <w:r>
        <w:rPr>
          <w:w w:val="105"/>
        </w:rPr>
        <w:t>a</w:t>
      </w:r>
      <w:r>
        <w:rPr>
          <w:spacing w:val="-2"/>
          <w:w w:val="105"/>
        </w:rPr>
        <w:t xml:space="preserve"> </w:t>
      </w:r>
      <w:r>
        <w:rPr>
          <w:w w:val="105"/>
        </w:rPr>
        <w:t>set</w:t>
      </w:r>
      <w:r>
        <w:rPr>
          <w:spacing w:val="-1"/>
          <w:w w:val="105"/>
        </w:rPr>
        <w:t xml:space="preserve"> </w:t>
      </w:r>
      <w:r>
        <w:rPr>
          <w:w w:val="105"/>
        </w:rPr>
        <w:t>(or</w:t>
      </w:r>
      <w:r>
        <w:rPr>
          <w:spacing w:val="-1"/>
          <w:w w:val="105"/>
        </w:rPr>
        <w:t xml:space="preserve"> </w:t>
      </w:r>
      <w:r>
        <w:rPr>
          <w:w w:val="105"/>
        </w:rPr>
        <w:t>multi-modal</w:t>
      </w:r>
      <w:r>
        <w:rPr>
          <w:spacing w:val="-2"/>
          <w:w w:val="105"/>
        </w:rPr>
        <w:t xml:space="preserve"> </w:t>
      </w:r>
      <w:r>
        <w:rPr>
          <w:w w:val="105"/>
        </w:rPr>
        <w:t>sets)</w:t>
      </w:r>
      <w:r>
        <w:rPr>
          <w:spacing w:val="-1"/>
          <w:w w:val="105"/>
        </w:rPr>
        <w:t xml:space="preserve"> </w:t>
      </w:r>
      <w:r>
        <w:rPr>
          <w:spacing w:val="-5"/>
          <w:w w:val="105"/>
        </w:rPr>
        <w:t>of</w:t>
      </w:r>
    </w:p>
    <w:p w14:paraId="6ADFD586" w14:textId="77777777" w:rsidR="005F326E" w:rsidRDefault="00000000">
      <w:pPr>
        <w:pStyle w:val="BodyText"/>
        <w:spacing w:before="143"/>
        <w:rPr>
          <w:sz w:val="16"/>
        </w:rPr>
      </w:pPr>
      <w:proofErr w:type="gramStart"/>
      <w:r>
        <w:rPr>
          <w:rFonts w:ascii="Arial"/>
          <w:w w:val="105"/>
          <w:sz w:val="12"/>
        </w:rPr>
        <w:t>433</w:t>
      </w:r>
      <w:r>
        <w:rPr>
          <w:rFonts w:ascii="Arial"/>
          <w:spacing w:val="58"/>
          <w:w w:val="105"/>
          <w:sz w:val="12"/>
        </w:rPr>
        <w:t xml:space="preserve">  </w:t>
      </w:r>
      <w:r>
        <w:rPr>
          <w:w w:val="105"/>
        </w:rPr>
        <w:t>input</w:t>
      </w:r>
      <w:proofErr w:type="gramEnd"/>
      <w:r>
        <w:rPr>
          <w:spacing w:val="9"/>
          <w:w w:val="105"/>
        </w:rPr>
        <w:t xml:space="preserve"> </w:t>
      </w:r>
      <w:r>
        <w:rPr>
          <w:w w:val="105"/>
        </w:rPr>
        <w:t>images</w:t>
      </w:r>
      <w:r>
        <w:rPr>
          <w:spacing w:val="8"/>
          <w:w w:val="105"/>
        </w:rPr>
        <w:t xml:space="preserve"> </w:t>
      </w:r>
      <w:r>
        <w:rPr>
          <w:w w:val="105"/>
        </w:rPr>
        <w:t>as</w:t>
      </w:r>
      <w:r>
        <w:rPr>
          <w:spacing w:val="8"/>
          <w:w w:val="105"/>
        </w:rPr>
        <w:t xml:space="preserve"> </w:t>
      </w:r>
      <w:r>
        <w:rPr>
          <w:w w:val="105"/>
        </w:rPr>
        <w:t>originally</w:t>
      </w:r>
      <w:r>
        <w:rPr>
          <w:spacing w:val="8"/>
          <w:w w:val="105"/>
        </w:rPr>
        <w:t xml:space="preserve"> </w:t>
      </w:r>
      <w:r>
        <w:rPr>
          <w:w w:val="105"/>
        </w:rPr>
        <w:t>described</w:t>
      </w:r>
      <w:r>
        <w:rPr>
          <w:w w:val="105"/>
          <w:position w:val="9"/>
          <w:sz w:val="16"/>
        </w:rPr>
        <w:t>45</w:t>
      </w:r>
      <w:r>
        <w:rPr>
          <w:spacing w:val="39"/>
          <w:w w:val="105"/>
          <w:position w:val="9"/>
          <w:sz w:val="16"/>
        </w:rPr>
        <w:t xml:space="preserve"> </w:t>
      </w:r>
      <w:r>
        <w:rPr>
          <w:w w:val="105"/>
        </w:rPr>
        <w:t>and</w:t>
      </w:r>
      <w:r>
        <w:rPr>
          <w:spacing w:val="8"/>
          <w:w w:val="105"/>
        </w:rPr>
        <w:t xml:space="preserve"> </w:t>
      </w:r>
      <w:r>
        <w:rPr>
          <w:w w:val="105"/>
        </w:rPr>
        <w:t>recently</w:t>
      </w:r>
      <w:r>
        <w:rPr>
          <w:spacing w:val="8"/>
          <w:w w:val="105"/>
        </w:rPr>
        <w:t xml:space="preserve"> </w:t>
      </w:r>
      <w:r>
        <w:rPr>
          <w:w w:val="105"/>
        </w:rPr>
        <w:t>used</w:t>
      </w:r>
      <w:r>
        <w:rPr>
          <w:spacing w:val="8"/>
          <w:w w:val="105"/>
        </w:rPr>
        <w:t xml:space="preserve"> </w:t>
      </w:r>
      <w:r>
        <w:rPr>
          <w:w w:val="105"/>
        </w:rPr>
        <w:t>to</w:t>
      </w:r>
      <w:r>
        <w:rPr>
          <w:spacing w:val="8"/>
          <w:w w:val="105"/>
        </w:rPr>
        <w:t xml:space="preserve"> </w:t>
      </w:r>
      <w:r>
        <w:rPr>
          <w:w w:val="105"/>
        </w:rPr>
        <w:t>create</w:t>
      </w:r>
      <w:r>
        <w:rPr>
          <w:spacing w:val="8"/>
          <w:w w:val="105"/>
        </w:rPr>
        <w:t xml:space="preserve"> </w:t>
      </w:r>
      <w:r>
        <w:rPr>
          <w:w w:val="105"/>
        </w:rPr>
        <w:t>the</w:t>
      </w:r>
      <w:r>
        <w:rPr>
          <w:spacing w:val="8"/>
          <w:w w:val="105"/>
        </w:rPr>
        <w:t xml:space="preserve"> </w:t>
      </w:r>
      <w:proofErr w:type="spellStart"/>
      <w:r>
        <w:rPr>
          <w:w w:val="105"/>
        </w:rPr>
        <w:t>DevCCF</w:t>
      </w:r>
      <w:proofErr w:type="spellEnd"/>
      <w:r>
        <w:rPr>
          <w:spacing w:val="8"/>
          <w:w w:val="105"/>
        </w:rPr>
        <w:t xml:space="preserve"> </w:t>
      </w:r>
      <w:r>
        <w:rPr>
          <w:spacing w:val="-2"/>
          <w:w w:val="105"/>
        </w:rPr>
        <w:t>templates.</w:t>
      </w:r>
      <w:r>
        <w:rPr>
          <w:spacing w:val="-2"/>
          <w:w w:val="105"/>
          <w:position w:val="9"/>
          <w:sz w:val="16"/>
        </w:rPr>
        <w:t>15</w:t>
      </w:r>
    </w:p>
    <w:p w14:paraId="280F706A" w14:textId="77777777" w:rsidR="005F326E" w:rsidRDefault="00000000">
      <w:pPr>
        <w:pStyle w:val="BodyText"/>
        <w:spacing w:before="157"/>
      </w:pPr>
      <w:proofErr w:type="gramStart"/>
      <w:r>
        <w:rPr>
          <w:rFonts w:ascii="Arial"/>
          <w:w w:val="105"/>
          <w:sz w:val="12"/>
        </w:rPr>
        <w:t>434</w:t>
      </w:r>
      <w:r>
        <w:rPr>
          <w:rFonts w:ascii="Arial"/>
          <w:spacing w:val="63"/>
          <w:w w:val="105"/>
          <w:sz w:val="12"/>
        </w:rPr>
        <w:t xml:space="preserve">  </w:t>
      </w:r>
      <w:r>
        <w:rPr>
          <w:w w:val="105"/>
        </w:rPr>
        <w:t>An</w:t>
      </w:r>
      <w:proofErr w:type="gramEnd"/>
      <w:r>
        <w:rPr>
          <w:spacing w:val="32"/>
          <w:w w:val="105"/>
        </w:rPr>
        <w:t xml:space="preserve"> </w:t>
      </w:r>
      <w:r>
        <w:rPr>
          <w:w w:val="105"/>
        </w:rPr>
        <w:t>initial</w:t>
      </w:r>
      <w:r>
        <w:rPr>
          <w:spacing w:val="32"/>
          <w:w w:val="105"/>
        </w:rPr>
        <w:t xml:space="preserve"> </w:t>
      </w:r>
      <w:r>
        <w:rPr>
          <w:w w:val="105"/>
        </w:rPr>
        <w:t>template</w:t>
      </w:r>
      <w:r>
        <w:rPr>
          <w:spacing w:val="31"/>
          <w:w w:val="105"/>
        </w:rPr>
        <w:t xml:space="preserve"> </w:t>
      </w:r>
      <w:r>
        <w:rPr>
          <w:w w:val="105"/>
        </w:rPr>
        <w:t>estimate</w:t>
      </w:r>
      <w:r>
        <w:rPr>
          <w:spacing w:val="32"/>
          <w:w w:val="105"/>
        </w:rPr>
        <w:t xml:space="preserve"> </w:t>
      </w:r>
      <w:r>
        <w:rPr>
          <w:w w:val="105"/>
        </w:rPr>
        <w:t>is</w:t>
      </w:r>
      <w:r>
        <w:rPr>
          <w:spacing w:val="31"/>
          <w:w w:val="105"/>
        </w:rPr>
        <w:t xml:space="preserve"> </w:t>
      </w:r>
      <w:r>
        <w:rPr>
          <w:w w:val="105"/>
        </w:rPr>
        <w:t>constructed</w:t>
      </w:r>
      <w:r>
        <w:rPr>
          <w:spacing w:val="32"/>
          <w:w w:val="105"/>
        </w:rPr>
        <w:t xml:space="preserve"> </w:t>
      </w:r>
      <w:r>
        <w:rPr>
          <w:w w:val="105"/>
        </w:rPr>
        <w:t>from</w:t>
      </w:r>
      <w:r>
        <w:rPr>
          <w:spacing w:val="31"/>
          <w:w w:val="105"/>
        </w:rPr>
        <w:t xml:space="preserve"> </w:t>
      </w:r>
      <w:r>
        <w:rPr>
          <w:w w:val="105"/>
        </w:rPr>
        <w:t>an</w:t>
      </w:r>
      <w:r>
        <w:rPr>
          <w:spacing w:val="32"/>
          <w:w w:val="105"/>
        </w:rPr>
        <w:t xml:space="preserve"> </w:t>
      </w:r>
      <w:r>
        <w:rPr>
          <w:w w:val="105"/>
        </w:rPr>
        <w:t>existing</w:t>
      </w:r>
      <w:r>
        <w:rPr>
          <w:spacing w:val="31"/>
          <w:w w:val="105"/>
        </w:rPr>
        <w:t xml:space="preserve"> </w:t>
      </w:r>
      <w:r>
        <w:rPr>
          <w:w w:val="105"/>
        </w:rPr>
        <w:t>subject</w:t>
      </w:r>
      <w:r>
        <w:rPr>
          <w:spacing w:val="32"/>
          <w:w w:val="105"/>
        </w:rPr>
        <w:t xml:space="preserve"> </w:t>
      </w:r>
      <w:r>
        <w:rPr>
          <w:w w:val="105"/>
        </w:rPr>
        <w:t>image</w:t>
      </w:r>
      <w:r>
        <w:rPr>
          <w:spacing w:val="31"/>
          <w:w w:val="105"/>
        </w:rPr>
        <w:t xml:space="preserve"> </w:t>
      </w:r>
      <w:r>
        <w:rPr>
          <w:w w:val="105"/>
        </w:rPr>
        <w:t>or</w:t>
      </w:r>
      <w:r>
        <w:rPr>
          <w:spacing w:val="32"/>
          <w:w w:val="105"/>
        </w:rPr>
        <w:t xml:space="preserve"> </w:t>
      </w:r>
      <w:r>
        <w:rPr>
          <w:w w:val="105"/>
        </w:rPr>
        <w:t>a</w:t>
      </w:r>
      <w:r>
        <w:rPr>
          <w:spacing w:val="32"/>
          <w:w w:val="105"/>
        </w:rPr>
        <w:t xml:space="preserve"> </w:t>
      </w:r>
      <w:proofErr w:type="spellStart"/>
      <w:r>
        <w:rPr>
          <w:spacing w:val="-2"/>
          <w:w w:val="105"/>
        </w:rPr>
        <w:t>voxelwise</w:t>
      </w:r>
      <w:proofErr w:type="spellEnd"/>
    </w:p>
    <w:p w14:paraId="73585A36" w14:textId="77777777" w:rsidR="005F326E" w:rsidRDefault="00000000">
      <w:pPr>
        <w:pStyle w:val="BodyText"/>
        <w:spacing w:before="157"/>
      </w:pPr>
      <w:proofErr w:type="gramStart"/>
      <w:r>
        <w:rPr>
          <w:rFonts w:ascii="Arial"/>
          <w:w w:val="105"/>
          <w:sz w:val="12"/>
        </w:rPr>
        <w:t>435</w:t>
      </w:r>
      <w:r>
        <w:rPr>
          <w:rFonts w:ascii="Arial"/>
          <w:spacing w:val="54"/>
          <w:w w:val="105"/>
          <w:sz w:val="12"/>
        </w:rPr>
        <w:t xml:space="preserve">  </w:t>
      </w:r>
      <w:r>
        <w:rPr>
          <w:w w:val="105"/>
        </w:rPr>
        <w:t>average</w:t>
      </w:r>
      <w:proofErr w:type="gramEnd"/>
      <w:r>
        <w:rPr>
          <w:spacing w:val="20"/>
          <w:w w:val="105"/>
        </w:rPr>
        <w:t xml:space="preserve"> </w:t>
      </w:r>
      <w:r>
        <w:rPr>
          <w:w w:val="105"/>
        </w:rPr>
        <w:t>derived</w:t>
      </w:r>
      <w:r>
        <w:rPr>
          <w:spacing w:val="21"/>
          <w:w w:val="105"/>
        </w:rPr>
        <w:t xml:space="preserve"> </w:t>
      </w:r>
      <w:r>
        <w:rPr>
          <w:w w:val="105"/>
        </w:rPr>
        <w:t>from</w:t>
      </w:r>
      <w:r>
        <w:rPr>
          <w:spacing w:val="20"/>
          <w:w w:val="105"/>
        </w:rPr>
        <w:t xml:space="preserve"> </w:t>
      </w:r>
      <w:r>
        <w:rPr>
          <w:w w:val="105"/>
        </w:rPr>
        <w:t>a</w:t>
      </w:r>
      <w:r>
        <w:rPr>
          <w:spacing w:val="21"/>
          <w:w w:val="105"/>
        </w:rPr>
        <w:t xml:space="preserve"> </w:t>
      </w:r>
      <w:r>
        <w:rPr>
          <w:w w:val="105"/>
        </w:rPr>
        <w:t>rigid</w:t>
      </w:r>
      <w:r>
        <w:rPr>
          <w:spacing w:val="20"/>
          <w:w w:val="105"/>
        </w:rPr>
        <w:t xml:space="preserve"> </w:t>
      </w:r>
      <w:r>
        <w:rPr>
          <w:w w:val="105"/>
        </w:rPr>
        <w:t>pre-alignment</w:t>
      </w:r>
      <w:r>
        <w:rPr>
          <w:spacing w:val="21"/>
          <w:w w:val="105"/>
        </w:rPr>
        <w:t xml:space="preserve"> </w:t>
      </w:r>
      <w:r>
        <w:rPr>
          <w:w w:val="105"/>
        </w:rPr>
        <w:t>of</w:t>
      </w:r>
      <w:r>
        <w:rPr>
          <w:spacing w:val="20"/>
          <w:w w:val="105"/>
        </w:rPr>
        <w:t xml:space="preserve"> </w:t>
      </w:r>
      <w:r>
        <w:rPr>
          <w:w w:val="105"/>
        </w:rPr>
        <w:t>the</w:t>
      </w:r>
      <w:r>
        <w:rPr>
          <w:spacing w:val="21"/>
          <w:w w:val="105"/>
        </w:rPr>
        <w:t xml:space="preserve"> </w:t>
      </w:r>
      <w:r>
        <w:rPr>
          <w:w w:val="105"/>
        </w:rPr>
        <w:t>image</w:t>
      </w:r>
      <w:r>
        <w:rPr>
          <w:spacing w:val="20"/>
          <w:w w:val="105"/>
        </w:rPr>
        <w:t xml:space="preserve"> </w:t>
      </w:r>
      <w:r>
        <w:rPr>
          <w:w w:val="105"/>
        </w:rPr>
        <w:t>population.</w:t>
      </w:r>
      <w:r>
        <w:rPr>
          <w:spacing w:val="71"/>
          <w:w w:val="105"/>
        </w:rPr>
        <w:t xml:space="preserve"> </w:t>
      </w:r>
      <w:r>
        <w:rPr>
          <w:w w:val="105"/>
        </w:rPr>
        <w:t>Pairwise</w:t>
      </w:r>
      <w:r>
        <w:rPr>
          <w:spacing w:val="20"/>
          <w:w w:val="105"/>
        </w:rPr>
        <w:t xml:space="preserve"> </w:t>
      </w:r>
      <w:r>
        <w:rPr>
          <w:spacing w:val="-2"/>
          <w:w w:val="105"/>
        </w:rPr>
        <w:t>registration</w:t>
      </w:r>
    </w:p>
    <w:p w14:paraId="1F89C34E" w14:textId="77777777" w:rsidR="005F326E" w:rsidRDefault="00000000">
      <w:pPr>
        <w:pStyle w:val="BodyText"/>
        <w:spacing w:before="158"/>
      </w:pPr>
      <w:proofErr w:type="gramStart"/>
      <w:r>
        <w:rPr>
          <w:rFonts w:ascii="Arial"/>
          <w:w w:val="105"/>
          <w:sz w:val="12"/>
        </w:rPr>
        <w:t>436</w:t>
      </w:r>
      <w:r>
        <w:rPr>
          <w:rFonts w:ascii="Arial"/>
          <w:spacing w:val="64"/>
          <w:w w:val="105"/>
          <w:sz w:val="12"/>
        </w:rPr>
        <w:t xml:space="preserve">  </w:t>
      </w:r>
      <w:r>
        <w:rPr>
          <w:w w:val="105"/>
        </w:rPr>
        <w:t>between</w:t>
      </w:r>
      <w:proofErr w:type="gramEnd"/>
      <w:r>
        <w:rPr>
          <w:spacing w:val="20"/>
          <w:w w:val="105"/>
        </w:rPr>
        <w:t xml:space="preserve"> </w:t>
      </w:r>
      <w:r>
        <w:rPr>
          <w:w w:val="105"/>
        </w:rPr>
        <w:t>each</w:t>
      </w:r>
      <w:r>
        <w:rPr>
          <w:spacing w:val="21"/>
          <w:w w:val="105"/>
        </w:rPr>
        <w:t xml:space="preserve"> </w:t>
      </w:r>
      <w:r>
        <w:rPr>
          <w:w w:val="105"/>
        </w:rPr>
        <w:t>subject</w:t>
      </w:r>
      <w:r>
        <w:rPr>
          <w:spacing w:val="20"/>
          <w:w w:val="105"/>
        </w:rPr>
        <w:t xml:space="preserve"> </w:t>
      </w:r>
      <w:r>
        <w:rPr>
          <w:w w:val="105"/>
        </w:rPr>
        <w:t>and</w:t>
      </w:r>
      <w:r>
        <w:rPr>
          <w:spacing w:val="20"/>
          <w:w w:val="105"/>
        </w:rPr>
        <w:t xml:space="preserve"> </w:t>
      </w:r>
      <w:r>
        <w:rPr>
          <w:w w:val="105"/>
        </w:rPr>
        <w:t>the</w:t>
      </w:r>
      <w:r>
        <w:rPr>
          <w:spacing w:val="20"/>
          <w:w w:val="105"/>
        </w:rPr>
        <w:t xml:space="preserve"> </w:t>
      </w:r>
      <w:r>
        <w:rPr>
          <w:w w:val="105"/>
        </w:rPr>
        <w:t>current</w:t>
      </w:r>
      <w:r>
        <w:rPr>
          <w:spacing w:val="20"/>
          <w:w w:val="105"/>
        </w:rPr>
        <w:t xml:space="preserve"> </w:t>
      </w:r>
      <w:r>
        <w:rPr>
          <w:w w:val="105"/>
        </w:rPr>
        <w:t>template</w:t>
      </w:r>
      <w:r>
        <w:rPr>
          <w:spacing w:val="20"/>
          <w:w w:val="105"/>
        </w:rPr>
        <w:t xml:space="preserve"> </w:t>
      </w:r>
      <w:r>
        <w:rPr>
          <w:w w:val="105"/>
        </w:rPr>
        <w:t>estimate</w:t>
      </w:r>
      <w:r>
        <w:rPr>
          <w:spacing w:val="21"/>
          <w:w w:val="105"/>
        </w:rPr>
        <w:t xml:space="preserve"> </w:t>
      </w:r>
      <w:r>
        <w:rPr>
          <w:w w:val="105"/>
        </w:rPr>
        <w:t>is</w:t>
      </w:r>
      <w:r>
        <w:rPr>
          <w:spacing w:val="20"/>
          <w:w w:val="105"/>
        </w:rPr>
        <w:t xml:space="preserve"> </w:t>
      </w:r>
      <w:r>
        <w:rPr>
          <w:w w:val="105"/>
        </w:rPr>
        <w:t>performed</w:t>
      </w:r>
      <w:r>
        <w:rPr>
          <w:spacing w:val="20"/>
          <w:w w:val="105"/>
        </w:rPr>
        <w:t xml:space="preserve"> </w:t>
      </w:r>
      <w:r>
        <w:rPr>
          <w:w w:val="105"/>
        </w:rPr>
        <w:t>using</w:t>
      </w:r>
      <w:r>
        <w:rPr>
          <w:spacing w:val="20"/>
          <w:w w:val="105"/>
        </w:rPr>
        <w:t xml:space="preserve"> </w:t>
      </w:r>
      <w:r>
        <w:rPr>
          <w:w w:val="105"/>
        </w:rPr>
        <w:t>the</w:t>
      </w:r>
      <w:r>
        <w:rPr>
          <w:spacing w:val="20"/>
          <w:w w:val="105"/>
        </w:rPr>
        <w:t xml:space="preserve"> </w:t>
      </w:r>
      <w:r>
        <w:rPr>
          <w:spacing w:val="-2"/>
          <w:w w:val="105"/>
        </w:rPr>
        <w:t>Symmetric</w:t>
      </w:r>
    </w:p>
    <w:p w14:paraId="03163A37" w14:textId="77777777" w:rsidR="005F326E" w:rsidRDefault="00000000">
      <w:pPr>
        <w:pStyle w:val="BodyText"/>
        <w:spacing w:before="142"/>
      </w:pPr>
      <w:proofErr w:type="gramStart"/>
      <w:r>
        <w:rPr>
          <w:rFonts w:ascii="Arial"/>
          <w:w w:val="105"/>
          <w:sz w:val="12"/>
        </w:rPr>
        <w:t>437</w:t>
      </w:r>
      <w:r>
        <w:rPr>
          <w:rFonts w:ascii="Arial"/>
          <w:spacing w:val="65"/>
          <w:w w:val="105"/>
          <w:sz w:val="12"/>
        </w:rPr>
        <w:t xml:space="preserve">  </w:t>
      </w:r>
      <w:r>
        <w:rPr>
          <w:w w:val="105"/>
        </w:rPr>
        <w:t>Normalization</w:t>
      </w:r>
      <w:proofErr w:type="gramEnd"/>
      <w:r>
        <w:rPr>
          <w:spacing w:val="9"/>
          <w:w w:val="105"/>
        </w:rPr>
        <w:t xml:space="preserve"> </w:t>
      </w:r>
      <w:r>
        <w:rPr>
          <w:w w:val="105"/>
        </w:rPr>
        <w:t>(</w:t>
      </w:r>
      <w:proofErr w:type="spellStart"/>
      <w:r>
        <w:rPr>
          <w:w w:val="105"/>
        </w:rPr>
        <w:t>SyN</w:t>
      </w:r>
      <w:proofErr w:type="spellEnd"/>
      <w:r>
        <w:rPr>
          <w:w w:val="105"/>
        </w:rPr>
        <w:t>)</w:t>
      </w:r>
      <w:r>
        <w:rPr>
          <w:spacing w:val="8"/>
          <w:w w:val="105"/>
        </w:rPr>
        <w:t xml:space="preserve"> </w:t>
      </w:r>
      <w:r>
        <w:rPr>
          <w:w w:val="105"/>
        </w:rPr>
        <w:t>algorithm.</w:t>
      </w:r>
      <w:r>
        <w:rPr>
          <w:w w:val="105"/>
          <w:position w:val="9"/>
          <w:sz w:val="16"/>
        </w:rPr>
        <w:t>41</w:t>
      </w:r>
      <w:r>
        <w:rPr>
          <w:spacing w:val="39"/>
          <w:w w:val="105"/>
          <w:position w:val="9"/>
          <w:sz w:val="16"/>
        </w:rPr>
        <w:t xml:space="preserve"> </w:t>
      </w:r>
      <w:r>
        <w:rPr>
          <w:w w:val="105"/>
        </w:rPr>
        <w:t>The</w:t>
      </w:r>
      <w:r>
        <w:rPr>
          <w:spacing w:val="8"/>
          <w:w w:val="105"/>
        </w:rPr>
        <w:t xml:space="preserve"> </w:t>
      </w:r>
      <w:r>
        <w:rPr>
          <w:w w:val="105"/>
        </w:rPr>
        <w:t>template</w:t>
      </w:r>
      <w:r>
        <w:rPr>
          <w:spacing w:val="9"/>
          <w:w w:val="105"/>
        </w:rPr>
        <w:t xml:space="preserve"> </w:t>
      </w:r>
      <w:r>
        <w:rPr>
          <w:w w:val="105"/>
        </w:rPr>
        <w:t>estimate</w:t>
      </w:r>
      <w:r>
        <w:rPr>
          <w:spacing w:val="8"/>
          <w:w w:val="105"/>
        </w:rPr>
        <w:t xml:space="preserve"> </w:t>
      </w:r>
      <w:r>
        <w:rPr>
          <w:w w:val="105"/>
        </w:rPr>
        <w:t>is</w:t>
      </w:r>
      <w:r>
        <w:rPr>
          <w:spacing w:val="9"/>
          <w:w w:val="105"/>
        </w:rPr>
        <w:t xml:space="preserve"> </w:t>
      </w:r>
      <w:r>
        <w:rPr>
          <w:w w:val="105"/>
        </w:rPr>
        <w:t>updated</w:t>
      </w:r>
      <w:r>
        <w:rPr>
          <w:spacing w:val="8"/>
          <w:w w:val="105"/>
        </w:rPr>
        <w:t xml:space="preserve"> </w:t>
      </w:r>
      <w:r>
        <w:rPr>
          <w:w w:val="105"/>
        </w:rPr>
        <w:t>by</w:t>
      </w:r>
      <w:r>
        <w:rPr>
          <w:spacing w:val="9"/>
          <w:w w:val="105"/>
        </w:rPr>
        <w:t xml:space="preserve"> </w:t>
      </w:r>
      <w:r>
        <w:rPr>
          <w:w w:val="105"/>
        </w:rPr>
        <w:t>warping</w:t>
      </w:r>
      <w:r>
        <w:rPr>
          <w:spacing w:val="8"/>
          <w:w w:val="105"/>
        </w:rPr>
        <w:t xml:space="preserve"> </w:t>
      </w:r>
      <w:r>
        <w:rPr>
          <w:w w:val="105"/>
        </w:rPr>
        <w:t>all</w:t>
      </w:r>
      <w:r>
        <w:rPr>
          <w:spacing w:val="8"/>
          <w:w w:val="105"/>
        </w:rPr>
        <w:t xml:space="preserve"> </w:t>
      </w:r>
      <w:r>
        <w:rPr>
          <w:spacing w:val="-2"/>
          <w:w w:val="105"/>
        </w:rPr>
        <w:t>subjects</w:t>
      </w:r>
    </w:p>
    <w:p w14:paraId="06C41046" w14:textId="77777777" w:rsidR="005F326E" w:rsidRDefault="00000000">
      <w:pPr>
        <w:pStyle w:val="BodyText"/>
        <w:spacing w:before="157"/>
      </w:pPr>
      <w:proofErr w:type="gramStart"/>
      <w:r>
        <w:rPr>
          <w:rFonts w:ascii="Arial" w:hAnsi="Arial"/>
          <w:w w:val="105"/>
          <w:sz w:val="12"/>
        </w:rPr>
        <w:t>438</w:t>
      </w:r>
      <w:r>
        <w:rPr>
          <w:rFonts w:ascii="Arial" w:hAnsi="Arial"/>
          <w:spacing w:val="55"/>
          <w:w w:val="105"/>
          <w:sz w:val="12"/>
        </w:rPr>
        <w:t xml:space="preserve">  </w:t>
      </w:r>
      <w:r>
        <w:rPr>
          <w:w w:val="105"/>
        </w:rPr>
        <w:t>to</w:t>
      </w:r>
      <w:proofErr w:type="gramEnd"/>
      <w:r>
        <w:rPr>
          <w:spacing w:val="4"/>
          <w:w w:val="105"/>
        </w:rPr>
        <w:t xml:space="preserve"> </w:t>
      </w:r>
      <w:r>
        <w:rPr>
          <w:w w:val="105"/>
        </w:rPr>
        <w:t>the</w:t>
      </w:r>
      <w:r>
        <w:rPr>
          <w:spacing w:val="3"/>
          <w:w w:val="105"/>
        </w:rPr>
        <w:t xml:space="preserve"> </w:t>
      </w:r>
      <w:r>
        <w:rPr>
          <w:w w:val="105"/>
        </w:rPr>
        <w:t>space</w:t>
      </w:r>
      <w:r>
        <w:rPr>
          <w:spacing w:val="4"/>
          <w:w w:val="105"/>
        </w:rPr>
        <w:t xml:space="preserve"> </w:t>
      </w:r>
      <w:r>
        <w:rPr>
          <w:w w:val="105"/>
        </w:rPr>
        <w:t>of</w:t>
      </w:r>
      <w:r>
        <w:rPr>
          <w:spacing w:val="4"/>
          <w:w w:val="105"/>
        </w:rPr>
        <w:t xml:space="preserve"> </w:t>
      </w:r>
      <w:r>
        <w:rPr>
          <w:w w:val="105"/>
        </w:rPr>
        <w:t>the</w:t>
      </w:r>
      <w:r>
        <w:rPr>
          <w:spacing w:val="3"/>
          <w:w w:val="105"/>
        </w:rPr>
        <w:t xml:space="preserve"> </w:t>
      </w:r>
      <w:r>
        <w:rPr>
          <w:w w:val="105"/>
        </w:rPr>
        <w:t>template,</w:t>
      </w:r>
      <w:r>
        <w:rPr>
          <w:spacing w:val="5"/>
          <w:w w:val="105"/>
        </w:rPr>
        <w:t xml:space="preserve"> </w:t>
      </w:r>
      <w:r>
        <w:rPr>
          <w:w w:val="105"/>
        </w:rPr>
        <w:t>performing</w:t>
      </w:r>
      <w:r>
        <w:rPr>
          <w:spacing w:val="3"/>
          <w:w w:val="105"/>
        </w:rPr>
        <w:t xml:space="preserve"> </w:t>
      </w:r>
      <w:r>
        <w:rPr>
          <w:w w:val="105"/>
        </w:rPr>
        <w:t>a</w:t>
      </w:r>
      <w:r>
        <w:rPr>
          <w:spacing w:val="4"/>
          <w:w w:val="105"/>
        </w:rPr>
        <w:t xml:space="preserve"> </w:t>
      </w:r>
      <w:proofErr w:type="spellStart"/>
      <w:r>
        <w:rPr>
          <w:w w:val="105"/>
        </w:rPr>
        <w:t>voxelwise</w:t>
      </w:r>
      <w:proofErr w:type="spellEnd"/>
      <w:r>
        <w:rPr>
          <w:spacing w:val="3"/>
          <w:w w:val="105"/>
        </w:rPr>
        <w:t xml:space="preserve"> </w:t>
      </w:r>
      <w:r>
        <w:rPr>
          <w:w w:val="105"/>
        </w:rPr>
        <w:t>average,</w:t>
      </w:r>
      <w:r>
        <w:rPr>
          <w:spacing w:val="5"/>
          <w:w w:val="105"/>
        </w:rPr>
        <w:t xml:space="preserve"> </w:t>
      </w:r>
      <w:r>
        <w:rPr>
          <w:w w:val="105"/>
        </w:rPr>
        <w:t>and</w:t>
      </w:r>
      <w:r>
        <w:rPr>
          <w:spacing w:val="3"/>
          <w:w w:val="105"/>
        </w:rPr>
        <w:t xml:space="preserve"> </w:t>
      </w:r>
      <w:r>
        <w:rPr>
          <w:w w:val="105"/>
        </w:rPr>
        <w:t>then</w:t>
      </w:r>
      <w:r>
        <w:rPr>
          <w:spacing w:val="4"/>
          <w:w w:val="105"/>
        </w:rPr>
        <w:t xml:space="preserve"> </w:t>
      </w:r>
      <w:r>
        <w:rPr>
          <w:w w:val="105"/>
        </w:rPr>
        <w:t>performing</w:t>
      </w:r>
      <w:r>
        <w:rPr>
          <w:spacing w:val="4"/>
          <w:w w:val="105"/>
        </w:rPr>
        <w:t xml:space="preserve"> </w:t>
      </w:r>
      <w:r>
        <w:rPr>
          <w:w w:val="105"/>
        </w:rPr>
        <w:t>a</w:t>
      </w:r>
      <w:r>
        <w:rPr>
          <w:spacing w:val="3"/>
          <w:w w:val="105"/>
        </w:rPr>
        <w:t xml:space="preserve"> </w:t>
      </w:r>
      <w:r>
        <w:rPr>
          <w:spacing w:val="-2"/>
          <w:w w:val="105"/>
        </w:rPr>
        <w:t>“shape</w:t>
      </w:r>
    </w:p>
    <w:p w14:paraId="2AB0FB11" w14:textId="77777777" w:rsidR="005F326E" w:rsidRDefault="00000000">
      <w:pPr>
        <w:pStyle w:val="BodyText"/>
        <w:spacing w:before="158"/>
      </w:pPr>
      <w:proofErr w:type="gramStart"/>
      <w:r>
        <w:rPr>
          <w:rFonts w:ascii="Arial" w:hAnsi="Arial"/>
          <w:w w:val="105"/>
          <w:sz w:val="12"/>
        </w:rPr>
        <w:t>439</w:t>
      </w:r>
      <w:r>
        <w:rPr>
          <w:rFonts w:ascii="Arial" w:hAnsi="Arial"/>
          <w:spacing w:val="60"/>
          <w:w w:val="105"/>
          <w:sz w:val="12"/>
        </w:rPr>
        <w:t xml:space="preserve">  </w:t>
      </w:r>
      <w:r>
        <w:rPr>
          <w:w w:val="105"/>
        </w:rPr>
        <w:t>update</w:t>
      </w:r>
      <w:proofErr w:type="gramEnd"/>
      <w:r>
        <w:rPr>
          <w:w w:val="105"/>
        </w:rPr>
        <w:t>”</w:t>
      </w:r>
      <w:r>
        <w:rPr>
          <w:spacing w:val="10"/>
          <w:w w:val="105"/>
        </w:rPr>
        <w:t xml:space="preserve"> </w:t>
      </w:r>
      <w:r>
        <w:rPr>
          <w:w w:val="105"/>
        </w:rPr>
        <w:t>of</w:t>
      </w:r>
      <w:r>
        <w:rPr>
          <w:spacing w:val="8"/>
          <w:w w:val="105"/>
        </w:rPr>
        <w:t xml:space="preserve"> </w:t>
      </w:r>
      <w:r>
        <w:rPr>
          <w:w w:val="105"/>
        </w:rPr>
        <w:t>this</w:t>
      </w:r>
      <w:r>
        <w:rPr>
          <w:spacing w:val="8"/>
          <w:w w:val="105"/>
        </w:rPr>
        <w:t xml:space="preserve"> </w:t>
      </w:r>
      <w:r>
        <w:rPr>
          <w:w w:val="105"/>
        </w:rPr>
        <w:t>latter</w:t>
      </w:r>
      <w:r>
        <w:rPr>
          <w:spacing w:val="9"/>
          <w:w w:val="105"/>
        </w:rPr>
        <w:t xml:space="preserve"> </w:t>
      </w:r>
      <w:r>
        <w:rPr>
          <w:w w:val="105"/>
        </w:rPr>
        <w:t>image</w:t>
      </w:r>
      <w:r>
        <w:rPr>
          <w:spacing w:val="8"/>
          <w:w w:val="105"/>
        </w:rPr>
        <w:t xml:space="preserve"> </w:t>
      </w:r>
      <w:r>
        <w:rPr>
          <w:w w:val="105"/>
        </w:rPr>
        <w:t>by</w:t>
      </w:r>
      <w:r>
        <w:rPr>
          <w:spacing w:val="9"/>
          <w:w w:val="105"/>
        </w:rPr>
        <w:t xml:space="preserve"> </w:t>
      </w:r>
      <w:r>
        <w:rPr>
          <w:w w:val="105"/>
        </w:rPr>
        <w:t>warping</w:t>
      </w:r>
      <w:r>
        <w:rPr>
          <w:spacing w:val="8"/>
          <w:w w:val="105"/>
        </w:rPr>
        <w:t xml:space="preserve"> </w:t>
      </w:r>
      <w:r>
        <w:rPr>
          <w:w w:val="105"/>
        </w:rPr>
        <w:t>it</w:t>
      </w:r>
      <w:r>
        <w:rPr>
          <w:spacing w:val="9"/>
          <w:w w:val="105"/>
        </w:rPr>
        <w:t xml:space="preserve"> </w:t>
      </w:r>
      <w:r>
        <w:rPr>
          <w:w w:val="105"/>
        </w:rPr>
        <w:t>by</w:t>
      </w:r>
      <w:r>
        <w:rPr>
          <w:spacing w:val="8"/>
          <w:w w:val="105"/>
        </w:rPr>
        <w:t xml:space="preserve"> </w:t>
      </w:r>
      <w:r>
        <w:rPr>
          <w:w w:val="105"/>
        </w:rPr>
        <w:t>the</w:t>
      </w:r>
      <w:r>
        <w:rPr>
          <w:spacing w:val="9"/>
          <w:w w:val="105"/>
        </w:rPr>
        <w:t xml:space="preserve"> </w:t>
      </w:r>
      <w:r>
        <w:rPr>
          <w:w w:val="105"/>
        </w:rPr>
        <w:t>average</w:t>
      </w:r>
      <w:r>
        <w:rPr>
          <w:spacing w:val="8"/>
          <w:w w:val="105"/>
        </w:rPr>
        <w:t xml:space="preserve"> </w:t>
      </w:r>
      <w:r>
        <w:rPr>
          <w:w w:val="105"/>
        </w:rPr>
        <w:t>inverse</w:t>
      </w:r>
      <w:r>
        <w:rPr>
          <w:spacing w:val="9"/>
          <w:w w:val="105"/>
        </w:rPr>
        <w:t xml:space="preserve"> </w:t>
      </w:r>
      <w:r>
        <w:rPr>
          <w:w w:val="105"/>
        </w:rPr>
        <w:t>deformation,</w:t>
      </w:r>
      <w:r>
        <w:rPr>
          <w:spacing w:val="8"/>
          <w:w w:val="105"/>
        </w:rPr>
        <w:t xml:space="preserve"> </w:t>
      </w:r>
      <w:r>
        <w:rPr>
          <w:w w:val="105"/>
        </w:rPr>
        <w:t>thus</w:t>
      </w:r>
      <w:r>
        <w:rPr>
          <w:spacing w:val="9"/>
          <w:w w:val="105"/>
        </w:rPr>
        <w:t xml:space="preserve"> </w:t>
      </w:r>
      <w:r>
        <w:rPr>
          <w:spacing w:val="-2"/>
          <w:w w:val="105"/>
        </w:rPr>
        <w:t>yielding</w:t>
      </w:r>
    </w:p>
    <w:p w14:paraId="629C7708" w14:textId="77777777" w:rsidR="005F326E" w:rsidRDefault="00000000">
      <w:pPr>
        <w:pStyle w:val="BodyText"/>
        <w:spacing w:before="157"/>
      </w:pPr>
      <w:proofErr w:type="gramStart"/>
      <w:r>
        <w:rPr>
          <w:rFonts w:ascii="Arial"/>
          <w:w w:val="105"/>
          <w:sz w:val="12"/>
        </w:rPr>
        <w:t>440</w:t>
      </w:r>
      <w:r>
        <w:rPr>
          <w:rFonts w:ascii="Arial"/>
          <w:spacing w:val="65"/>
          <w:w w:val="105"/>
          <w:sz w:val="12"/>
        </w:rPr>
        <w:t xml:space="preserve">  </w:t>
      </w:r>
      <w:r>
        <w:rPr>
          <w:w w:val="105"/>
        </w:rPr>
        <w:t>a</w:t>
      </w:r>
      <w:proofErr w:type="gramEnd"/>
      <w:r>
        <w:rPr>
          <w:spacing w:val="28"/>
          <w:w w:val="105"/>
        </w:rPr>
        <w:t xml:space="preserve"> </w:t>
      </w:r>
      <w:r>
        <w:rPr>
          <w:w w:val="105"/>
        </w:rPr>
        <w:t>mean</w:t>
      </w:r>
      <w:r>
        <w:rPr>
          <w:spacing w:val="28"/>
          <w:w w:val="105"/>
        </w:rPr>
        <w:t xml:space="preserve"> </w:t>
      </w:r>
      <w:r>
        <w:rPr>
          <w:w w:val="105"/>
        </w:rPr>
        <w:t>image</w:t>
      </w:r>
      <w:r>
        <w:rPr>
          <w:spacing w:val="27"/>
          <w:w w:val="105"/>
        </w:rPr>
        <w:t xml:space="preserve"> </w:t>
      </w:r>
      <w:r>
        <w:rPr>
          <w:w w:val="105"/>
        </w:rPr>
        <w:t>of</w:t>
      </w:r>
      <w:r>
        <w:rPr>
          <w:spacing w:val="28"/>
          <w:w w:val="105"/>
        </w:rPr>
        <w:t xml:space="preserve"> </w:t>
      </w:r>
      <w:r>
        <w:rPr>
          <w:w w:val="105"/>
        </w:rPr>
        <w:t>the</w:t>
      </w:r>
      <w:r>
        <w:rPr>
          <w:spacing w:val="28"/>
          <w:w w:val="105"/>
        </w:rPr>
        <w:t xml:space="preserve"> </w:t>
      </w:r>
      <w:r>
        <w:rPr>
          <w:w w:val="105"/>
        </w:rPr>
        <w:t>population</w:t>
      </w:r>
      <w:r>
        <w:rPr>
          <w:spacing w:val="28"/>
          <w:w w:val="105"/>
        </w:rPr>
        <w:t xml:space="preserve"> </w:t>
      </w:r>
      <w:r>
        <w:rPr>
          <w:w w:val="105"/>
        </w:rPr>
        <w:t>in</w:t>
      </w:r>
      <w:r>
        <w:rPr>
          <w:spacing w:val="28"/>
          <w:w w:val="105"/>
        </w:rPr>
        <w:t xml:space="preserve"> </w:t>
      </w:r>
      <w:r>
        <w:rPr>
          <w:w w:val="105"/>
        </w:rPr>
        <w:t>terms</w:t>
      </w:r>
      <w:r>
        <w:rPr>
          <w:spacing w:val="28"/>
          <w:w w:val="105"/>
        </w:rPr>
        <w:t xml:space="preserve"> </w:t>
      </w:r>
      <w:r>
        <w:rPr>
          <w:w w:val="105"/>
        </w:rPr>
        <w:t>of</w:t>
      </w:r>
      <w:r>
        <w:rPr>
          <w:spacing w:val="28"/>
          <w:w w:val="105"/>
        </w:rPr>
        <w:t xml:space="preserve"> </w:t>
      </w:r>
      <w:r>
        <w:rPr>
          <w:w w:val="105"/>
        </w:rPr>
        <w:t>both</w:t>
      </w:r>
      <w:r>
        <w:rPr>
          <w:spacing w:val="28"/>
          <w:w w:val="105"/>
        </w:rPr>
        <w:t xml:space="preserve"> </w:t>
      </w:r>
      <w:r>
        <w:rPr>
          <w:w w:val="105"/>
        </w:rPr>
        <w:t>intensity</w:t>
      </w:r>
      <w:r>
        <w:rPr>
          <w:spacing w:val="27"/>
          <w:w w:val="105"/>
        </w:rPr>
        <w:t xml:space="preserve"> </w:t>
      </w:r>
      <w:r>
        <w:rPr>
          <w:w w:val="105"/>
        </w:rPr>
        <w:t>and</w:t>
      </w:r>
      <w:r>
        <w:rPr>
          <w:spacing w:val="28"/>
          <w:w w:val="105"/>
        </w:rPr>
        <w:t xml:space="preserve"> </w:t>
      </w:r>
      <w:r>
        <w:rPr>
          <w:w w:val="105"/>
        </w:rPr>
        <w:t>shape.</w:t>
      </w:r>
      <w:r>
        <w:rPr>
          <w:spacing w:val="54"/>
          <w:w w:val="150"/>
        </w:rPr>
        <w:t xml:space="preserve"> </w:t>
      </w:r>
      <w:r>
        <w:rPr>
          <w:w w:val="105"/>
        </w:rPr>
        <w:t>The</w:t>
      </w:r>
      <w:r>
        <w:rPr>
          <w:spacing w:val="28"/>
          <w:w w:val="105"/>
        </w:rPr>
        <w:t xml:space="preserve"> </w:t>
      </w:r>
      <w:r>
        <w:rPr>
          <w:spacing w:val="-2"/>
          <w:w w:val="105"/>
        </w:rPr>
        <w:t>corresponding</w:t>
      </w:r>
    </w:p>
    <w:p w14:paraId="278F63E2" w14:textId="77777777" w:rsidR="005F326E" w:rsidRDefault="00000000">
      <w:pPr>
        <w:pStyle w:val="BodyText"/>
        <w:spacing w:before="157"/>
      </w:pPr>
      <w:proofErr w:type="gramStart"/>
      <w:r>
        <w:rPr>
          <w:rFonts w:ascii="Arial"/>
          <w:sz w:val="12"/>
        </w:rPr>
        <w:t>441</w:t>
      </w:r>
      <w:r>
        <w:rPr>
          <w:rFonts w:ascii="Arial"/>
          <w:spacing w:val="77"/>
          <w:sz w:val="12"/>
        </w:rPr>
        <w:t xml:space="preserve">  </w:t>
      </w:r>
      <w:proofErr w:type="spellStart"/>
      <w:r>
        <w:t>ANTsPy</w:t>
      </w:r>
      <w:proofErr w:type="spellEnd"/>
      <w:proofErr w:type="gramEnd"/>
      <w:r>
        <w:rPr>
          <w:spacing w:val="27"/>
        </w:rPr>
        <w:t xml:space="preserve"> </w:t>
      </w:r>
      <w:r>
        <w:t>function</w:t>
      </w:r>
      <w:r>
        <w:rPr>
          <w:spacing w:val="25"/>
        </w:rPr>
        <w:t xml:space="preserve"> </w:t>
      </w:r>
      <w:r>
        <w:t>is</w:t>
      </w:r>
      <w:r>
        <w:rPr>
          <w:spacing w:val="27"/>
        </w:rPr>
        <w:t xml:space="preserve"> </w:t>
      </w:r>
      <w:proofErr w:type="spellStart"/>
      <w:r>
        <w:rPr>
          <w:rFonts w:ascii="Courier New"/>
          <w:spacing w:val="-2"/>
          <w:w w:val="90"/>
        </w:rPr>
        <w:t>ants.build_template</w:t>
      </w:r>
      <w:proofErr w:type="spellEnd"/>
      <w:r>
        <w:rPr>
          <w:rFonts w:ascii="Courier New"/>
          <w:spacing w:val="-2"/>
          <w:w w:val="90"/>
        </w:rPr>
        <w:t>(...)</w:t>
      </w:r>
      <w:r>
        <w:rPr>
          <w:spacing w:val="-2"/>
          <w:w w:val="90"/>
        </w:rPr>
        <w:t>.</w:t>
      </w:r>
    </w:p>
    <w:p w14:paraId="42F79B89" w14:textId="77777777" w:rsidR="005F326E" w:rsidRDefault="005F326E">
      <w:pPr>
        <w:sectPr w:rsidR="005F326E" w:rsidSect="008C17C3">
          <w:pgSz w:w="12240" w:h="15840"/>
          <w:pgMar w:top="1320" w:right="0" w:bottom="280" w:left="940" w:header="720" w:footer="720" w:gutter="0"/>
          <w:cols w:space="720"/>
        </w:sectPr>
      </w:pPr>
    </w:p>
    <w:p w14:paraId="3016A6B8" w14:textId="77777777" w:rsidR="005F326E" w:rsidRDefault="00000000">
      <w:pPr>
        <w:pStyle w:val="Heading2"/>
        <w:tabs>
          <w:tab w:val="left" w:pos="1321"/>
        </w:tabs>
        <w:spacing w:before="135"/>
      </w:pPr>
      <w:r>
        <w:rPr>
          <w:rFonts w:ascii="Arial"/>
          <w:b w:val="0"/>
          <w:w w:val="110"/>
          <w:sz w:val="12"/>
        </w:rPr>
        <w:lastRenderedPageBreak/>
        <w:t>442</w:t>
      </w:r>
      <w:r>
        <w:rPr>
          <w:rFonts w:ascii="Arial"/>
          <w:b w:val="0"/>
          <w:spacing w:val="131"/>
          <w:w w:val="110"/>
          <w:sz w:val="12"/>
        </w:rPr>
        <w:t xml:space="preserve"> </w:t>
      </w:r>
      <w:bookmarkStart w:id="148" w:name="Visualization"/>
      <w:bookmarkEnd w:id="148"/>
      <w:r>
        <w:rPr>
          <w:spacing w:val="-2"/>
          <w:w w:val="110"/>
        </w:rPr>
        <w:t>4.1.4</w:t>
      </w:r>
      <w:r>
        <w:tab/>
      </w:r>
      <w:r>
        <w:rPr>
          <w:spacing w:val="-2"/>
          <w:w w:val="110"/>
        </w:rPr>
        <w:t>Visualization</w:t>
      </w:r>
    </w:p>
    <w:p w14:paraId="7006B36A" w14:textId="77777777" w:rsidR="005F326E" w:rsidRDefault="005F326E">
      <w:pPr>
        <w:pStyle w:val="BodyText"/>
        <w:spacing w:before="10"/>
        <w:ind w:left="0"/>
        <w:rPr>
          <w:b/>
        </w:rPr>
      </w:pPr>
    </w:p>
    <w:p w14:paraId="4C1DC9CA" w14:textId="77777777" w:rsidR="005F326E" w:rsidRDefault="00000000">
      <w:pPr>
        <w:pStyle w:val="BodyText"/>
        <w:spacing w:before="145"/>
      </w:pPr>
      <w:proofErr w:type="gramStart"/>
      <w:r>
        <w:rPr>
          <w:rFonts w:ascii="Arial"/>
          <w:w w:val="105"/>
          <w:sz w:val="12"/>
        </w:rPr>
        <w:t>443</w:t>
      </w:r>
      <w:r>
        <w:rPr>
          <w:rFonts w:ascii="Arial"/>
          <w:spacing w:val="55"/>
          <w:w w:val="105"/>
          <w:sz w:val="12"/>
        </w:rPr>
        <w:t xml:space="preserve">  </w:t>
      </w:r>
      <w:r>
        <w:rPr>
          <w:w w:val="105"/>
        </w:rPr>
        <w:t>To</w:t>
      </w:r>
      <w:proofErr w:type="gramEnd"/>
      <w:r>
        <w:rPr>
          <w:spacing w:val="39"/>
          <w:w w:val="105"/>
        </w:rPr>
        <w:t xml:space="preserve"> </w:t>
      </w:r>
      <w:r>
        <w:rPr>
          <w:w w:val="105"/>
        </w:rPr>
        <w:t>complement</w:t>
      </w:r>
      <w:r>
        <w:rPr>
          <w:spacing w:val="38"/>
          <w:w w:val="105"/>
        </w:rPr>
        <w:t xml:space="preserve"> </w:t>
      </w:r>
      <w:r>
        <w:rPr>
          <w:w w:val="105"/>
        </w:rPr>
        <w:t>the</w:t>
      </w:r>
      <w:r>
        <w:rPr>
          <w:spacing w:val="38"/>
          <w:w w:val="105"/>
        </w:rPr>
        <w:t xml:space="preserve"> </w:t>
      </w:r>
      <w:r>
        <w:rPr>
          <w:w w:val="105"/>
        </w:rPr>
        <w:t>well-known</w:t>
      </w:r>
      <w:r>
        <w:rPr>
          <w:spacing w:val="38"/>
          <w:w w:val="105"/>
        </w:rPr>
        <w:t xml:space="preserve"> </w:t>
      </w:r>
      <w:r>
        <w:rPr>
          <w:w w:val="105"/>
        </w:rPr>
        <w:t>visualization</w:t>
      </w:r>
      <w:r>
        <w:rPr>
          <w:spacing w:val="38"/>
          <w:w w:val="105"/>
        </w:rPr>
        <w:t xml:space="preserve"> </w:t>
      </w:r>
      <w:r>
        <w:rPr>
          <w:w w:val="105"/>
        </w:rPr>
        <w:t>capabilities</w:t>
      </w:r>
      <w:r>
        <w:rPr>
          <w:spacing w:val="39"/>
          <w:w w:val="105"/>
        </w:rPr>
        <w:t xml:space="preserve"> </w:t>
      </w:r>
      <w:r>
        <w:rPr>
          <w:w w:val="105"/>
        </w:rPr>
        <w:t>of</w:t>
      </w:r>
      <w:r>
        <w:rPr>
          <w:spacing w:val="38"/>
          <w:w w:val="105"/>
        </w:rPr>
        <w:t xml:space="preserve"> </w:t>
      </w:r>
      <w:r>
        <w:rPr>
          <w:w w:val="105"/>
        </w:rPr>
        <w:t>R</w:t>
      </w:r>
      <w:r>
        <w:rPr>
          <w:spacing w:val="38"/>
          <w:w w:val="105"/>
        </w:rPr>
        <w:t xml:space="preserve"> </w:t>
      </w:r>
      <w:r>
        <w:rPr>
          <w:w w:val="105"/>
        </w:rPr>
        <w:t>and</w:t>
      </w:r>
      <w:r>
        <w:rPr>
          <w:spacing w:val="38"/>
          <w:w w:val="105"/>
        </w:rPr>
        <w:t xml:space="preserve"> </w:t>
      </w:r>
      <w:r>
        <w:rPr>
          <w:w w:val="105"/>
        </w:rPr>
        <w:t>Python,</w:t>
      </w:r>
      <w:r>
        <w:rPr>
          <w:spacing w:val="47"/>
          <w:w w:val="105"/>
        </w:rPr>
        <w:t xml:space="preserve"> </w:t>
      </w:r>
      <w:r>
        <w:rPr>
          <w:w w:val="105"/>
        </w:rPr>
        <w:t>e.g.,</w:t>
      </w:r>
      <w:r>
        <w:rPr>
          <w:spacing w:val="46"/>
          <w:w w:val="105"/>
        </w:rPr>
        <w:t xml:space="preserve"> </w:t>
      </w:r>
      <w:r>
        <w:rPr>
          <w:spacing w:val="-2"/>
          <w:w w:val="105"/>
        </w:rPr>
        <w:t>ggplot2</w:t>
      </w:r>
    </w:p>
    <w:p w14:paraId="2DD333F5" w14:textId="77777777" w:rsidR="005F326E" w:rsidRDefault="00000000">
      <w:pPr>
        <w:pStyle w:val="BodyText"/>
        <w:spacing w:before="158"/>
      </w:pPr>
      <w:proofErr w:type="gramStart"/>
      <w:r>
        <w:rPr>
          <w:rFonts w:ascii="Arial"/>
          <w:w w:val="105"/>
          <w:sz w:val="12"/>
        </w:rPr>
        <w:t>444</w:t>
      </w:r>
      <w:r>
        <w:rPr>
          <w:rFonts w:ascii="Arial"/>
          <w:spacing w:val="51"/>
          <w:w w:val="105"/>
          <w:sz w:val="12"/>
        </w:rPr>
        <w:t xml:space="preserve">  </w:t>
      </w:r>
      <w:r>
        <w:rPr>
          <w:w w:val="105"/>
        </w:rPr>
        <w:t>and</w:t>
      </w:r>
      <w:proofErr w:type="gramEnd"/>
      <w:r>
        <w:rPr>
          <w:spacing w:val="38"/>
          <w:w w:val="105"/>
        </w:rPr>
        <w:t xml:space="preserve"> </w:t>
      </w:r>
      <w:r>
        <w:rPr>
          <w:w w:val="105"/>
        </w:rPr>
        <w:t>matplotlib,</w:t>
      </w:r>
      <w:r>
        <w:rPr>
          <w:spacing w:val="45"/>
          <w:w w:val="105"/>
        </w:rPr>
        <w:t xml:space="preserve"> </w:t>
      </w:r>
      <w:r>
        <w:rPr>
          <w:w w:val="105"/>
        </w:rPr>
        <w:t>respectively,</w:t>
      </w:r>
      <w:r>
        <w:rPr>
          <w:spacing w:val="44"/>
          <w:w w:val="105"/>
        </w:rPr>
        <w:t xml:space="preserve"> </w:t>
      </w:r>
      <w:r>
        <w:rPr>
          <w:w w:val="105"/>
        </w:rPr>
        <w:t>image-specific</w:t>
      </w:r>
      <w:r>
        <w:rPr>
          <w:spacing w:val="37"/>
          <w:w w:val="105"/>
        </w:rPr>
        <w:t xml:space="preserve"> </w:t>
      </w:r>
      <w:r>
        <w:rPr>
          <w:w w:val="105"/>
        </w:rPr>
        <w:t>visualization</w:t>
      </w:r>
      <w:r>
        <w:rPr>
          <w:spacing w:val="37"/>
          <w:w w:val="105"/>
        </w:rPr>
        <w:t xml:space="preserve"> </w:t>
      </w:r>
      <w:r>
        <w:rPr>
          <w:w w:val="105"/>
        </w:rPr>
        <w:t>capabilities</w:t>
      </w:r>
      <w:r>
        <w:rPr>
          <w:spacing w:val="37"/>
          <w:w w:val="105"/>
        </w:rPr>
        <w:t xml:space="preserve"> </w:t>
      </w:r>
      <w:r>
        <w:rPr>
          <w:w w:val="105"/>
        </w:rPr>
        <w:t>are</w:t>
      </w:r>
      <w:r>
        <w:rPr>
          <w:spacing w:val="36"/>
          <w:w w:val="105"/>
        </w:rPr>
        <w:t xml:space="preserve"> </w:t>
      </w:r>
      <w:r>
        <w:rPr>
          <w:w w:val="105"/>
        </w:rPr>
        <w:t>available</w:t>
      </w:r>
      <w:r>
        <w:rPr>
          <w:spacing w:val="37"/>
          <w:w w:val="105"/>
        </w:rPr>
        <w:t xml:space="preserve"> </w:t>
      </w:r>
      <w:r>
        <w:rPr>
          <w:w w:val="105"/>
        </w:rPr>
        <w:t>in</w:t>
      </w:r>
      <w:r>
        <w:rPr>
          <w:spacing w:val="37"/>
          <w:w w:val="105"/>
        </w:rPr>
        <w:t xml:space="preserve"> </w:t>
      </w:r>
      <w:r>
        <w:rPr>
          <w:spacing w:val="-5"/>
          <w:w w:val="105"/>
        </w:rPr>
        <w:t>the</w:t>
      </w:r>
    </w:p>
    <w:p w14:paraId="1A7D1539" w14:textId="78687FB7" w:rsidR="005F326E" w:rsidRDefault="00000000">
      <w:pPr>
        <w:pStyle w:val="BodyText"/>
        <w:spacing w:before="157"/>
      </w:pPr>
      <w:proofErr w:type="gramStart"/>
      <w:r>
        <w:rPr>
          <w:rFonts w:ascii="Arial"/>
          <w:sz w:val="12"/>
        </w:rPr>
        <w:t>445</w:t>
      </w:r>
      <w:r>
        <w:rPr>
          <w:rFonts w:ascii="Arial"/>
          <w:spacing w:val="59"/>
          <w:sz w:val="12"/>
        </w:rPr>
        <w:t xml:space="preserve">  </w:t>
      </w:r>
      <w:proofErr w:type="spellStart"/>
      <w:r>
        <w:rPr>
          <w:rFonts w:ascii="Courier New"/>
        </w:rPr>
        <w:t>ants</w:t>
      </w:r>
      <w:proofErr w:type="gramEnd"/>
      <w:r>
        <w:rPr>
          <w:rFonts w:ascii="Courier New"/>
        </w:rPr>
        <w:t>.plot</w:t>
      </w:r>
      <w:proofErr w:type="spellEnd"/>
      <w:r>
        <w:rPr>
          <w:rFonts w:ascii="Courier New"/>
        </w:rPr>
        <w:t>(...)</w:t>
      </w:r>
      <w:ins w:id="149" w:author="Gee, James C" w:date="2024-04-10T18:28:00Z">
        <w:r w:rsidR="00154D9E">
          <w:rPr>
            <w:rFonts w:ascii="Courier New"/>
            <w:spacing w:val="39"/>
          </w:rPr>
          <w:t xml:space="preserve">function </w:t>
        </w:r>
      </w:ins>
      <w:del w:id="150" w:author="Gee, James C" w:date="2024-04-10T18:28:00Z">
        <w:r w:rsidDel="00154D9E">
          <w:rPr>
            <w:rFonts w:ascii="Courier New"/>
            <w:spacing w:val="39"/>
          </w:rPr>
          <w:delText xml:space="preserve"> </w:delText>
        </w:r>
      </w:del>
      <w:r>
        <w:t>(Python).</w:t>
      </w:r>
      <w:r>
        <w:rPr>
          <w:spacing w:val="31"/>
        </w:rPr>
        <w:t xml:space="preserve">  </w:t>
      </w:r>
      <w:r>
        <w:t>These</w:t>
      </w:r>
      <w:r>
        <w:rPr>
          <w:spacing w:val="40"/>
        </w:rPr>
        <w:t xml:space="preserve"> </w:t>
      </w:r>
      <w:r>
        <w:t>are</w:t>
      </w:r>
      <w:r>
        <w:rPr>
          <w:spacing w:val="41"/>
        </w:rPr>
        <w:t xml:space="preserve"> </w:t>
      </w:r>
      <w:r>
        <w:t>capable</w:t>
      </w:r>
      <w:r>
        <w:rPr>
          <w:spacing w:val="41"/>
        </w:rPr>
        <w:t xml:space="preserve"> </w:t>
      </w:r>
      <w:r>
        <w:t>of</w:t>
      </w:r>
      <w:r>
        <w:rPr>
          <w:spacing w:val="40"/>
        </w:rPr>
        <w:t xml:space="preserve"> </w:t>
      </w:r>
      <w:r>
        <w:t>illustrating</w:t>
      </w:r>
      <w:r>
        <w:rPr>
          <w:spacing w:val="41"/>
        </w:rPr>
        <w:t xml:space="preserve"> </w:t>
      </w:r>
      <w:r>
        <w:t>multiple</w:t>
      </w:r>
      <w:r>
        <w:rPr>
          <w:spacing w:val="41"/>
        </w:rPr>
        <w:t xml:space="preserve"> </w:t>
      </w:r>
      <w:r>
        <w:t>slices</w:t>
      </w:r>
      <w:r>
        <w:rPr>
          <w:spacing w:val="40"/>
        </w:rPr>
        <w:t xml:space="preserve"> </w:t>
      </w:r>
      <w:r>
        <w:t>in</w:t>
      </w:r>
      <w:r>
        <w:rPr>
          <w:spacing w:val="41"/>
        </w:rPr>
        <w:t xml:space="preserve"> </w:t>
      </w:r>
      <w:proofErr w:type="gramStart"/>
      <w:r>
        <w:rPr>
          <w:spacing w:val="-2"/>
        </w:rPr>
        <w:t>different</w:t>
      </w:r>
      <w:proofErr w:type="gramEnd"/>
    </w:p>
    <w:p w14:paraId="4BA3EFAB" w14:textId="77777777" w:rsidR="005F326E" w:rsidRDefault="00000000">
      <w:pPr>
        <w:pStyle w:val="BodyText"/>
        <w:spacing w:before="137"/>
      </w:pPr>
      <w:proofErr w:type="gramStart"/>
      <w:r>
        <w:rPr>
          <w:rFonts w:ascii="Arial"/>
          <w:w w:val="105"/>
          <w:sz w:val="12"/>
        </w:rPr>
        <w:t>446</w:t>
      </w:r>
      <w:r>
        <w:rPr>
          <w:rFonts w:ascii="Arial"/>
          <w:spacing w:val="54"/>
          <w:w w:val="105"/>
          <w:sz w:val="12"/>
        </w:rPr>
        <w:t xml:space="preserve">  </w:t>
      </w:r>
      <w:r>
        <w:rPr>
          <w:w w:val="105"/>
        </w:rPr>
        <w:t>orientations</w:t>
      </w:r>
      <w:proofErr w:type="gramEnd"/>
      <w:r>
        <w:rPr>
          <w:spacing w:val="9"/>
          <w:w w:val="105"/>
        </w:rPr>
        <w:t xml:space="preserve"> </w:t>
      </w:r>
      <w:r>
        <w:rPr>
          <w:w w:val="105"/>
        </w:rPr>
        <w:t>with</w:t>
      </w:r>
      <w:r>
        <w:rPr>
          <w:spacing w:val="7"/>
          <w:w w:val="105"/>
        </w:rPr>
        <w:t xml:space="preserve"> </w:t>
      </w:r>
      <w:commentRangeStart w:id="151"/>
      <w:commentRangeStart w:id="152"/>
      <w:r>
        <w:rPr>
          <w:w w:val="105"/>
        </w:rPr>
        <w:t>both</w:t>
      </w:r>
      <w:commentRangeEnd w:id="151"/>
      <w:r w:rsidR="00154D9E">
        <w:rPr>
          <w:rStyle w:val="CommentReference"/>
        </w:rPr>
        <w:commentReference w:id="151"/>
      </w:r>
      <w:commentRangeEnd w:id="152"/>
      <w:r w:rsidR="00B463B3">
        <w:rPr>
          <w:rStyle w:val="CommentReference"/>
        </w:rPr>
        <w:commentReference w:id="152"/>
      </w:r>
      <w:r>
        <w:rPr>
          <w:spacing w:val="7"/>
          <w:w w:val="105"/>
        </w:rPr>
        <w:t xml:space="preserve"> </w:t>
      </w:r>
      <w:r>
        <w:rPr>
          <w:w w:val="105"/>
        </w:rPr>
        <w:t>other</w:t>
      </w:r>
      <w:r>
        <w:rPr>
          <w:spacing w:val="7"/>
          <w:w w:val="105"/>
        </w:rPr>
        <w:t xml:space="preserve"> </w:t>
      </w:r>
      <w:r>
        <w:rPr>
          <w:w w:val="105"/>
        </w:rPr>
        <w:t>image</w:t>
      </w:r>
      <w:r>
        <w:rPr>
          <w:spacing w:val="7"/>
          <w:w w:val="105"/>
        </w:rPr>
        <w:t xml:space="preserve"> </w:t>
      </w:r>
      <w:r>
        <w:rPr>
          <w:w w:val="105"/>
        </w:rPr>
        <w:t>overlays</w:t>
      </w:r>
      <w:r>
        <w:rPr>
          <w:spacing w:val="8"/>
          <w:w w:val="105"/>
        </w:rPr>
        <w:t xml:space="preserve"> </w:t>
      </w:r>
      <w:r>
        <w:rPr>
          <w:w w:val="105"/>
        </w:rPr>
        <w:t>as</w:t>
      </w:r>
      <w:r>
        <w:rPr>
          <w:spacing w:val="8"/>
          <w:w w:val="105"/>
        </w:rPr>
        <w:t xml:space="preserve"> </w:t>
      </w:r>
      <w:r>
        <w:rPr>
          <w:w w:val="105"/>
        </w:rPr>
        <w:t>well</w:t>
      </w:r>
      <w:r>
        <w:rPr>
          <w:spacing w:val="7"/>
          <w:w w:val="105"/>
        </w:rPr>
        <w:t xml:space="preserve"> </w:t>
      </w:r>
      <w:r>
        <w:rPr>
          <w:w w:val="105"/>
        </w:rPr>
        <w:t>as</w:t>
      </w:r>
      <w:r>
        <w:rPr>
          <w:spacing w:val="8"/>
          <w:w w:val="105"/>
        </w:rPr>
        <w:t xml:space="preserve"> </w:t>
      </w:r>
      <w:r>
        <w:rPr>
          <w:w w:val="105"/>
        </w:rPr>
        <w:t>label</w:t>
      </w:r>
      <w:r>
        <w:rPr>
          <w:spacing w:val="8"/>
          <w:w w:val="105"/>
        </w:rPr>
        <w:t xml:space="preserve"> </w:t>
      </w:r>
      <w:r>
        <w:rPr>
          <w:spacing w:val="-2"/>
          <w:w w:val="105"/>
        </w:rPr>
        <w:t>images.</w:t>
      </w:r>
    </w:p>
    <w:p w14:paraId="6B2E434B" w14:textId="77777777" w:rsidR="005F326E" w:rsidRDefault="005F326E">
      <w:pPr>
        <w:pStyle w:val="BodyText"/>
        <w:ind w:left="0"/>
        <w:rPr>
          <w:sz w:val="20"/>
        </w:rPr>
      </w:pPr>
    </w:p>
    <w:p w14:paraId="68D87BB8" w14:textId="77777777" w:rsidR="005F326E" w:rsidRDefault="005F326E">
      <w:pPr>
        <w:pStyle w:val="BodyText"/>
        <w:spacing w:before="8"/>
        <w:ind w:left="0"/>
      </w:pPr>
    </w:p>
    <w:p w14:paraId="540F3C33" w14:textId="77777777" w:rsidR="005F326E" w:rsidRDefault="00000000">
      <w:pPr>
        <w:pStyle w:val="Heading1"/>
        <w:tabs>
          <w:tab w:val="left" w:pos="1235"/>
        </w:tabs>
      </w:pPr>
      <w:r>
        <w:rPr>
          <w:rFonts w:ascii="Arial"/>
          <w:b w:val="0"/>
          <w:w w:val="115"/>
          <w:sz w:val="12"/>
        </w:rPr>
        <w:t>447</w:t>
      </w:r>
      <w:r>
        <w:rPr>
          <w:rFonts w:ascii="Arial"/>
          <w:b w:val="0"/>
          <w:spacing w:val="119"/>
          <w:w w:val="115"/>
          <w:sz w:val="12"/>
        </w:rPr>
        <w:t xml:space="preserve"> </w:t>
      </w:r>
      <w:bookmarkStart w:id="153" w:name="Mapping_fMOST_data_to_AllenCCFv3"/>
      <w:bookmarkEnd w:id="153"/>
      <w:r>
        <w:rPr>
          <w:spacing w:val="-5"/>
          <w:w w:val="115"/>
        </w:rPr>
        <w:t>4.2</w:t>
      </w:r>
      <w:r>
        <w:tab/>
      </w:r>
      <w:r>
        <w:rPr>
          <w:w w:val="115"/>
        </w:rPr>
        <w:t>Mapping</w:t>
      </w:r>
      <w:r>
        <w:rPr>
          <w:spacing w:val="26"/>
          <w:w w:val="115"/>
        </w:rPr>
        <w:t xml:space="preserve"> </w:t>
      </w:r>
      <w:proofErr w:type="spellStart"/>
      <w:r>
        <w:rPr>
          <w:w w:val="115"/>
        </w:rPr>
        <w:t>fMOST</w:t>
      </w:r>
      <w:proofErr w:type="spellEnd"/>
      <w:r>
        <w:rPr>
          <w:spacing w:val="26"/>
          <w:w w:val="115"/>
        </w:rPr>
        <w:t xml:space="preserve"> </w:t>
      </w:r>
      <w:r>
        <w:rPr>
          <w:w w:val="115"/>
        </w:rPr>
        <w:t>data</w:t>
      </w:r>
      <w:r>
        <w:rPr>
          <w:spacing w:val="26"/>
          <w:w w:val="115"/>
        </w:rPr>
        <w:t xml:space="preserve"> </w:t>
      </w:r>
      <w:r>
        <w:rPr>
          <w:w w:val="115"/>
        </w:rPr>
        <w:t>to</w:t>
      </w:r>
      <w:r>
        <w:rPr>
          <w:spacing w:val="27"/>
          <w:w w:val="115"/>
        </w:rPr>
        <w:t xml:space="preserve"> </w:t>
      </w:r>
      <w:r>
        <w:rPr>
          <w:spacing w:val="-2"/>
          <w:w w:val="115"/>
        </w:rPr>
        <w:t>AllenCCFv3</w:t>
      </w:r>
    </w:p>
    <w:p w14:paraId="6785621E" w14:textId="77777777" w:rsidR="005F326E" w:rsidRDefault="005F326E">
      <w:pPr>
        <w:pStyle w:val="BodyText"/>
        <w:spacing w:before="10"/>
        <w:ind w:left="0"/>
        <w:rPr>
          <w:b/>
          <w:sz w:val="23"/>
        </w:rPr>
      </w:pPr>
    </w:p>
    <w:p w14:paraId="031200D4" w14:textId="77777777" w:rsidR="005F326E" w:rsidRDefault="00000000">
      <w:pPr>
        <w:pStyle w:val="Heading2"/>
        <w:tabs>
          <w:tab w:val="left" w:pos="1321"/>
        </w:tabs>
      </w:pPr>
      <w:r>
        <w:rPr>
          <w:rFonts w:ascii="Arial"/>
          <w:b w:val="0"/>
          <w:w w:val="110"/>
          <w:sz w:val="12"/>
        </w:rPr>
        <w:t>448</w:t>
      </w:r>
      <w:r>
        <w:rPr>
          <w:rFonts w:ascii="Arial"/>
          <w:b w:val="0"/>
          <w:spacing w:val="131"/>
          <w:w w:val="110"/>
          <w:sz w:val="12"/>
        </w:rPr>
        <w:t xml:space="preserve"> </w:t>
      </w:r>
      <w:r>
        <w:rPr>
          <w:spacing w:val="-2"/>
          <w:w w:val="110"/>
        </w:rPr>
        <w:t>4.2.1</w:t>
      </w:r>
      <w:r>
        <w:tab/>
      </w:r>
      <w:r>
        <w:rPr>
          <w:spacing w:val="-2"/>
          <w:w w:val="110"/>
        </w:rPr>
        <w:t>Preprocessing</w:t>
      </w:r>
    </w:p>
    <w:p w14:paraId="64B67604" w14:textId="77777777" w:rsidR="005F326E" w:rsidRDefault="005F326E">
      <w:pPr>
        <w:pStyle w:val="BodyText"/>
        <w:spacing w:before="10"/>
        <w:ind w:left="0"/>
        <w:rPr>
          <w:b/>
        </w:rPr>
      </w:pPr>
    </w:p>
    <w:p w14:paraId="46DA6FB7" w14:textId="77777777" w:rsidR="005F326E" w:rsidRDefault="00000000">
      <w:pPr>
        <w:pStyle w:val="BodyText"/>
        <w:tabs>
          <w:tab w:val="left" w:pos="786"/>
        </w:tabs>
        <w:spacing w:before="145"/>
      </w:pPr>
      <w:r>
        <w:rPr>
          <w:rFonts w:ascii="Arial" w:hAnsi="Arial"/>
          <w:spacing w:val="-5"/>
          <w:w w:val="110"/>
          <w:sz w:val="12"/>
        </w:rPr>
        <w:t>449</w:t>
      </w:r>
      <w:r>
        <w:rPr>
          <w:rFonts w:ascii="Arial" w:hAnsi="Arial"/>
          <w:sz w:val="12"/>
        </w:rPr>
        <w:tab/>
      </w:r>
      <w:commentRangeStart w:id="154"/>
      <w:commentRangeStart w:id="155"/>
      <w:r>
        <w:rPr>
          <w:rFonts w:ascii="Arial" w:hAnsi="Arial"/>
          <w:w w:val="105"/>
        </w:rPr>
        <w:t>•</w:t>
      </w:r>
      <w:r>
        <w:rPr>
          <w:rFonts w:ascii="Arial" w:hAnsi="Arial"/>
          <w:spacing w:val="37"/>
          <w:w w:val="105"/>
        </w:rPr>
        <w:t xml:space="preserve"> </w:t>
      </w:r>
      <w:proofErr w:type="spellStart"/>
      <w:r>
        <w:rPr>
          <w:i/>
          <w:w w:val="105"/>
        </w:rPr>
        <w:t>Downsampling</w:t>
      </w:r>
      <w:commentRangeEnd w:id="154"/>
      <w:proofErr w:type="spellEnd"/>
      <w:r w:rsidR="00154D9E">
        <w:rPr>
          <w:rStyle w:val="CommentReference"/>
        </w:rPr>
        <w:commentReference w:id="154"/>
      </w:r>
      <w:commentRangeEnd w:id="155"/>
      <w:r w:rsidR="00B463B3">
        <w:rPr>
          <w:rStyle w:val="CommentReference"/>
        </w:rPr>
        <w:commentReference w:id="155"/>
      </w:r>
      <w:r>
        <w:rPr>
          <w:w w:val="105"/>
        </w:rPr>
        <w:t>.</w:t>
      </w:r>
      <w:r>
        <w:rPr>
          <w:spacing w:val="28"/>
          <w:w w:val="105"/>
        </w:rPr>
        <w:t xml:space="preserve"> </w:t>
      </w:r>
      <w:r>
        <w:rPr>
          <w:w w:val="105"/>
        </w:rPr>
        <w:t>The</w:t>
      </w:r>
      <w:r>
        <w:rPr>
          <w:spacing w:val="-8"/>
          <w:w w:val="105"/>
        </w:rPr>
        <w:t xml:space="preserve"> </w:t>
      </w:r>
      <w:r>
        <w:rPr>
          <w:w w:val="105"/>
        </w:rPr>
        <w:t>first</w:t>
      </w:r>
      <w:r>
        <w:rPr>
          <w:spacing w:val="-7"/>
          <w:w w:val="105"/>
        </w:rPr>
        <w:t xml:space="preserve"> </w:t>
      </w:r>
      <w:r>
        <w:rPr>
          <w:w w:val="105"/>
        </w:rPr>
        <w:t>challenge</w:t>
      </w:r>
      <w:r>
        <w:rPr>
          <w:spacing w:val="-7"/>
          <w:w w:val="105"/>
        </w:rPr>
        <w:t xml:space="preserve"> </w:t>
      </w:r>
      <w:r>
        <w:rPr>
          <w:w w:val="105"/>
        </w:rPr>
        <w:t>when</w:t>
      </w:r>
      <w:r>
        <w:rPr>
          <w:spacing w:val="-8"/>
          <w:w w:val="105"/>
        </w:rPr>
        <w:t xml:space="preserve"> </w:t>
      </w:r>
      <w:r>
        <w:rPr>
          <w:w w:val="105"/>
        </w:rPr>
        <w:t>mapping</w:t>
      </w:r>
      <w:r>
        <w:rPr>
          <w:spacing w:val="-7"/>
          <w:w w:val="105"/>
        </w:rPr>
        <w:t xml:space="preserve"> </w:t>
      </w:r>
      <w:proofErr w:type="spellStart"/>
      <w:r>
        <w:rPr>
          <w:w w:val="105"/>
        </w:rPr>
        <w:t>fMOST</w:t>
      </w:r>
      <w:proofErr w:type="spellEnd"/>
      <w:r>
        <w:rPr>
          <w:spacing w:val="-8"/>
          <w:w w:val="105"/>
        </w:rPr>
        <w:t xml:space="preserve"> </w:t>
      </w:r>
      <w:r>
        <w:rPr>
          <w:w w:val="105"/>
        </w:rPr>
        <w:t>images</w:t>
      </w:r>
      <w:r>
        <w:rPr>
          <w:spacing w:val="-7"/>
          <w:w w:val="105"/>
        </w:rPr>
        <w:t xml:space="preserve"> </w:t>
      </w:r>
      <w:r>
        <w:rPr>
          <w:w w:val="105"/>
        </w:rPr>
        <w:t>into</w:t>
      </w:r>
      <w:r>
        <w:rPr>
          <w:spacing w:val="-7"/>
          <w:w w:val="105"/>
        </w:rPr>
        <w:t xml:space="preserve"> </w:t>
      </w:r>
      <w:r>
        <w:rPr>
          <w:w w:val="105"/>
        </w:rPr>
        <w:t>the</w:t>
      </w:r>
      <w:r>
        <w:rPr>
          <w:spacing w:val="-8"/>
          <w:w w:val="105"/>
        </w:rPr>
        <w:t xml:space="preserve"> </w:t>
      </w:r>
      <w:r>
        <w:rPr>
          <w:spacing w:val="-2"/>
          <w:w w:val="105"/>
        </w:rPr>
        <w:t>AllenCCFv3</w:t>
      </w:r>
    </w:p>
    <w:p w14:paraId="44FC9E6A" w14:textId="77777777" w:rsidR="005F326E" w:rsidRDefault="00000000">
      <w:pPr>
        <w:pStyle w:val="BodyText"/>
        <w:tabs>
          <w:tab w:val="left" w:pos="1085"/>
        </w:tabs>
        <w:spacing w:before="157"/>
      </w:pPr>
      <w:r>
        <w:rPr>
          <w:rFonts w:ascii="Arial"/>
          <w:spacing w:val="-5"/>
          <w:w w:val="105"/>
          <w:sz w:val="12"/>
        </w:rPr>
        <w:t>450</w:t>
      </w:r>
      <w:r>
        <w:rPr>
          <w:rFonts w:ascii="Arial"/>
          <w:sz w:val="12"/>
        </w:rPr>
        <w:tab/>
      </w:r>
      <w:r>
        <w:rPr>
          <w:w w:val="105"/>
        </w:rPr>
        <w:t>is</w:t>
      </w:r>
      <w:r>
        <w:rPr>
          <w:spacing w:val="13"/>
          <w:w w:val="105"/>
        </w:rPr>
        <w:t xml:space="preserve"> </w:t>
      </w:r>
      <w:r>
        <w:rPr>
          <w:w w:val="105"/>
        </w:rPr>
        <w:t>addressing</w:t>
      </w:r>
      <w:r>
        <w:rPr>
          <w:spacing w:val="13"/>
          <w:w w:val="105"/>
        </w:rPr>
        <w:t xml:space="preserve"> </w:t>
      </w:r>
      <w:r>
        <w:rPr>
          <w:w w:val="105"/>
        </w:rPr>
        <w:t>the</w:t>
      </w:r>
      <w:r>
        <w:rPr>
          <w:spacing w:val="13"/>
          <w:w w:val="105"/>
        </w:rPr>
        <w:t xml:space="preserve"> </w:t>
      </w:r>
      <w:r>
        <w:rPr>
          <w:w w:val="105"/>
        </w:rPr>
        <w:t>resolution</w:t>
      </w:r>
      <w:r>
        <w:rPr>
          <w:spacing w:val="13"/>
          <w:w w:val="105"/>
        </w:rPr>
        <w:t xml:space="preserve"> </w:t>
      </w:r>
      <w:r>
        <w:rPr>
          <w:w w:val="105"/>
        </w:rPr>
        <w:t>scale</w:t>
      </w:r>
      <w:r>
        <w:rPr>
          <w:spacing w:val="13"/>
          <w:w w:val="105"/>
        </w:rPr>
        <w:t xml:space="preserve"> </w:t>
      </w:r>
      <w:r>
        <w:rPr>
          <w:w w:val="105"/>
        </w:rPr>
        <w:t>of</w:t>
      </w:r>
      <w:r>
        <w:rPr>
          <w:spacing w:val="13"/>
          <w:w w:val="105"/>
        </w:rPr>
        <w:t xml:space="preserve"> </w:t>
      </w:r>
      <w:r>
        <w:rPr>
          <w:w w:val="105"/>
        </w:rPr>
        <w:t>the</w:t>
      </w:r>
      <w:r>
        <w:rPr>
          <w:spacing w:val="14"/>
          <w:w w:val="105"/>
        </w:rPr>
        <w:t xml:space="preserve"> </w:t>
      </w:r>
      <w:r>
        <w:rPr>
          <w:w w:val="105"/>
        </w:rPr>
        <w:t>data.</w:t>
      </w:r>
      <w:r>
        <w:rPr>
          <w:spacing w:val="42"/>
          <w:w w:val="105"/>
        </w:rPr>
        <w:t xml:space="preserve"> </w:t>
      </w:r>
      <w:r>
        <w:rPr>
          <w:w w:val="105"/>
        </w:rPr>
        <w:t>Native</w:t>
      </w:r>
      <w:r>
        <w:rPr>
          <w:spacing w:val="13"/>
          <w:w w:val="105"/>
        </w:rPr>
        <w:t xml:space="preserve"> </w:t>
      </w:r>
      <w:proofErr w:type="spellStart"/>
      <w:r>
        <w:rPr>
          <w:w w:val="105"/>
        </w:rPr>
        <w:t>fMOST</w:t>
      </w:r>
      <w:proofErr w:type="spellEnd"/>
      <w:r>
        <w:rPr>
          <w:spacing w:val="13"/>
          <w:w w:val="105"/>
        </w:rPr>
        <w:t xml:space="preserve"> </w:t>
      </w:r>
      <w:r>
        <w:rPr>
          <w:w w:val="105"/>
        </w:rPr>
        <w:t>data</w:t>
      </w:r>
      <w:r>
        <w:rPr>
          <w:spacing w:val="13"/>
          <w:w w:val="105"/>
        </w:rPr>
        <w:t xml:space="preserve"> </w:t>
      </w:r>
      <w:r>
        <w:rPr>
          <w:w w:val="105"/>
        </w:rPr>
        <w:t>from</w:t>
      </w:r>
      <w:r>
        <w:rPr>
          <w:spacing w:val="14"/>
          <w:w w:val="105"/>
        </w:rPr>
        <w:t xml:space="preserve"> </w:t>
      </w:r>
      <w:r>
        <w:rPr>
          <w:w w:val="105"/>
        </w:rPr>
        <w:t>an</w:t>
      </w:r>
      <w:r>
        <w:rPr>
          <w:spacing w:val="13"/>
          <w:w w:val="105"/>
        </w:rPr>
        <w:t xml:space="preserve"> </w:t>
      </w:r>
      <w:r>
        <w:rPr>
          <w:spacing w:val="-2"/>
          <w:w w:val="105"/>
        </w:rPr>
        <w:t>individual</w:t>
      </w:r>
    </w:p>
    <w:p w14:paraId="2A5627AB" w14:textId="77777777" w:rsidR="005F326E" w:rsidRDefault="00000000">
      <w:pPr>
        <w:pStyle w:val="BodyText"/>
        <w:tabs>
          <w:tab w:val="left" w:pos="1085"/>
        </w:tabs>
        <w:spacing w:before="157"/>
      </w:pPr>
      <w:r>
        <w:rPr>
          <w:rFonts w:ascii="Arial"/>
          <w:spacing w:val="-5"/>
          <w:w w:val="105"/>
          <w:sz w:val="12"/>
        </w:rPr>
        <w:t>451</w:t>
      </w:r>
      <w:r>
        <w:rPr>
          <w:rFonts w:ascii="Arial"/>
          <w:sz w:val="12"/>
        </w:rPr>
        <w:tab/>
      </w:r>
      <w:proofErr w:type="gramStart"/>
      <w:r>
        <w:rPr>
          <w:w w:val="105"/>
        </w:rPr>
        <w:t>specimen</w:t>
      </w:r>
      <w:proofErr w:type="gramEnd"/>
      <w:r>
        <w:rPr>
          <w:spacing w:val="-3"/>
          <w:w w:val="105"/>
        </w:rPr>
        <w:t xml:space="preserve"> </w:t>
      </w:r>
      <w:r>
        <w:rPr>
          <w:w w:val="105"/>
        </w:rPr>
        <w:t>can</w:t>
      </w:r>
      <w:r>
        <w:rPr>
          <w:spacing w:val="-2"/>
          <w:w w:val="105"/>
        </w:rPr>
        <w:t xml:space="preserve"> </w:t>
      </w:r>
      <w:r>
        <w:rPr>
          <w:w w:val="105"/>
        </w:rPr>
        <w:t>range</w:t>
      </w:r>
      <w:r>
        <w:rPr>
          <w:spacing w:val="-3"/>
          <w:w w:val="105"/>
        </w:rPr>
        <w:t xml:space="preserve"> </w:t>
      </w:r>
      <w:r>
        <w:rPr>
          <w:w w:val="105"/>
        </w:rPr>
        <w:t>in</w:t>
      </w:r>
      <w:r>
        <w:rPr>
          <w:spacing w:val="-2"/>
          <w:w w:val="105"/>
        </w:rPr>
        <w:t xml:space="preserve"> </w:t>
      </w:r>
      <w:r>
        <w:rPr>
          <w:w w:val="105"/>
        </w:rPr>
        <w:t>the</w:t>
      </w:r>
      <w:r>
        <w:rPr>
          <w:spacing w:val="-3"/>
          <w:w w:val="105"/>
        </w:rPr>
        <w:t xml:space="preserve"> </w:t>
      </w:r>
      <w:r>
        <w:rPr>
          <w:w w:val="105"/>
        </w:rPr>
        <w:t>order</w:t>
      </w:r>
      <w:r>
        <w:rPr>
          <w:spacing w:val="-3"/>
          <w:w w:val="105"/>
        </w:rPr>
        <w:t xml:space="preserve"> </w:t>
      </w:r>
      <w:r>
        <w:rPr>
          <w:w w:val="105"/>
        </w:rPr>
        <w:t>of</w:t>
      </w:r>
      <w:r>
        <w:rPr>
          <w:spacing w:val="-2"/>
          <w:w w:val="105"/>
        </w:rPr>
        <w:t xml:space="preserve"> </w:t>
      </w:r>
      <w:r>
        <w:rPr>
          <w:w w:val="105"/>
        </w:rPr>
        <w:t>terabytes,</w:t>
      </w:r>
      <w:r>
        <w:rPr>
          <w:spacing w:val="-1"/>
          <w:w w:val="105"/>
        </w:rPr>
        <w:t xml:space="preserve"> </w:t>
      </w:r>
      <w:r>
        <w:rPr>
          <w:w w:val="105"/>
        </w:rPr>
        <w:t>which</w:t>
      </w:r>
      <w:r>
        <w:rPr>
          <w:spacing w:val="-2"/>
          <w:w w:val="105"/>
        </w:rPr>
        <w:t xml:space="preserve"> </w:t>
      </w:r>
      <w:r>
        <w:rPr>
          <w:w w:val="105"/>
        </w:rPr>
        <w:t>leads</w:t>
      </w:r>
      <w:r>
        <w:rPr>
          <w:spacing w:val="-3"/>
          <w:w w:val="105"/>
        </w:rPr>
        <w:t xml:space="preserve"> </w:t>
      </w:r>
      <w:r>
        <w:rPr>
          <w:w w:val="105"/>
        </w:rPr>
        <w:t>to</w:t>
      </w:r>
      <w:r>
        <w:rPr>
          <w:spacing w:val="-3"/>
          <w:w w:val="105"/>
        </w:rPr>
        <w:t xml:space="preserve"> </w:t>
      </w:r>
      <w:r>
        <w:rPr>
          <w:w w:val="105"/>
        </w:rPr>
        <w:t>two</w:t>
      </w:r>
      <w:r>
        <w:rPr>
          <w:spacing w:val="-3"/>
          <w:w w:val="105"/>
        </w:rPr>
        <w:t xml:space="preserve"> </w:t>
      </w:r>
      <w:r>
        <w:rPr>
          <w:w w:val="105"/>
        </w:rPr>
        <w:t>main</w:t>
      </w:r>
      <w:r>
        <w:rPr>
          <w:spacing w:val="-3"/>
          <w:w w:val="105"/>
        </w:rPr>
        <w:t xml:space="preserve"> </w:t>
      </w:r>
      <w:r>
        <w:rPr>
          <w:w w:val="105"/>
        </w:rPr>
        <w:t>problems.</w:t>
      </w:r>
      <w:r>
        <w:rPr>
          <w:spacing w:val="28"/>
          <w:w w:val="105"/>
        </w:rPr>
        <w:t xml:space="preserve"> </w:t>
      </w:r>
      <w:r>
        <w:rPr>
          <w:spacing w:val="-2"/>
          <w:w w:val="105"/>
        </w:rPr>
        <w:t>First,</w:t>
      </w:r>
    </w:p>
    <w:p w14:paraId="463C98D2" w14:textId="77777777" w:rsidR="005F326E" w:rsidRDefault="00000000">
      <w:pPr>
        <w:pStyle w:val="BodyText"/>
        <w:tabs>
          <w:tab w:val="left" w:pos="1085"/>
        </w:tabs>
        <w:spacing w:before="158"/>
      </w:pPr>
      <w:r>
        <w:rPr>
          <w:rFonts w:ascii="Arial"/>
          <w:spacing w:val="-5"/>
          <w:w w:val="105"/>
          <w:sz w:val="12"/>
        </w:rPr>
        <w:t>452</w:t>
      </w:r>
      <w:r>
        <w:rPr>
          <w:rFonts w:ascii="Arial"/>
          <w:sz w:val="12"/>
        </w:rPr>
        <w:tab/>
      </w:r>
      <w:r>
        <w:rPr>
          <w:w w:val="105"/>
        </w:rPr>
        <w:t>volumetric</w:t>
      </w:r>
      <w:r>
        <w:rPr>
          <w:spacing w:val="1"/>
          <w:w w:val="105"/>
        </w:rPr>
        <w:t xml:space="preserve"> </w:t>
      </w:r>
      <w:r>
        <w:rPr>
          <w:w w:val="105"/>
        </w:rPr>
        <w:t>registration</w:t>
      </w:r>
      <w:r>
        <w:rPr>
          <w:spacing w:val="2"/>
          <w:w w:val="105"/>
        </w:rPr>
        <w:t xml:space="preserve"> </w:t>
      </w:r>
      <w:r>
        <w:rPr>
          <w:w w:val="105"/>
        </w:rPr>
        <w:t>methods</w:t>
      </w:r>
      <w:r>
        <w:rPr>
          <w:spacing w:val="1"/>
          <w:w w:val="105"/>
        </w:rPr>
        <w:t xml:space="preserve"> </w:t>
      </w:r>
      <w:r>
        <w:rPr>
          <w:w w:val="105"/>
        </w:rPr>
        <w:t>(particularly</w:t>
      </w:r>
      <w:r>
        <w:rPr>
          <w:spacing w:val="2"/>
          <w:w w:val="105"/>
        </w:rPr>
        <w:t xml:space="preserve"> </w:t>
      </w:r>
      <w:r>
        <w:rPr>
          <w:w w:val="105"/>
        </w:rPr>
        <w:t>those</w:t>
      </w:r>
      <w:r>
        <w:rPr>
          <w:spacing w:val="1"/>
          <w:w w:val="105"/>
        </w:rPr>
        <w:t xml:space="preserve"> </w:t>
      </w:r>
      <w:r>
        <w:rPr>
          <w:w w:val="105"/>
        </w:rPr>
        <w:t>estimating</w:t>
      </w:r>
      <w:r>
        <w:rPr>
          <w:spacing w:val="2"/>
          <w:w w:val="105"/>
        </w:rPr>
        <w:t xml:space="preserve"> </w:t>
      </w:r>
      <w:r>
        <w:rPr>
          <w:w w:val="105"/>
        </w:rPr>
        <w:t>local</w:t>
      </w:r>
      <w:r>
        <w:rPr>
          <w:spacing w:val="1"/>
          <w:w w:val="105"/>
        </w:rPr>
        <w:t xml:space="preserve"> </w:t>
      </w:r>
      <w:r>
        <w:rPr>
          <w:w w:val="105"/>
        </w:rPr>
        <w:t>deformation)</w:t>
      </w:r>
      <w:r>
        <w:rPr>
          <w:spacing w:val="2"/>
          <w:w w:val="105"/>
        </w:rPr>
        <w:t xml:space="preserve"> </w:t>
      </w:r>
      <w:proofErr w:type="gramStart"/>
      <w:r>
        <w:rPr>
          <w:spacing w:val="-4"/>
          <w:w w:val="105"/>
        </w:rPr>
        <w:t>have</w:t>
      </w:r>
      <w:proofErr w:type="gramEnd"/>
    </w:p>
    <w:p w14:paraId="1DBF97FE" w14:textId="77777777" w:rsidR="005F326E" w:rsidRDefault="00000000">
      <w:pPr>
        <w:pStyle w:val="BodyText"/>
        <w:tabs>
          <w:tab w:val="left" w:pos="1085"/>
        </w:tabs>
        <w:spacing w:before="157"/>
      </w:pPr>
      <w:r>
        <w:rPr>
          <w:rFonts w:ascii="Arial"/>
          <w:spacing w:val="-5"/>
          <w:w w:val="105"/>
          <w:sz w:val="12"/>
        </w:rPr>
        <w:t>453</w:t>
      </w:r>
      <w:r>
        <w:rPr>
          <w:rFonts w:ascii="Arial"/>
          <w:sz w:val="12"/>
        </w:rPr>
        <w:tab/>
      </w:r>
      <w:r>
        <w:rPr>
          <w:w w:val="105"/>
        </w:rPr>
        <w:t>high</w:t>
      </w:r>
      <w:r>
        <w:rPr>
          <w:spacing w:val="25"/>
          <w:w w:val="105"/>
        </w:rPr>
        <w:t xml:space="preserve"> </w:t>
      </w:r>
      <w:r>
        <w:rPr>
          <w:w w:val="105"/>
        </w:rPr>
        <w:t>computational</w:t>
      </w:r>
      <w:r>
        <w:rPr>
          <w:spacing w:val="26"/>
          <w:w w:val="105"/>
        </w:rPr>
        <w:t xml:space="preserve"> </w:t>
      </w:r>
      <w:r>
        <w:rPr>
          <w:w w:val="105"/>
        </w:rPr>
        <w:t>complexity</w:t>
      </w:r>
      <w:r>
        <w:rPr>
          <w:spacing w:val="25"/>
          <w:w w:val="105"/>
        </w:rPr>
        <w:t xml:space="preserve"> </w:t>
      </w:r>
      <w:r>
        <w:rPr>
          <w:w w:val="105"/>
        </w:rPr>
        <w:t>and</w:t>
      </w:r>
      <w:r>
        <w:rPr>
          <w:spacing w:val="26"/>
          <w:w w:val="105"/>
        </w:rPr>
        <w:t xml:space="preserve"> </w:t>
      </w:r>
      <w:r>
        <w:rPr>
          <w:w w:val="105"/>
        </w:rPr>
        <w:t>typically</w:t>
      </w:r>
      <w:r>
        <w:rPr>
          <w:spacing w:val="25"/>
          <w:w w:val="105"/>
        </w:rPr>
        <w:t xml:space="preserve"> </w:t>
      </w:r>
      <w:r>
        <w:rPr>
          <w:w w:val="105"/>
        </w:rPr>
        <w:t>cannot</w:t>
      </w:r>
      <w:r>
        <w:rPr>
          <w:spacing w:val="26"/>
          <w:w w:val="105"/>
        </w:rPr>
        <w:t xml:space="preserve"> </w:t>
      </w:r>
      <w:r>
        <w:rPr>
          <w:w w:val="105"/>
        </w:rPr>
        <w:t>operate</w:t>
      </w:r>
      <w:r>
        <w:rPr>
          <w:spacing w:val="25"/>
          <w:w w:val="105"/>
        </w:rPr>
        <w:t xml:space="preserve"> </w:t>
      </w:r>
      <w:r>
        <w:rPr>
          <w:w w:val="105"/>
        </w:rPr>
        <w:t>on</w:t>
      </w:r>
      <w:r>
        <w:rPr>
          <w:spacing w:val="26"/>
          <w:w w:val="105"/>
        </w:rPr>
        <w:t xml:space="preserve"> </w:t>
      </w:r>
      <w:r>
        <w:rPr>
          <w:w w:val="105"/>
        </w:rPr>
        <w:t>such</w:t>
      </w:r>
      <w:r>
        <w:rPr>
          <w:spacing w:val="25"/>
          <w:w w:val="105"/>
        </w:rPr>
        <w:t xml:space="preserve"> </w:t>
      </w:r>
      <w:r>
        <w:rPr>
          <w:w w:val="105"/>
        </w:rPr>
        <w:t>high-</w:t>
      </w:r>
      <w:r>
        <w:rPr>
          <w:spacing w:val="-2"/>
          <w:w w:val="105"/>
        </w:rPr>
        <w:t>resolution</w:t>
      </w:r>
    </w:p>
    <w:p w14:paraId="5A36ADBC" w14:textId="77777777" w:rsidR="005F326E" w:rsidRDefault="00000000">
      <w:pPr>
        <w:pStyle w:val="BodyText"/>
        <w:tabs>
          <w:tab w:val="left" w:pos="1085"/>
        </w:tabs>
        <w:spacing w:before="158"/>
      </w:pPr>
      <w:r>
        <w:rPr>
          <w:rFonts w:ascii="Arial"/>
          <w:spacing w:val="-5"/>
          <w:w w:val="105"/>
          <w:sz w:val="12"/>
        </w:rPr>
        <w:t>454</w:t>
      </w:r>
      <w:r>
        <w:rPr>
          <w:rFonts w:ascii="Arial"/>
          <w:sz w:val="12"/>
        </w:rPr>
        <w:tab/>
      </w:r>
      <w:r>
        <w:rPr>
          <w:w w:val="105"/>
        </w:rPr>
        <w:t>data</w:t>
      </w:r>
      <w:r>
        <w:rPr>
          <w:spacing w:val="46"/>
          <w:w w:val="105"/>
        </w:rPr>
        <w:t xml:space="preserve"> </w:t>
      </w:r>
      <w:r>
        <w:rPr>
          <w:w w:val="105"/>
        </w:rPr>
        <w:t>under</w:t>
      </w:r>
      <w:r>
        <w:rPr>
          <w:spacing w:val="47"/>
          <w:w w:val="105"/>
        </w:rPr>
        <w:t xml:space="preserve"> </w:t>
      </w:r>
      <w:r>
        <w:rPr>
          <w:w w:val="105"/>
        </w:rPr>
        <w:t>reasonable</w:t>
      </w:r>
      <w:r>
        <w:rPr>
          <w:spacing w:val="47"/>
          <w:w w:val="105"/>
        </w:rPr>
        <w:t xml:space="preserve"> </w:t>
      </w:r>
      <w:r>
        <w:rPr>
          <w:w w:val="105"/>
        </w:rPr>
        <w:t>memory</w:t>
      </w:r>
      <w:r>
        <w:rPr>
          <w:spacing w:val="47"/>
          <w:w w:val="105"/>
        </w:rPr>
        <w:t xml:space="preserve"> </w:t>
      </w:r>
      <w:r>
        <w:rPr>
          <w:w w:val="105"/>
        </w:rPr>
        <w:t>and</w:t>
      </w:r>
      <w:r>
        <w:rPr>
          <w:spacing w:val="47"/>
          <w:w w:val="105"/>
        </w:rPr>
        <w:t xml:space="preserve"> </w:t>
      </w:r>
      <w:r>
        <w:rPr>
          <w:w w:val="105"/>
        </w:rPr>
        <w:t>runtime</w:t>
      </w:r>
      <w:r>
        <w:rPr>
          <w:spacing w:val="48"/>
          <w:w w:val="105"/>
        </w:rPr>
        <w:t xml:space="preserve"> </w:t>
      </w:r>
      <w:r>
        <w:rPr>
          <w:w w:val="105"/>
        </w:rPr>
        <w:t>constraints.</w:t>
      </w:r>
      <w:r>
        <w:rPr>
          <w:spacing w:val="37"/>
          <w:w w:val="105"/>
        </w:rPr>
        <w:t xml:space="preserve">  </w:t>
      </w:r>
      <w:r>
        <w:rPr>
          <w:w w:val="105"/>
        </w:rPr>
        <w:t>Second,</w:t>
      </w:r>
      <w:r>
        <w:rPr>
          <w:spacing w:val="54"/>
          <w:w w:val="105"/>
        </w:rPr>
        <w:t xml:space="preserve"> </w:t>
      </w:r>
      <w:r>
        <w:rPr>
          <w:w w:val="105"/>
        </w:rPr>
        <w:t>the</w:t>
      </w:r>
      <w:r>
        <w:rPr>
          <w:spacing w:val="48"/>
          <w:w w:val="105"/>
        </w:rPr>
        <w:t xml:space="preserve"> </w:t>
      </w:r>
      <w:r>
        <w:rPr>
          <w:w w:val="105"/>
        </w:rPr>
        <w:t>resolution</w:t>
      </w:r>
      <w:r>
        <w:rPr>
          <w:spacing w:val="47"/>
          <w:w w:val="105"/>
        </w:rPr>
        <w:t xml:space="preserve"> </w:t>
      </w:r>
      <w:r>
        <w:rPr>
          <w:spacing w:val="-5"/>
          <w:w w:val="105"/>
        </w:rPr>
        <w:t>of</w:t>
      </w:r>
    </w:p>
    <w:p w14:paraId="7EB3E38E" w14:textId="77777777" w:rsidR="005F326E" w:rsidRDefault="00000000">
      <w:pPr>
        <w:pStyle w:val="BodyText"/>
        <w:tabs>
          <w:tab w:val="left" w:pos="1085"/>
        </w:tabs>
        <w:spacing w:before="157"/>
      </w:pPr>
      <w:r>
        <w:rPr>
          <w:rFonts w:ascii="Arial"/>
          <w:spacing w:val="-5"/>
          <w:w w:val="105"/>
          <w:sz w:val="12"/>
        </w:rPr>
        <w:t>455</w:t>
      </w:r>
      <w:r>
        <w:rPr>
          <w:rFonts w:ascii="Arial"/>
          <w:sz w:val="12"/>
        </w:rPr>
        <w:tab/>
      </w:r>
      <w:r>
        <w:rPr>
          <w:w w:val="105"/>
        </w:rPr>
        <w:t>the</w:t>
      </w:r>
      <w:r>
        <w:rPr>
          <w:spacing w:val="15"/>
          <w:w w:val="105"/>
        </w:rPr>
        <w:t xml:space="preserve"> </w:t>
      </w:r>
      <w:r>
        <w:rPr>
          <w:w w:val="105"/>
        </w:rPr>
        <w:t>AllenCCFv3</w:t>
      </w:r>
      <w:r>
        <w:rPr>
          <w:spacing w:val="14"/>
          <w:w w:val="105"/>
        </w:rPr>
        <w:t xml:space="preserve"> </w:t>
      </w:r>
      <w:r>
        <w:rPr>
          <w:w w:val="105"/>
        </w:rPr>
        <w:t>atlas</w:t>
      </w:r>
      <w:r>
        <w:rPr>
          <w:spacing w:val="15"/>
          <w:w w:val="105"/>
        </w:rPr>
        <w:t xml:space="preserve"> </w:t>
      </w:r>
      <w:r>
        <w:rPr>
          <w:w w:val="105"/>
        </w:rPr>
        <w:t>is</w:t>
      </w:r>
      <w:r>
        <w:rPr>
          <w:spacing w:val="15"/>
          <w:w w:val="105"/>
        </w:rPr>
        <w:t xml:space="preserve"> </w:t>
      </w:r>
      <w:r>
        <w:rPr>
          <w:w w:val="105"/>
        </w:rPr>
        <w:t>much</w:t>
      </w:r>
      <w:r>
        <w:rPr>
          <w:spacing w:val="14"/>
          <w:w w:val="105"/>
        </w:rPr>
        <w:t xml:space="preserve"> </w:t>
      </w:r>
      <w:r>
        <w:rPr>
          <w:w w:val="105"/>
        </w:rPr>
        <w:t>lower</w:t>
      </w:r>
      <w:r>
        <w:rPr>
          <w:spacing w:val="14"/>
          <w:w w:val="105"/>
        </w:rPr>
        <w:t xml:space="preserve"> </w:t>
      </w:r>
      <w:r>
        <w:rPr>
          <w:w w:val="105"/>
        </w:rPr>
        <w:t>than</w:t>
      </w:r>
      <w:r>
        <w:rPr>
          <w:spacing w:val="14"/>
          <w:w w:val="105"/>
        </w:rPr>
        <w:t xml:space="preserve"> </w:t>
      </w:r>
      <w:r>
        <w:rPr>
          <w:w w:val="105"/>
        </w:rPr>
        <w:t>the</w:t>
      </w:r>
      <w:r>
        <w:rPr>
          <w:spacing w:val="14"/>
          <w:w w:val="105"/>
        </w:rPr>
        <w:t xml:space="preserve"> </w:t>
      </w:r>
      <w:proofErr w:type="spellStart"/>
      <w:r>
        <w:rPr>
          <w:w w:val="105"/>
        </w:rPr>
        <w:t>fMOST</w:t>
      </w:r>
      <w:proofErr w:type="spellEnd"/>
      <w:r>
        <w:rPr>
          <w:spacing w:val="15"/>
          <w:w w:val="105"/>
        </w:rPr>
        <w:t xml:space="preserve"> </w:t>
      </w:r>
      <w:r>
        <w:rPr>
          <w:w w:val="105"/>
        </w:rPr>
        <w:t>data,</w:t>
      </w:r>
      <w:r>
        <w:rPr>
          <w:spacing w:val="14"/>
          <w:w w:val="105"/>
        </w:rPr>
        <w:t xml:space="preserve"> </w:t>
      </w:r>
      <w:r>
        <w:rPr>
          <w:w w:val="105"/>
        </w:rPr>
        <w:t>thus</w:t>
      </w:r>
      <w:r>
        <w:rPr>
          <w:spacing w:val="15"/>
          <w:w w:val="105"/>
        </w:rPr>
        <w:t xml:space="preserve"> </w:t>
      </w:r>
      <w:r>
        <w:rPr>
          <w:w w:val="105"/>
        </w:rPr>
        <w:t>the</w:t>
      </w:r>
      <w:r>
        <w:rPr>
          <w:spacing w:val="15"/>
          <w:w w:val="105"/>
        </w:rPr>
        <w:t xml:space="preserve"> </w:t>
      </w:r>
      <w:r>
        <w:rPr>
          <w:w w:val="105"/>
        </w:rPr>
        <w:t>mapping</w:t>
      </w:r>
      <w:r>
        <w:rPr>
          <w:spacing w:val="14"/>
          <w:w w:val="105"/>
        </w:rPr>
        <w:t xml:space="preserve"> </w:t>
      </w:r>
      <w:proofErr w:type="gramStart"/>
      <w:r>
        <w:rPr>
          <w:spacing w:val="-2"/>
          <w:w w:val="105"/>
        </w:rPr>
        <w:t>process</w:t>
      </w:r>
      <w:proofErr w:type="gramEnd"/>
    </w:p>
    <w:p w14:paraId="562DABC1" w14:textId="77777777" w:rsidR="005F326E" w:rsidRDefault="00000000">
      <w:pPr>
        <w:pStyle w:val="BodyText"/>
        <w:tabs>
          <w:tab w:val="left" w:pos="1085"/>
        </w:tabs>
        <w:spacing w:before="157"/>
      </w:pPr>
      <w:r>
        <w:rPr>
          <w:rFonts w:ascii="Arial"/>
          <w:spacing w:val="-5"/>
          <w:w w:val="105"/>
          <w:sz w:val="12"/>
        </w:rPr>
        <w:t>456</w:t>
      </w:r>
      <w:r>
        <w:rPr>
          <w:rFonts w:ascii="Arial"/>
          <w:sz w:val="12"/>
        </w:rPr>
        <w:tab/>
      </w:r>
      <w:r>
        <w:rPr>
          <w:w w:val="105"/>
        </w:rPr>
        <w:t>will</w:t>
      </w:r>
      <w:r>
        <w:rPr>
          <w:spacing w:val="26"/>
          <w:w w:val="105"/>
        </w:rPr>
        <w:t xml:space="preserve"> </w:t>
      </w:r>
      <w:r>
        <w:rPr>
          <w:w w:val="105"/>
        </w:rPr>
        <w:t>cause</w:t>
      </w:r>
      <w:r>
        <w:rPr>
          <w:spacing w:val="27"/>
          <w:w w:val="105"/>
        </w:rPr>
        <w:t xml:space="preserve"> </w:t>
      </w:r>
      <w:r>
        <w:rPr>
          <w:w w:val="105"/>
        </w:rPr>
        <w:t>much</w:t>
      </w:r>
      <w:r>
        <w:rPr>
          <w:spacing w:val="27"/>
          <w:w w:val="105"/>
        </w:rPr>
        <w:t xml:space="preserve"> </w:t>
      </w:r>
      <w:r>
        <w:rPr>
          <w:w w:val="105"/>
        </w:rPr>
        <w:t>of</w:t>
      </w:r>
      <w:r>
        <w:rPr>
          <w:spacing w:val="27"/>
          <w:w w:val="105"/>
        </w:rPr>
        <w:t xml:space="preserve"> </w:t>
      </w:r>
      <w:r>
        <w:rPr>
          <w:w w:val="105"/>
        </w:rPr>
        <w:t>the</w:t>
      </w:r>
      <w:r>
        <w:rPr>
          <w:spacing w:val="26"/>
          <w:w w:val="105"/>
        </w:rPr>
        <w:t xml:space="preserve"> </w:t>
      </w:r>
      <w:r>
        <w:rPr>
          <w:w w:val="105"/>
        </w:rPr>
        <w:t>high-resolution</w:t>
      </w:r>
      <w:r>
        <w:rPr>
          <w:spacing w:val="27"/>
          <w:w w:val="105"/>
        </w:rPr>
        <w:t xml:space="preserve"> </w:t>
      </w:r>
      <w:r>
        <w:rPr>
          <w:w w:val="105"/>
        </w:rPr>
        <w:t>information</w:t>
      </w:r>
      <w:r>
        <w:rPr>
          <w:spacing w:val="26"/>
          <w:w w:val="105"/>
        </w:rPr>
        <w:t xml:space="preserve"> </w:t>
      </w:r>
      <w:r>
        <w:rPr>
          <w:w w:val="105"/>
        </w:rPr>
        <w:t>in</w:t>
      </w:r>
      <w:r>
        <w:rPr>
          <w:spacing w:val="27"/>
          <w:w w:val="105"/>
        </w:rPr>
        <w:t xml:space="preserve"> </w:t>
      </w:r>
      <w:r>
        <w:rPr>
          <w:w w:val="105"/>
        </w:rPr>
        <w:t>the</w:t>
      </w:r>
      <w:r>
        <w:rPr>
          <w:spacing w:val="26"/>
          <w:w w:val="105"/>
        </w:rPr>
        <w:t xml:space="preserve"> </w:t>
      </w:r>
      <w:proofErr w:type="spellStart"/>
      <w:r>
        <w:rPr>
          <w:w w:val="105"/>
        </w:rPr>
        <w:t>fMOST</w:t>
      </w:r>
      <w:proofErr w:type="spellEnd"/>
      <w:r>
        <w:rPr>
          <w:spacing w:val="26"/>
          <w:w w:val="105"/>
        </w:rPr>
        <w:t xml:space="preserve"> </w:t>
      </w:r>
      <w:r>
        <w:rPr>
          <w:w w:val="105"/>
        </w:rPr>
        <w:t>images</w:t>
      </w:r>
      <w:r>
        <w:rPr>
          <w:spacing w:val="27"/>
          <w:w w:val="105"/>
        </w:rPr>
        <w:t xml:space="preserve"> </w:t>
      </w:r>
      <w:r>
        <w:rPr>
          <w:w w:val="105"/>
        </w:rPr>
        <w:t>to</w:t>
      </w:r>
      <w:r>
        <w:rPr>
          <w:spacing w:val="26"/>
          <w:w w:val="105"/>
        </w:rPr>
        <w:t xml:space="preserve"> </w:t>
      </w:r>
      <w:r>
        <w:rPr>
          <w:w w:val="105"/>
        </w:rPr>
        <w:t>be</w:t>
      </w:r>
      <w:r>
        <w:rPr>
          <w:spacing w:val="27"/>
          <w:w w:val="105"/>
        </w:rPr>
        <w:t xml:space="preserve"> </w:t>
      </w:r>
      <w:proofErr w:type="gramStart"/>
      <w:r>
        <w:rPr>
          <w:spacing w:val="-4"/>
          <w:w w:val="105"/>
        </w:rPr>
        <w:t>lost</w:t>
      </w:r>
      <w:proofErr w:type="gramEnd"/>
    </w:p>
    <w:p w14:paraId="3122FDFB" w14:textId="277FCFF9" w:rsidR="005F326E" w:rsidRDefault="00000000">
      <w:pPr>
        <w:pStyle w:val="BodyText"/>
        <w:tabs>
          <w:tab w:val="left" w:pos="1085"/>
        </w:tabs>
        <w:spacing w:before="158"/>
      </w:pPr>
      <w:r>
        <w:rPr>
          <w:rFonts w:ascii="Arial"/>
          <w:spacing w:val="-5"/>
          <w:w w:val="105"/>
          <w:sz w:val="12"/>
        </w:rPr>
        <w:t>457</w:t>
      </w:r>
      <w:r>
        <w:rPr>
          <w:rFonts w:ascii="Arial"/>
          <w:sz w:val="12"/>
        </w:rPr>
        <w:tab/>
      </w:r>
      <w:r>
        <w:rPr>
          <w:w w:val="105"/>
        </w:rPr>
        <w:t>regardless.</w:t>
      </w:r>
      <w:r>
        <w:rPr>
          <w:spacing w:val="76"/>
          <w:w w:val="105"/>
        </w:rPr>
        <w:t xml:space="preserve"> </w:t>
      </w:r>
      <w:r>
        <w:rPr>
          <w:w w:val="105"/>
        </w:rPr>
        <w:t>Thus,</w:t>
      </w:r>
      <w:r>
        <w:rPr>
          <w:spacing w:val="25"/>
          <w:w w:val="105"/>
        </w:rPr>
        <w:t xml:space="preserve"> </w:t>
      </w:r>
      <w:r>
        <w:rPr>
          <w:w w:val="105"/>
        </w:rPr>
        <w:t>we</w:t>
      </w:r>
      <w:r>
        <w:rPr>
          <w:spacing w:val="22"/>
          <w:w w:val="105"/>
        </w:rPr>
        <w:t xml:space="preserve"> </w:t>
      </w:r>
      <w:r>
        <w:rPr>
          <w:w w:val="105"/>
        </w:rPr>
        <w:t>perform</w:t>
      </w:r>
      <w:r>
        <w:rPr>
          <w:spacing w:val="21"/>
          <w:w w:val="105"/>
        </w:rPr>
        <w:t xml:space="preserve"> </w:t>
      </w:r>
      <w:r>
        <w:rPr>
          <w:w w:val="105"/>
        </w:rPr>
        <w:t>a</w:t>
      </w:r>
      <w:r>
        <w:rPr>
          <w:spacing w:val="22"/>
          <w:w w:val="105"/>
        </w:rPr>
        <w:t xml:space="preserve"> </w:t>
      </w:r>
      <w:r>
        <w:rPr>
          <w:w w:val="105"/>
        </w:rPr>
        <w:t>cubic</w:t>
      </w:r>
      <w:r>
        <w:rPr>
          <w:spacing w:val="22"/>
          <w:w w:val="105"/>
        </w:rPr>
        <w:t xml:space="preserve"> </w:t>
      </w:r>
      <w:ins w:id="156" w:author="Gee, James C" w:date="2024-04-10T18:29:00Z">
        <w:r w:rsidR="00154D9E">
          <w:rPr>
            <w:w w:val="105"/>
          </w:rPr>
          <w:t>B</w:t>
        </w:r>
      </w:ins>
      <w:del w:id="157" w:author="Gee, James C" w:date="2024-04-10T18:29:00Z">
        <w:r w:rsidDel="00154D9E">
          <w:rPr>
            <w:w w:val="105"/>
          </w:rPr>
          <w:delText>b</w:delText>
        </w:r>
      </w:del>
      <w:r>
        <w:rPr>
          <w:w w:val="105"/>
        </w:rPr>
        <w:t>-spline</w:t>
      </w:r>
      <w:r>
        <w:rPr>
          <w:spacing w:val="22"/>
          <w:w w:val="105"/>
        </w:rPr>
        <w:t xml:space="preserve"> </w:t>
      </w:r>
      <w:proofErr w:type="spellStart"/>
      <w:r>
        <w:rPr>
          <w:w w:val="105"/>
        </w:rPr>
        <w:t>downsampling</w:t>
      </w:r>
      <w:proofErr w:type="spellEnd"/>
      <w:r>
        <w:rPr>
          <w:spacing w:val="21"/>
          <w:w w:val="105"/>
        </w:rPr>
        <w:t xml:space="preserve"> </w:t>
      </w:r>
      <w:r>
        <w:rPr>
          <w:w w:val="105"/>
        </w:rPr>
        <w:t>of</w:t>
      </w:r>
      <w:r>
        <w:rPr>
          <w:spacing w:val="22"/>
          <w:w w:val="105"/>
        </w:rPr>
        <w:t xml:space="preserve"> </w:t>
      </w:r>
      <w:r>
        <w:rPr>
          <w:w w:val="105"/>
        </w:rPr>
        <w:t>the</w:t>
      </w:r>
      <w:r>
        <w:rPr>
          <w:spacing w:val="22"/>
          <w:w w:val="105"/>
        </w:rPr>
        <w:t xml:space="preserve"> </w:t>
      </w:r>
      <w:proofErr w:type="spellStart"/>
      <w:r>
        <w:rPr>
          <w:w w:val="105"/>
        </w:rPr>
        <w:t>fMOST</w:t>
      </w:r>
      <w:proofErr w:type="spellEnd"/>
      <w:r>
        <w:rPr>
          <w:spacing w:val="21"/>
          <w:w w:val="105"/>
        </w:rPr>
        <w:t xml:space="preserve"> </w:t>
      </w:r>
      <w:r>
        <w:rPr>
          <w:w w:val="105"/>
        </w:rPr>
        <w:t>data</w:t>
      </w:r>
      <w:r>
        <w:rPr>
          <w:spacing w:val="22"/>
          <w:w w:val="105"/>
        </w:rPr>
        <w:t xml:space="preserve"> </w:t>
      </w:r>
      <w:r>
        <w:rPr>
          <w:spacing w:val="-5"/>
          <w:w w:val="105"/>
        </w:rPr>
        <w:t>to</w:t>
      </w:r>
    </w:p>
    <w:p w14:paraId="26764B1F" w14:textId="5188048A" w:rsidR="005F326E" w:rsidRDefault="00000000">
      <w:pPr>
        <w:pStyle w:val="BodyText"/>
        <w:tabs>
          <w:tab w:val="left" w:pos="1085"/>
        </w:tabs>
        <w:spacing w:before="157"/>
      </w:pPr>
      <w:r>
        <w:rPr>
          <w:rFonts w:ascii="Arial" w:hAnsi="Arial"/>
          <w:spacing w:val="-5"/>
          <w:w w:val="105"/>
          <w:sz w:val="12"/>
        </w:rPr>
        <w:t>458</w:t>
      </w:r>
      <w:r>
        <w:rPr>
          <w:rFonts w:ascii="Arial" w:hAnsi="Arial"/>
          <w:sz w:val="12"/>
        </w:rPr>
        <w:tab/>
      </w:r>
      <w:r>
        <w:rPr>
          <w:w w:val="105"/>
        </w:rPr>
        <w:t>reduce</w:t>
      </w:r>
      <w:r>
        <w:rPr>
          <w:spacing w:val="-7"/>
          <w:w w:val="105"/>
        </w:rPr>
        <w:t xml:space="preserve"> </w:t>
      </w:r>
      <w:r>
        <w:rPr>
          <w:w w:val="105"/>
        </w:rPr>
        <w:t>the</w:t>
      </w:r>
      <w:r>
        <w:rPr>
          <w:spacing w:val="-7"/>
          <w:w w:val="105"/>
        </w:rPr>
        <w:t xml:space="preserve"> </w:t>
      </w:r>
      <w:r>
        <w:rPr>
          <w:w w:val="105"/>
        </w:rPr>
        <w:t>resolution</w:t>
      </w:r>
      <w:r>
        <w:rPr>
          <w:spacing w:val="-7"/>
          <w:w w:val="105"/>
        </w:rPr>
        <w:t xml:space="preserve"> </w:t>
      </w:r>
      <w:r>
        <w:rPr>
          <w:w w:val="105"/>
        </w:rPr>
        <w:t>of</w:t>
      </w:r>
      <w:r>
        <w:rPr>
          <w:spacing w:val="-7"/>
          <w:w w:val="105"/>
        </w:rPr>
        <w:t xml:space="preserve"> </w:t>
      </w:r>
      <w:r>
        <w:rPr>
          <w:w w:val="105"/>
        </w:rPr>
        <w:t>each</w:t>
      </w:r>
      <w:r>
        <w:rPr>
          <w:spacing w:val="-7"/>
          <w:w w:val="105"/>
        </w:rPr>
        <w:t xml:space="preserve"> </w:t>
      </w:r>
      <w:r>
        <w:rPr>
          <w:w w:val="105"/>
        </w:rPr>
        <w:t>image</w:t>
      </w:r>
      <w:r>
        <w:rPr>
          <w:spacing w:val="-7"/>
          <w:w w:val="105"/>
        </w:rPr>
        <w:t xml:space="preserve"> </w:t>
      </w:r>
      <w:r w:rsidRPr="00FA2623">
        <w:rPr>
          <w:strike/>
          <w:w w:val="105"/>
          <w:rPrChange w:id="158" w:author="Gee, James C" w:date="2024-04-10T18:29:00Z">
            <w:rPr>
              <w:w w:val="105"/>
            </w:rPr>
          </w:rPrChange>
        </w:rPr>
        <w:t>to</w:t>
      </w:r>
      <w:r w:rsidRPr="00FA2623">
        <w:rPr>
          <w:strike/>
          <w:spacing w:val="-7"/>
          <w:w w:val="105"/>
          <w:rPrChange w:id="159" w:author="Gee, James C" w:date="2024-04-10T18:29:00Z">
            <w:rPr>
              <w:spacing w:val="-7"/>
              <w:w w:val="105"/>
            </w:rPr>
          </w:rPrChange>
        </w:rPr>
        <w:t xml:space="preserve"> </w:t>
      </w:r>
      <w:r w:rsidRPr="00FA2623">
        <w:rPr>
          <w:strike/>
          <w:w w:val="105"/>
          <w:rPrChange w:id="160" w:author="Gee, James C" w:date="2024-04-10T18:29:00Z">
            <w:rPr>
              <w:w w:val="105"/>
            </w:rPr>
          </w:rPrChange>
        </w:rPr>
        <w:t>25</w:t>
      </w:r>
      <w:r w:rsidRPr="00FA2623">
        <w:rPr>
          <w:strike/>
          <w:spacing w:val="-8"/>
          <w:w w:val="105"/>
          <w:rPrChange w:id="161" w:author="Gee, James C" w:date="2024-04-10T18:29:00Z">
            <w:rPr>
              <w:spacing w:val="-8"/>
              <w:w w:val="105"/>
            </w:rPr>
          </w:rPrChange>
        </w:rPr>
        <w:t xml:space="preserve"> </w:t>
      </w:r>
      <w:r w:rsidRPr="00FA2623">
        <w:rPr>
          <w:i/>
          <w:strike/>
          <w:w w:val="105"/>
          <w:rPrChange w:id="162" w:author="Gee, James C" w:date="2024-04-10T18:29:00Z">
            <w:rPr>
              <w:i/>
              <w:w w:val="105"/>
            </w:rPr>
          </w:rPrChange>
        </w:rPr>
        <w:t>µm</w:t>
      </w:r>
      <w:r w:rsidRPr="00FA2623">
        <w:rPr>
          <w:i/>
          <w:strike/>
          <w:spacing w:val="-7"/>
          <w:w w:val="105"/>
          <w:rPrChange w:id="163" w:author="Gee, James C" w:date="2024-04-10T18:29:00Z">
            <w:rPr>
              <w:i/>
              <w:spacing w:val="-7"/>
              <w:w w:val="105"/>
            </w:rPr>
          </w:rPrChange>
        </w:rPr>
        <w:t xml:space="preserve"> </w:t>
      </w:r>
      <w:r w:rsidRPr="00FA2623">
        <w:rPr>
          <w:strike/>
          <w:w w:val="105"/>
          <w:rPrChange w:id="164" w:author="Gee, James C" w:date="2024-04-10T18:29:00Z">
            <w:rPr>
              <w:w w:val="105"/>
            </w:rPr>
          </w:rPrChange>
        </w:rPr>
        <w:t>isotropic</w:t>
      </w:r>
      <w:r>
        <w:rPr>
          <w:spacing w:val="-7"/>
          <w:w w:val="105"/>
        </w:rPr>
        <w:t xml:space="preserve"> </w:t>
      </w:r>
      <w:r>
        <w:rPr>
          <w:w w:val="105"/>
        </w:rPr>
        <w:t>to</w:t>
      </w:r>
      <w:r>
        <w:rPr>
          <w:spacing w:val="-7"/>
          <w:w w:val="105"/>
        </w:rPr>
        <w:t xml:space="preserve"> </w:t>
      </w:r>
      <w:r>
        <w:rPr>
          <w:w w:val="105"/>
        </w:rPr>
        <w:t>match</w:t>
      </w:r>
      <w:r>
        <w:rPr>
          <w:spacing w:val="-7"/>
          <w:w w:val="105"/>
        </w:rPr>
        <w:t xml:space="preserve"> </w:t>
      </w:r>
      <w:r>
        <w:rPr>
          <w:w w:val="105"/>
        </w:rPr>
        <w:t>the</w:t>
      </w:r>
      <w:ins w:id="165" w:author="Gee, James C" w:date="2024-04-10T18:30:00Z">
        <w:r w:rsidR="00FA2623">
          <w:rPr>
            <w:w w:val="105"/>
          </w:rPr>
          <w:t xml:space="preserve"> isotropic</w:t>
        </w:r>
      </w:ins>
      <w:r>
        <w:rPr>
          <w:spacing w:val="-7"/>
          <w:w w:val="105"/>
        </w:rPr>
        <w:t xml:space="preserve"> </w:t>
      </w:r>
      <w:r>
        <w:rPr>
          <w:w w:val="105"/>
        </w:rPr>
        <w:t>25</w:t>
      </w:r>
      <w:r>
        <w:rPr>
          <w:spacing w:val="-7"/>
          <w:w w:val="105"/>
        </w:rPr>
        <w:t xml:space="preserve"> </w:t>
      </w:r>
      <w:r>
        <w:rPr>
          <w:i/>
          <w:w w:val="105"/>
        </w:rPr>
        <w:t>µm</w:t>
      </w:r>
      <w:r>
        <w:rPr>
          <w:i/>
          <w:spacing w:val="-7"/>
          <w:w w:val="105"/>
        </w:rPr>
        <w:t xml:space="preserve"> </w:t>
      </w:r>
      <w:ins w:id="166" w:author="Gee, James C" w:date="2024-04-10T18:30:00Z">
        <w:r w:rsidR="00FA2623">
          <w:rPr>
            <w:i/>
            <w:spacing w:val="-7"/>
            <w:w w:val="105"/>
          </w:rPr>
          <w:t xml:space="preserve">voxel resolution of the </w:t>
        </w:r>
      </w:ins>
      <w:proofErr w:type="gramStart"/>
      <w:r>
        <w:rPr>
          <w:spacing w:val="-2"/>
          <w:w w:val="105"/>
        </w:rPr>
        <w:t>AllenCCFv3</w:t>
      </w:r>
      <w:proofErr w:type="gramEnd"/>
    </w:p>
    <w:p w14:paraId="232C9BEF" w14:textId="77777777" w:rsidR="005F326E" w:rsidRDefault="00000000">
      <w:pPr>
        <w:pStyle w:val="BodyText"/>
        <w:tabs>
          <w:tab w:val="left" w:pos="1085"/>
        </w:tabs>
        <w:spacing w:before="158"/>
      </w:pPr>
      <w:r>
        <w:rPr>
          <w:rFonts w:ascii="Arial"/>
          <w:spacing w:val="-5"/>
          <w:sz w:val="12"/>
        </w:rPr>
        <w:t>459</w:t>
      </w:r>
      <w:r>
        <w:rPr>
          <w:rFonts w:ascii="Arial"/>
          <w:sz w:val="12"/>
        </w:rPr>
        <w:tab/>
      </w:r>
      <w:r>
        <w:rPr>
          <w:spacing w:val="-2"/>
        </w:rPr>
        <w:t>intensity</w:t>
      </w:r>
      <w:r>
        <w:rPr>
          <w:spacing w:val="-5"/>
        </w:rPr>
        <w:t xml:space="preserve"> </w:t>
      </w:r>
      <w:r>
        <w:rPr>
          <w:spacing w:val="-2"/>
        </w:rPr>
        <w:t>atlas</w:t>
      </w:r>
      <w:r>
        <w:rPr>
          <w:spacing w:val="-4"/>
        </w:rPr>
        <w:t xml:space="preserve"> </w:t>
      </w:r>
      <w:r>
        <w:rPr>
          <w:spacing w:val="-2"/>
        </w:rPr>
        <w:t xml:space="preserve">using </w:t>
      </w:r>
      <w:proofErr w:type="spellStart"/>
      <w:proofErr w:type="gramStart"/>
      <w:r>
        <w:rPr>
          <w:rFonts w:ascii="Courier New"/>
          <w:spacing w:val="-2"/>
        </w:rPr>
        <w:t>ants.resample</w:t>
      </w:r>
      <w:proofErr w:type="gramEnd"/>
      <w:r>
        <w:rPr>
          <w:rFonts w:ascii="Courier New"/>
          <w:spacing w:val="-2"/>
        </w:rPr>
        <w:t>_image</w:t>
      </w:r>
      <w:proofErr w:type="spellEnd"/>
      <w:r>
        <w:rPr>
          <w:rFonts w:ascii="Courier New"/>
          <w:spacing w:val="-2"/>
        </w:rPr>
        <w:t>(...)</w:t>
      </w:r>
      <w:r>
        <w:rPr>
          <w:spacing w:val="-2"/>
        </w:rPr>
        <w:t>.</w:t>
      </w:r>
      <w:r>
        <w:rPr>
          <w:spacing w:val="23"/>
        </w:rPr>
        <w:t xml:space="preserve"> </w:t>
      </w:r>
      <w:r>
        <w:rPr>
          <w:spacing w:val="-2"/>
        </w:rPr>
        <w:t>An</w:t>
      </w:r>
      <w:r>
        <w:rPr>
          <w:spacing w:val="-5"/>
        </w:rPr>
        <w:t xml:space="preserve"> </w:t>
      </w:r>
      <w:r>
        <w:rPr>
          <w:spacing w:val="-2"/>
        </w:rPr>
        <w:t>important</w:t>
      </w:r>
      <w:r>
        <w:rPr>
          <w:spacing w:val="-4"/>
        </w:rPr>
        <w:t xml:space="preserve"> </w:t>
      </w:r>
      <w:r>
        <w:rPr>
          <w:spacing w:val="-2"/>
        </w:rPr>
        <w:t>detail</w:t>
      </w:r>
      <w:r>
        <w:rPr>
          <w:spacing w:val="-4"/>
        </w:rPr>
        <w:t xml:space="preserve"> </w:t>
      </w:r>
      <w:r>
        <w:rPr>
          <w:spacing w:val="-2"/>
        </w:rPr>
        <w:t>to</w:t>
      </w:r>
      <w:r>
        <w:rPr>
          <w:spacing w:val="-4"/>
        </w:rPr>
        <w:t xml:space="preserve"> </w:t>
      </w:r>
      <w:r>
        <w:rPr>
          <w:spacing w:val="-2"/>
        </w:rPr>
        <w:t>note</w:t>
      </w:r>
      <w:r>
        <w:rPr>
          <w:spacing w:val="-4"/>
        </w:rPr>
        <w:t xml:space="preserve"> </w:t>
      </w:r>
      <w:r>
        <w:rPr>
          <w:spacing w:val="-2"/>
        </w:rPr>
        <w:t>is</w:t>
      </w:r>
      <w:r>
        <w:rPr>
          <w:spacing w:val="-5"/>
        </w:rPr>
        <w:t xml:space="preserve"> </w:t>
      </w:r>
      <w:proofErr w:type="gramStart"/>
      <w:r>
        <w:rPr>
          <w:spacing w:val="-4"/>
        </w:rPr>
        <w:t>that</w:t>
      </w:r>
      <w:proofErr w:type="gramEnd"/>
    </w:p>
    <w:p w14:paraId="0166F818" w14:textId="77777777" w:rsidR="005F326E" w:rsidRDefault="00000000">
      <w:pPr>
        <w:pStyle w:val="BodyText"/>
        <w:tabs>
          <w:tab w:val="left" w:pos="1085"/>
        </w:tabs>
        <w:spacing w:before="137"/>
      </w:pPr>
      <w:r>
        <w:rPr>
          <w:rFonts w:ascii="Arial"/>
          <w:spacing w:val="-5"/>
          <w:w w:val="105"/>
          <w:sz w:val="12"/>
        </w:rPr>
        <w:t>460</w:t>
      </w:r>
      <w:r>
        <w:rPr>
          <w:rFonts w:ascii="Arial"/>
          <w:sz w:val="12"/>
        </w:rPr>
        <w:tab/>
      </w:r>
      <w:r>
        <w:rPr>
          <w:w w:val="105"/>
        </w:rPr>
        <w:t>while</w:t>
      </w:r>
      <w:r>
        <w:rPr>
          <w:spacing w:val="6"/>
          <w:w w:val="105"/>
        </w:rPr>
        <w:t xml:space="preserve"> </w:t>
      </w:r>
      <w:r>
        <w:rPr>
          <w:w w:val="105"/>
        </w:rPr>
        <w:t>the</w:t>
      </w:r>
      <w:r>
        <w:rPr>
          <w:spacing w:val="6"/>
          <w:w w:val="105"/>
        </w:rPr>
        <w:t xml:space="preserve"> </w:t>
      </w:r>
      <w:proofErr w:type="spellStart"/>
      <w:r>
        <w:rPr>
          <w:w w:val="105"/>
        </w:rPr>
        <w:t>fMOST</w:t>
      </w:r>
      <w:proofErr w:type="spellEnd"/>
      <w:r>
        <w:rPr>
          <w:spacing w:val="6"/>
          <w:w w:val="105"/>
        </w:rPr>
        <w:t xml:space="preserve"> </w:t>
      </w:r>
      <w:r>
        <w:rPr>
          <w:w w:val="105"/>
        </w:rPr>
        <w:t>images</w:t>
      </w:r>
      <w:r>
        <w:rPr>
          <w:spacing w:val="6"/>
          <w:w w:val="105"/>
        </w:rPr>
        <w:t xml:space="preserve"> </w:t>
      </w:r>
      <w:r>
        <w:rPr>
          <w:w w:val="105"/>
        </w:rPr>
        <w:t>and</w:t>
      </w:r>
      <w:r>
        <w:rPr>
          <w:spacing w:val="6"/>
          <w:w w:val="105"/>
        </w:rPr>
        <w:t xml:space="preserve"> </w:t>
      </w:r>
      <w:r>
        <w:rPr>
          <w:w w:val="105"/>
        </w:rPr>
        <w:t>atlas</w:t>
      </w:r>
      <w:r>
        <w:rPr>
          <w:spacing w:val="7"/>
          <w:w w:val="105"/>
        </w:rPr>
        <w:t xml:space="preserve"> </w:t>
      </w:r>
      <w:r>
        <w:rPr>
          <w:w w:val="105"/>
        </w:rPr>
        <w:t>are</w:t>
      </w:r>
      <w:r>
        <w:rPr>
          <w:spacing w:val="6"/>
          <w:w w:val="105"/>
        </w:rPr>
        <w:t xml:space="preserve"> </w:t>
      </w:r>
      <w:proofErr w:type="spellStart"/>
      <w:r>
        <w:rPr>
          <w:w w:val="105"/>
        </w:rPr>
        <w:t>downsampled</w:t>
      </w:r>
      <w:proofErr w:type="spellEnd"/>
      <w:r>
        <w:rPr>
          <w:w w:val="105"/>
        </w:rPr>
        <w:t>,</w:t>
      </w:r>
      <w:r>
        <w:rPr>
          <w:spacing w:val="7"/>
          <w:w w:val="105"/>
        </w:rPr>
        <w:t xml:space="preserve"> </w:t>
      </w:r>
      <w:r>
        <w:rPr>
          <w:w w:val="105"/>
        </w:rPr>
        <w:t>the</w:t>
      </w:r>
      <w:r>
        <w:rPr>
          <w:spacing w:val="6"/>
          <w:w w:val="105"/>
        </w:rPr>
        <w:t xml:space="preserve"> </w:t>
      </w:r>
      <w:r>
        <w:rPr>
          <w:w w:val="105"/>
        </w:rPr>
        <w:t>mapping</w:t>
      </w:r>
      <w:r>
        <w:rPr>
          <w:spacing w:val="6"/>
          <w:w w:val="105"/>
        </w:rPr>
        <w:t xml:space="preserve"> </w:t>
      </w:r>
      <w:r>
        <w:rPr>
          <w:w w:val="105"/>
        </w:rPr>
        <w:t>learned</w:t>
      </w:r>
      <w:r>
        <w:rPr>
          <w:spacing w:val="6"/>
          <w:w w:val="105"/>
        </w:rPr>
        <w:t xml:space="preserve"> </w:t>
      </w:r>
      <w:r>
        <w:rPr>
          <w:w w:val="105"/>
        </w:rPr>
        <w:t>during</w:t>
      </w:r>
      <w:r>
        <w:rPr>
          <w:spacing w:val="7"/>
          <w:w w:val="105"/>
        </w:rPr>
        <w:t xml:space="preserve"> </w:t>
      </w:r>
      <w:r>
        <w:rPr>
          <w:spacing w:val="-5"/>
          <w:w w:val="105"/>
        </w:rPr>
        <w:t>the</w:t>
      </w:r>
    </w:p>
    <w:p w14:paraId="66486325" w14:textId="77777777" w:rsidR="005F326E" w:rsidRDefault="00000000">
      <w:pPr>
        <w:pStyle w:val="BodyText"/>
        <w:tabs>
          <w:tab w:val="left" w:pos="1085"/>
        </w:tabs>
        <w:spacing w:before="157"/>
      </w:pPr>
      <w:r>
        <w:rPr>
          <w:rFonts w:ascii="Arial"/>
          <w:spacing w:val="-5"/>
          <w:w w:val="105"/>
          <w:sz w:val="12"/>
        </w:rPr>
        <w:t>461</w:t>
      </w:r>
      <w:r>
        <w:rPr>
          <w:rFonts w:ascii="Arial"/>
          <w:sz w:val="12"/>
        </w:rPr>
        <w:tab/>
      </w:r>
      <w:r>
        <w:rPr>
          <w:w w:val="105"/>
        </w:rPr>
        <w:t>registration</w:t>
      </w:r>
      <w:r>
        <w:rPr>
          <w:spacing w:val="46"/>
          <w:w w:val="105"/>
        </w:rPr>
        <w:t xml:space="preserve"> </w:t>
      </w:r>
      <w:r>
        <w:rPr>
          <w:w w:val="105"/>
        </w:rPr>
        <w:t>is</w:t>
      </w:r>
      <w:r>
        <w:rPr>
          <w:spacing w:val="46"/>
          <w:w w:val="105"/>
        </w:rPr>
        <w:t xml:space="preserve"> </w:t>
      </w:r>
      <w:r>
        <w:rPr>
          <w:w w:val="105"/>
        </w:rPr>
        <w:t>assumed</w:t>
      </w:r>
      <w:r>
        <w:rPr>
          <w:spacing w:val="47"/>
          <w:w w:val="105"/>
        </w:rPr>
        <w:t xml:space="preserve"> </w:t>
      </w:r>
      <w:r>
        <w:rPr>
          <w:w w:val="105"/>
        </w:rPr>
        <w:t>to</w:t>
      </w:r>
      <w:r>
        <w:rPr>
          <w:spacing w:val="46"/>
          <w:w w:val="105"/>
        </w:rPr>
        <w:t xml:space="preserve"> </w:t>
      </w:r>
      <w:r>
        <w:rPr>
          <w:w w:val="105"/>
        </w:rPr>
        <w:t>be</w:t>
      </w:r>
      <w:r>
        <w:rPr>
          <w:spacing w:val="47"/>
          <w:w w:val="105"/>
        </w:rPr>
        <w:t xml:space="preserve"> </w:t>
      </w:r>
      <w:r>
        <w:rPr>
          <w:w w:val="105"/>
        </w:rPr>
        <w:t>continuous.</w:t>
      </w:r>
      <w:r>
        <w:rPr>
          <w:spacing w:val="37"/>
          <w:w w:val="105"/>
        </w:rPr>
        <w:t xml:space="preserve">  </w:t>
      </w:r>
      <w:r>
        <w:rPr>
          <w:w w:val="105"/>
        </w:rPr>
        <w:t>Thus,</w:t>
      </w:r>
      <w:r>
        <w:rPr>
          <w:spacing w:val="54"/>
          <w:w w:val="105"/>
        </w:rPr>
        <w:t xml:space="preserve"> </w:t>
      </w:r>
      <w:r>
        <w:rPr>
          <w:w w:val="105"/>
        </w:rPr>
        <w:t>after</w:t>
      </w:r>
      <w:r>
        <w:rPr>
          <w:spacing w:val="47"/>
          <w:w w:val="105"/>
        </w:rPr>
        <w:t xml:space="preserve"> </w:t>
      </w:r>
      <w:r>
        <w:rPr>
          <w:w w:val="105"/>
        </w:rPr>
        <w:t>establishing</w:t>
      </w:r>
      <w:r>
        <w:rPr>
          <w:spacing w:val="46"/>
          <w:w w:val="105"/>
        </w:rPr>
        <w:t xml:space="preserve"> </w:t>
      </w:r>
      <w:r>
        <w:rPr>
          <w:w w:val="105"/>
        </w:rPr>
        <w:t>the</w:t>
      </w:r>
      <w:r>
        <w:rPr>
          <w:spacing w:val="47"/>
          <w:w w:val="105"/>
        </w:rPr>
        <w:t xml:space="preserve"> </w:t>
      </w:r>
      <w:r>
        <w:rPr>
          <w:w w:val="105"/>
        </w:rPr>
        <w:t>mapping</w:t>
      </w:r>
      <w:r>
        <w:rPr>
          <w:spacing w:val="46"/>
          <w:w w:val="105"/>
        </w:rPr>
        <w:t xml:space="preserve"> </w:t>
      </w:r>
      <w:r>
        <w:rPr>
          <w:spacing w:val="-5"/>
          <w:w w:val="105"/>
        </w:rPr>
        <w:t>to</w:t>
      </w:r>
    </w:p>
    <w:p w14:paraId="021065A7" w14:textId="686C6304" w:rsidR="005F326E" w:rsidRDefault="00000000">
      <w:pPr>
        <w:pStyle w:val="BodyText"/>
        <w:tabs>
          <w:tab w:val="left" w:pos="1085"/>
        </w:tabs>
        <w:spacing w:before="158"/>
      </w:pPr>
      <w:r>
        <w:rPr>
          <w:rFonts w:ascii="Arial"/>
          <w:spacing w:val="-5"/>
          <w:w w:val="105"/>
          <w:sz w:val="12"/>
        </w:rPr>
        <w:t>462</w:t>
      </w:r>
      <w:r>
        <w:rPr>
          <w:rFonts w:ascii="Arial"/>
          <w:sz w:val="12"/>
        </w:rPr>
        <w:tab/>
      </w:r>
      <w:r>
        <w:rPr>
          <w:w w:val="105"/>
        </w:rPr>
        <w:t>the</w:t>
      </w:r>
      <w:r>
        <w:rPr>
          <w:spacing w:val="38"/>
          <w:w w:val="105"/>
        </w:rPr>
        <w:t xml:space="preserve"> </w:t>
      </w:r>
      <w:r>
        <w:rPr>
          <w:w w:val="105"/>
        </w:rPr>
        <w:t>AllenCCFv3,</w:t>
      </w:r>
      <w:r>
        <w:rPr>
          <w:spacing w:val="44"/>
          <w:w w:val="105"/>
        </w:rPr>
        <w:t xml:space="preserve"> </w:t>
      </w:r>
      <w:r>
        <w:rPr>
          <w:w w:val="105"/>
        </w:rPr>
        <w:t>we</w:t>
      </w:r>
      <w:r>
        <w:rPr>
          <w:spacing w:val="38"/>
          <w:w w:val="105"/>
        </w:rPr>
        <w:t xml:space="preserve"> </w:t>
      </w:r>
      <w:r>
        <w:rPr>
          <w:w w:val="105"/>
        </w:rPr>
        <w:t>can</w:t>
      </w:r>
      <w:r>
        <w:rPr>
          <w:spacing w:val="38"/>
          <w:w w:val="105"/>
        </w:rPr>
        <w:t xml:space="preserve"> </w:t>
      </w:r>
      <w:r>
        <w:rPr>
          <w:w w:val="105"/>
        </w:rPr>
        <w:t>interpolate</w:t>
      </w:r>
      <w:r>
        <w:rPr>
          <w:spacing w:val="38"/>
          <w:w w:val="105"/>
        </w:rPr>
        <w:t xml:space="preserve"> </w:t>
      </w:r>
      <w:r>
        <w:rPr>
          <w:w w:val="105"/>
        </w:rPr>
        <w:t>the</w:t>
      </w:r>
      <w:r>
        <w:rPr>
          <w:spacing w:val="39"/>
          <w:w w:val="105"/>
        </w:rPr>
        <w:t xml:space="preserve"> </w:t>
      </w:r>
      <w:r>
        <w:rPr>
          <w:w w:val="105"/>
        </w:rPr>
        <w:t>learned</w:t>
      </w:r>
      <w:r>
        <w:rPr>
          <w:spacing w:val="38"/>
          <w:w w:val="105"/>
        </w:rPr>
        <w:t xml:space="preserve"> </w:t>
      </w:r>
      <w:r>
        <w:rPr>
          <w:w w:val="105"/>
        </w:rPr>
        <w:t>mapping</w:t>
      </w:r>
      <w:r>
        <w:rPr>
          <w:spacing w:val="38"/>
          <w:w w:val="105"/>
        </w:rPr>
        <w:t xml:space="preserve"> </w:t>
      </w:r>
      <w:r>
        <w:rPr>
          <w:w w:val="105"/>
        </w:rPr>
        <w:t>and</w:t>
      </w:r>
      <w:r>
        <w:rPr>
          <w:spacing w:val="38"/>
          <w:w w:val="105"/>
        </w:rPr>
        <w:t xml:space="preserve"> </w:t>
      </w:r>
      <w:r>
        <w:rPr>
          <w:w w:val="105"/>
        </w:rPr>
        <w:t>apply</w:t>
      </w:r>
      <w:r>
        <w:rPr>
          <w:spacing w:val="37"/>
          <w:w w:val="105"/>
        </w:rPr>
        <w:t xml:space="preserve"> </w:t>
      </w:r>
      <w:r>
        <w:rPr>
          <w:w w:val="105"/>
        </w:rPr>
        <w:t>it</w:t>
      </w:r>
      <w:ins w:id="167" w:author="Gee, James C" w:date="2024-04-10T18:30:00Z">
        <w:r w:rsidR="00FA2623">
          <w:rPr>
            <w:w w:val="105"/>
          </w:rPr>
          <w:t xml:space="preserve"> directly</w:t>
        </w:r>
      </w:ins>
      <w:r>
        <w:rPr>
          <w:spacing w:val="38"/>
          <w:w w:val="105"/>
        </w:rPr>
        <w:t xml:space="preserve"> </w:t>
      </w:r>
      <w:r>
        <w:rPr>
          <w:w w:val="105"/>
        </w:rPr>
        <w:t>to</w:t>
      </w:r>
      <w:r>
        <w:rPr>
          <w:spacing w:val="39"/>
          <w:w w:val="105"/>
        </w:rPr>
        <w:t xml:space="preserve"> </w:t>
      </w:r>
      <w:r>
        <w:rPr>
          <w:w w:val="105"/>
        </w:rPr>
        <w:t>the</w:t>
      </w:r>
      <w:r>
        <w:rPr>
          <w:spacing w:val="38"/>
          <w:w w:val="105"/>
        </w:rPr>
        <w:t xml:space="preserve"> </w:t>
      </w:r>
      <w:r>
        <w:rPr>
          <w:spacing w:val="-2"/>
          <w:w w:val="105"/>
        </w:rPr>
        <w:t>high-</w:t>
      </w:r>
    </w:p>
    <w:p w14:paraId="4A186320" w14:textId="75DE8AFB" w:rsidR="005F326E" w:rsidRDefault="00000000">
      <w:pPr>
        <w:pStyle w:val="BodyText"/>
        <w:tabs>
          <w:tab w:val="left" w:pos="1085"/>
        </w:tabs>
        <w:spacing w:before="157"/>
      </w:pPr>
      <w:r>
        <w:rPr>
          <w:rFonts w:ascii="Arial"/>
          <w:spacing w:val="-5"/>
          <w:w w:val="105"/>
          <w:sz w:val="12"/>
        </w:rPr>
        <w:t>463</w:t>
      </w:r>
      <w:r>
        <w:rPr>
          <w:rFonts w:ascii="Arial"/>
          <w:sz w:val="12"/>
        </w:rPr>
        <w:tab/>
      </w:r>
      <w:r>
        <w:rPr>
          <w:w w:val="105"/>
        </w:rPr>
        <w:t>resolution</w:t>
      </w:r>
      <w:r>
        <w:rPr>
          <w:spacing w:val="42"/>
          <w:w w:val="105"/>
        </w:rPr>
        <w:t xml:space="preserve"> </w:t>
      </w:r>
      <w:r>
        <w:rPr>
          <w:w w:val="105"/>
        </w:rPr>
        <w:t>native</w:t>
      </w:r>
      <w:r>
        <w:rPr>
          <w:spacing w:val="43"/>
          <w:w w:val="105"/>
        </w:rPr>
        <w:t xml:space="preserve"> </w:t>
      </w:r>
      <w:r>
        <w:rPr>
          <w:w w:val="105"/>
        </w:rPr>
        <w:t>data</w:t>
      </w:r>
      <w:r>
        <w:rPr>
          <w:spacing w:val="43"/>
          <w:w w:val="105"/>
        </w:rPr>
        <w:t xml:space="preserve"> </w:t>
      </w:r>
      <w:del w:id="168" w:author="Gee, James C" w:date="2024-04-10T18:30:00Z">
        <w:r w:rsidDel="00FA2623">
          <w:rPr>
            <w:w w:val="105"/>
          </w:rPr>
          <w:delText>directly</w:delText>
        </w:r>
        <w:r w:rsidDel="00FA2623">
          <w:rPr>
            <w:spacing w:val="42"/>
            <w:w w:val="105"/>
          </w:rPr>
          <w:delText xml:space="preserve"> </w:delText>
        </w:r>
      </w:del>
      <w:r>
        <w:rPr>
          <w:w w:val="105"/>
        </w:rPr>
        <w:t>to</w:t>
      </w:r>
      <w:r>
        <w:rPr>
          <w:spacing w:val="43"/>
          <w:w w:val="105"/>
        </w:rPr>
        <w:t xml:space="preserve"> </w:t>
      </w:r>
      <w:r>
        <w:rPr>
          <w:w w:val="105"/>
        </w:rPr>
        <w:t>transform</w:t>
      </w:r>
      <w:r>
        <w:rPr>
          <w:spacing w:val="41"/>
          <w:w w:val="105"/>
        </w:rPr>
        <w:t xml:space="preserve"> </w:t>
      </w:r>
      <w:r>
        <w:rPr>
          <w:w w:val="105"/>
        </w:rPr>
        <w:t>any</w:t>
      </w:r>
      <w:r>
        <w:rPr>
          <w:spacing w:val="43"/>
          <w:w w:val="105"/>
        </w:rPr>
        <w:t xml:space="preserve"> </w:t>
      </w:r>
      <w:r>
        <w:rPr>
          <w:w w:val="105"/>
        </w:rPr>
        <w:t>spatially</w:t>
      </w:r>
      <w:r>
        <w:rPr>
          <w:spacing w:val="42"/>
          <w:w w:val="105"/>
        </w:rPr>
        <w:t xml:space="preserve"> </w:t>
      </w:r>
      <w:r>
        <w:rPr>
          <w:w w:val="105"/>
        </w:rPr>
        <w:t>aligned</w:t>
      </w:r>
      <w:r>
        <w:rPr>
          <w:spacing w:val="42"/>
          <w:w w:val="105"/>
        </w:rPr>
        <w:t xml:space="preserve"> </w:t>
      </w:r>
      <w:r>
        <w:rPr>
          <w:w w:val="105"/>
        </w:rPr>
        <w:t>data</w:t>
      </w:r>
      <w:r>
        <w:rPr>
          <w:spacing w:val="43"/>
          <w:w w:val="105"/>
        </w:rPr>
        <w:t xml:space="preserve"> </w:t>
      </w:r>
      <w:r>
        <w:rPr>
          <w:w w:val="105"/>
        </w:rPr>
        <w:t>(such</w:t>
      </w:r>
      <w:r>
        <w:rPr>
          <w:spacing w:val="43"/>
          <w:w w:val="105"/>
        </w:rPr>
        <w:t xml:space="preserve"> </w:t>
      </w:r>
      <w:r>
        <w:rPr>
          <w:w w:val="105"/>
        </w:rPr>
        <w:t>as</w:t>
      </w:r>
      <w:r>
        <w:rPr>
          <w:spacing w:val="42"/>
          <w:w w:val="105"/>
        </w:rPr>
        <w:t xml:space="preserve"> </w:t>
      </w:r>
      <w:r>
        <w:rPr>
          <w:spacing w:val="-5"/>
          <w:w w:val="105"/>
        </w:rPr>
        <w:t>the</w:t>
      </w:r>
    </w:p>
    <w:p w14:paraId="249FA9F5" w14:textId="77777777" w:rsidR="005F326E" w:rsidRDefault="00000000">
      <w:pPr>
        <w:pStyle w:val="BodyText"/>
        <w:tabs>
          <w:tab w:val="left" w:pos="1085"/>
        </w:tabs>
        <w:spacing w:before="157"/>
      </w:pPr>
      <w:r>
        <w:rPr>
          <w:rFonts w:ascii="Arial"/>
          <w:spacing w:val="-5"/>
          <w:w w:val="105"/>
          <w:sz w:val="12"/>
        </w:rPr>
        <w:t>464</w:t>
      </w:r>
      <w:r>
        <w:rPr>
          <w:rFonts w:ascii="Arial"/>
          <w:sz w:val="12"/>
        </w:rPr>
        <w:tab/>
      </w:r>
      <w:r>
        <w:rPr>
          <w:w w:val="105"/>
        </w:rPr>
        <w:t>single-cell</w:t>
      </w:r>
      <w:r>
        <w:rPr>
          <w:spacing w:val="5"/>
          <w:w w:val="105"/>
        </w:rPr>
        <w:t xml:space="preserve"> </w:t>
      </w:r>
      <w:r>
        <w:rPr>
          <w:w w:val="105"/>
        </w:rPr>
        <w:t>neuron</w:t>
      </w:r>
      <w:r>
        <w:rPr>
          <w:spacing w:val="7"/>
          <w:w w:val="105"/>
        </w:rPr>
        <w:t xml:space="preserve"> </w:t>
      </w:r>
      <w:r>
        <w:rPr>
          <w:w w:val="105"/>
        </w:rPr>
        <w:t>reconstructions)</w:t>
      </w:r>
      <w:r>
        <w:rPr>
          <w:spacing w:val="7"/>
          <w:w w:val="105"/>
        </w:rPr>
        <w:t xml:space="preserve"> </w:t>
      </w:r>
      <w:r>
        <w:rPr>
          <w:w w:val="105"/>
        </w:rPr>
        <w:t>into</w:t>
      </w:r>
      <w:r>
        <w:rPr>
          <w:spacing w:val="7"/>
          <w:w w:val="105"/>
        </w:rPr>
        <w:t xml:space="preserve"> </w:t>
      </w:r>
      <w:r>
        <w:rPr>
          <w:w w:val="105"/>
        </w:rPr>
        <w:t>the</w:t>
      </w:r>
      <w:r>
        <w:rPr>
          <w:spacing w:val="7"/>
          <w:w w:val="105"/>
        </w:rPr>
        <w:t xml:space="preserve"> </w:t>
      </w:r>
      <w:r>
        <w:rPr>
          <w:spacing w:val="-2"/>
          <w:w w:val="105"/>
        </w:rPr>
        <w:t>AllenCCFv3.</w:t>
      </w:r>
    </w:p>
    <w:p w14:paraId="1C47D2A1" w14:textId="77777777" w:rsidR="005F326E" w:rsidRDefault="005F326E">
      <w:pPr>
        <w:pStyle w:val="BodyText"/>
        <w:spacing w:before="11"/>
        <w:ind w:left="0"/>
        <w:rPr>
          <w:sz w:val="30"/>
        </w:rPr>
      </w:pPr>
    </w:p>
    <w:p w14:paraId="0A682DED" w14:textId="77777777" w:rsidR="005F326E" w:rsidRDefault="00000000">
      <w:pPr>
        <w:tabs>
          <w:tab w:val="left" w:pos="786"/>
        </w:tabs>
        <w:ind w:left="110"/>
        <w:rPr>
          <w:sz w:val="24"/>
        </w:rPr>
      </w:pPr>
      <w:r>
        <w:rPr>
          <w:rFonts w:ascii="Arial" w:hAnsi="Arial"/>
          <w:spacing w:val="-5"/>
          <w:w w:val="115"/>
          <w:sz w:val="12"/>
        </w:rPr>
        <w:t>465</w:t>
      </w:r>
      <w:r>
        <w:rPr>
          <w:rFonts w:ascii="Arial" w:hAnsi="Arial"/>
          <w:sz w:val="12"/>
        </w:rPr>
        <w:tab/>
      </w:r>
      <w:commentRangeStart w:id="169"/>
      <w:commentRangeStart w:id="170"/>
      <w:r>
        <w:rPr>
          <w:rFonts w:ascii="Arial" w:hAnsi="Arial"/>
          <w:w w:val="105"/>
          <w:sz w:val="24"/>
        </w:rPr>
        <w:t>•</w:t>
      </w:r>
      <w:r>
        <w:rPr>
          <w:rFonts w:ascii="Arial" w:hAnsi="Arial"/>
          <w:spacing w:val="53"/>
          <w:w w:val="105"/>
          <w:sz w:val="24"/>
        </w:rPr>
        <w:t xml:space="preserve"> </w:t>
      </w:r>
      <w:r>
        <w:rPr>
          <w:i/>
          <w:w w:val="105"/>
          <w:sz w:val="24"/>
        </w:rPr>
        <w:t>Stripe</w:t>
      </w:r>
      <w:r>
        <w:rPr>
          <w:i/>
          <w:spacing w:val="12"/>
          <w:w w:val="105"/>
          <w:sz w:val="24"/>
        </w:rPr>
        <w:t xml:space="preserve"> </w:t>
      </w:r>
      <w:r>
        <w:rPr>
          <w:i/>
          <w:w w:val="105"/>
          <w:sz w:val="24"/>
        </w:rPr>
        <w:t>artifact</w:t>
      </w:r>
      <w:r>
        <w:rPr>
          <w:i/>
          <w:spacing w:val="13"/>
          <w:w w:val="105"/>
          <w:sz w:val="24"/>
        </w:rPr>
        <w:t xml:space="preserve"> </w:t>
      </w:r>
      <w:r>
        <w:rPr>
          <w:i/>
          <w:w w:val="105"/>
          <w:sz w:val="24"/>
        </w:rPr>
        <w:t>removal</w:t>
      </w:r>
      <w:r>
        <w:rPr>
          <w:w w:val="105"/>
          <w:sz w:val="24"/>
        </w:rPr>
        <w:t>.</w:t>
      </w:r>
      <w:r>
        <w:rPr>
          <w:spacing w:val="42"/>
          <w:w w:val="105"/>
          <w:sz w:val="24"/>
        </w:rPr>
        <w:t xml:space="preserve"> </w:t>
      </w:r>
      <w:commentRangeEnd w:id="169"/>
      <w:r w:rsidR="00FA2623">
        <w:rPr>
          <w:rStyle w:val="CommentReference"/>
        </w:rPr>
        <w:commentReference w:id="169"/>
      </w:r>
      <w:commentRangeEnd w:id="170"/>
      <w:r w:rsidR="00B463B3">
        <w:rPr>
          <w:rStyle w:val="CommentReference"/>
        </w:rPr>
        <w:commentReference w:id="170"/>
      </w:r>
      <w:r>
        <w:rPr>
          <w:w w:val="105"/>
          <w:sz w:val="24"/>
        </w:rPr>
        <w:t>Repetitive</w:t>
      </w:r>
      <w:r>
        <w:rPr>
          <w:spacing w:val="6"/>
          <w:w w:val="105"/>
          <w:sz w:val="24"/>
        </w:rPr>
        <w:t xml:space="preserve"> </w:t>
      </w:r>
      <w:r>
        <w:rPr>
          <w:w w:val="105"/>
          <w:sz w:val="24"/>
        </w:rPr>
        <w:t>pattern</w:t>
      </w:r>
      <w:r>
        <w:rPr>
          <w:spacing w:val="5"/>
          <w:w w:val="105"/>
          <w:sz w:val="24"/>
        </w:rPr>
        <w:t xml:space="preserve"> </w:t>
      </w:r>
      <w:r>
        <w:rPr>
          <w:w w:val="105"/>
          <w:sz w:val="24"/>
        </w:rPr>
        <w:t>artifacts</w:t>
      </w:r>
      <w:r>
        <w:rPr>
          <w:spacing w:val="6"/>
          <w:w w:val="105"/>
          <w:sz w:val="24"/>
        </w:rPr>
        <w:t xml:space="preserve"> </w:t>
      </w:r>
      <w:r>
        <w:rPr>
          <w:w w:val="105"/>
          <w:sz w:val="24"/>
        </w:rPr>
        <w:t>are</w:t>
      </w:r>
      <w:r>
        <w:rPr>
          <w:spacing w:val="5"/>
          <w:w w:val="105"/>
          <w:sz w:val="24"/>
        </w:rPr>
        <w:t xml:space="preserve"> </w:t>
      </w:r>
      <w:r>
        <w:rPr>
          <w:w w:val="105"/>
          <w:sz w:val="24"/>
        </w:rPr>
        <w:t>a</w:t>
      </w:r>
      <w:r>
        <w:rPr>
          <w:spacing w:val="4"/>
          <w:w w:val="105"/>
          <w:sz w:val="24"/>
        </w:rPr>
        <w:t xml:space="preserve"> </w:t>
      </w:r>
      <w:r>
        <w:rPr>
          <w:w w:val="105"/>
          <w:sz w:val="24"/>
        </w:rPr>
        <w:t>common</w:t>
      </w:r>
      <w:r>
        <w:rPr>
          <w:spacing w:val="6"/>
          <w:w w:val="105"/>
          <w:sz w:val="24"/>
        </w:rPr>
        <w:t xml:space="preserve"> </w:t>
      </w:r>
      <w:r>
        <w:rPr>
          <w:w w:val="105"/>
          <w:sz w:val="24"/>
        </w:rPr>
        <w:t>challenge</w:t>
      </w:r>
      <w:r>
        <w:rPr>
          <w:spacing w:val="5"/>
          <w:w w:val="105"/>
          <w:sz w:val="24"/>
        </w:rPr>
        <w:t xml:space="preserve"> </w:t>
      </w:r>
      <w:r>
        <w:rPr>
          <w:w w:val="105"/>
          <w:sz w:val="24"/>
        </w:rPr>
        <w:t>in</w:t>
      </w:r>
      <w:r>
        <w:rPr>
          <w:spacing w:val="5"/>
          <w:w w:val="105"/>
          <w:sz w:val="24"/>
        </w:rPr>
        <w:t xml:space="preserve"> </w:t>
      </w:r>
      <w:proofErr w:type="spellStart"/>
      <w:proofErr w:type="gramStart"/>
      <w:r>
        <w:rPr>
          <w:spacing w:val="-2"/>
          <w:w w:val="105"/>
          <w:sz w:val="24"/>
        </w:rPr>
        <w:t>fMOST</w:t>
      </w:r>
      <w:proofErr w:type="spellEnd"/>
      <w:proofErr w:type="gramEnd"/>
    </w:p>
    <w:p w14:paraId="59B6A2DB" w14:textId="77777777" w:rsidR="005F326E" w:rsidRDefault="00000000">
      <w:pPr>
        <w:pStyle w:val="BodyText"/>
        <w:tabs>
          <w:tab w:val="left" w:pos="1085"/>
        </w:tabs>
        <w:spacing w:before="157"/>
      </w:pPr>
      <w:r>
        <w:rPr>
          <w:rFonts w:ascii="Arial"/>
          <w:spacing w:val="-5"/>
          <w:w w:val="105"/>
          <w:sz w:val="12"/>
        </w:rPr>
        <w:t>466</w:t>
      </w:r>
      <w:r>
        <w:rPr>
          <w:rFonts w:ascii="Arial"/>
          <w:sz w:val="12"/>
        </w:rPr>
        <w:tab/>
      </w:r>
      <w:r>
        <w:rPr>
          <w:w w:val="105"/>
        </w:rPr>
        <w:t>imaging</w:t>
      </w:r>
      <w:r>
        <w:rPr>
          <w:spacing w:val="-4"/>
          <w:w w:val="105"/>
        </w:rPr>
        <w:t xml:space="preserve"> </w:t>
      </w:r>
      <w:r>
        <w:rPr>
          <w:w w:val="105"/>
        </w:rPr>
        <w:t>where</w:t>
      </w:r>
      <w:r>
        <w:rPr>
          <w:spacing w:val="-4"/>
          <w:w w:val="105"/>
        </w:rPr>
        <w:t xml:space="preserve"> </w:t>
      </w:r>
      <w:r>
        <w:rPr>
          <w:w w:val="105"/>
        </w:rPr>
        <w:t>inhomogeneity</w:t>
      </w:r>
      <w:r>
        <w:rPr>
          <w:spacing w:val="-4"/>
          <w:w w:val="105"/>
        </w:rPr>
        <w:t xml:space="preserve"> </w:t>
      </w:r>
      <w:r>
        <w:rPr>
          <w:w w:val="105"/>
        </w:rPr>
        <w:t>during</w:t>
      </w:r>
      <w:r>
        <w:rPr>
          <w:spacing w:val="-4"/>
          <w:w w:val="105"/>
        </w:rPr>
        <w:t xml:space="preserve"> </w:t>
      </w:r>
      <w:r>
        <w:rPr>
          <w:w w:val="105"/>
        </w:rPr>
        <w:t>the</w:t>
      </w:r>
      <w:r>
        <w:rPr>
          <w:spacing w:val="-4"/>
          <w:w w:val="105"/>
        </w:rPr>
        <w:t xml:space="preserve"> </w:t>
      </w:r>
      <w:r>
        <w:rPr>
          <w:w w:val="105"/>
        </w:rPr>
        <w:t>cutting</w:t>
      </w:r>
      <w:r>
        <w:rPr>
          <w:spacing w:val="-4"/>
          <w:w w:val="105"/>
        </w:rPr>
        <w:t xml:space="preserve"> </w:t>
      </w:r>
      <w:r>
        <w:rPr>
          <w:w w:val="105"/>
        </w:rPr>
        <w:t>and</w:t>
      </w:r>
      <w:r>
        <w:rPr>
          <w:spacing w:val="-3"/>
          <w:w w:val="105"/>
        </w:rPr>
        <w:t xml:space="preserve"> </w:t>
      </w:r>
      <w:r>
        <w:rPr>
          <w:w w:val="105"/>
        </w:rPr>
        <w:t>imaging</w:t>
      </w:r>
      <w:r>
        <w:rPr>
          <w:spacing w:val="-4"/>
          <w:w w:val="105"/>
        </w:rPr>
        <w:t xml:space="preserve"> </w:t>
      </w:r>
      <w:r>
        <w:rPr>
          <w:w w:val="105"/>
        </w:rPr>
        <w:t>of</w:t>
      </w:r>
      <w:r>
        <w:rPr>
          <w:spacing w:val="-4"/>
          <w:w w:val="105"/>
        </w:rPr>
        <w:t xml:space="preserve"> </w:t>
      </w:r>
      <w:r>
        <w:rPr>
          <w:w w:val="105"/>
        </w:rPr>
        <w:t>different</w:t>
      </w:r>
      <w:r>
        <w:rPr>
          <w:spacing w:val="-4"/>
          <w:w w:val="105"/>
        </w:rPr>
        <w:t xml:space="preserve"> </w:t>
      </w:r>
      <w:r>
        <w:rPr>
          <w:w w:val="105"/>
        </w:rPr>
        <w:t>sections</w:t>
      </w:r>
      <w:r>
        <w:rPr>
          <w:spacing w:val="-4"/>
          <w:w w:val="105"/>
        </w:rPr>
        <w:t xml:space="preserve"> </w:t>
      </w:r>
      <w:r>
        <w:rPr>
          <w:spacing w:val="-5"/>
          <w:w w:val="105"/>
        </w:rPr>
        <w:t>can</w:t>
      </w:r>
    </w:p>
    <w:p w14:paraId="4E928985" w14:textId="77777777" w:rsidR="005F326E" w:rsidRDefault="00000000">
      <w:pPr>
        <w:pStyle w:val="BodyText"/>
        <w:tabs>
          <w:tab w:val="left" w:pos="1085"/>
        </w:tabs>
        <w:spacing w:before="158"/>
      </w:pPr>
      <w:r>
        <w:rPr>
          <w:rFonts w:ascii="Arial"/>
          <w:spacing w:val="-5"/>
          <w:w w:val="105"/>
          <w:sz w:val="12"/>
        </w:rPr>
        <w:t>467</w:t>
      </w:r>
      <w:r>
        <w:rPr>
          <w:rFonts w:ascii="Arial"/>
          <w:sz w:val="12"/>
        </w:rPr>
        <w:tab/>
      </w:r>
      <w:r>
        <w:rPr>
          <w:w w:val="105"/>
        </w:rPr>
        <w:t>leave</w:t>
      </w:r>
      <w:r>
        <w:rPr>
          <w:spacing w:val="40"/>
          <w:w w:val="105"/>
        </w:rPr>
        <w:t xml:space="preserve"> </w:t>
      </w:r>
      <w:r>
        <w:rPr>
          <w:w w:val="105"/>
        </w:rPr>
        <w:t>stripes</w:t>
      </w:r>
      <w:r>
        <w:rPr>
          <w:spacing w:val="41"/>
          <w:w w:val="105"/>
        </w:rPr>
        <w:t xml:space="preserve"> </w:t>
      </w:r>
      <w:r>
        <w:rPr>
          <w:w w:val="105"/>
        </w:rPr>
        <w:t>of</w:t>
      </w:r>
      <w:r>
        <w:rPr>
          <w:spacing w:val="41"/>
          <w:w w:val="105"/>
        </w:rPr>
        <w:t xml:space="preserve"> </w:t>
      </w:r>
      <w:r>
        <w:rPr>
          <w:w w:val="105"/>
        </w:rPr>
        <w:t>hyper-</w:t>
      </w:r>
      <w:r>
        <w:rPr>
          <w:spacing w:val="41"/>
          <w:w w:val="105"/>
        </w:rPr>
        <w:t xml:space="preserve"> </w:t>
      </w:r>
      <w:r>
        <w:rPr>
          <w:w w:val="105"/>
        </w:rPr>
        <w:t>and</w:t>
      </w:r>
      <w:r>
        <w:rPr>
          <w:spacing w:val="41"/>
          <w:w w:val="105"/>
        </w:rPr>
        <w:t xml:space="preserve"> </w:t>
      </w:r>
      <w:r>
        <w:rPr>
          <w:w w:val="105"/>
        </w:rPr>
        <w:t>hypo-intensity</w:t>
      </w:r>
      <w:r>
        <w:rPr>
          <w:spacing w:val="40"/>
          <w:w w:val="105"/>
        </w:rPr>
        <w:t xml:space="preserve"> </w:t>
      </w:r>
      <w:r>
        <w:rPr>
          <w:w w:val="105"/>
        </w:rPr>
        <w:t>across</w:t>
      </w:r>
      <w:r>
        <w:rPr>
          <w:spacing w:val="42"/>
          <w:w w:val="105"/>
        </w:rPr>
        <w:t xml:space="preserve"> </w:t>
      </w:r>
      <w:r>
        <w:rPr>
          <w:w w:val="105"/>
        </w:rPr>
        <w:t>the</w:t>
      </w:r>
      <w:r>
        <w:rPr>
          <w:spacing w:val="40"/>
          <w:w w:val="105"/>
        </w:rPr>
        <w:t xml:space="preserve"> </w:t>
      </w:r>
      <w:r>
        <w:rPr>
          <w:w w:val="105"/>
        </w:rPr>
        <w:t>image.</w:t>
      </w:r>
      <w:r>
        <w:rPr>
          <w:spacing w:val="31"/>
          <w:w w:val="105"/>
        </w:rPr>
        <w:t xml:space="preserve">  </w:t>
      </w:r>
      <w:r>
        <w:rPr>
          <w:w w:val="105"/>
        </w:rPr>
        <w:t>These</w:t>
      </w:r>
      <w:r>
        <w:rPr>
          <w:spacing w:val="43"/>
          <w:w w:val="105"/>
        </w:rPr>
        <w:t xml:space="preserve"> </w:t>
      </w:r>
      <w:r>
        <w:rPr>
          <w:w w:val="105"/>
        </w:rPr>
        <w:t>stripe</w:t>
      </w:r>
      <w:r>
        <w:rPr>
          <w:spacing w:val="40"/>
          <w:w w:val="105"/>
        </w:rPr>
        <w:t xml:space="preserve"> </w:t>
      </w:r>
      <w:r>
        <w:rPr>
          <w:spacing w:val="-2"/>
          <w:w w:val="105"/>
        </w:rPr>
        <w:t>artifacts</w:t>
      </w:r>
    </w:p>
    <w:p w14:paraId="66B2849D" w14:textId="77777777" w:rsidR="005F326E" w:rsidRDefault="005F326E">
      <w:pPr>
        <w:sectPr w:rsidR="005F326E" w:rsidSect="008C17C3">
          <w:pgSz w:w="12240" w:h="15840"/>
          <w:pgMar w:top="1320" w:right="0" w:bottom="280" w:left="940" w:header="720" w:footer="720" w:gutter="0"/>
          <w:cols w:space="720"/>
        </w:sectPr>
      </w:pPr>
    </w:p>
    <w:p w14:paraId="699657F2" w14:textId="77777777" w:rsidR="005F326E" w:rsidRDefault="00000000">
      <w:pPr>
        <w:pStyle w:val="BodyText"/>
        <w:tabs>
          <w:tab w:val="left" w:pos="1085"/>
        </w:tabs>
        <w:spacing w:before="135"/>
      </w:pPr>
      <w:r>
        <w:rPr>
          <w:rFonts w:ascii="Arial"/>
          <w:spacing w:val="-5"/>
          <w:w w:val="105"/>
          <w:sz w:val="12"/>
        </w:rPr>
        <w:lastRenderedPageBreak/>
        <w:t>468</w:t>
      </w:r>
      <w:r>
        <w:rPr>
          <w:rFonts w:ascii="Arial"/>
          <w:sz w:val="12"/>
        </w:rPr>
        <w:tab/>
      </w:r>
      <w:r>
        <w:rPr>
          <w:w w:val="105"/>
        </w:rPr>
        <w:t>can</w:t>
      </w:r>
      <w:r>
        <w:rPr>
          <w:spacing w:val="57"/>
          <w:w w:val="105"/>
        </w:rPr>
        <w:t xml:space="preserve"> </w:t>
      </w:r>
      <w:r>
        <w:rPr>
          <w:w w:val="105"/>
        </w:rPr>
        <w:t>be</w:t>
      </w:r>
      <w:r>
        <w:rPr>
          <w:spacing w:val="58"/>
          <w:w w:val="105"/>
        </w:rPr>
        <w:t xml:space="preserve"> </w:t>
      </w:r>
      <w:r>
        <w:rPr>
          <w:w w:val="105"/>
        </w:rPr>
        <w:t>latched</w:t>
      </w:r>
      <w:r>
        <w:rPr>
          <w:spacing w:val="58"/>
          <w:w w:val="105"/>
        </w:rPr>
        <w:t xml:space="preserve"> </w:t>
      </w:r>
      <w:r>
        <w:rPr>
          <w:w w:val="105"/>
        </w:rPr>
        <w:t>onto</w:t>
      </w:r>
      <w:r>
        <w:rPr>
          <w:spacing w:val="57"/>
          <w:w w:val="105"/>
        </w:rPr>
        <w:t xml:space="preserve"> </w:t>
      </w:r>
      <w:r>
        <w:rPr>
          <w:w w:val="105"/>
        </w:rPr>
        <w:t>by</w:t>
      </w:r>
      <w:r>
        <w:rPr>
          <w:spacing w:val="58"/>
          <w:w w:val="105"/>
        </w:rPr>
        <w:t xml:space="preserve"> </w:t>
      </w:r>
      <w:r>
        <w:rPr>
          <w:w w:val="105"/>
        </w:rPr>
        <w:t>the</w:t>
      </w:r>
      <w:r>
        <w:rPr>
          <w:spacing w:val="58"/>
          <w:w w:val="105"/>
        </w:rPr>
        <w:t xml:space="preserve"> </w:t>
      </w:r>
      <w:r>
        <w:rPr>
          <w:w w:val="105"/>
        </w:rPr>
        <w:t>registration</w:t>
      </w:r>
      <w:r>
        <w:rPr>
          <w:spacing w:val="58"/>
          <w:w w:val="105"/>
        </w:rPr>
        <w:t xml:space="preserve"> </w:t>
      </w:r>
      <w:r>
        <w:rPr>
          <w:w w:val="105"/>
        </w:rPr>
        <w:t>algorithm</w:t>
      </w:r>
      <w:r>
        <w:rPr>
          <w:spacing w:val="57"/>
          <w:w w:val="105"/>
        </w:rPr>
        <w:t xml:space="preserve"> </w:t>
      </w:r>
      <w:r>
        <w:rPr>
          <w:w w:val="105"/>
        </w:rPr>
        <w:t>as</w:t>
      </w:r>
      <w:r>
        <w:rPr>
          <w:spacing w:val="58"/>
          <w:w w:val="105"/>
        </w:rPr>
        <w:t xml:space="preserve"> </w:t>
      </w:r>
      <w:r>
        <w:rPr>
          <w:w w:val="105"/>
        </w:rPr>
        <w:t>unintended</w:t>
      </w:r>
      <w:r>
        <w:rPr>
          <w:spacing w:val="58"/>
          <w:w w:val="105"/>
        </w:rPr>
        <w:t xml:space="preserve"> </w:t>
      </w:r>
      <w:r>
        <w:rPr>
          <w:w w:val="105"/>
        </w:rPr>
        <w:t>features</w:t>
      </w:r>
      <w:r>
        <w:rPr>
          <w:spacing w:val="57"/>
          <w:w w:val="105"/>
        </w:rPr>
        <w:t xml:space="preserve"> </w:t>
      </w:r>
      <w:r>
        <w:rPr>
          <w:w w:val="105"/>
        </w:rPr>
        <w:t>that</w:t>
      </w:r>
      <w:r>
        <w:rPr>
          <w:spacing w:val="58"/>
          <w:w w:val="105"/>
        </w:rPr>
        <w:t xml:space="preserve"> </w:t>
      </w:r>
      <w:proofErr w:type="gramStart"/>
      <w:r>
        <w:rPr>
          <w:spacing w:val="-5"/>
          <w:w w:val="105"/>
        </w:rPr>
        <w:t>are</w:t>
      </w:r>
      <w:proofErr w:type="gramEnd"/>
    </w:p>
    <w:p w14:paraId="47B8C1BF" w14:textId="77777777" w:rsidR="005F326E" w:rsidRDefault="00000000">
      <w:pPr>
        <w:pStyle w:val="BodyText"/>
        <w:tabs>
          <w:tab w:val="left" w:pos="1085"/>
        </w:tabs>
        <w:spacing w:before="157"/>
      </w:pPr>
      <w:r>
        <w:rPr>
          <w:rFonts w:ascii="Arial"/>
          <w:spacing w:val="-5"/>
          <w:w w:val="105"/>
          <w:sz w:val="12"/>
        </w:rPr>
        <w:t>469</w:t>
      </w:r>
      <w:r>
        <w:rPr>
          <w:rFonts w:ascii="Arial"/>
          <w:sz w:val="12"/>
        </w:rPr>
        <w:tab/>
      </w:r>
      <w:r>
        <w:rPr>
          <w:w w:val="105"/>
        </w:rPr>
        <w:t>then</w:t>
      </w:r>
      <w:r>
        <w:rPr>
          <w:spacing w:val="13"/>
          <w:w w:val="105"/>
        </w:rPr>
        <w:t xml:space="preserve"> </w:t>
      </w:r>
      <w:r>
        <w:rPr>
          <w:w w:val="105"/>
        </w:rPr>
        <w:t>misregistered</w:t>
      </w:r>
      <w:r>
        <w:rPr>
          <w:spacing w:val="14"/>
          <w:w w:val="105"/>
        </w:rPr>
        <w:t xml:space="preserve"> </w:t>
      </w:r>
      <w:r>
        <w:rPr>
          <w:w w:val="105"/>
        </w:rPr>
        <w:t>to</w:t>
      </w:r>
      <w:r>
        <w:rPr>
          <w:spacing w:val="13"/>
          <w:w w:val="105"/>
        </w:rPr>
        <w:t xml:space="preserve"> </w:t>
      </w:r>
      <w:r>
        <w:rPr>
          <w:w w:val="105"/>
        </w:rPr>
        <w:t>non-analogous</w:t>
      </w:r>
      <w:r>
        <w:rPr>
          <w:spacing w:val="12"/>
          <w:w w:val="105"/>
        </w:rPr>
        <w:t xml:space="preserve"> </w:t>
      </w:r>
      <w:r>
        <w:rPr>
          <w:w w:val="105"/>
        </w:rPr>
        <w:t>structures</w:t>
      </w:r>
      <w:r>
        <w:rPr>
          <w:spacing w:val="14"/>
          <w:w w:val="105"/>
        </w:rPr>
        <w:t xml:space="preserve"> </w:t>
      </w:r>
      <w:r>
        <w:rPr>
          <w:w w:val="105"/>
        </w:rPr>
        <w:t>in</w:t>
      </w:r>
      <w:r>
        <w:rPr>
          <w:spacing w:val="14"/>
          <w:w w:val="105"/>
        </w:rPr>
        <w:t xml:space="preserve"> </w:t>
      </w:r>
      <w:r>
        <w:rPr>
          <w:w w:val="105"/>
        </w:rPr>
        <w:t>the</w:t>
      </w:r>
      <w:r>
        <w:rPr>
          <w:spacing w:val="12"/>
          <w:w w:val="105"/>
        </w:rPr>
        <w:t xml:space="preserve"> </w:t>
      </w:r>
      <w:r>
        <w:rPr>
          <w:w w:val="105"/>
        </w:rPr>
        <w:t>AllenCCFv3.</w:t>
      </w:r>
      <w:r>
        <w:rPr>
          <w:spacing w:val="45"/>
          <w:w w:val="105"/>
        </w:rPr>
        <w:t xml:space="preserve"> </w:t>
      </w:r>
      <w:r>
        <w:rPr>
          <w:w w:val="105"/>
        </w:rPr>
        <w:t>We</w:t>
      </w:r>
      <w:r>
        <w:rPr>
          <w:spacing w:val="14"/>
          <w:w w:val="105"/>
        </w:rPr>
        <w:t xml:space="preserve"> </w:t>
      </w:r>
      <w:r>
        <w:rPr>
          <w:w w:val="105"/>
        </w:rPr>
        <w:t>address</w:t>
      </w:r>
      <w:r>
        <w:rPr>
          <w:spacing w:val="13"/>
          <w:w w:val="105"/>
        </w:rPr>
        <w:t xml:space="preserve"> </w:t>
      </w:r>
      <w:proofErr w:type="gramStart"/>
      <w:r>
        <w:rPr>
          <w:spacing w:val="-4"/>
          <w:w w:val="105"/>
        </w:rPr>
        <w:t>these</w:t>
      </w:r>
      <w:proofErr w:type="gramEnd"/>
    </w:p>
    <w:p w14:paraId="15ED8645" w14:textId="4A673BF2" w:rsidR="005F326E" w:rsidRDefault="00000000">
      <w:pPr>
        <w:pStyle w:val="BodyText"/>
        <w:tabs>
          <w:tab w:val="left" w:pos="1085"/>
        </w:tabs>
        <w:spacing w:before="158"/>
      </w:pPr>
      <w:r>
        <w:rPr>
          <w:rFonts w:ascii="Arial"/>
          <w:spacing w:val="-5"/>
          <w:w w:val="105"/>
          <w:sz w:val="12"/>
        </w:rPr>
        <w:t>470</w:t>
      </w:r>
      <w:r>
        <w:rPr>
          <w:rFonts w:ascii="Arial"/>
          <w:sz w:val="12"/>
        </w:rPr>
        <w:tab/>
      </w:r>
      <w:r>
        <w:rPr>
          <w:w w:val="105"/>
        </w:rPr>
        <w:t>artifacts</w:t>
      </w:r>
      <w:r>
        <w:rPr>
          <w:spacing w:val="37"/>
          <w:w w:val="105"/>
        </w:rPr>
        <w:t xml:space="preserve"> </w:t>
      </w:r>
      <w:r>
        <w:rPr>
          <w:w w:val="105"/>
        </w:rPr>
        <w:t>by</w:t>
      </w:r>
      <w:r>
        <w:rPr>
          <w:spacing w:val="37"/>
          <w:w w:val="105"/>
        </w:rPr>
        <w:t xml:space="preserve"> </w:t>
      </w:r>
      <w:r>
        <w:rPr>
          <w:w w:val="105"/>
        </w:rPr>
        <w:t>fitting</w:t>
      </w:r>
      <w:r>
        <w:rPr>
          <w:spacing w:val="37"/>
          <w:w w:val="105"/>
        </w:rPr>
        <w:t xml:space="preserve"> </w:t>
      </w:r>
      <w:r>
        <w:rPr>
          <w:w w:val="105"/>
        </w:rPr>
        <w:t>a</w:t>
      </w:r>
      <w:r>
        <w:rPr>
          <w:spacing w:val="38"/>
          <w:w w:val="105"/>
        </w:rPr>
        <w:t xml:space="preserve"> </w:t>
      </w:r>
      <w:r>
        <w:rPr>
          <w:w w:val="105"/>
        </w:rPr>
        <w:t>3D</w:t>
      </w:r>
      <w:r>
        <w:rPr>
          <w:spacing w:val="37"/>
          <w:w w:val="105"/>
        </w:rPr>
        <w:t xml:space="preserve"> </w:t>
      </w:r>
      <w:proofErr w:type="spellStart"/>
      <w:r>
        <w:rPr>
          <w:w w:val="105"/>
        </w:rPr>
        <w:t>bandstop</w:t>
      </w:r>
      <w:proofErr w:type="spellEnd"/>
      <w:r>
        <w:rPr>
          <w:spacing w:val="38"/>
          <w:w w:val="105"/>
        </w:rPr>
        <w:t xml:space="preserve"> </w:t>
      </w:r>
      <w:r>
        <w:rPr>
          <w:w w:val="105"/>
        </w:rPr>
        <w:t>(notch)</w:t>
      </w:r>
      <w:r>
        <w:rPr>
          <w:spacing w:val="37"/>
          <w:w w:val="105"/>
        </w:rPr>
        <w:t xml:space="preserve"> </w:t>
      </w:r>
      <w:r>
        <w:rPr>
          <w:w w:val="105"/>
        </w:rPr>
        <w:t>filter</w:t>
      </w:r>
      <w:r>
        <w:rPr>
          <w:spacing w:val="37"/>
          <w:w w:val="105"/>
        </w:rPr>
        <w:t xml:space="preserve"> </w:t>
      </w:r>
      <w:r>
        <w:rPr>
          <w:w w:val="105"/>
        </w:rPr>
        <w:t>to</w:t>
      </w:r>
      <w:r>
        <w:rPr>
          <w:spacing w:val="37"/>
          <w:w w:val="105"/>
        </w:rPr>
        <w:t xml:space="preserve"> </w:t>
      </w:r>
      <w:r>
        <w:rPr>
          <w:w w:val="105"/>
        </w:rPr>
        <w:t>target</w:t>
      </w:r>
      <w:r>
        <w:rPr>
          <w:spacing w:val="37"/>
          <w:w w:val="105"/>
        </w:rPr>
        <w:t xml:space="preserve"> </w:t>
      </w:r>
      <w:r>
        <w:rPr>
          <w:w w:val="105"/>
        </w:rPr>
        <w:t>the</w:t>
      </w:r>
      <w:r>
        <w:rPr>
          <w:spacing w:val="38"/>
          <w:w w:val="105"/>
        </w:rPr>
        <w:t xml:space="preserve"> </w:t>
      </w:r>
      <w:r>
        <w:rPr>
          <w:w w:val="105"/>
        </w:rPr>
        <w:t>frequency</w:t>
      </w:r>
      <w:r>
        <w:rPr>
          <w:spacing w:val="38"/>
          <w:w w:val="105"/>
        </w:rPr>
        <w:t xml:space="preserve"> </w:t>
      </w:r>
      <w:r>
        <w:rPr>
          <w:w w:val="105"/>
        </w:rPr>
        <w:t>of</w:t>
      </w:r>
      <w:r>
        <w:rPr>
          <w:spacing w:val="38"/>
          <w:w w:val="105"/>
        </w:rPr>
        <w:t xml:space="preserve"> </w:t>
      </w:r>
      <w:r>
        <w:rPr>
          <w:w w:val="105"/>
        </w:rPr>
        <w:t>the</w:t>
      </w:r>
      <w:r>
        <w:rPr>
          <w:spacing w:val="38"/>
          <w:w w:val="105"/>
        </w:rPr>
        <w:t xml:space="preserve"> </w:t>
      </w:r>
      <w:proofErr w:type="gramStart"/>
      <w:r>
        <w:rPr>
          <w:spacing w:val="-2"/>
          <w:w w:val="105"/>
        </w:rPr>
        <w:t>strip</w:t>
      </w:r>
      <w:ins w:id="171" w:author="Gee, James C" w:date="2024-04-10T18:31:00Z">
        <w:r w:rsidR="00FA2623">
          <w:rPr>
            <w:spacing w:val="-2"/>
            <w:w w:val="105"/>
          </w:rPr>
          <w:t>e</w:t>
        </w:r>
      </w:ins>
      <w:proofErr w:type="gramEnd"/>
    </w:p>
    <w:p w14:paraId="5444BC4A" w14:textId="77777777" w:rsidR="005F326E" w:rsidRDefault="00000000">
      <w:pPr>
        <w:pStyle w:val="BodyText"/>
        <w:tabs>
          <w:tab w:val="left" w:pos="1085"/>
        </w:tabs>
        <w:spacing w:before="157"/>
      </w:pPr>
      <w:r>
        <w:rPr>
          <w:rFonts w:ascii="Arial"/>
          <w:spacing w:val="-5"/>
          <w:w w:val="105"/>
          <w:sz w:val="12"/>
        </w:rPr>
        <w:t>471</w:t>
      </w:r>
      <w:r>
        <w:rPr>
          <w:rFonts w:ascii="Arial"/>
          <w:sz w:val="12"/>
        </w:rPr>
        <w:tab/>
      </w:r>
      <w:r>
        <w:rPr>
          <w:w w:val="105"/>
        </w:rPr>
        <w:t>patterns</w:t>
      </w:r>
      <w:r>
        <w:rPr>
          <w:spacing w:val="19"/>
          <w:w w:val="105"/>
        </w:rPr>
        <w:t xml:space="preserve"> </w:t>
      </w:r>
      <w:r>
        <w:rPr>
          <w:w w:val="105"/>
        </w:rPr>
        <w:t>and</w:t>
      </w:r>
      <w:r>
        <w:rPr>
          <w:spacing w:val="19"/>
          <w:w w:val="105"/>
        </w:rPr>
        <w:t xml:space="preserve"> </w:t>
      </w:r>
      <w:r>
        <w:rPr>
          <w:w w:val="105"/>
        </w:rPr>
        <w:t>removing</w:t>
      </w:r>
      <w:r>
        <w:rPr>
          <w:spacing w:val="19"/>
          <w:w w:val="105"/>
        </w:rPr>
        <w:t xml:space="preserve"> </w:t>
      </w:r>
      <w:r>
        <w:rPr>
          <w:w w:val="105"/>
        </w:rPr>
        <w:t>them</w:t>
      </w:r>
      <w:r>
        <w:rPr>
          <w:spacing w:val="18"/>
          <w:w w:val="105"/>
        </w:rPr>
        <w:t xml:space="preserve"> </w:t>
      </w:r>
      <w:r>
        <w:rPr>
          <w:w w:val="105"/>
        </w:rPr>
        <w:t>prior</w:t>
      </w:r>
      <w:r>
        <w:rPr>
          <w:spacing w:val="18"/>
          <w:w w:val="105"/>
        </w:rPr>
        <w:t xml:space="preserve"> </w:t>
      </w:r>
      <w:r>
        <w:rPr>
          <w:w w:val="105"/>
        </w:rPr>
        <w:t>to</w:t>
      </w:r>
      <w:r>
        <w:rPr>
          <w:spacing w:val="19"/>
          <w:w w:val="105"/>
        </w:rPr>
        <w:t xml:space="preserve"> </w:t>
      </w:r>
      <w:r>
        <w:rPr>
          <w:w w:val="105"/>
        </w:rPr>
        <w:t>the</w:t>
      </w:r>
      <w:r>
        <w:rPr>
          <w:spacing w:val="19"/>
          <w:w w:val="105"/>
        </w:rPr>
        <w:t xml:space="preserve"> </w:t>
      </w:r>
      <w:r>
        <w:rPr>
          <w:w w:val="105"/>
        </w:rPr>
        <w:t>image</w:t>
      </w:r>
      <w:r>
        <w:rPr>
          <w:spacing w:val="20"/>
          <w:w w:val="105"/>
        </w:rPr>
        <w:t xml:space="preserve"> </w:t>
      </w:r>
      <w:r>
        <w:rPr>
          <w:spacing w:val="-2"/>
          <w:w w:val="105"/>
        </w:rPr>
        <w:t>registration.</w:t>
      </w:r>
    </w:p>
    <w:p w14:paraId="6BF837B3" w14:textId="77777777" w:rsidR="005F326E" w:rsidRDefault="005F326E">
      <w:pPr>
        <w:pStyle w:val="BodyText"/>
        <w:spacing w:before="10"/>
        <w:ind w:left="0"/>
        <w:rPr>
          <w:sz w:val="30"/>
        </w:rPr>
      </w:pPr>
    </w:p>
    <w:p w14:paraId="2C7DBF8C" w14:textId="77777777" w:rsidR="005F326E" w:rsidRDefault="00000000">
      <w:pPr>
        <w:tabs>
          <w:tab w:val="left" w:pos="786"/>
          <w:tab w:val="left" w:pos="3968"/>
        </w:tabs>
        <w:spacing w:before="1"/>
        <w:ind w:left="110"/>
        <w:rPr>
          <w:sz w:val="24"/>
        </w:rPr>
      </w:pPr>
      <w:r>
        <w:rPr>
          <w:rFonts w:ascii="Arial" w:hAnsi="Arial"/>
          <w:spacing w:val="-5"/>
          <w:w w:val="115"/>
          <w:sz w:val="12"/>
        </w:rPr>
        <w:t>472</w:t>
      </w:r>
      <w:r>
        <w:rPr>
          <w:rFonts w:ascii="Arial" w:hAnsi="Arial"/>
          <w:sz w:val="12"/>
        </w:rPr>
        <w:tab/>
      </w:r>
      <w:commentRangeStart w:id="172"/>
      <w:commentRangeStart w:id="173"/>
      <w:r>
        <w:rPr>
          <w:rFonts w:ascii="Arial" w:hAnsi="Arial"/>
          <w:spacing w:val="-2"/>
          <w:w w:val="125"/>
          <w:sz w:val="24"/>
        </w:rPr>
        <w:t>•</w:t>
      </w:r>
      <w:r>
        <w:rPr>
          <w:rFonts w:ascii="Arial" w:hAnsi="Arial"/>
          <w:w w:val="125"/>
          <w:sz w:val="24"/>
        </w:rPr>
        <w:t xml:space="preserve"> </w:t>
      </w:r>
      <w:r>
        <w:rPr>
          <w:i/>
          <w:spacing w:val="-2"/>
          <w:w w:val="115"/>
          <w:sz w:val="24"/>
        </w:rPr>
        <w:t>Inhomogeneity</w:t>
      </w:r>
      <w:r>
        <w:rPr>
          <w:i/>
          <w:spacing w:val="17"/>
          <w:w w:val="115"/>
          <w:sz w:val="24"/>
        </w:rPr>
        <w:t xml:space="preserve"> </w:t>
      </w:r>
      <w:r>
        <w:rPr>
          <w:i/>
          <w:spacing w:val="-2"/>
          <w:w w:val="115"/>
          <w:sz w:val="24"/>
        </w:rPr>
        <w:t>correction</w:t>
      </w:r>
      <w:r>
        <w:rPr>
          <w:spacing w:val="-2"/>
          <w:w w:val="115"/>
          <w:sz w:val="24"/>
        </w:rPr>
        <w:t>.</w:t>
      </w:r>
      <w:commentRangeEnd w:id="172"/>
      <w:r w:rsidR="00FA2623">
        <w:rPr>
          <w:rStyle w:val="CommentReference"/>
        </w:rPr>
        <w:commentReference w:id="172"/>
      </w:r>
      <w:commentRangeEnd w:id="173"/>
      <w:r w:rsidR="00B463B3">
        <w:rPr>
          <w:rStyle w:val="CommentReference"/>
        </w:rPr>
        <w:commentReference w:id="173"/>
      </w:r>
      <w:r>
        <w:rPr>
          <w:sz w:val="24"/>
        </w:rPr>
        <w:tab/>
      </w:r>
      <w:r>
        <w:rPr>
          <w:w w:val="105"/>
          <w:sz w:val="24"/>
        </w:rPr>
        <w:t>Regional</w:t>
      </w:r>
      <w:r>
        <w:rPr>
          <w:spacing w:val="34"/>
          <w:w w:val="105"/>
          <w:sz w:val="24"/>
        </w:rPr>
        <w:t xml:space="preserve"> </w:t>
      </w:r>
      <w:r>
        <w:rPr>
          <w:w w:val="105"/>
          <w:sz w:val="24"/>
        </w:rPr>
        <w:t>intensity</w:t>
      </w:r>
      <w:r>
        <w:rPr>
          <w:spacing w:val="35"/>
          <w:w w:val="105"/>
          <w:sz w:val="24"/>
        </w:rPr>
        <w:t xml:space="preserve"> </w:t>
      </w:r>
      <w:r>
        <w:rPr>
          <w:w w:val="105"/>
          <w:sz w:val="24"/>
        </w:rPr>
        <w:t>inhomogeneity</w:t>
      </w:r>
      <w:r>
        <w:rPr>
          <w:spacing w:val="35"/>
          <w:w w:val="105"/>
          <w:sz w:val="24"/>
        </w:rPr>
        <w:t xml:space="preserve"> </w:t>
      </w:r>
      <w:r>
        <w:rPr>
          <w:w w:val="105"/>
          <w:sz w:val="24"/>
        </w:rPr>
        <w:t>can</w:t>
      </w:r>
      <w:r>
        <w:rPr>
          <w:spacing w:val="35"/>
          <w:w w:val="105"/>
          <w:sz w:val="24"/>
        </w:rPr>
        <w:t xml:space="preserve"> </w:t>
      </w:r>
      <w:r>
        <w:rPr>
          <w:w w:val="105"/>
          <w:sz w:val="24"/>
        </w:rPr>
        <w:t>also</w:t>
      </w:r>
      <w:r>
        <w:rPr>
          <w:spacing w:val="35"/>
          <w:w w:val="105"/>
          <w:sz w:val="24"/>
        </w:rPr>
        <w:t xml:space="preserve"> </w:t>
      </w:r>
      <w:r>
        <w:rPr>
          <w:w w:val="105"/>
          <w:sz w:val="24"/>
        </w:rPr>
        <w:t>occur</w:t>
      </w:r>
      <w:r>
        <w:rPr>
          <w:spacing w:val="35"/>
          <w:w w:val="105"/>
          <w:sz w:val="24"/>
        </w:rPr>
        <w:t xml:space="preserve"> </w:t>
      </w:r>
      <w:r>
        <w:rPr>
          <w:spacing w:val="-2"/>
          <w:w w:val="105"/>
          <w:sz w:val="24"/>
        </w:rPr>
        <w:t>within</w:t>
      </w:r>
    </w:p>
    <w:p w14:paraId="6F2A1887" w14:textId="77777777" w:rsidR="005F326E" w:rsidRDefault="00000000">
      <w:pPr>
        <w:pStyle w:val="BodyText"/>
        <w:tabs>
          <w:tab w:val="left" w:pos="1085"/>
        </w:tabs>
        <w:spacing w:before="157"/>
      </w:pPr>
      <w:r>
        <w:rPr>
          <w:rFonts w:ascii="Arial"/>
          <w:spacing w:val="-5"/>
          <w:w w:val="105"/>
          <w:sz w:val="12"/>
        </w:rPr>
        <w:t>473</w:t>
      </w:r>
      <w:r>
        <w:rPr>
          <w:rFonts w:ascii="Arial"/>
          <w:sz w:val="12"/>
        </w:rPr>
        <w:tab/>
      </w:r>
      <w:r>
        <w:rPr>
          <w:w w:val="105"/>
        </w:rPr>
        <w:t>and</w:t>
      </w:r>
      <w:r>
        <w:rPr>
          <w:spacing w:val="18"/>
          <w:w w:val="105"/>
        </w:rPr>
        <w:t xml:space="preserve"> </w:t>
      </w:r>
      <w:r>
        <w:rPr>
          <w:w w:val="105"/>
        </w:rPr>
        <w:t>between</w:t>
      </w:r>
      <w:r>
        <w:rPr>
          <w:spacing w:val="18"/>
          <w:w w:val="105"/>
        </w:rPr>
        <w:t xml:space="preserve"> </w:t>
      </w:r>
      <w:r>
        <w:rPr>
          <w:w w:val="105"/>
        </w:rPr>
        <w:t>sections</w:t>
      </w:r>
      <w:r>
        <w:rPr>
          <w:spacing w:val="18"/>
          <w:w w:val="105"/>
        </w:rPr>
        <w:t xml:space="preserve"> </w:t>
      </w:r>
      <w:r>
        <w:rPr>
          <w:w w:val="105"/>
        </w:rPr>
        <w:t>in</w:t>
      </w:r>
      <w:r>
        <w:rPr>
          <w:spacing w:val="18"/>
          <w:w w:val="105"/>
        </w:rPr>
        <w:t xml:space="preserve"> </w:t>
      </w:r>
      <w:proofErr w:type="spellStart"/>
      <w:r>
        <w:rPr>
          <w:w w:val="105"/>
        </w:rPr>
        <w:t>fMOST</w:t>
      </w:r>
      <w:proofErr w:type="spellEnd"/>
      <w:r>
        <w:rPr>
          <w:spacing w:val="18"/>
          <w:w w:val="105"/>
        </w:rPr>
        <w:t xml:space="preserve"> </w:t>
      </w:r>
      <w:r>
        <w:rPr>
          <w:w w:val="105"/>
        </w:rPr>
        <w:t>imaging</w:t>
      </w:r>
      <w:r>
        <w:rPr>
          <w:spacing w:val="18"/>
          <w:w w:val="105"/>
        </w:rPr>
        <w:t xml:space="preserve"> </w:t>
      </w:r>
      <w:r>
        <w:rPr>
          <w:w w:val="105"/>
        </w:rPr>
        <w:t>due</w:t>
      </w:r>
      <w:r>
        <w:rPr>
          <w:spacing w:val="18"/>
          <w:w w:val="105"/>
        </w:rPr>
        <w:t xml:space="preserve"> </w:t>
      </w:r>
      <w:r>
        <w:rPr>
          <w:w w:val="105"/>
        </w:rPr>
        <w:t>to</w:t>
      </w:r>
      <w:r>
        <w:rPr>
          <w:spacing w:val="18"/>
          <w:w w:val="105"/>
        </w:rPr>
        <w:t xml:space="preserve"> </w:t>
      </w:r>
      <w:r>
        <w:rPr>
          <w:w w:val="105"/>
        </w:rPr>
        <w:t>staining</w:t>
      </w:r>
      <w:r>
        <w:rPr>
          <w:spacing w:val="19"/>
          <w:w w:val="105"/>
        </w:rPr>
        <w:t xml:space="preserve"> </w:t>
      </w:r>
      <w:r>
        <w:rPr>
          <w:w w:val="105"/>
        </w:rPr>
        <w:t>or</w:t>
      </w:r>
      <w:r>
        <w:rPr>
          <w:spacing w:val="18"/>
          <w:w w:val="105"/>
        </w:rPr>
        <w:t xml:space="preserve"> </w:t>
      </w:r>
      <w:r>
        <w:rPr>
          <w:w w:val="105"/>
        </w:rPr>
        <w:t>lighting</w:t>
      </w:r>
      <w:r>
        <w:rPr>
          <w:spacing w:val="18"/>
          <w:w w:val="105"/>
        </w:rPr>
        <w:t xml:space="preserve"> </w:t>
      </w:r>
      <w:r>
        <w:rPr>
          <w:w w:val="105"/>
        </w:rPr>
        <w:t>irregularity</w:t>
      </w:r>
      <w:r>
        <w:rPr>
          <w:spacing w:val="18"/>
          <w:w w:val="105"/>
        </w:rPr>
        <w:t xml:space="preserve"> </w:t>
      </w:r>
      <w:r>
        <w:rPr>
          <w:spacing w:val="-4"/>
          <w:w w:val="105"/>
        </w:rPr>
        <w:t>dur-</w:t>
      </w:r>
    </w:p>
    <w:p w14:paraId="3CFBD580" w14:textId="77777777" w:rsidR="005F326E" w:rsidRDefault="00000000">
      <w:pPr>
        <w:pStyle w:val="BodyText"/>
        <w:tabs>
          <w:tab w:val="left" w:pos="1085"/>
        </w:tabs>
        <w:spacing w:before="157"/>
      </w:pPr>
      <w:r>
        <w:rPr>
          <w:rFonts w:ascii="Arial"/>
          <w:spacing w:val="-5"/>
          <w:w w:val="105"/>
          <w:sz w:val="12"/>
        </w:rPr>
        <w:t>474</w:t>
      </w:r>
      <w:r>
        <w:rPr>
          <w:rFonts w:ascii="Arial"/>
          <w:sz w:val="12"/>
        </w:rPr>
        <w:tab/>
      </w:r>
      <w:proofErr w:type="spellStart"/>
      <w:r>
        <w:rPr>
          <w:w w:val="105"/>
        </w:rPr>
        <w:t>ing</w:t>
      </w:r>
      <w:proofErr w:type="spellEnd"/>
      <w:r>
        <w:rPr>
          <w:spacing w:val="32"/>
          <w:w w:val="105"/>
        </w:rPr>
        <w:t xml:space="preserve"> </w:t>
      </w:r>
      <w:r>
        <w:rPr>
          <w:w w:val="105"/>
        </w:rPr>
        <w:t>acquisition.</w:t>
      </w:r>
      <w:r>
        <w:rPr>
          <w:spacing w:val="67"/>
          <w:w w:val="150"/>
        </w:rPr>
        <w:t xml:space="preserve"> </w:t>
      </w:r>
      <w:proofErr w:type="gramStart"/>
      <w:r>
        <w:rPr>
          <w:w w:val="105"/>
        </w:rPr>
        <w:t>Similar</w:t>
      </w:r>
      <w:r>
        <w:rPr>
          <w:spacing w:val="33"/>
          <w:w w:val="105"/>
        </w:rPr>
        <w:t xml:space="preserve"> </w:t>
      </w:r>
      <w:r>
        <w:rPr>
          <w:w w:val="105"/>
        </w:rPr>
        <w:t>to</w:t>
      </w:r>
      <w:proofErr w:type="gramEnd"/>
      <w:r>
        <w:rPr>
          <w:spacing w:val="32"/>
          <w:w w:val="105"/>
        </w:rPr>
        <w:t xml:space="preserve"> </w:t>
      </w:r>
      <w:r>
        <w:rPr>
          <w:w w:val="105"/>
        </w:rPr>
        <w:t>stripe</w:t>
      </w:r>
      <w:r>
        <w:rPr>
          <w:spacing w:val="33"/>
          <w:w w:val="105"/>
        </w:rPr>
        <w:t xml:space="preserve"> </w:t>
      </w:r>
      <w:r>
        <w:rPr>
          <w:w w:val="105"/>
        </w:rPr>
        <w:t>artifacts,</w:t>
      </w:r>
      <w:r>
        <w:rPr>
          <w:spacing w:val="37"/>
          <w:w w:val="105"/>
        </w:rPr>
        <w:t xml:space="preserve"> </w:t>
      </w:r>
      <w:r>
        <w:rPr>
          <w:w w:val="105"/>
        </w:rPr>
        <w:t>intensity</w:t>
      </w:r>
      <w:r>
        <w:rPr>
          <w:spacing w:val="33"/>
          <w:w w:val="105"/>
        </w:rPr>
        <w:t xml:space="preserve"> </w:t>
      </w:r>
      <w:r>
        <w:rPr>
          <w:w w:val="105"/>
        </w:rPr>
        <w:t>gradients</w:t>
      </w:r>
      <w:r>
        <w:rPr>
          <w:spacing w:val="33"/>
          <w:w w:val="105"/>
        </w:rPr>
        <w:t xml:space="preserve"> </w:t>
      </w:r>
      <w:r>
        <w:rPr>
          <w:w w:val="105"/>
        </w:rPr>
        <w:t>due</w:t>
      </w:r>
      <w:r>
        <w:rPr>
          <w:spacing w:val="33"/>
          <w:w w:val="105"/>
        </w:rPr>
        <w:t xml:space="preserve"> </w:t>
      </w:r>
      <w:r>
        <w:rPr>
          <w:w w:val="105"/>
        </w:rPr>
        <w:t>to</w:t>
      </w:r>
      <w:r>
        <w:rPr>
          <w:spacing w:val="33"/>
          <w:w w:val="105"/>
        </w:rPr>
        <w:t xml:space="preserve"> </w:t>
      </w:r>
      <w:r>
        <w:rPr>
          <w:spacing w:val="-2"/>
          <w:w w:val="105"/>
        </w:rPr>
        <w:t>inhomogeneity</w:t>
      </w:r>
    </w:p>
    <w:p w14:paraId="243A5CE7" w14:textId="77777777" w:rsidR="005F326E" w:rsidRDefault="00000000">
      <w:pPr>
        <w:pStyle w:val="BodyText"/>
        <w:tabs>
          <w:tab w:val="left" w:pos="1085"/>
        </w:tabs>
        <w:spacing w:before="158"/>
      </w:pPr>
      <w:r>
        <w:rPr>
          <w:rFonts w:ascii="Arial"/>
          <w:spacing w:val="-5"/>
          <w:w w:val="105"/>
          <w:sz w:val="12"/>
        </w:rPr>
        <w:t>475</w:t>
      </w:r>
      <w:r>
        <w:rPr>
          <w:rFonts w:ascii="Arial"/>
          <w:sz w:val="12"/>
        </w:rPr>
        <w:tab/>
      </w:r>
      <w:r>
        <w:rPr>
          <w:w w:val="105"/>
        </w:rPr>
        <w:t>can</w:t>
      </w:r>
      <w:r>
        <w:rPr>
          <w:spacing w:val="29"/>
          <w:w w:val="105"/>
        </w:rPr>
        <w:t xml:space="preserve"> </w:t>
      </w:r>
      <w:r>
        <w:rPr>
          <w:w w:val="105"/>
        </w:rPr>
        <w:t>be</w:t>
      </w:r>
      <w:r>
        <w:rPr>
          <w:spacing w:val="29"/>
          <w:w w:val="105"/>
        </w:rPr>
        <w:t xml:space="preserve"> </w:t>
      </w:r>
      <w:r>
        <w:rPr>
          <w:w w:val="105"/>
        </w:rPr>
        <w:t>misconstrued</w:t>
      </w:r>
      <w:r>
        <w:rPr>
          <w:spacing w:val="29"/>
          <w:w w:val="105"/>
        </w:rPr>
        <w:t xml:space="preserve"> </w:t>
      </w:r>
      <w:r>
        <w:rPr>
          <w:w w:val="105"/>
        </w:rPr>
        <w:t>as</w:t>
      </w:r>
      <w:r>
        <w:rPr>
          <w:spacing w:val="29"/>
          <w:w w:val="105"/>
        </w:rPr>
        <w:t xml:space="preserve"> </w:t>
      </w:r>
      <w:r>
        <w:rPr>
          <w:w w:val="105"/>
        </w:rPr>
        <w:t>features</w:t>
      </w:r>
      <w:r>
        <w:rPr>
          <w:spacing w:val="29"/>
          <w:w w:val="105"/>
        </w:rPr>
        <w:t xml:space="preserve"> </w:t>
      </w:r>
      <w:r>
        <w:rPr>
          <w:w w:val="105"/>
        </w:rPr>
        <w:t>during</w:t>
      </w:r>
      <w:r>
        <w:rPr>
          <w:spacing w:val="30"/>
          <w:w w:val="105"/>
        </w:rPr>
        <w:t xml:space="preserve"> </w:t>
      </w:r>
      <w:r>
        <w:rPr>
          <w:w w:val="105"/>
        </w:rPr>
        <w:t>the</w:t>
      </w:r>
      <w:r>
        <w:rPr>
          <w:spacing w:val="29"/>
          <w:w w:val="105"/>
        </w:rPr>
        <w:t xml:space="preserve"> </w:t>
      </w:r>
      <w:r>
        <w:rPr>
          <w:w w:val="105"/>
        </w:rPr>
        <w:t>mapping</w:t>
      </w:r>
      <w:r>
        <w:rPr>
          <w:spacing w:val="29"/>
          <w:w w:val="105"/>
        </w:rPr>
        <w:t xml:space="preserve"> </w:t>
      </w:r>
      <w:r>
        <w:rPr>
          <w:w w:val="105"/>
        </w:rPr>
        <w:t>and</w:t>
      </w:r>
      <w:r>
        <w:rPr>
          <w:spacing w:val="29"/>
          <w:w w:val="105"/>
        </w:rPr>
        <w:t xml:space="preserve"> </w:t>
      </w:r>
      <w:r>
        <w:rPr>
          <w:w w:val="105"/>
        </w:rPr>
        <w:t>result</w:t>
      </w:r>
      <w:r>
        <w:rPr>
          <w:spacing w:val="29"/>
          <w:w w:val="105"/>
        </w:rPr>
        <w:t xml:space="preserve"> </w:t>
      </w:r>
      <w:r>
        <w:rPr>
          <w:w w:val="105"/>
        </w:rPr>
        <w:t>in</w:t>
      </w:r>
      <w:r>
        <w:rPr>
          <w:spacing w:val="29"/>
          <w:w w:val="105"/>
        </w:rPr>
        <w:t xml:space="preserve"> </w:t>
      </w:r>
      <w:r>
        <w:rPr>
          <w:w w:val="105"/>
        </w:rPr>
        <w:t>matching</w:t>
      </w:r>
      <w:r>
        <w:rPr>
          <w:spacing w:val="30"/>
          <w:w w:val="105"/>
        </w:rPr>
        <w:t xml:space="preserve"> </w:t>
      </w:r>
      <w:r>
        <w:rPr>
          <w:w w:val="105"/>
        </w:rPr>
        <w:t>of</w:t>
      </w:r>
      <w:r>
        <w:rPr>
          <w:spacing w:val="29"/>
          <w:w w:val="105"/>
        </w:rPr>
        <w:t xml:space="preserve"> </w:t>
      </w:r>
      <w:proofErr w:type="gramStart"/>
      <w:r>
        <w:rPr>
          <w:spacing w:val="-4"/>
          <w:w w:val="105"/>
        </w:rPr>
        <w:t>non-</w:t>
      </w:r>
      <w:proofErr w:type="gramEnd"/>
    </w:p>
    <w:p w14:paraId="6E0AD5BE" w14:textId="77777777" w:rsidR="005F326E" w:rsidRDefault="00000000">
      <w:pPr>
        <w:pStyle w:val="BodyText"/>
        <w:tabs>
          <w:tab w:val="left" w:pos="1085"/>
        </w:tabs>
        <w:spacing w:before="157"/>
      </w:pPr>
      <w:r>
        <w:rPr>
          <w:rFonts w:ascii="Arial"/>
          <w:spacing w:val="-5"/>
          <w:w w:val="105"/>
          <w:sz w:val="12"/>
        </w:rPr>
        <w:t>476</w:t>
      </w:r>
      <w:r>
        <w:rPr>
          <w:rFonts w:ascii="Arial"/>
          <w:sz w:val="12"/>
        </w:rPr>
        <w:tab/>
      </w:r>
      <w:r>
        <w:rPr>
          <w:w w:val="105"/>
        </w:rPr>
        <w:t>corresponding</w:t>
      </w:r>
      <w:r>
        <w:rPr>
          <w:spacing w:val="-8"/>
          <w:w w:val="105"/>
        </w:rPr>
        <w:t xml:space="preserve"> </w:t>
      </w:r>
      <w:r>
        <w:rPr>
          <w:w w:val="105"/>
        </w:rPr>
        <w:t>structures.</w:t>
      </w:r>
      <w:r>
        <w:rPr>
          <w:spacing w:val="24"/>
          <w:w w:val="105"/>
        </w:rPr>
        <w:t xml:space="preserve"> </w:t>
      </w:r>
      <w:r>
        <w:rPr>
          <w:w w:val="105"/>
        </w:rPr>
        <w:t>Our</w:t>
      </w:r>
      <w:r>
        <w:rPr>
          <w:spacing w:val="-7"/>
          <w:w w:val="105"/>
        </w:rPr>
        <w:t xml:space="preserve"> </w:t>
      </w:r>
      <w:r>
        <w:rPr>
          <w:w w:val="105"/>
        </w:rPr>
        <w:t>pipeline</w:t>
      </w:r>
      <w:r>
        <w:rPr>
          <w:spacing w:val="-7"/>
          <w:w w:val="105"/>
        </w:rPr>
        <w:t xml:space="preserve"> </w:t>
      </w:r>
      <w:r>
        <w:rPr>
          <w:w w:val="105"/>
        </w:rPr>
        <w:t>addresses</w:t>
      </w:r>
      <w:r>
        <w:rPr>
          <w:spacing w:val="-7"/>
          <w:w w:val="105"/>
        </w:rPr>
        <w:t xml:space="preserve"> </w:t>
      </w:r>
      <w:r>
        <w:rPr>
          <w:w w:val="105"/>
        </w:rPr>
        <w:t>these</w:t>
      </w:r>
      <w:r>
        <w:rPr>
          <w:spacing w:val="-6"/>
          <w:w w:val="105"/>
        </w:rPr>
        <w:t xml:space="preserve"> </w:t>
      </w:r>
      <w:r>
        <w:rPr>
          <w:w w:val="105"/>
        </w:rPr>
        <w:t>intensity</w:t>
      </w:r>
      <w:r>
        <w:rPr>
          <w:spacing w:val="-7"/>
          <w:w w:val="105"/>
        </w:rPr>
        <w:t xml:space="preserve"> </w:t>
      </w:r>
      <w:r>
        <w:rPr>
          <w:w w:val="105"/>
        </w:rPr>
        <w:t>inhomogeneities</w:t>
      </w:r>
      <w:r>
        <w:rPr>
          <w:spacing w:val="-7"/>
          <w:w w:val="105"/>
        </w:rPr>
        <w:t xml:space="preserve"> </w:t>
      </w:r>
      <w:proofErr w:type="gramStart"/>
      <w:r>
        <w:rPr>
          <w:spacing w:val="-2"/>
          <w:w w:val="105"/>
        </w:rPr>
        <w:t>using</w:t>
      </w:r>
      <w:proofErr w:type="gramEnd"/>
    </w:p>
    <w:p w14:paraId="30B6D355" w14:textId="77777777" w:rsidR="005F326E" w:rsidRDefault="00000000">
      <w:pPr>
        <w:pStyle w:val="BodyText"/>
        <w:tabs>
          <w:tab w:val="left" w:pos="1085"/>
        </w:tabs>
        <w:spacing w:before="142"/>
      </w:pPr>
      <w:r>
        <w:rPr>
          <w:rFonts w:ascii="Arial"/>
          <w:spacing w:val="-5"/>
          <w:sz w:val="12"/>
        </w:rPr>
        <w:t>477</w:t>
      </w:r>
      <w:r>
        <w:rPr>
          <w:rFonts w:ascii="Arial"/>
          <w:sz w:val="12"/>
        </w:rPr>
        <w:tab/>
      </w:r>
      <w:r>
        <w:t>N4</w:t>
      </w:r>
      <w:r>
        <w:rPr>
          <w:spacing w:val="28"/>
        </w:rPr>
        <w:t xml:space="preserve"> </w:t>
      </w:r>
      <w:r>
        <w:t>bias</w:t>
      </w:r>
      <w:r>
        <w:rPr>
          <w:spacing w:val="29"/>
        </w:rPr>
        <w:t xml:space="preserve"> </w:t>
      </w:r>
      <w:r>
        <w:t>field</w:t>
      </w:r>
      <w:r>
        <w:rPr>
          <w:spacing w:val="28"/>
        </w:rPr>
        <w:t xml:space="preserve"> </w:t>
      </w:r>
      <w:r>
        <w:t>correction,</w:t>
      </w:r>
      <w:r>
        <w:rPr>
          <w:position w:val="9"/>
          <w:sz w:val="16"/>
        </w:rPr>
        <w:t>25</w:t>
      </w:r>
      <w:r>
        <w:rPr>
          <w:spacing w:val="61"/>
          <w:position w:val="9"/>
          <w:sz w:val="16"/>
        </w:rPr>
        <w:t xml:space="preserve"> </w:t>
      </w:r>
      <w:proofErr w:type="gramStart"/>
      <w:r>
        <w:rPr>
          <w:rFonts w:ascii="Courier New"/>
          <w:spacing w:val="-2"/>
          <w:w w:val="90"/>
        </w:rPr>
        <w:t>ants.n</w:t>
      </w:r>
      <w:proofErr w:type="gramEnd"/>
      <w:r>
        <w:rPr>
          <w:rFonts w:ascii="Courier New"/>
          <w:spacing w:val="-2"/>
          <w:w w:val="90"/>
        </w:rPr>
        <w:t>4_bias_field_correction(...)</w:t>
      </w:r>
      <w:r>
        <w:rPr>
          <w:spacing w:val="-2"/>
          <w:w w:val="90"/>
        </w:rPr>
        <w:t>.</w:t>
      </w:r>
    </w:p>
    <w:p w14:paraId="70D640B6" w14:textId="77777777" w:rsidR="005F326E" w:rsidRDefault="005F326E">
      <w:pPr>
        <w:pStyle w:val="BodyText"/>
        <w:ind w:left="0"/>
        <w:rPr>
          <w:sz w:val="20"/>
        </w:rPr>
      </w:pPr>
    </w:p>
    <w:p w14:paraId="667D8857" w14:textId="77777777" w:rsidR="005F326E" w:rsidRDefault="005F326E">
      <w:pPr>
        <w:pStyle w:val="BodyText"/>
        <w:spacing w:before="7"/>
        <w:ind w:left="0"/>
        <w:rPr>
          <w:sz w:val="18"/>
        </w:rPr>
      </w:pPr>
    </w:p>
    <w:p w14:paraId="78E465F7" w14:textId="77777777" w:rsidR="005F326E" w:rsidRDefault="00000000">
      <w:pPr>
        <w:pStyle w:val="Heading2"/>
        <w:tabs>
          <w:tab w:val="left" w:pos="1321"/>
        </w:tabs>
      </w:pPr>
      <w:r>
        <w:rPr>
          <w:rFonts w:ascii="Arial"/>
          <w:b w:val="0"/>
          <w:w w:val="110"/>
          <w:sz w:val="12"/>
        </w:rPr>
        <w:t>478</w:t>
      </w:r>
      <w:r>
        <w:rPr>
          <w:rFonts w:ascii="Arial"/>
          <w:b w:val="0"/>
          <w:spacing w:val="131"/>
          <w:w w:val="110"/>
          <w:sz w:val="12"/>
        </w:rPr>
        <w:t xml:space="preserve"> </w:t>
      </w:r>
      <w:bookmarkStart w:id="174" w:name="Steps_for_spatial_normalization_to_Allen"/>
      <w:bookmarkEnd w:id="174"/>
      <w:r>
        <w:rPr>
          <w:spacing w:val="-2"/>
          <w:w w:val="110"/>
        </w:rPr>
        <w:t>4.2.2</w:t>
      </w:r>
      <w:r>
        <w:tab/>
      </w:r>
      <w:r w:rsidRPr="00FA2623">
        <w:rPr>
          <w:strike/>
          <w:w w:val="110"/>
          <w:rPrChange w:id="175" w:author="Gee, James C" w:date="2024-04-10T18:31:00Z">
            <w:rPr>
              <w:w w:val="110"/>
            </w:rPr>
          </w:rPrChange>
        </w:rPr>
        <w:t>Steps</w:t>
      </w:r>
      <w:r w:rsidRPr="00FA2623">
        <w:rPr>
          <w:strike/>
          <w:spacing w:val="36"/>
          <w:w w:val="110"/>
          <w:rPrChange w:id="176" w:author="Gee, James C" w:date="2024-04-10T18:31:00Z">
            <w:rPr>
              <w:spacing w:val="36"/>
              <w:w w:val="110"/>
            </w:rPr>
          </w:rPrChange>
        </w:rPr>
        <w:t xml:space="preserve"> </w:t>
      </w:r>
      <w:r w:rsidRPr="00FA2623">
        <w:rPr>
          <w:strike/>
          <w:w w:val="110"/>
          <w:rPrChange w:id="177" w:author="Gee, James C" w:date="2024-04-10T18:31:00Z">
            <w:rPr>
              <w:w w:val="110"/>
            </w:rPr>
          </w:rPrChange>
        </w:rPr>
        <w:t>for</w:t>
      </w:r>
      <w:r>
        <w:rPr>
          <w:spacing w:val="37"/>
          <w:w w:val="110"/>
        </w:rPr>
        <w:t xml:space="preserve"> </w:t>
      </w:r>
      <w:r>
        <w:rPr>
          <w:w w:val="110"/>
        </w:rPr>
        <w:t>spatial</w:t>
      </w:r>
      <w:r>
        <w:rPr>
          <w:spacing w:val="37"/>
          <w:w w:val="110"/>
        </w:rPr>
        <w:t xml:space="preserve"> </w:t>
      </w:r>
      <w:r>
        <w:rPr>
          <w:w w:val="110"/>
        </w:rPr>
        <w:t>normalization</w:t>
      </w:r>
      <w:r>
        <w:rPr>
          <w:spacing w:val="37"/>
          <w:w w:val="110"/>
        </w:rPr>
        <w:t xml:space="preserve"> </w:t>
      </w:r>
      <w:r>
        <w:rPr>
          <w:w w:val="110"/>
        </w:rPr>
        <w:t>to</w:t>
      </w:r>
      <w:r>
        <w:rPr>
          <w:spacing w:val="37"/>
          <w:w w:val="110"/>
        </w:rPr>
        <w:t xml:space="preserve"> </w:t>
      </w:r>
      <w:r>
        <w:rPr>
          <w:spacing w:val="-2"/>
          <w:w w:val="110"/>
        </w:rPr>
        <w:t>AllenCCFv3</w:t>
      </w:r>
    </w:p>
    <w:p w14:paraId="6D28B84D" w14:textId="77777777" w:rsidR="005F326E" w:rsidRDefault="005F326E">
      <w:pPr>
        <w:pStyle w:val="BodyText"/>
        <w:spacing w:before="9"/>
        <w:ind w:left="0"/>
        <w:rPr>
          <w:b/>
        </w:rPr>
      </w:pPr>
    </w:p>
    <w:p w14:paraId="4E3360AD" w14:textId="77777777" w:rsidR="005F326E" w:rsidRDefault="00000000">
      <w:pPr>
        <w:tabs>
          <w:tab w:val="left" w:pos="786"/>
        </w:tabs>
        <w:spacing w:before="146"/>
        <w:ind w:left="110"/>
        <w:rPr>
          <w:sz w:val="24"/>
        </w:rPr>
      </w:pPr>
      <w:r>
        <w:rPr>
          <w:rFonts w:ascii="Arial"/>
          <w:spacing w:val="-5"/>
          <w:w w:val="105"/>
          <w:sz w:val="12"/>
        </w:rPr>
        <w:t>479</w:t>
      </w:r>
      <w:r>
        <w:rPr>
          <w:rFonts w:ascii="Arial"/>
          <w:sz w:val="12"/>
        </w:rPr>
        <w:tab/>
      </w:r>
      <w:commentRangeStart w:id="178"/>
      <w:commentRangeStart w:id="179"/>
      <w:r>
        <w:rPr>
          <w:w w:val="105"/>
          <w:sz w:val="24"/>
        </w:rPr>
        <w:t>1.</w:t>
      </w:r>
      <w:r>
        <w:rPr>
          <w:spacing w:val="46"/>
          <w:w w:val="105"/>
          <w:sz w:val="24"/>
        </w:rPr>
        <w:t xml:space="preserve"> </w:t>
      </w:r>
      <w:r>
        <w:rPr>
          <w:i/>
          <w:w w:val="105"/>
          <w:sz w:val="24"/>
        </w:rPr>
        <w:t>Average</w:t>
      </w:r>
      <w:r>
        <w:rPr>
          <w:i/>
          <w:spacing w:val="17"/>
          <w:w w:val="105"/>
          <w:sz w:val="24"/>
        </w:rPr>
        <w:t xml:space="preserve"> </w:t>
      </w:r>
      <w:proofErr w:type="spellStart"/>
      <w:r>
        <w:rPr>
          <w:i/>
          <w:w w:val="105"/>
          <w:sz w:val="24"/>
        </w:rPr>
        <w:t>fMOST</w:t>
      </w:r>
      <w:proofErr w:type="spellEnd"/>
      <w:r>
        <w:rPr>
          <w:i/>
          <w:spacing w:val="17"/>
          <w:w w:val="105"/>
          <w:sz w:val="24"/>
        </w:rPr>
        <w:t xml:space="preserve"> </w:t>
      </w:r>
      <w:r>
        <w:rPr>
          <w:i/>
          <w:w w:val="105"/>
          <w:sz w:val="24"/>
        </w:rPr>
        <w:t>atlas</w:t>
      </w:r>
      <w:r>
        <w:rPr>
          <w:i/>
          <w:spacing w:val="16"/>
          <w:w w:val="105"/>
          <w:sz w:val="24"/>
        </w:rPr>
        <w:t xml:space="preserve"> </w:t>
      </w:r>
      <w:r>
        <w:rPr>
          <w:i/>
          <w:w w:val="105"/>
          <w:sz w:val="24"/>
        </w:rPr>
        <w:t>as</w:t>
      </w:r>
      <w:r>
        <w:rPr>
          <w:i/>
          <w:spacing w:val="17"/>
          <w:w w:val="105"/>
          <w:sz w:val="24"/>
        </w:rPr>
        <w:t xml:space="preserve"> </w:t>
      </w:r>
      <w:r>
        <w:rPr>
          <w:i/>
          <w:w w:val="105"/>
          <w:sz w:val="24"/>
        </w:rPr>
        <w:t>an</w:t>
      </w:r>
      <w:r>
        <w:rPr>
          <w:i/>
          <w:spacing w:val="17"/>
          <w:w w:val="105"/>
          <w:sz w:val="24"/>
        </w:rPr>
        <w:t xml:space="preserve"> </w:t>
      </w:r>
      <w:r>
        <w:rPr>
          <w:i/>
          <w:w w:val="105"/>
          <w:sz w:val="24"/>
        </w:rPr>
        <w:t>intermediate</w:t>
      </w:r>
      <w:r>
        <w:rPr>
          <w:i/>
          <w:spacing w:val="16"/>
          <w:w w:val="105"/>
          <w:sz w:val="24"/>
        </w:rPr>
        <w:t xml:space="preserve"> </w:t>
      </w:r>
      <w:r>
        <w:rPr>
          <w:i/>
          <w:w w:val="105"/>
          <w:sz w:val="24"/>
        </w:rPr>
        <w:t>target</w:t>
      </w:r>
      <w:r>
        <w:rPr>
          <w:w w:val="105"/>
          <w:sz w:val="24"/>
        </w:rPr>
        <w:t>.</w:t>
      </w:r>
      <w:r>
        <w:rPr>
          <w:spacing w:val="37"/>
          <w:w w:val="105"/>
          <w:sz w:val="24"/>
        </w:rPr>
        <w:t xml:space="preserve"> </w:t>
      </w:r>
      <w:commentRangeEnd w:id="178"/>
      <w:r w:rsidR="00FA2623">
        <w:rPr>
          <w:rStyle w:val="CommentReference"/>
        </w:rPr>
        <w:commentReference w:id="178"/>
      </w:r>
      <w:commentRangeEnd w:id="179"/>
      <w:r w:rsidR="00B463B3">
        <w:rPr>
          <w:rStyle w:val="CommentReference"/>
        </w:rPr>
        <w:commentReference w:id="179"/>
      </w:r>
      <w:r>
        <w:rPr>
          <w:w w:val="105"/>
          <w:sz w:val="24"/>
        </w:rPr>
        <w:t>Due</w:t>
      </w:r>
      <w:r>
        <w:rPr>
          <w:spacing w:val="11"/>
          <w:w w:val="105"/>
          <w:sz w:val="24"/>
        </w:rPr>
        <w:t xml:space="preserve"> </w:t>
      </w:r>
      <w:r>
        <w:rPr>
          <w:w w:val="105"/>
          <w:sz w:val="24"/>
        </w:rPr>
        <w:t>to</w:t>
      </w:r>
      <w:r>
        <w:rPr>
          <w:spacing w:val="11"/>
          <w:w w:val="105"/>
          <w:sz w:val="24"/>
        </w:rPr>
        <w:t xml:space="preserve"> </w:t>
      </w:r>
      <w:r>
        <w:rPr>
          <w:w w:val="105"/>
          <w:sz w:val="24"/>
        </w:rPr>
        <w:t>the</w:t>
      </w:r>
      <w:r>
        <w:rPr>
          <w:spacing w:val="11"/>
          <w:w w:val="105"/>
          <w:sz w:val="24"/>
        </w:rPr>
        <w:t xml:space="preserve"> </w:t>
      </w:r>
      <w:r>
        <w:rPr>
          <w:w w:val="105"/>
          <w:sz w:val="24"/>
        </w:rPr>
        <w:t>preparation</w:t>
      </w:r>
      <w:r>
        <w:rPr>
          <w:spacing w:val="11"/>
          <w:w w:val="105"/>
          <w:sz w:val="24"/>
        </w:rPr>
        <w:t xml:space="preserve"> </w:t>
      </w:r>
      <w:r>
        <w:rPr>
          <w:w w:val="105"/>
          <w:sz w:val="24"/>
        </w:rPr>
        <w:t>of</w:t>
      </w:r>
      <w:r>
        <w:rPr>
          <w:spacing w:val="11"/>
          <w:w w:val="105"/>
          <w:sz w:val="24"/>
        </w:rPr>
        <w:t xml:space="preserve"> </w:t>
      </w:r>
      <w:r>
        <w:rPr>
          <w:w w:val="105"/>
          <w:sz w:val="24"/>
        </w:rPr>
        <w:t>the</w:t>
      </w:r>
      <w:r>
        <w:rPr>
          <w:spacing w:val="11"/>
          <w:w w:val="105"/>
          <w:sz w:val="24"/>
        </w:rPr>
        <w:t xml:space="preserve"> </w:t>
      </w:r>
      <w:r>
        <w:rPr>
          <w:spacing w:val="-2"/>
          <w:w w:val="105"/>
          <w:sz w:val="24"/>
        </w:rPr>
        <w:t>mouse</w:t>
      </w:r>
    </w:p>
    <w:p w14:paraId="2410ACAF" w14:textId="77777777" w:rsidR="005F326E" w:rsidRDefault="00000000">
      <w:pPr>
        <w:pStyle w:val="BodyText"/>
        <w:tabs>
          <w:tab w:val="left" w:pos="1085"/>
        </w:tabs>
        <w:spacing w:before="157"/>
      </w:pPr>
      <w:r>
        <w:rPr>
          <w:rFonts w:ascii="Arial"/>
          <w:spacing w:val="-5"/>
          <w:w w:val="105"/>
          <w:sz w:val="12"/>
        </w:rPr>
        <w:t>480</w:t>
      </w:r>
      <w:r>
        <w:rPr>
          <w:rFonts w:ascii="Arial"/>
          <w:sz w:val="12"/>
        </w:rPr>
        <w:tab/>
      </w:r>
      <w:proofErr w:type="gramStart"/>
      <w:r>
        <w:rPr>
          <w:w w:val="105"/>
        </w:rPr>
        <w:t>brain</w:t>
      </w:r>
      <w:proofErr w:type="gramEnd"/>
      <w:r>
        <w:rPr>
          <w:spacing w:val="9"/>
          <w:w w:val="105"/>
        </w:rPr>
        <w:t xml:space="preserve"> </w:t>
      </w:r>
      <w:r>
        <w:rPr>
          <w:w w:val="105"/>
        </w:rPr>
        <w:t>for</w:t>
      </w:r>
      <w:r>
        <w:rPr>
          <w:spacing w:val="9"/>
          <w:w w:val="105"/>
        </w:rPr>
        <w:t xml:space="preserve"> </w:t>
      </w:r>
      <w:proofErr w:type="spellStart"/>
      <w:r>
        <w:rPr>
          <w:w w:val="105"/>
        </w:rPr>
        <w:t>fMOST</w:t>
      </w:r>
      <w:proofErr w:type="spellEnd"/>
      <w:r>
        <w:rPr>
          <w:spacing w:val="9"/>
          <w:w w:val="105"/>
        </w:rPr>
        <w:t xml:space="preserve"> </w:t>
      </w:r>
      <w:r>
        <w:rPr>
          <w:w w:val="105"/>
        </w:rPr>
        <w:t>imaging,</w:t>
      </w:r>
      <w:r>
        <w:rPr>
          <w:spacing w:val="9"/>
          <w:w w:val="105"/>
        </w:rPr>
        <w:t xml:space="preserve"> </w:t>
      </w:r>
      <w:r>
        <w:rPr>
          <w:w w:val="105"/>
        </w:rPr>
        <w:t>the</w:t>
      </w:r>
      <w:r>
        <w:rPr>
          <w:spacing w:val="9"/>
          <w:w w:val="105"/>
        </w:rPr>
        <w:t xml:space="preserve"> </w:t>
      </w:r>
      <w:r>
        <w:rPr>
          <w:w w:val="105"/>
        </w:rPr>
        <w:t>resulting</w:t>
      </w:r>
      <w:r>
        <w:rPr>
          <w:spacing w:val="9"/>
          <w:w w:val="105"/>
        </w:rPr>
        <w:t xml:space="preserve"> </w:t>
      </w:r>
      <w:r>
        <w:rPr>
          <w:w w:val="105"/>
        </w:rPr>
        <w:t>structure</w:t>
      </w:r>
      <w:r>
        <w:rPr>
          <w:spacing w:val="9"/>
          <w:w w:val="105"/>
        </w:rPr>
        <w:t xml:space="preserve"> </w:t>
      </w:r>
      <w:r>
        <w:rPr>
          <w:w w:val="105"/>
        </w:rPr>
        <w:t>in</w:t>
      </w:r>
      <w:r>
        <w:rPr>
          <w:spacing w:val="9"/>
          <w:w w:val="105"/>
        </w:rPr>
        <w:t xml:space="preserve"> </w:t>
      </w:r>
      <w:r>
        <w:rPr>
          <w:w w:val="105"/>
        </w:rPr>
        <w:t>the</w:t>
      </w:r>
      <w:r>
        <w:rPr>
          <w:spacing w:val="9"/>
          <w:w w:val="105"/>
        </w:rPr>
        <w:t xml:space="preserve"> </w:t>
      </w:r>
      <w:r>
        <w:rPr>
          <w:w w:val="105"/>
        </w:rPr>
        <w:t>mouse</w:t>
      </w:r>
      <w:r>
        <w:rPr>
          <w:spacing w:val="9"/>
          <w:w w:val="105"/>
        </w:rPr>
        <w:t xml:space="preserve"> </w:t>
      </w:r>
      <w:r>
        <w:rPr>
          <w:w w:val="105"/>
        </w:rPr>
        <w:t>brain</w:t>
      </w:r>
      <w:r>
        <w:rPr>
          <w:spacing w:val="9"/>
          <w:w w:val="105"/>
        </w:rPr>
        <w:t xml:space="preserve"> </w:t>
      </w:r>
      <w:r>
        <w:rPr>
          <w:w w:val="105"/>
        </w:rPr>
        <w:t>has</w:t>
      </w:r>
      <w:r>
        <w:rPr>
          <w:spacing w:val="9"/>
          <w:w w:val="105"/>
        </w:rPr>
        <w:t xml:space="preserve"> </w:t>
      </w:r>
      <w:r>
        <w:rPr>
          <w:w w:val="105"/>
        </w:rPr>
        <w:t>several</w:t>
      </w:r>
      <w:r>
        <w:rPr>
          <w:spacing w:val="9"/>
          <w:w w:val="105"/>
        </w:rPr>
        <w:t xml:space="preserve"> </w:t>
      </w:r>
      <w:r>
        <w:rPr>
          <w:spacing w:val="-4"/>
          <w:w w:val="105"/>
        </w:rPr>
        <w:t>large</w:t>
      </w:r>
    </w:p>
    <w:p w14:paraId="2EBD7544" w14:textId="77777777" w:rsidR="005F326E" w:rsidRDefault="00000000">
      <w:pPr>
        <w:pStyle w:val="BodyText"/>
        <w:tabs>
          <w:tab w:val="left" w:pos="1085"/>
          <w:tab w:val="left" w:pos="6917"/>
        </w:tabs>
        <w:spacing w:before="158"/>
      </w:pPr>
      <w:r>
        <w:rPr>
          <w:rFonts w:ascii="Arial"/>
          <w:spacing w:val="-5"/>
          <w:sz w:val="12"/>
        </w:rPr>
        <w:t>481</w:t>
      </w:r>
      <w:r>
        <w:rPr>
          <w:rFonts w:ascii="Arial"/>
          <w:sz w:val="12"/>
        </w:rPr>
        <w:tab/>
      </w:r>
      <w:r>
        <w:t>morphological</w:t>
      </w:r>
      <w:r>
        <w:rPr>
          <w:spacing w:val="74"/>
        </w:rPr>
        <w:t xml:space="preserve"> </w:t>
      </w:r>
      <w:r>
        <w:t>deviations</w:t>
      </w:r>
      <w:r>
        <w:rPr>
          <w:spacing w:val="75"/>
        </w:rPr>
        <w:t xml:space="preserve"> </w:t>
      </w:r>
      <w:r>
        <w:t>from</w:t>
      </w:r>
      <w:r>
        <w:rPr>
          <w:spacing w:val="75"/>
        </w:rPr>
        <w:t xml:space="preserve"> </w:t>
      </w:r>
      <w:r>
        <w:t>the</w:t>
      </w:r>
      <w:r>
        <w:rPr>
          <w:spacing w:val="75"/>
        </w:rPr>
        <w:t xml:space="preserve"> </w:t>
      </w:r>
      <w:r>
        <w:t>AllenCCFv3</w:t>
      </w:r>
      <w:r>
        <w:rPr>
          <w:spacing w:val="75"/>
        </w:rPr>
        <w:t xml:space="preserve"> </w:t>
      </w:r>
      <w:r>
        <w:rPr>
          <w:spacing w:val="-2"/>
        </w:rPr>
        <w:t>atlas.</w:t>
      </w:r>
      <w:r>
        <w:tab/>
        <w:t>Most</w:t>
      </w:r>
      <w:r>
        <w:rPr>
          <w:spacing w:val="64"/>
        </w:rPr>
        <w:t xml:space="preserve"> </w:t>
      </w:r>
      <w:r>
        <w:t>notable</w:t>
      </w:r>
      <w:r>
        <w:rPr>
          <w:spacing w:val="65"/>
        </w:rPr>
        <w:t xml:space="preserve"> </w:t>
      </w:r>
      <w:r>
        <w:t>of</w:t>
      </w:r>
      <w:r>
        <w:rPr>
          <w:spacing w:val="65"/>
        </w:rPr>
        <w:t xml:space="preserve"> </w:t>
      </w:r>
      <w:r>
        <w:t>these</w:t>
      </w:r>
      <w:r>
        <w:rPr>
          <w:spacing w:val="65"/>
        </w:rPr>
        <w:t xml:space="preserve"> </w:t>
      </w:r>
      <w:r>
        <w:t>is</w:t>
      </w:r>
      <w:r>
        <w:rPr>
          <w:spacing w:val="65"/>
        </w:rPr>
        <w:t xml:space="preserve"> </w:t>
      </w:r>
      <w:r>
        <w:rPr>
          <w:spacing w:val="-5"/>
        </w:rPr>
        <w:t>an</w:t>
      </w:r>
    </w:p>
    <w:p w14:paraId="35487451" w14:textId="77777777" w:rsidR="005F326E" w:rsidRDefault="00000000">
      <w:pPr>
        <w:pStyle w:val="BodyText"/>
        <w:tabs>
          <w:tab w:val="left" w:pos="1085"/>
          <w:tab w:val="left" w:pos="8622"/>
        </w:tabs>
        <w:spacing w:before="157"/>
      </w:pPr>
      <w:r>
        <w:rPr>
          <w:rFonts w:ascii="Arial"/>
          <w:spacing w:val="-5"/>
          <w:sz w:val="12"/>
        </w:rPr>
        <w:t>482</w:t>
      </w:r>
      <w:r>
        <w:rPr>
          <w:rFonts w:ascii="Arial"/>
          <w:sz w:val="12"/>
        </w:rPr>
        <w:tab/>
      </w:r>
      <w:r>
        <w:t>enlargement</w:t>
      </w:r>
      <w:r>
        <w:rPr>
          <w:spacing w:val="71"/>
        </w:rPr>
        <w:t xml:space="preserve"> </w:t>
      </w:r>
      <w:r>
        <w:t>of</w:t>
      </w:r>
      <w:r>
        <w:rPr>
          <w:spacing w:val="72"/>
        </w:rPr>
        <w:t xml:space="preserve"> </w:t>
      </w:r>
      <w:r>
        <w:t>the</w:t>
      </w:r>
      <w:r>
        <w:rPr>
          <w:spacing w:val="72"/>
        </w:rPr>
        <w:t xml:space="preserve"> </w:t>
      </w:r>
      <w:r>
        <w:t>ventricles,</w:t>
      </w:r>
      <w:r>
        <w:rPr>
          <w:spacing w:val="52"/>
          <w:w w:val="150"/>
        </w:rPr>
        <w:t xml:space="preserve"> </w:t>
      </w:r>
      <w:r>
        <w:t>and</w:t>
      </w:r>
      <w:r>
        <w:rPr>
          <w:spacing w:val="71"/>
        </w:rPr>
        <w:t xml:space="preserve"> </w:t>
      </w:r>
      <w:r>
        <w:t>compression</w:t>
      </w:r>
      <w:r>
        <w:rPr>
          <w:spacing w:val="72"/>
        </w:rPr>
        <w:t xml:space="preserve"> </w:t>
      </w:r>
      <w:r>
        <w:t>of</w:t>
      </w:r>
      <w:r>
        <w:rPr>
          <w:spacing w:val="72"/>
        </w:rPr>
        <w:t xml:space="preserve"> </w:t>
      </w:r>
      <w:r>
        <w:t>cortical</w:t>
      </w:r>
      <w:r>
        <w:rPr>
          <w:spacing w:val="71"/>
        </w:rPr>
        <w:t xml:space="preserve"> </w:t>
      </w:r>
      <w:r>
        <w:rPr>
          <w:spacing w:val="-2"/>
        </w:rPr>
        <w:t>structures.</w:t>
      </w:r>
      <w:r>
        <w:tab/>
      </w:r>
      <w:commentRangeStart w:id="180"/>
      <w:commentRangeStart w:id="181"/>
      <w:r>
        <w:t>In</w:t>
      </w:r>
      <w:r>
        <w:rPr>
          <w:spacing w:val="64"/>
        </w:rPr>
        <w:t xml:space="preserve"> </w:t>
      </w:r>
      <w:r>
        <w:rPr>
          <w:spacing w:val="-2"/>
        </w:rPr>
        <w:t>addition,</w:t>
      </w:r>
    </w:p>
    <w:p w14:paraId="37A30D43" w14:textId="33683C56" w:rsidR="005F326E" w:rsidRDefault="00000000">
      <w:pPr>
        <w:pStyle w:val="BodyText"/>
        <w:tabs>
          <w:tab w:val="left" w:pos="1085"/>
        </w:tabs>
        <w:spacing w:before="158"/>
      </w:pPr>
      <w:r>
        <w:rPr>
          <w:rFonts w:ascii="Arial"/>
          <w:spacing w:val="-5"/>
          <w:w w:val="105"/>
          <w:sz w:val="12"/>
        </w:rPr>
        <w:t>483</w:t>
      </w:r>
      <w:r>
        <w:rPr>
          <w:rFonts w:ascii="Arial"/>
          <w:sz w:val="12"/>
        </w:rPr>
        <w:tab/>
      </w:r>
      <w:r>
        <w:rPr>
          <w:w w:val="105"/>
        </w:rPr>
        <w:t>there</w:t>
      </w:r>
      <w:r>
        <w:rPr>
          <w:spacing w:val="25"/>
          <w:w w:val="105"/>
        </w:rPr>
        <w:t xml:space="preserve"> </w:t>
      </w:r>
      <w:r>
        <w:rPr>
          <w:w w:val="105"/>
        </w:rPr>
        <w:t>is</w:t>
      </w:r>
      <w:r>
        <w:rPr>
          <w:spacing w:val="25"/>
          <w:w w:val="105"/>
        </w:rPr>
        <w:t xml:space="preserve"> </w:t>
      </w:r>
      <w:r>
        <w:rPr>
          <w:w w:val="105"/>
        </w:rPr>
        <w:t>poor</w:t>
      </w:r>
      <w:r>
        <w:rPr>
          <w:spacing w:val="26"/>
          <w:w w:val="105"/>
        </w:rPr>
        <w:t xml:space="preserve"> </w:t>
      </w:r>
      <w:r>
        <w:rPr>
          <w:w w:val="105"/>
        </w:rPr>
        <w:t>intensity</w:t>
      </w:r>
      <w:r>
        <w:rPr>
          <w:spacing w:val="25"/>
          <w:w w:val="105"/>
        </w:rPr>
        <w:t xml:space="preserve"> </w:t>
      </w:r>
      <w:r>
        <w:rPr>
          <w:w w:val="105"/>
        </w:rPr>
        <w:t>correspondence</w:t>
      </w:r>
      <w:r>
        <w:rPr>
          <w:spacing w:val="26"/>
          <w:w w:val="105"/>
        </w:rPr>
        <w:t xml:space="preserve"> </w:t>
      </w:r>
      <w:r>
        <w:rPr>
          <w:w w:val="105"/>
        </w:rPr>
        <w:t>for</w:t>
      </w:r>
      <w:r>
        <w:rPr>
          <w:spacing w:val="25"/>
          <w:w w:val="105"/>
        </w:rPr>
        <w:t xml:space="preserve"> </w:t>
      </w:r>
      <w:r>
        <w:rPr>
          <w:w w:val="105"/>
        </w:rPr>
        <w:t>the</w:t>
      </w:r>
      <w:r>
        <w:rPr>
          <w:spacing w:val="25"/>
          <w:w w:val="105"/>
        </w:rPr>
        <w:t xml:space="preserve"> </w:t>
      </w:r>
      <w:r>
        <w:rPr>
          <w:w w:val="105"/>
        </w:rPr>
        <w:t>same</w:t>
      </w:r>
      <w:r>
        <w:rPr>
          <w:spacing w:val="26"/>
          <w:w w:val="105"/>
        </w:rPr>
        <w:t xml:space="preserve"> </w:t>
      </w:r>
      <w:r>
        <w:rPr>
          <w:w w:val="105"/>
        </w:rPr>
        <w:t>anatomic</w:t>
      </w:r>
      <w:r>
        <w:rPr>
          <w:spacing w:val="25"/>
          <w:w w:val="105"/>
        </w:rPr>
        <w:t xml:space="preserve"> </w:t>
      </w:r>
      <w:r>
        <w:rPr>
          <w:w w:val="105"/>
        </w:rPr>
        <w:t>features</w:t>
      </w:r>
      <w:r>
        <w:rPr>
          <w:spacing w:val="26"/>
          <w:w w:val="105"/>
        </w:rPr>
        <w:t xml:space="preserve"> </w:t>
      </w:r>
      <w:r>
        <w:rPr>
          <w:w w:val="105"/>
        </w:rPr>
        <w:t>due</w:t>
      </w:r>
      <w:ins w:id="182" w:author="Gee, James C" w:date="2024-04-10T18:31:00Z">
        <w:r w:rsidR="00FA2623">
          <w:rPr>
            <w:w w:val="105"/>
          </w:rPr>
          <w:t xml:space="preserve"> to</w:t>
        </w:r>
      </w:ins>
      <w:r>
        <w:rPr>
          <w:spacing w:val="25"/>
          <w:w w:val="105"/>
        </w:rPr>
        <w:t xml:space="preserve"> </w:t>
      </w:r>
      <w:r>
        <w:rPr>
          <w:spacing w:val="-2"/>
          <w:w w:val="105"/>
        </w:rPr>
        <w:t>intens</w:t>
      </w:r>
      <w:del w:id="183" w:author="Gee, James C" w:date="2024-04-10T18:34:00Z">
        <w:r w:rsidDel="00FA2623">
          <w:rPr>
            <w:spacing w:val="-2"/>
            <w:w w:val="105"/>
          </w:rPr>
          <w:delText>s</w:delText>
        </w:r>
      </w:del>
      <w:proofErr w:type="gramStart"/>
      <w:r>
        <w:rPr>
          <w:spacing w:val="-2"/>
          <w:w w:val="105"/>
        </w:rPr>
        <w:t>ity</w:t>
      </w:r>
      <w:proofErr w:type="gramEnd"/>
    </w:p>
    <w:p w14:paraId="054081E9" w14:textId="415743EF" w:rsidR="005F326E" w:rsidRDefault="00000000">
      <w:pPr>
        <w:pStyle w:val="BodyText"/>
        <w:tabs>
          <w:tab w:val="left" w:pos="1085"/>
        </w:tabs>
        <w:spacing w:before="157"/>
      </w:pPr>
      <w:r>
        <w:rPr>
          <w:rFonts w:ascii="Arial"/>
          <w:spacing w:val="-5"/>
          <w:w w:val="105"/>
          <w:sz w:val="12"/>
        </w:rPr>
        <w:t>484</w:t>
      </w:r>
      <w:r>
        <w:rPr>
          <w:rFonts w:ascii="Arial"/>
          <w:sz w:val="12"/>
        </w:rPr>
        <w:tab/>
      </w:r>
      <w:proofErr w:type="gramStart"/>
      <w:r>
        <w:rPr>
          <w:w w:val="105"/>
        </w:rPr>
        <w:t>dissimilarity</w:t>
      </w:r>
      <w:proofErr w:type="gramEnd"/>
      <w:r>
        <w:rPr>
          <w:spacing w:val="4"/>
          <w:w w:val="105"/>
        </w:rPr>
        <w:t xml:space="preserve"> </w:t>
      </w:r>
      <w:r>
        <w:rPr>
          <w:w w:val="105"/>
        </w:rPr>
        <w:t>between</w:t>
      </w:r>
      <w:r>
        <w:rPr>
          <w:spacing w:val="4"/>
          <w:w w:val="105"/>
        </w:rPr>
        <w:t xml:space="preserve"> </w:t>
      </w:r>
      <w:r>
        <w:rPr>
          <w:w w:val="105"/>
        </w:rPr>
        <w:t>imaging</w:t>
      </w:r>
      <w:r>
        <w:rPr>
          <w:spacing w:val="4"/>
          <w:w w:val="105"/>
        </w:rPr>
        <w:t xml:space="preserve"> </w:t>
      </w:r>
      <w:r>
        <w:rPr>
          <w:w w:val="105"/>
        </w:rPr>
        <w:t>modalities.</w:t>
      </w:r>
      <w:commentRangeEnd w:id="180"/>
      <w:r w:rsidR="00FA2623">
        <w:rPr>
          <w:rStyle w:val="CommentReference"/>
        </w:rPr>
        <w:commentReference w:id="180"/>
      </w:r>
      <w:commentRangeEnd w:id="181"/>
      <w:r w:rsidR="00B463B3">
        <w:rPr>
          <w:rStyle w:val="CommentReference"/>
        </w:rPr>
        <w:commentReference w:id="181"/>
      </w:r>
      <w:r>
        <w:rPr>
          <w:spacing w:val="32"/>
          <w:w w:val="105"/>
        </w:rPr>
        <w:t xml:space="preserve"> </w:t>
      </w:r>
      <w:r>
        <w:rPr>
          <w:w w:val="105"/>
        </w:rPr>
        <w:t>We</w:t>
      </w:r>
      <w:r>
        <w:rPr>
          <w:spacing w:val="5"/>
          <w:w w:val="105"/>
        </w:rPr>
        <w:t xml:space="preserve"> </w:t>
      </w:r>
      <w:r>
        <w:rPr>
          <w:w w:val="105"/>
        </w:rPr>
        <w:t>have</w:t>
      </w:r>
      <w:r>
        <w:rPr>
          <w:spacing w:val="4"/>
          <w:w w:val="105"/>
        </w:rPr>
        <w:t xml:space="preserve"> </w:t>
      </w:r>
      <w:r>
        <w:rPr>
          <w:w w:val="105"/>
        </w:rPr>
        <w:t>found</w:t>
      </w:r>
      <w:r>
        <w:rPr>
          <w:spacing w:val="4"/>
          <w:w w:val="105"/>
        </w:rPr>
        <w:t xml:space="preserve"> </w:t>
      </w:r>
      <w:r>
        <w:rPr>
          <w:w w:val="105"/>
        </w:rPr>
        <w:t>that</w:t>
      </w:r>
      <w:r>
        <w:rPr>
          <w:spacing w:val="4"/>
          <w:w w:val="105"/>
        </w:rPr>
        <w:t xml:space="preserve"> </w:t>
      </w:r>
      <w:r>
        <w:rPr>
          <w:w w:val="105"/>
        </w:rPr>
        <w:t>standard</w:t>
      </w:r>
      <w:r>
        <w:rPr>
          <w:spacing w:val="5"/>
          <w:w w:val="105"/>
        </w:rPr>
        <w:t xml:space="preserve"> </w:t>
      </w:r>
      <w:r>
        <w:rPr>
          <w:w w:val="105"/>
        </w:rPr>
        <w:t>intensity-</w:t>
      </w:r>
      <w:r>
        <w:rPr>
          <w:spacing w:val="-4"/>
          <w:w w:val="105"/>
        </w:rPr>
        <w:t>base</w:t>
      </w:r>
      <w:ins w:id="184" w:author="Gee, James C" w:date="2024-04-10T18:32:00Z">
        <w:r w:rsidR="00FA2623">
          <w:rPr>
            <w:spacing w:val="-4"/>
            <w:w w:val="105"/>
          </w:rPr>
          <w:t>d</w:t>
        </w:r>
      </w:ins>
    </w:p>
    <w:p w14:paraId="16C46E76" w14:textId="77777777" w:rsidR="005F326E" w:rsidRDefault="00000000">
      <w:pPr>
        <w:pStyle w:val="BodyText"/>
        <w:tabs>
          <w:tab w:val="left" w:pos="1085"/>
        </w:tabs>
        <w:spacing w:before="157"/>
      </w:pPr>
      <w:r>
        <w:rPr>
          <w:rFonts w:ascii="Arial"/>
          <w:spacing w:val="-5"/>
          <w:w w:val="105"/>
          <w:sz w:val="12"/>
        </w:rPr>
        <w:t>485</w:t>
      </w:r>
      <w:r>
        <w:rPr>
          <w:rFonts w:ascii="Arial"/>
          <w:sz w:val="12"/>
        </w:rPr>
        <w:tab/>
      </w:r>
      <w:r>
        <w:rPr>
          <w:w w:val="105"/>
        </w:rPr>
        <w:t>registration</w:t>
      </w:r>
      <w:r>
        <w:rPr>
          <w:spacing w:val="-6"/>
          <w:w w:val="105"/>
        </w:rPr>
        <w:t xml:space="preserve"> </w:t>
      </w:r>
      <w:r>
        <w:rPr>
          <w:w w:val="105"/>
        </w:rPr>
        <w:t>is</w:t>
      </w:r>
      <w:r>
        <w:rPr>
          <w:spacing w:val="-5"/>
          <w:w w:val="105"/>
        </w:rPr>
        <w:t xml:space="preserve"> </w:t>
      </w:r>
      <w:commentRangeStart w:id="185"/>
      <w:commentRangeStart w:id="186"/>
      <w:r>
        <w:rPr>
          <w:w w:val="105"/>
        </w:rPr>
        <w:t>insufficient</w:t>
      </w:r>
      <w:r>
        <w:rPr>
          <w:spacing w:val="-6"/>
          <w:w w:val="105"/>
        </w:rPr>
        <w:t xml:space="preserve"> </w:t>
      </w:r>
      <w:r>
        <w:rPr>
          <w:w w:val="105"/>
        </w:rPr>
        <w:t>to</w:t>
      </w:r>
      <w:r>
        <w:rPr>
          <w:spacing w:val="-5"/>
          <w:w w:val="105"/>
        </w:rPr>
        <w:t xml:space="preserve"> </w:t>
      </w:r>
      <w:r>
        <w:rPr>
          <w:w w:val="105"/>
        </w:rPr>
        <w:t>capture</w:t>
      </w:r>
      <w:r>
        <w:rPr>
          <w:spacing w:val="-5"/>
          <w:w w:val="105"/>
        </w:rPr>
        <w:t xml:space="preserve"> </w:t>
      </w:r>
      <w:commentRangeEnd w:id="185"/>
      <w:r w:rsidR="00FA2623">
        <w:rPr>
          <w:rStyle w:val="CommentReference"/>
        </w:rPr>
        <w:commentReference w:id="185"/>
      </w:r>
      <w:commentRangeEnd w:id="186"/>
      <w:r w:rsidR="00B463B3">
        <w:rPr>
          <w:rStyle w:val="CommentReference"/>
        </w:rPr>
        <w:commentReference w:id="186"/>
      </w:r>
      <w:r>
        <w:rPr>
          <w:w w:val="105"/>
        </w:rPr>
        <w:t>the</w:t>
      </w:r>
      <w:r>
        <w:rPr>
          <w:spacing w:val="-6"/>
          <w:w w:val="105"/>
        </w:rPr>
        <w:t xml:space="preserve"> </w:t>
      </w:r>
      <w:r>
        <w:rPr>
          <w:w w:val="105"/>
        </w:rPr>
        <w:t>significant</w:t>
      </w:r>
      <w:r>
        <w:rPr>
          <w:spacing w:val="-5"/>
          <w:w w:val="105"/>
        </w:rPr>
        <w:t xml:space="preserve"> </w:t>
      </w:r>
      <w:r>
        <w:rPr>
          <w:w w:val="105"/>
        </w:rPr>
        <w:t>deformations</w:t>
      </w:r>
      <w:r>
        <w:rPr>
          <w:spacing w:val="-6"/>
          <w:w w:val="105"/>
        </w:rPr>
        <w:t xml:space="preserve"> </w:t>
      </w:r>
      <w:r>
        <w:rPr>
          <w:w w:val="105"/>
        </w:rPr>
        <w:t>required</w:t>
      </w:r>
      <w:r>
        <w:rPr>
          <w:spacing w:val="-5"/>
          <w:w w:val="105"/>
        </w:rPr>
        <w:t xml:space="preserve"> </w:t>
      </w:r>
      <w:r>
        <w:rPr>
          <w:w w:val="105"/>
        </w:rPr>
        <w:t>to</w:t>
      </w:r>
      <w:r>
        <w:rPr>
          <w:spacing w:val="-5"/>
          <w:w w:val="105"/>
        </w:rPr>
        <w:t xml:space="preserve"> </w:t>
      </w:r>
      <w:r>
        <w:rPr>
          <w:w w:val="105"/>
        </w:rPr>
        <w:t>map</w:t>
      </w:r>
      <w:r>
        <w:rPr>
          <w:spacing w:val="-6"/>
          <w:w w:val="105"/>
        </w:rPr>
        <w:t xml:space="preserve"> </w:t>
      </w:r>
      <w:proofErr w:type="gramStart"/>
      <w:r>
        <w:rPr>
          <w:spacing w:val="-4"/>
          <w:w w:val="105"/>
        </w:rPr>
        <w:t>these</w:t>
      </w:r>
      <w:proofErr w:type="gramEnd"/>
    </w:p>
    <w:p w14:paraId="08CE5BCB" w14:textId="77777777" w:rsidR="005F326E" w:rsidRDefault="00000000">
      <w:pPr>
        <w:pStyle w:val="BodyText"/>
        <w:tabs>
          <w:tab w:val="left" w:pos="1085"/>
        </w:tabs>
        <w:spacing w:before="158"/>
      </w:pPr>
      <w:r>
        <w:rPr>
          <w:rFonts w:ascii="Arial"/>
          <w:spacing w:val="-5"/>
          <w:w w:val="105"/>
          <w:sz w:val="12"/>
        </w:rPr>
        <w:t>486</w:t>
      </w:r>
      <w:r>
        <w:rPr>
          <w:rFonts w:ascii="Arial"/>
          <w:sz w:val="12"/>
        </w:rPr>
        <w:tab/>
      </w:r>
      <w:r>
        <w:rPr>
          <w:w w:val="105"/>
        </w:rPr>
        <w:t>structures</w:t>
      </w:r>
      <w:r>
        <w:rPr>
          <w:spacing w:val="-16"/>
          <w:w w:val="105"/>
        </w:rPr>
        <w:t xml:space="preserve"> </w:t>
      </w:r>
      <w:r>
        <w:rPr>
          <w:w w:val="105"/>
        </w:rPr>
        <w:t>correctly</w:t>
      </w:r>
      <w:r>
        <w:rPr>
          <w:spacing w:val="-16"/>
          <w:w w:val="105"/>
        </w:rPr>
        <w:t xml:space="preserve"> </w:t>
      </w:r>
      <w:r>
        <w:rPr>
          <w:w w:val="105"/>
        </w:rPr>
        <w:t>into</w:t>
      </w:r>
      <w:r>
        <w:rPr>
          <w:spacing w:val="-16"/>
          <w:w w:val="105"/>
        </w:rPr>
        <w:t xml:space="preserve"> </w:t>
      </w:r>
      <w:r>
        <w:rPr>
          <w:w w:val="105"/>
        </w:rPr>
        <w:t>the</w:t>
      </w:r>
      <w:r>
        <w:rPr>
          <w:spacing w:val="-15"/>
          <w:w w:val="105"/>
        </w:rPr>
        <w:t xml:space="preserve"> </w:t>
      </w:r>
      <w:r>
        <w:rPr>
          <w:w w:val="105"/>
        </w:rPr>
        <w:t>AllenCCFv3.</w:t>
      </w:r>
      <w:r>
        <w:rPr>
          <w:spacing w:val="6"/>
          <w:w w:val="105"/>
        </w:rPr>
        <w:t xml:space="preserve"> </w:t>
      </w:r>
      <w:r>
        <w:rPr>
          <w:w w:val="105"/>
        </w:rPr>
        <w:t>We</w:t>
      </w:r>
      <w:r>
        <w:rPr>
          <w:spacing w:val="-15"/>
          <w:w w:val="105"/>
        </w:rPr>
        <w:t xml:space="preserve"> </w:t>
      </w:r>
      <w:r>
        <w:rPr>
          <w:w w:val="105"/>
        </w:rPr>
        <w:t>address</w:t>
      </w:r>
      <w:r>
        <w:rPr>
          <w:spacing w:val="-16"/>
          <w:w w:val="105"/>
        </w:rPr>
        <w:t xml:space="preserve"> </w:t>
      </w:r>
      <w:r>
        <w:rPr>
          <w:w w:val="105"/>
        </w:rPr>
        <w:t>this</w:t>
      </w:r>
      <w:r>
        <w:rPr>
          <w:spacing w:val="-16"/>
          <w:w w:val="105"/>
        </w:rPr>
        <w:t xml:space="preserve"> </w:t>
      </w:r>
      <w:r>
        <w:rPr>
          <w:w w:val="105"/>
        </w:rPr>
        <w:t>challenge</w:t>
      </w:r>
      <w:r>
        <w:rPr>
          <w:spacing w:val="-16"/>
          <w:w w:val="105"/>
        </w:rPr>
        <w:t xml:space="preserve"> </w:t>
      </w:r>
      <w:r>
        <w:rPr>
          <w:w w:val="105"/>
        </w:rPr>
        <w:t>in</w:t>
      </w:r>
      <w:r>
        <w:rPr>
          <w:spacing w:val="-15"/>
          <w:w w:val="105"/>
        </w:rPr>
        <w:t xml:space="preserve"> </w:t>
      </w:r>
      <w:proofErr w:type="spellStart"/>
      <w:r>
        <w:rPr>
          <w:w w:val="105"/>
        </w:rPr>
        <w:t>ANTsX</w:t>
      </w:r>
      <w:proofErr w:type="spellEnd"/>
      <w:r>
        <w:rPr>
          <w:spacing w:val="-16"/>
          <w:w w:val="105"/>
        </w:rPr>
        <w:t xml:space="preserve"> </w:t>
      </w:r>
      <w:r>
        <w:rPr>
          <w:w w:val="105"/>
        </w:rPr>
        <w:t>by</w:t>
      </w:r>
      <w:r>
        <w:rPr>
          <w:spacing w:val="-16"/>
          <w:w w:val="105"/>
        </w:rPr>
        <w:t xml:space="preserve"> </w:t>
      </w:r>
      <w:proofErr w:type="gramStart"/>
      <w:r>
        <w:rPr>
          <w:spacing w:val="-4"/>
          <w:w w:val="105"/>
        </w:rPr>
        <w:t>using</w:t>
      </w:r>
      <w:proofErr w:type="gramEnd"/>
    </w:p>
    <w:p w14:paraId="6FA433B0" w14:textId="77777777" w:rsidR="005F326E" w:rsidRDefault="00000000">
      <w:pPr>
        <w:pStyle w:val="BodyText"/>
        <w:tabs>
          <w:tab w:val="left" w:pos="1085"/>
        </w:tabs>
        <w:spacing w:before="157"/>
      </w:pPr>
      <w:r>
        <w:rPr>
          <w:rFonts w:ascii="Arial"/>
          <w:spacing w:val="-5"/>
          <w:w w:val="105"/>
          <w:sz w:val="12"/>
        </w:rPr>
        <w:t>487</w:t>
      </w:r>
      <w:r>
        <w:rPr>
          <w:rFonts w:ascii="Arial"/>
          <w:sz w:val="12"/>
        </w:rPr>
        <w:tab/>
      </w:r>
      <w:r>
        <w:rPr>
          <w:w w:val="105"/>
        </w:rPr>
        <w:t>explicitly</w:t>
      </w:r>
      <w:r>
        <w:rPr>
          <w:spacing w:val="24"/>
          <w:w w:val="105"/>
        </w:rPr>
        <w:t xml:space="preserve"> </w:t>
      </w:r>
      <w:r>
        <w:rPr>
          <w:w w:val="105"/>
        </w:rPr>
        <w:t>corresponding</w:t>
      </w:r>
      <w:r>
        <w:rPr>
          <w:spacing w:val="24"/>
          <w:w w:val="105"/>
        </w:rPr>
        <w:t xml:space="preserve"> </w:t>
      </w:r>
      <w:r>
        <w:rPr>
          <w:w w:val="105"/>
        </w:rPr>
        <w:t>parcellations</w:t>
      </w:r>
      <w:r>
        <w:rPr>
          <w:spacing w:val="24"/>
          <w:w w:val="105"/>
        </w:rPr>
        <w:t xml:space="preserve"> </w:t>
      </w:r>
      <w:r>
        <w:rPr>
          <w:w w:val="105"/>
        </w:rPr>
        <w:t>of</w:t>
      </w:r>
      <w:r>
        <w:rPr>
          <w:spacing w:val="24"/>
          <w:w w:val="105"/>
        </w:rPr>
        <w:t xml:space="preserve"> </w:t>
      </w:r>
      <w:r>
        <w:rPr>
          <w:w w:val="105"/>
        </w:rPr>
        <w:t>the</w:t>
      </w:r>
      <w:r>
        <w:rPr>
          <w:spacing w:val="24"/>
          <w:w w:val="105"/>
        </w:rPr>
        <w:t xml:space="preserve"> </w:t>
      </w:r>
      <w:r>
        <w:rPr>
          <w:w w:val="105"/>
        </w:rPr>
        <w:t>brain,</w:t>
      </w:r>
      <w:r>
        <w:rPr>
          <w:spacing w:val="28"/>
          <w:w w:val="105"/>
        </w:rPr>
        <w:t xml:space="preserve"> </w:t>
      </w:r>
      <w:r>
        <w:rPr>
          <w:w w:val="105"/>
        </w:rPr>
        <w:t>ventricles</w:t>
      </w:r>
      <w:r>
        <w:rPr>
          <w:spacing w:val="24"/>
          <w:w w:val="105"/>
        </w:rPr>
        <w:t xml:space="preserve"> </w:t>
      </w:r>
      <w:r>
        <w:rPr>
          <w:w w:val="105"/>
        </w:rPr>
        <w:t>and</w:t>
      </w:r>
      <w:r>
        <w:rPr>
          <w:spacing w:val="24"/>
          <w:w w:val="105"/>
        </w:rPr>
        <w:t xml:space="preserve"> </w:t>
      </w:r>
      <w:r>
        <w:rPr>
          <w:w w:val="105"/>
        </w:rPr>
        <w:t>surrounding</w:t>
      </w:r>
      <w:r>
        <w:rPr>
          <w:spacing w:val="24"/>
          <w:w w:val="105"/>
        </w:rPr>
        <w:t xml:space="preserve"> </w:t>
      </w:r>
      <w:proofErr w:type="spellStart"/>
      <w:r>
        <w:rPr>
          <w:spacing w:val="-2"/>
          <w:w w:val="105"/>
        </w:rPr>
        <w:t>struc</w:t>
      </w:r>
      <w:proofErr w:type="spellEnd"/>
      <w:r>
        <w:rPr>
          <w:spacing w:val="-2"/>
          <w:w w:val="105"/>
        </w:rPr>
        <w:t>-</w:t>
      </w:r>
    </w:p>
    <w:p w14:paraId="095FE8F1" w14:textId="5D2E83E7" w:rsidR="005F326E" w:rsidRDefault="00000000">
      <w:pPr>
        <w:pStyle w:val="BodyText"/>
        <w:tabs>
          <w:tab w:val="left" w:pos="1085"/>
        </w:tabs>
        <w:spacing w:before="158"/>
      </w:pPr>
      <w:r>
        <w:rPr>
          <w:rFonts w:ascii="Arial"/>
          <w:spacing w:val="-5"/>
          <w:sz w:val="12"/>
        </w:rPr>
        <w:t>488</w:t>
      </w:r>
      <w:r>
        <w:rPr>
          <w:rFonts w:ascii="Arial"/>
          <w:sz w:val="12"/>
        </w:rPr>
        <w:tab/>
      </w:r>
      <w:proofErr w:type="spellStart"/>
      <w:r>
        <w:t>tures</w:t>
      </w:r>
      <w:proofErr w:type="spellEnd"/>
      <w:r>
        <w:rPr>
          <w:spacing w:val="32"/>
        </w:rPr>
        <w:t xml:space="preserve"> </w:t>
      </w:r>
      <w:r>
        <w:t>to</w:t>
      </w:r>
      <w:r>
        <w:rPr>
          <w:spacing w:val="31"/>
        </w:rPr>
        <w:t xml:space="preserve"> </w:t>
      </w:r>
      <w:r>
        <w:t>directly</w:t>
      </w:r>
      <w:r>
        <w:rPr>
          <w:spacing w:val="31"/>
        </w:rPr>
        <w:t xml:space="preserve"> </w:t>
      </w:r>
      <w:del w:id="187" w:author="Gee, James C" w:date="2024-04-10T18:38:00Z">
        <w:r w:rsidDel="00FA2623">
          <w:delText>map</w:delText>
        </w:r>
        <w:r w:rsidDel="00FA2623">
          <w:rPr>
            <w:spacing w:val="31"/>
          </w:rPr>
          <w:delText xml:space="preserve"> </w:delText>
        </w:r>
      </w:del>
      <w:ins w:id="188" w:author="Gee, James C" w:date="2024-04-10T18:38:00Z">
        <w:r w:rsidR="00FA2623">
          <w:t>recover</w:t>
        </w:r>
        <w:r w:rsidR="00FA2623">
          <w:rPr>
            <w:spacing w:val="31"/>
          </w:rPr>
          <w:t xml:space="preserve"> </w:t>
        </w:r>
      </w:ins>
      <w:r>
        <w:t>these</w:t>
      </w:r>
      <w:r>
        <w:rPr>
          <w:spacing w:val="32"/>
        </w:rPr>
        <w:t xml:space="preserve"> </w:t>
      </w:r>
      <w:r>
        <w:t>large</w:t>
      </w:r>
      <w:r>
        <w:rPr>
          <w:spacing w:val="31"/>
        </w:rPr>
        <w:t xml:space="preserve"> </w:t>
      </w:r>
      <w:r>
        <w:t>morphological</w:t>
      </w:r>
      <w:r>
        <w:rPr>
          <w:spacing w:val="31"/>
        </w:rPr>
        <w:t xml:space="preserve"> </w:t>
      </w:r>
      <w:r>
        <w:t>differences.</w:t>
      </w:r>
      <w:r>
        <w:rPr>
          <w:spacing w:val="71"/>
        </w:rPr>
        <w:t xml:space="preserve"> </w:t>
      </w:r>
      <w:r>
        <w:t>However,</w:t>
      </w:r>
      <w:r>
        <w:rPr>
          <w:spacing w:val="33"/>
        </w:rPr>
        <w:t xml:space="preserve"> </w:t>
      </w:r>
      <w:r>
        <w:t>generating</w:t>
      </w:r>
      <w:r>
        <w:rPr>
          <w:spacing w:val="31"/>
        </w:rPr>
        <w:t xml:space="preserve"> </w:t>
      </w:r>
      <w:r>
        <w:rPr>
          <w:spacing w:val="-2"/>
        </w:rPr>
        <w:t>these</w:t>
      </w:r>
    </w:p>
    <w:p w14:paraId="3F781EB9" w14:textId="77777777" w:rsidR="005F326E" w:rsidRDefault="00000000">
      <w:pPr>
        <w:pStyle w:val="BodyText"/>
        <w:tabs>
          <w:tab w:val="left" w:pos="1085"/>
        </w:tabs>
        <w:spacing w:before="157"/>
      </w:pPr>
      <w:r>
        <w:rPr>
          <w:rFonts w:ascii="Arial"/>
          <w:spacing w:val="-5"/>
          <w:w w:val="105"/>
          <w:sz w:val="12"/>
        </w:rPr>
        <w:t>489</w:t>
      </w:r>
      <w:r>
        <w:rPr>
          <w:rFonts w:ascii="Arial"/>
          <w:sz w:val="12"/>
        </w:rPr>
        <w:tab/>
      </w:r>
      <w:r>
        <w:rPr>
          <w:w w:val="105"/>
        </w:rPr>
        <w:t>parcellations</w:t>
      </w:r>
      <w:r>
        <w:rPr>
          <w:spacing w:val="25"/>
          <w:w w:val="105"/>
        </w:rPr>
        <w:t xml:space="preserve"> </w:t>
      </w:r>
      <w:r>
        <w:rPr>
          <w:w w:val="105"/>
        </w:rPr>
        <w:t>for</w:t>
      </w:r>
      <w:r>
        <w:rPr>
          <w:spacing w:val="26"/>
          <w:w w:val="105"/>
        </w:rPr>
        <w:t xml:space="preserve"> </w:t>
      </w:r>
      <w:r>
        <w:rPr>
          <w:w w:val="105"/>
        </w:rPr>
        <w:t>each</w:t>
      </w:r>
      <w:r>
        <w:rPr>
          <w:spacing w:val="25"/>
          <w:w w:val="105"/>
        </w:rPr>
        <w:t xml:space="preserve"> </w:t>
      </w:r>
      <w:r>
        <w:rPr>
          <w:w w:val="105"/>
        </w:rPr>
        <w:t>individual</w:t>
      </w:r>
      <w:r>
        <w:rPr>
          <w:spacing w:val="25"/>
          <w:w w:val="105"/>
        </w:rPr>
        <w:t xml:space="preserve"> </w:t>
      </w:r>
      <w:r>
        <w:rPr>
          <w:w w:val="105"/>
        </w:rPr>
        <w:t>mouse</w:t>
      </w:r>
      <w:r>
        <w:rPr>
          <w:spacing w:val="25"/>
          <w:w w:val="105"/>
        </w:rPr>
        <w:t xml:space="preserve"> </w:t>
      </w:r>
      <w:r>
        <w:rPr>
          <w:w w:val="105"/>
        </w:rPr>
        <w:t>brain</w:t>
      </w:r>
      <w:r>
        <w:rPr>
          <w:spacing w:val="25"/>
          <w:w w:val="105"/>
        </w:rPr>
        <w:t xml:space="preserve"> </w:t>
      </w:r>
      <w:r>
        <w:rPr>
          <w:w w:val="105"/>
        </w:rPr>
        <w:t>is</w:t>
      </w:r>
      <w:r>
        <w:rPr>
          <w:spacing w:val="26"/>
          <w:w w:val="105"/>
        </w:rPr>
        <w:t xml:space="preserve"> </w:t>
      </w:r>
      <w:r>
        <w:rPr>
          <w:w w:val="105"/>
        </w:rPr>
        <w:t>a</w:t>
      </w:r>
      <w:r>
        <w:rPr>
          <w:spacing w:val="25"/>
          <w:w w:val="105"/>
        </w:rPr>
        <w:t xml:space="preserve"> </w:t>
      </w:r>
      <w:r>
        <w:rPr>
          <w:w w:val="105"/>
        </w:rPr>
        <w:t>labor-intensive</w:t>
      </w:r>
      <w:r>
        <w:rPr>
          <w:spacing w:val="26"/>
          <w:w w:val="105"/>
        </w:rPr>
        <w:t xml:space="preserve"> </w:t>
      </w:r>
      <w:r>
        <w:rPr>
          <w:w w:val="105"/>
        </w:rPr>
        <w:t>task.</w:t>
      </w:r>
      <w:r>
        <w:rPr>
          <w:spacing w:val="53"/>
          <w:w w:val="150"/>
        </w:rPr>
        <w:t xml:space="preserve"> </w:t>
      </w:r>
      <w:r>
        <w:rPr>
          <w:w w:val="105"/>
        </w:rPr>
        <w:t>Our</w:t>
      </w:r>
      <w:r>
        <w:rPr>
          <w:spacing w:val="26"/>
          <w:w w:val="105"/>
        </w:rPr>
        <w:t xml:space="preserve"> </w:t>
      </w:r>
      <w:r>
        <w:rPr>
          <w:spacing w:val="-2"/>
          <w:w w:val="105"/>
        </w:rPr>
        <w:t>solution</w:t>
      </w:r>
    </w:p>
    <w:p w14:paraId="7E3F6962" w14:textId="037CB2D2" w:rsidR="005F326E" w:rsidRDefault="00000000">
      <w:pPr>
        <w:pStyle w:val="BodyText"/>
        <w:tabs>
          <w:tab w:val="left" w:pos="1085"/>
        </w:tabs>
        <w:spacing w:before="157"/>
      </w:pPr>
      <w:r>
        <w:rPr>
          <w:rFonts w:ascii="Arial"/>
          <w:spacing w:val="-5"/>
          <w:w w:val="105"/>
          <w:sz w:val="12"/>
        </w:rPr>
        <w:t>490</w:t>
      </w:r>
      <w:r>
        <w:rPr>
          <w:rFonts w:ascii="Arial"/>
          <w:sz w:val="12"/>
        </w:rPr>
        <w:tab/>
      </w:r>
      <w:r>
        <w:rPr>
          <w:w w:val="105"/>
        </w:rPr>
        <w:t>is</w:t>
      </w:r>
      <w:r>
        <w:rPr>
          <w:spacing w:val="4"/>
          <w:w w:val="105"/>
        </w:rPr>
        <w:t xml:space="preserve"> </w:t>
      </w:r>
      <w:r>
        <w:rPr>
          <w:w w:val="105"/>
        </w:rPr>
        <w:t>to</w:t>
      </w:r>
      <w:r>
        <w:rPr>
          <w:spacing w:val="5"/>
          <w:w w:val="105"/>
        </w:rPr>
        <w:t xml:space="preserve"> </w:t>
      </w:r>
      <w:r>
        <w:rPr>
          <w:w w:val="105"/>
        </w:rPr>
        <w:t>create</w:t>
      </w:r>
      <w:r>
        <w:rPr>
          <w:spacing w:val="4"/>
          <w:w w:val="105"/>
        </w:rPr>
        <w:t xml:space="preserve"> </w:t>
      </w:r>
      <w:r>
        <w:rPr>
          <w:w w:val="105"/>
        </w:rPr>
        <w:t>an</w:t>
      </w:r>
      <w:r>
        <w:rPr>
          <w:spacing w:val="5"/>
          <w:w w:val="105"/>
        </w:rPr>
        <w:t xml:space="preserve"> </w:t>
      </w:r>
      <w:r>
        <w:rPr>
          <w:w w:val="105"/>
        </w:rPr>
        <w:t>average</w:t>
      </w:r>
      <w:r>
        <w:rPr>
          <w:spacing w:val="4"/>
          <w:w w:val="105"/>
        </w:rPr>
        <w:t xml:space="preserve"> </w:t>
      </w:r>
      <w:r>
        <w:rPr>
          <w:w w:val="105"/>
        </w:rPr>
        <w:t>atlas</w:t>
      </w:r>
      <w:r>
        <w:rPr>
          <w:spacing w:val="5"/>
          <w:w w:val="105"/>
        </w:rPr>
        <w:t xml:space="preserve"> </w:t>
      </w:r>
      <w:proofErr w:type="gramStart"/>
      <w:ins w:id="189" w:author="Gee, James C" w:date="2024-04-10T18:38:00Z">
        <w:r w:rsidR="00FA2623">
          <w:rPr>
            <w:spacing w:val="5"/>
            <w:w w:val="105"/>
          </w:rPr>
          <w:t>whose</w:t>
        </w:r>
        <w:proofErr w:type="gramEnd"/>
        <w:r w:rsidR="00FA2623">
          <w:rPr>
            <w:spacing w:val="5"/>
            <w:w w:val="105"/>
          </w:rPr>
          <w:t xml:space="preserve"> mapping to AllenCCFv3 </w:t>
        </w:r>
      </w:ins>
      <w:del w:id="190" w:author="Gee, James C" w:date="2024-04-10T18:39:00Z">
        <w:r w:rsidDel="00FA2623">
          <w:rPr>
            <w:w w:val="105"/>
          </w:rPr>
          <w:delText>that</w:delText>
        </w:r>
        <w:r w:rsidDel="00FA2623">
          <w:rPr>
            <w:spacing w:val="5"/>
            <w:w w:val="105"/>
          </w:rPr>
          <w:delText xml:space="preserve"> </w:delText>
        </w:r>
      </w:del>
      <w:r>
        <w:rPr>
          <w:w w:val="105"/>
        </w:rPr>
        <w:t>encapsulates</w:t>
      </w:r>
      <w:r>
        <w:rPr>
          <w:spacing w:val="4"/>
          <w:w w:val="105"/>
        </w:rPr>
        <w:t xml:space="preserve"> </w:t>
      </w:r>
      <w:r>
        <w:rPr>
          <w:w w:val="105"/>
        </w:rPr>
        <w:t>these</w:t>
      </w:r>
      <w:r>
        <w:rPr>
          <w:spacing w:val="5"/>
          <w:w w:val="105"/>
        </w:rPr>
        <w:t xml:space="preserve"> </w:t>
      </w:r>
      <w:r>
        <w:rPr>
          <w:w w:val="105"/>
        </w:rPr>
        <w:t>large</w:t>
      </w:r>
      <w:r>
        <w:rPr>
          <w:spacing w:val="4"/>
          <w:w w:val="105"/>
        </w:rPr>
        <w:t xml:space="preserve"> </w:t>
      </w:r>
      <w:r>
        <w:rPr>
          <w:w w:val="105"/>
        </w:rPr>
        <w:t>morphological</w:t>
      </w:r>
      <w:r>
        <w:rPr>
          <w:spacing w:val="5"/>
          <w:w w:val="105"/>
        </w:rPr>
        <w:t xml:space="preserve"> </w:t>
      </w:r>
      <w:r>
        <w:rPr>
          <w:w w:val="105"/>
        </w:rPr>
        <w:t>differences</w:t>
      </w:r>
      <w:r>
        <w:rPr>
          <w:spacing w:val="5"/>
          <w:w w:val="105"/>
        </w:rPr>
        <w:t xml:space="preserve"> </w:t>
      </w:r>
      <w:r>
        <w:rPr>
          <w:spacing w:val="-5"/>
          <w:w w:val="105"/>
        </w:rPr>
        <w:t>to</w:t>
      </w:r>
    </w:p>
    <w:p w14:paraId="61BACE0F" w14:textId="77777777" w:rsidR="005F326E" w:rsidRDefault="00000000">
      <w:pPr>
        <w:pStyle w:val="BodyText"/>
        <w:tabs>
          <w:tab w:val="left" w:pos="1085"/>
        </w:tabs>
        <w:spacing w:before="158"/>
      </w:pPr>
      <w:r>
        <w:rPr>
          <w:rFonts w:ascii="Arial"/>
          <w:spacing w:val="-5"/>
          <w:w w:val="105"/>
          <w:sz w:val="12"/>
        </w:rPr>
        <w:t>491</w:t>
      </w:r>
      <w:r>
        <w:rPr>
          <w:rFonts w:ascii="Arial"/>
          <w:sz w:val="12"/>
        </w:rPr>
        <w:tab/>
      </w:r>
      <w:r>
        <w:rPr>
          <w:w w:val="105"/>
        </w:rPr>
        <w:t>serve</w:t>
      </w:r>
      <w:r>
        <w:rPr>
          <w:spacing w:val="9"/>
          <w:w w:val="105"/>
        </w:rPr>
        <w:t xml:space="preserve"> </w:t>
      </w:r>
      <w:r>
        <w:rPr>
          <w:w w:val="105"/>
        </w:rPr>
        <w:t>as</w:t>
      </w:r>
      <w:r>
        <w:rPr>
          <w:spacing w:val="10"/>
          <w:w w:val="105"/>
        </w:rPr>
        <w:t xml:space="preserve"> </w:t>
      </w:r>
      <w:r>
        <w:rPr>
          <w:w w:val="105"/>
        </w:rPr>
        <w:t>an</w:t>
      </w:r>
      <w:r>
        <w:rPr>
          <w:spacing w:val="9"/>
          <w:w w:val="105"/>
        </w:rPr>
        <w:t xml:space="preserve"> </w:t>
      </w:r>
      <w:r>
        <w:rPr>
          <w:w w:val="105"/>
        </w:rPr>
        <w:t>intermediate</w:t>
      </w:r>
      <w:r>
        <w:rPr>
          <w:spacing w:val="10"/>
          <w:w w:val="105"/>
        </w:rPr>
        <w:t xml:space="preserve"> </w:t>
      </w:r>
      <w:r>
        <w:rPr>
          <w:w w:val="105"/>
        </w:rPr>
        <w:t>registration</w:t>
      </w:r>
      <w:r>
        <w:rPr>
          <w:spacing w:val="9"/>
          <w:w w:val="105"/>
        </w:rPr>
        <w:t xml:space="preserve"> </w:t>
      </w:r>
      <w:r>
        <w:rPr>
          <w:w w:val="105"/>
        </w:rPr>
        <w:t>point.</w:t>
      </w:r>
      <w:r>
        <w:rPr>
          <w:spacing w:val="37"/>
          <w:w w:val="105"/>
        </w:rPr>
        <w:t xml:space="preserve"> </w:t>
      </w:r>
      <w:r>
        <w:rPr>
          <w:w w:val="105"/>
        </w:rPr>
        <w:t>This</w:t>
      </w:r>
      <w:r>
        <w:rPr>
          <w:spacing w:val="10"/>
          <w:w w:val="105"/>
        </w:rPr>
        <w:t xml:space="preserve"> </w:t>
      </w:r>
      <w:r>
        <w:rPr>
          <w:w w:val="105"/>
        </w:rPr>
        <w:t>has</w:t>
      </w:r>
      <w:r>
        <w:rPr>
          <w:spacing w:val="9"/>
          <w:w w:val="105"/>
        </w:rPr>
        <w:t xml:space="preserve"> </w:t>
      </w:r>
      <w:r>
        <w:rPr>
          <w:w w:val="105"/>
        </w:rPr>
        <w:t>the</w:t>
      </w:r>
      <w:r>
        <w:rPr>
          <w:spacing w:val="10"/>
          <w:w w:val="105"/>
        </w:rPr>
        <w:t xml:space="preserve"> </w:t>
      </w:r>
      <w:r>
        <w:rPr>
          <w:w w:val="105"/>
        </w:rPr>
        <w:t>advantage</w:t>
      </w:r>
      <w:r>
        <w:rPr>
          <w:spacing w:val="9"/>
          <w:w w:val="105"/>
        </w:rPr>
        <w:t xml:space="preserve"> </w:t>
      </w:r>
      <w:r>
        <w:rPr>
          <w:w w:val="105"/>
        </w:rPr>
        <w:t>of</w:t>
      </w:r>
      <w:r>
        <w:rPr>
          <w:spacing w:val="10"/>
          <w:w w:val="105"/>
        </w:rPr>
        <w:t xml:space="preserve"> </w:t>
      </w:r>
      <w:r>
        <w:rPr>
          <w:w w:val="105"/>
        </w:rPr>
        <w:t>only</w:t>
      </w:r>
      <w:r>
        <w:rPr>
          <w:spacing w:val="9"/>
          <w:w w:val="105"/>
        </w:rPr>
        <w:t xml:space="preserve"> </w:t>
      </w:r>
      <w:r>
        <w:rPr>
          <w:w w:val="105"/>
        </w:rPr>
        <w:t>needing</w:t>
      </w:r>
      <w:r>
        <w:rPr>
          <w:spacing w:val="10"/>
          <w:w w:val="105"/>
        </w:rPr>
        <w:t xml:space="preserve"> </w:t>
      </w:r>
      <w:r>
        <w:rPr>
          <w:spacing w:val="-5"/>
          <w:w w:val="105"/>
        </w:rPr>
        <w:t>to</w:t>
      </w:r>
    </w:p>
    <w:p w14:paraId="56800039" w14:textId="77777777" w:rsidR="005F326E" w:rsidRDefault="00000000">
      <w:pPr>
        <w:pStyle w:val="BodyText"/>
        <w:tabs>
          <w:tab w:val="left" w:pos="1085"/>
        </w:tabs>
        <w:spacing w:before="157"/>
      </w:pPr>
      <w:r>
        <w:rPr>
          <w:rFonts w:ascii="Arial"/>
          <w:spacing w:val="-5"/>
          <w:w w:val="105"/>
          <w:sz w:val="12"/>
        </w:rPr>
        <w:t>492</w:t>
      </w:r>
      <w:r>
        <w:rPr>
          <w:rFonts w:ascii="Arial"/>
          <w:sz w:val="12"/>
        </w:rPr>
        <w:tab/>
      </w:r>
      <w:r>
        <w:rPr>
          <w:w w:val="105"/>
        </w:rPr>
        <w:t>generate</w:t>
      </w:r>
      <w:r>
        <w:rPr>
          <w:spacing w:val="24"/>
          <w:w w:val="105"/>
        </w:rPr>
        <w:t xml:space="preserve"> </w:t>
      </w:r>
      <w:r>
        <w:rPr>
          <w:w w:val="105"/>
        </w:rPr>
        <w:t>one</w:t>
      </w:r>
      <w:r>
        <w:rPr>
          <w:spacing w:val="25"/>
          <w:w w:val="105"/>
        </w:rPr>
        <w:t xml:space="preserve"> </w:t>
      </w:r>
      <w:r>
        <w:rPr>
          <w:w w:val="105"/>
        </w:rPr>
        <w:t>set</w:t>
      </w:r>
      <w:r>
        <w:rPr>
          <w:spacing w:val="24"/>
          <w:w w:val="105"/>
        </w:rPr>
        <w:t xml:space="preserve"> </w:t>
      </w:r>
      <w:r>
        <w:rPr>
          <w:w w:val="105"/>
        </w:rPr>
        <w:t>of</w:t>
      </w:r>
      <w:r>
        <w:rPr>
          <w:spacing w:val="25"/>
          <w:w w:val="105"/>
        </w:rPr>
        <w:t xml:space="preserve"> </w:t>
      </w:r>
      <w:r>
        <w:rPr>
          <w:w w:val="105"/>
        </w:rPr>
        <w:t>corresponding</w:t>
      </w:r>
      <w:r>
        <w:rPr>
          <w:spacing w:val="24"/>
          <w:w w:val="105"/>
        </w:rPr>
        <w:t xml:space="preserve"> </w:t>
      </w:r>
      <w:r>
        <w:rPr>
          <w:w w:val="105"/>
        </w:rPr>
        <w:t>annotations</w:t>
      </w:r>
      <w:r>
        <w:rPr>
          <w:spacing w:val="25"/>
          <w:w w:val="105"/>
        </w:rPr>
        <w:t xml:space="preserve"> </w:t>
      </w:r>
      <w:r>
        <w:rPr>
          <w:w w:val="105"/>
        </w:rPr>
        <w:t>which</w:t>
      </w:r>
      <w:r>
        <w:rPr>
          <w:spacing w:val="24"/>
          <w:w w:val="105"/>
        </w:rPr>
        <w:t xml:space="preserve"> </w:t>
      </w:r>
      <w:r>
        <w:rPr>
          <w:w w:val="105"/>
        </w:rPr>
        <w:t>is</w:t>
      </w:r>
      <w:r>
        <w:rPr>
          <w:spacing w:val="25"/>
          <w:w w:val="105"/>
        </w:rPr>
        <w:t xml:space="preserve"> </w:t>
      </w:r>
      <w:r>
        <w:rPr>
          <w:w w:val="105"/>
        </w:rPr>
        <w:t>used</w:t>
      </w:r>
      <w:r>
        <w:rPr>
          <w:spacing w:val="24"/>
          <w:w w:val="105"/>
        </w:rPr>
        <w:t xml:space="preserve"> </w:t>
      </w:r>
      <w:r>
        <w:rPr>
          <w:w w:val="105"/>
        </w:rPr>
        <w:t>to</w:t>
      </w:r>
      <w:r>
        <w:rPr>
          <w:spacing w:val="25"/>
          <w:w w:val="105"/>
        </w:rPr>
        <w:t xml:space="preserve"> </w:t>
      </w:r>
      <w:r>
        <w:rPr>
          <w:w w:val="105"/>
        </w:rPr>
        <w:t>register</w:t>
      </w:r>
      <w:r>
        <w:rPr>
          <w:spacing w:val="24"/>
          <w:w w:val="105"/>
        </w:rPr>
        <w:t xml:space="preserve"> </w:t>
      </w:r>
      <w:r>
        <w:rPr>
          <w:w w:val="105"/>
        </w:rPr>
        <w:t>between</w:t>
      </w:r>
      <w:r>
        <w:rPr>
          <w:spacing w:val="25"/>
          <w:w w:val="105"/>
        </w:rPr>
        <w:t xml:space="preserve"> </w:t>
      </w:r>
      <w:r>
        <w:rPr>
          <w:spacing w:val="-5"/>
          <w:w w:val="105"/>
        </w:rPr>
        <w:t>the</w:t>
      </w:r>
    </w:p>
    <w:p w14:paraId="07955E55" w14:textId="17AB7CF0" w:rsidR="005F326E" w:rsidRDefault="00000000">
      <w:pPr>
        <w:pStyle w:val="BodyText"/>
        <w:tabs>
          <w:tab w:val="left" w:pos="1085"/>
        </w:tabs>
        <w:spacing w:before="158"/>
      </w:pPr>
      <w:r>
        <w:rPr>
          <w:rFonts w:ascii="Arial"/>
          <w:spacing w:val="-5"/>
          <w:w w:val="105"/>
          <w:sz w:val="12"/>
        </w:rPr>
        <w:t>493</w:t>
      </w:r>
      <w:r>
        <w:rPr>
          <w:rFonts w:ascii="Arial"/>
          <w:sz w:val="12"/>
        </w:rPr>
        <w:tab/>
      </w:r>
      <w:r>
        <w:rPr>
          <w:w w:val="105"/>
        </w:rPr>
        <w:t>two</w:t>
      </w:r>
      <w:r>
        <w:rPr>
          <w:spacing w:val="31"/>
          <w:w w:val="105"/>
        </w:rPr>
        <w:t xml:space="preserve"> </w:t>
      </w:r>
      <w:r>
        <w:rPr>
          <w:w w:val="105"/>
        </w:rPr>
        <w:t>atlas</w:t>
      </w:r>
      <w:r>
        <w:rPr>
          <w:spacing w:val="32"/>
          <w:w w:val="105"/>
        </w:rPr>
        <w:t xml:space="preserve"> </w:t>
      </w:r>
      <w:r>
        <w:rPr>
          <w:w w:val="105"/>
        </w:rPr>
        <w:t>spaces.</w:t>
      </w:r>
      <w:r>
        <w:rPr>
          <w:spacing w:val="72"/>
          <w:w w:val="150"/>
        </w:rPr>
        <w:t xml:space="preserve"> </w:t>
      </w:r>
      <w:r>
        <w:rPr>
          <w:w w:val="105"/>
        </w:rPr>
        <w:t>New</w:t>
      </w:r>
      <w:r>
        <w:rPr>
          <w:spacing w:val="32"/>
          <w:w w:val="105"/>
        </w:rPr>
        <w:t xml:space="preserve"> </w:t>
      </w:r>
      <w:r>
        <w:rPr>
          <w:w w:val="105"/>
        </w:rPr>
        <w:t>images</w:t>
      </w:r>
      <w:r>
        <w:rPr>
          <w:spacing w:val="32"/>
          <w:w w:val="105"/>
        </w:rPr>
        <w:t xml:space="preserve"> </w:t>
      </w:r>
      <w:r>
        <w:rPr>
          <w:w w:val="105"/>
        </w:rPr>
        <w:t>are</w:t>
      </w:r>
      <w:r>
        <w:rPr>
          <w:spacing w:val="31"/>
          <w:w w:val="105"/>
        </w:rPr>
        <w:t xml:space="preserve"> </w:t>
      </w:r>
      <w:del w:id="191" w:author="Gee, James C" w:date="2024-04-10T18:39:00Z">
        <w:r w:rsidDel="00FA2623">
          <w:rPr>
            <w:w w:val="105"/>
          </w:rPr>
          <w:delText>then</w:delText>
        </w:r>
        <w:r w:rsidDel="00FA2623">
          <w:rPr>
            <w:spacing w:val="32"/>
            <w:w w:val="105"/>
          </w:rPr>
          <w:delText xml:space="preserve"> </w:delText>
        </w:r>
      </w:del>
      <w:ins w:id="192" w:author="Gee, James C" w:date="2024-04-10T18:39:00Z">
        <w:r w:rsidR="00FA2623">
          <w:rPr>
            <w:w w:val="105"/>
          </w:rPr>
          <w:t>first</w:t>
        </w:r>
        <w:r w:rsidR="00FA2623">
          <w:rPr>
            <w:spacing w:val="32"/>
            <w:w w:val="105"/>
          </w:rPr>
          <w:t xml:space="preserve"> </w:t>
        </w:r>
      </w:ins>
      <w:r>
        <w:rPr>
          <w:w w:val="105"/>
        </w:rPr>
        <w:t>aligned</w:t>
      </w:r>
      <w:r>
        <w:rPr>
          <w:spacing w:val="31"/>
          <w:w w:val="105"/>
        </w:rPr>
        <w:t xml:space="preserve"> </w:t>
      </w:r>
      <w:r>
        <w:rPr>
          <w:w w:val="105"/>
        </w:rPr>
        <w:t>to</w:t>
      </w:r>
      <w:r>
        <w:rPr>
          <w:spacing w:val="32"/>
          <w:w w:val="105"/>
        </w:rPr>
        <w:t xml:space="preserve"> </w:t>
      </w:r>
      <w:r>
        <w:rPr>
          <w:w w:val="105"/>
        </w:rPr>
        <w:t>the</w:t>
      </w:r>
      <w:r>
        <w:rPr>
          <w:spacing w:val="32"/>
          <w:w w:val="105"/>
        </w:rPr>
        <w:t xml:space="preserve"> </w:t>
      </w:r>
      <w:proofErr w:type="spellStart"/>
      <w:r>
        <w:rPr>
          <w:w w:val="105"/>
        </w:rPr>
        <w:t>fMOST</w:t>
      </w:r>
      <w:proofErr w:type="spellEnd"/>
      <w:r>
        <w:rPr>
          <w:spacing w:val="31"/>
          <w:w w:val="105"/>
        </w:rPr>
        <w:t xml:space="preserve"> </w:t>
      </w:r>
      <w:r>
        <w:rPr>
          <w:w w:val="105"/>
        </w:rPr>
        <w:t>average</w:t>
      </w:r>
      <w:r>
        <w:rPr>
          <w:spacing w:val="32"/>
          <w:w w:val="105"/>
        </w:rPr>
        <w:t xml:space="preserve"> </w:t>
      </w:r>
      <w:r>
        <w:rPr>
          <w:w w:val="105"/>
        </w:rPr>
        <w:t>atlas,</w:t>
      </w:r>
      <w:r>
        <w:rPr>
          <w:spacing w:val="37"/>
          <w:w w:val="105"/>
        </w:rPr>
        <w:t xml:space="preserve"> </w:t>
      </w:r>
      <w:proofErr w:type="gramStart"/>
      <w:r>
        <w:rPr>
          <w:spacing w:val="-4"/>
          <w:w w:val="105"/>
        </w:rPr>
        <w:t>which</w:t>
      </w:r>
      <w:proofErr w:type="gramEnd"/>
    </w:p>
    <w:p w14:paraId="08508B45" w14:textId="77777777" w:rsidR="005F326E" w:rsidRDefault="00000000">
      <w:pPr>
        <w:pStyle w:val="BodyText"/>
        <w:tabs>
          <w:tab w:val="left" w:pos="1085"/>
        </w:tabs>
        <w:spacing w:before="157"/>
      </w:pPr>
      <w:r>
        <w:rPr>
          <w:rFonts w:ascii="Arial"/>
          <w:spacing w:val="-5"/>
          <w:w w:val="105"/>
          <w:sz w:val="12"/>
        </w:rPr>
        <w:t>494</w:t>
      </w:r>
      <w:r>
        <w:rPr>
          <w:rFonts w:ascii="Arial"/>
          <w:sz w:val="12"/>
        </w:rPr>
        <w:tab/>
      </w:r>
      <w:r>
        <w:rPr>
          <w:w w:val="105"/>
        </w:rPr>
        <w:t>shares</w:t>
      </w:r>
      <w:r>
        <w:rPr>
          <w:spacing w:val="-7"/>
          <w:w w:val="105"/>
        </w:rPr>
        <w:t xml:space="preserve"> </w:t>
      </w:r>
      <w:r>
        <w:rPr>
          <w:w w:val="105"/>
        </w:rPr>
        <w:t>common</w:t>
      </w:r>
      <w:r>
        <w:rPr>
          <w:spacing w:val="-6"/>
          <w:w w:val="105"/>
        </w:rPr>
        <w:t xml:space="preserve"> </w:t>
      </w:r>
      <w:r>
        <w:rPr>
          <w:w w:val="105"/>
        </w:rPr>
        <w:t>intensity</w:t>
      </w:r>
      <w:r>
        <w:rPr>
          <w:spacing w:val="-6"/>
          <w:w w:val="105"/>
        </w:rPr>
        <w:t xml:space="preserve"> </w:t>
      </w:r>
      <w:r>
        <w:rPr>
          <w:w w:val="105"/>
        </w:rPr>
        <w:t>and</w:t>
      </w:r>
      <w:r>
        <w:rPr>
          <w:spacing w:val="-6"/>
          <w:w w:val="105"/>
        </w:rPr>
        <w:t xml:space="preserve"> </w:t>
      </w:r>
      <w:r>
        <w:rPr>
          <w:w w:val="105"/>
        </w:rPr>
        <w:t>morphological</w:t>
      </w:r>
      <w:r>
        <w:rPr>
          <w:spacing w:val="-5"/>
          <w:w w:val="105"/>
        </w:rPr>
        <w:t xml:space="preserve"> </w:t>
      </w:r>
      <w:r>
        <w:rPr>
          <w:w w:val="105"/>
        </w:rPr>
        <w:t>features</w:t>
      </w:r>
      <w:r>
        <w:rPr>
          <w:spacing w:val="-6"/>
          <w:w w:val="105"/>
        </w:rPr>
        <w:t xml:space="preserve"> </w:t>
      </w:r>
      <w:r>
        <w:rPr>
          <w:w w:val="105"/>
        </w:rPr>
        <w:t>and</w:t>
      </w:r>
      <w:r>
        <w:rPr>
          <w:spacing w:val="-5"/>
          <w:w w:val="105"/>
        </w:rPr>
        <w:t xml:space="preserve"> </w:t>
      </w:r>
      <w:r>
        <w:rPr>
          <w:w w:val="105"/>
        </w:rPr>
        <w:t>thus</w:t>
      </w:r>
      <w:r>
        <w:rPr>
          <w:spacing w:val="-6"/>
          <w:w w:val="105"/>
        </w:rPr>
        <w:t xml:space="preserve"> </w:t>
      </w:r>
      <w:r>
        <w:rPr>
          <w:w w:val="105"/>
        </w:rPr>
        <w:t>can</w:t>
      </w:r>
      <w:r>
        <w:rPr>
          <w:spacing w:val="-6"/>
          <w:w w:val="105"/>
        </w:rPr>
        <w:t xml:space="preserve"> </w:t>
      </w:r>
      <w:r>
        <w:rPr>
          <w:w w:val="105"/>
        </w:rPr>
        <w:t>be</w:t>
      </w:r>
      <w:r>
        <w:rPr>
          <w:spacing w:val="-6"/>
          <w:w w:val="105"/>
        </w:rPr>
        <w:t xml:space="preserve"> </w:t>
      </w:r>
      <w:r>
        <w:rPr>
          <w:w w:val="105"/>
        </w:rPr>
        <w:t>achieved</w:t>
      </w:r>
      <w:r>
        <w:rPr>
          <w:spacing w:val="-6"/>
          <w:w w:val="105"/>
        </w:rPr>
        <w:t xml:space="preserve"> </w:t>
      </w:r>
      <w:proofErr w:type="gramStart"/>
      <w:r>
        <w:rPr>
          <w:spacing w:val="-2"/>
          <w:w w:val="105"/>
        </w:rPr>
        <w:t>through</w:t>
      </w:r>
      <w:proofErr w:type="gramEnd"/>
    </w:p>
    <w:p w14:paraId="14FB85E0" w14:textId="77777777" w:rsidR="005F326E" w:rsidRDefault="00000000">
      <w:pPr>
        <w:pStyle w:val="BodyText"/>
        <w:tabs>
          <w:tab w:val="left" w:pos="1085"/>
        </w:tabs>
        <w:spacing w:before="157"/>
      </w:pPr>
      <w:r>
        <w:rPr>
          <w:rFonts w:ascii="Arial"/>
          <w:spacing w:val="-5"/>
          <w:w w:val="105"/>
          <w:sz w:val="12"/>
        </w:rPr>
        <w:t>495</w:t>
      </w:r>
      <w:r>
        <w:rPr>
          <w:rFonts w:ascii="Arial"/>
          <w:sz w:val="12"/>
        </w:rPr>
        <w:tab/>
      </w:r>
      <w:r>
        <w:rPr>
          <w:w w:val="105"/>
        </w:rPr>
        <w:t>standard</w:t>
      </w:r>
      <w:r>
        <w:rPr>
          <w:spacing w:val="29"/>
          <w:w w:val="105"/>
        </w:rPr>
        <w:t xml:space="preserve"> </w:t>
      </w:r>
      <w:r>
        <w:rPr>
          <w:w w:val="105"/>
        </w:rPr>
        <w:t>intensity-based</w:t>
      </w:r>
      <w:r>
        <w:rPr>
          <w:spacing w:val="29"/>
          <w:w w:val="105"/>
        </w:rPr>
        <w:t xml:space="preserve"> </w:t>
      </w:r>
      <w:r>
        <w:rPr>
          <w:spacing w:val="-2"/>
          <w:w w:val="105"/>
        </w:rPr>
        <w:t>registration.</w:t>
      </w:r>
    </w:p>
    <w:p w14:paraId="104B9182" w14:textId="77777777" w:rsidR="005F326E" w:rsidRDefault="005F326E">
      <w:pPr>
        <w:sectPr w:rsidR="005F326E" w:rsidSect="008C17C3">
          <w:pgSz w:w="12240" w:h="15840"/>
          <w:pgMar w:top="1320" w:right="0" w:bottom="280" w:left="940" w:header="720" w:footer="720" w:gutter="0"/>
          <w:cols w:space="720"/>
        </w:sectPr>
      </w:pPr>
    </w:p>
    <w:p w14:paraId="3E19E55E" w14:textId="77777777" w:rsidR="005F326E" w:rsidRDefault="00000000">
      <w:pPr>
        <w:tabs>
          <w:tab w:val="left" w:pos="786"/>
        </w:tabs>
        <w:spacing w:before="135"/>
        <w:ind w:left="110"/>
        <w:rPr>
          <w:sz w:val="24"/>
        </w:rPr>
      </w:pPr>
      <w:r>
        <w:rPr>
          <w:rFonts w:ascii="Arial"/>
          <w:spacing w:val="-5"/>
          <w:w w:val="105"/>
          <w:sz w:val="12"/>
        </w:rPr>
        <w:lastRenderedPageBreak/>
        <w:t>496</w:t>
      </w:r>
      <w:r>
        <w:rPr>
          <w:rFonts w:ascii="Arial"/>
          <w:sz w:val="12"/>
        </w:rPr>
        <w:tab/>
      </w:r>
      <w:commentRangeStart w:id="193"/>
      <w:commentRangeStart w:id="194"/>
      <w:r>
        <w:rPr>
          <w:w w:val="105"/>
          <w:sz w:val="24"/>
        </w:rPr>
        <w:t>2.</w:t>
      </w:r>
      <w:r>
        <w:rPr>
          <w:spacing w:val="46"/>
          <w:w w:val="105"/>
          <w:sz w:val="24"/>
        </w:rPr>
        <w:t xml:space="preserve"> </w:t>
      </w:r>
      <w:r>
        <w:rPr>
          <w:i/>
          <w:w w:val="105"/>
          <w:sz w:val="24"/>
        </w:rPr>
        <w:t>Average</w:t>
      </w:r>
      <w:r>
        <w:rPr>
          <w:i/>
          <w:spacing w:val="6"/>
          <w:w w:val="105"/>
          <w:sz w:val="24"/>
        </w:rPr>
        <w:t xml:space="preserve"> </w:t>
      </w:r>
      <w:proofErr w:type="spellStart"/>
      <w:r>
        <w:rPr>
          <w:i/>
          <w:w w:val="105"/>
          <w:sz w:val="24"/>
        </w:rPr>
        <w:t>fMOST</w:t>
      </w:r>
      <w:proofErr w:type="spellEnd"/>
      <w:r>
        <w:rPr>
          <w:i/>
          <w:spacing w:val="7"/>
          <w:w w:val="105"/>
          <w:sz w:val="24"/>
        </w:rPr>
        <w:t xml:space="preserve"> </w:t>
      </w:r>
      <w:r>
        <w:rPr>
          <w:i/>
          <w:w w:val="105"/>
          <w:sz w:val="24"/>
        </w:rPr>
        <w:t>atlas</w:t>
      </w:r>
      <w:r>
        <w:rPr>
          <w:i/>
          <w:spacing w:val="6"/>
          <w:w w:val="105"/>
          <w:sz w:val="24"/>
        </w:rPr>
        <w:t xml:space="preserve"> </w:t>
      </w:r>
      <w:r>
        <w:rPr>
          <w:i/>
          <w:w w:val="105"/>
          <w:sz w:val="24"/>
        </w:rPr>
        <w:t>construction</w:t>
      </w:r>
      <w:commentRangeEnd w:id="193"/>
      <w:r w:rsidR="00183531">
        <w:rPr>
          <w:rStyle w:val="CommentReference"/>
        </w:rPr>
        <w:commentReference w:id="193"/>
      </w:r>
      <w:commentRangeEnd w:id="194"/>
      <w:r w:rsidR="00B463B3">
        <w:rPr>
          <w:rStyle w:val="CommentReference"/>
        </w:rPr>
        <w:commentReference w:id="194"/>
      </w:r>
      <w:r>
        <w:rPr>
          <w:w w:val="105"/>
          <w:sz w:val="24"/>
        </w:rPr>
        <w:t>.</w:t>
      </w:r>
      <w:r>
        <w:rPr>
          <w:spacing w:val="31"/>
          <w:w w:val="105"/>
          <w:sz w:val="24"/>
        </w:rPr>
        <w:t xml:space="preserve"> </w:t>
      </w:r>
      <w:r>
        <w:rPr>
          <w:w w:val="105"/>
          <w:sz w:val="24"/>
        </w:rPr>
        <w:t xml:space="preserve">An intensity and shape-based contralaterally </w:t>
      </w:r>
      <w:proofErr w:type="spellStart"/>
      <w:r>
        <w:rPr>
          <w:spacing w:val="-4"/>
          <w:w w:val="105"/>
          <w:sz w:val="24"/>
        </w:rPr>
        <w:t>sym</w:t>
      </w:r>
      <w:proofErr w:type="spellEnd"/>
      <w:r>
        <w:rPr>
          <w:spacing w:val="-4"/>
          <w:w w:val="105"/>
          <w:sz w:val="24"/>
        </w:rPr>
        <w:t>-</w:t>
      </w:r>
    </w:p>
    <w:p w14:paraId="02812962" w14:textId="77777777" w:rsidR="005F326E" w:rsidRDefault="00000000">
      <w:pPr>
        <w:pStyle w:val="BodyText"/>
        <w:tabs>
          <w:tab w:val="left" w:pos="1085"/>
        </w:tabs>
        <w:spacing w:before="157"/>
      </w:pPr>
      <w:r>
        <w:rPr>
          <w:rFonts w:ascii="Arial"/>
          <w:spacing w:val="-5"/>
          <w:w w:val="105"/>
          <w:sz w:val="12"/>
        </w:rPr>
        <w:t>497</w:t>
      </w:r>
      <w:r>
        <w:rPr>
          <w:rFonts w:ascii="Arial"/>
          <w:sz w:val="12"/>
        </w:rPr>
        <w:tab/>
      </w:r>
      <w:r>
        <w:rPr>
          <w:w w:val="105"/>
        </w:rPr>
        <w:t>metric</w:t>
      </w:r>
      <w:r>
        <w:rPr>
          <w:spacing w:val="39"/>
          <w:w w:val="105"/>
        </w:rPr>
        <w:t xml:space="preserve"> </w:t>
      </w:r>
      <w:proofErr w:type="gramStart"/>
      <w:r>
        <w:rPr>
          <w:w w:val="105"/>
        </w:rPr>
        <w:t>average</w:t>
      </w:r>
      <w:proofErr w:type="gramEnd"/>
      <w:r>
        <w:rPr>
          <w:spacing w:val="40"/>
          <w:w w:val="105"/>
        </w:rPr>
        <w:t xml:space="preserve"> </w:t>
      </w:r>
      <w:r>
        <w:rPr>
          <w:w w:val="105"/>
        </w:rPr>
        <w:t>of</w:t>
      </w:r>
      <w:r>
        <w:rPr>
          <w:spacing w:val="41"/>
          <w:w w:val="105"/>
        </w:rPr>
        <w:t xml:space="preserve"> </w:t>
      </w:r>
      <w:r>
        <w:rPr>
          <w:w w:val="105"/>
        </w:rPr>
        <w:t>the</w:t>
      </w:r>
      <w:r>
        <w:rPr>
          <w:spacing w:val="40"/>
          <w:w w:val="105"/>
        </w:rPr>
        <w:t xml:space="preserve"> </w:t>
      </w:r>
      <w:proofErr w:type="spellStart"/>
      <w:r>
        <w:rPr>
          <w:w w:val="105"/>
        </w:rPr>
        <w:t>fMOST</w:t>
      </w:r>
      <w:proofErr w:type="spellEnd"/>
      <w:r>
        <w:rPr>
          <w:spacing w:val="39"/>
          <w:w w:val="105"/>
        </w:rPr>
        <w:t xml:space="preserve"> </w:t>
      </w:r>
      <w:r>
        <w:rPr>
          <w:w w:val="105"/>
        </w:rPr>
        <w:t>image</w:t>
      </w:r>
      <w:r>
        <w:rPr>
          <w:spacing w:val="41"/>
          <w:w w:val="105"/>
        </w:rPr>
        <w:t xml:space="preserve"> </w:t>
      </w:r>
      <w:r>
        <w:rPr>
          <w:w w:val="105"/>
        </w:rPr>
        <w:t>data</w:t>
      </w:r>
      <w:r>
        <w:rPr>
          <w:spacing w:val="39"/>
          <w:w w:val="105"/>
        </w:rPr>
        <w:t xml:space="preserve"> </w:t>
      </w:r>
      <w:r>
        <w:rPr>
          <w:w w:val="105"/>
        </w:rPr>
        <w:t>is</w:t>
      </w:r>
      <w:r>
        <w:rPr>
          <w:spacing w:val="40"/>
          <w:w w:val="105"/>
        </w:rPr>
        <w:t xml:space="preserve"> </w:t>
      </w:r>
      <w:r>
        <w:rPr>
          <w:w w:val="105"/>
        </w:rPr>
        <w:t>constructed</w:t>
      </w:r>
      <w:r>
        <w:rPr>
          <w:spacing w:val="40"/>
          <w:w w:val="105"/>
        </w:rPr>
        <w:t xml:space="preserve"> </w:t>
      </w:r>
      <w:r>
        <w:rPr>
          <w:w w:val="105"/>
        </w:rPr>
        <w:t>from</w:t>
      </w:r>
      <w:r>
        <w:rPr>
          <w:spacing w:val="39"/>
          <w:w w:val="105"/>
        </w:rPr>
        <w:t xml:space="preserve"> </w:t>
      </w:r>
      <w:r>
        <w:rPr>
          <w:w w:val="105"/>
        </w:rPr>
        <w:t>30</w:t>
      </w:r>
      <w:r>
        <w:rPr>
          <w:spacing w:val="40"/>
          <w:w w:val="105"/>
        </w:rPr>
        <w:t xml:space="preserve"> </w:t>
      </w:r>
      <w:r>
        <w:rPr>
          <w:w w:val="105"/>
        </w:rPr>
        <w:t>images</w:t>
      </w:r>
      <w:r>
        <w:rPr>
          <w:spacing w:val="40"/>
          <w:w w:val="105"/>
        </w:rPr>
        <w:t xml:space="preserve"> </w:t>
      </w:r>
      <w:r>
        <w:rPr>
          <w:w w:val="105"/>
        </w:rPr>
        <w:t>and</w:t>
      </w:r>
      <w:r>
        <w:rPr>
          <w:spacing w:val="39"/>
          <w:w w:val="105"/>
        </w:rPr>
        <w:t xml:space="preserve"> </w:t>
      </w:r>
      <w:r>
        <w:rPr>
          <w:spacing w:val="-2"/>
          <w:w w:val="105"/>
        </w:rPr>
        <w:t>their</w:t>
      </w:r>
    </w:p>
    <w:p w14:paraId="301D4D19" w14:textId="77777777" w:rsidR="005F326E" w:rsidRDefault="00000000">
      <w:pPr>
        <w:pStyle w:val="BodyText"/>
        <w:tabs>
          <w:tab w:val="left" w:pos="1085"/>
        </w:tabs>
        <w:spacing w:before="158"/>
      </w:pPr>
      <w:r>
        <w:rPr>
          <w:rFonts w:ascii="Arial"/>
          <w:spacing w:val="-5"/>
          <w:w w:val="105"/>
          <w:sz w:val="12"/>
        </w:rPr>
        <w:t>498</w:t>
      </w:r>
      <w:r>
        <w:rPr>
          <w:rFonts w:ascii="Arial"/>
          <w:sz w:val="12"/>
        </w:rPr>
        <w:tab/>
      </w:r>
      <w:commentRangeStart w:id="195"/>
      <w:commentRangeStart w:id="196"/>
      <w:r>
        <w:rPr>
          <w:w w:val="105"/>
        </w:rPr>
        <w:t>contralateral</w:t>
      </w:r>
      <w:r>
        <w:rPr>
          <w:spacing w:val="28"/>
          <w:w w:val="105"/>
        </w:rPr>
        <w:t xml:space="preserve"> </w:t>
      </w:r>
      <w:proofErr w:type="gramStart"/>
      <w:r>
        <w:rPr>
          <w:w w:val="105"/>
        </w:rPr>
        <w:t>counterpart</w:t>
      </w:r>
      <w:commentRangeEnd w:id="195"/>
      <w:proofErr w:type="gramEnd"/>
      <w:r w:rsidR="00183531">
        <w:rPr>
          <w:rStyle w:val="CommentReference"/>
        </w:rPr>
        <w:commentReference w:id="195"/>
      </w:r>
      <w:commentRangeEnd w:id="196"/>
      <w:r w:rsidR="009A6E50">
        <w:rPr>
          <w:rStyle w:val="CommentReference"/>
        </w:rPr>
        <w:commentReference w:id="196"/>
      </w:r>
      <w:r>
        <w:rPr>
          <w:w w:val="105"/>
        </w:rPr>
        <w:t>.</w:t>
      </w:r>
      <w:r>
        <w:rPr>
          <w:spacing w:val="69"/>
          <w:w w:val="105"/>
        </w:rPr>
        <w:t xml:space="preserve"> </w:t>
      </w:r>
      <w:r>
        <w:rPr>
          <w:w w:val="105"/>
        </w:rPr>
        <w:t>We</w:t>
      </w:r>
      <w:r>
        <w:rPr>
          <w:spacing w:val="28"/>
          <w:w w:val="105"/>
        </w:rPr>
        <w:t xml:space="preserve"> </w:t>
      </w:r>
      <w:r>
        <w:rPr>
          <w:w w:val="105"/>
        </w:rPr>
        <w:t>ran</w:t>
      </w:r>
      <w:r>
        <w:rPr>
          <w:spacing w:val="29"/>
          <w:w w:val="105"/>
        </w:rPr>
        <w:t xml:space="preserve"> </w:t>
      </w:r>
      <w:r>
        <w:rPr>
          <w:w w:val="105"/>
        </w:rPr>
        <w:t>three</w:t>
      </w:r>
      <w:r>
        <w:rPr>
          <w:spacing w:val="28"/>
          <w:w w:val="105"/>
        </w:rPr>
        <w:t xml:space="preserve"> </w:t>
      </w:r>
      <w:r>
        <w:rPr>
          <w:w w:val="105"/>
        </w:rPr>
        <w:t>iterations</w:t>
      </w:r>
      <w:r>
        <w:rPr>
          <w:spacing w:val="28"/>
          <w:w w:val="105"/>
        </w:rPr>
        <w:t xml:space="preserve"> </w:t>
      </w:r>
      <w:r>
        <w:rPr>
          <w:w w:val="105"/>
        </w:rPr>
        <w:t>of</w:t>
      </w:r>
      <w:r>
        <w:rPr>
          <w:spacing w:val="28"/>
          <w:w w:val="105"/>
        </w:rPr>
        <w:t xml:space="preserve"> </w:t>
      </w:r>
      <w:r>
        <w:rPr>
          <w:w w:val="105"/>
        </w:rPr>
        <w:t>the</w:t>
      </w:r>
      <w:r>
        <w:rPr>
          <w:spacing w:val="28"/>
          <w:w w:val="105"/>
        </w:rPr>
        <w:t xml:space="preserve"> </w:t>
      </w:r>
      <w:r>
        <w:rPr>
          <w:w w:val="105"/>
        </w:rPr>
        <w:t>atlas</w:t>
      </w:r>
      <w:r>
        <w:rPr>
          <w:spacing w:val="28"/>
          <w:w w:val="105"/>
        </w:rPr>
        <w:t xml:space="preserve"> </w:t>
      </w:r>
      <w:r>
        <w:rPr>
          <w:w w:val="105"/>
        </w:rPr>
        <w:t>construction</w:t>
      </w:r>
      <w:r>
        <w:rPr>
          <w:spacing w:val="28"/>
          <w:w w:val="105"/>
        </w:rPr>
        <w:t xml:space="preserve"> </w:t>
      </w:r>
      <w:r>
        <w:rPr>
          <w:w w:val="105"/>
        </w:rPr>
        <w:t>using</w:t>
      </w:r>
      <w:r>
        <w:rPr>
          <w:spacing w:val="28"/>
          <w:w w:val="105"/>
        </w:rPr>
        <w:t xml:space="preserve"> </w:t>
      </w:r>
      <w:r>
        <w:rPr>
          <w:spacing w:val="-5"/>
          <w:w w:val="105"/>
        </w:rPr>
        <w:t>the</w:t>
      </w:r>
    </w:p>
    <w:p w14:paraId="6F239046" w14:textId="77777777" w:rsidR="005F326E" w:rsidRDefault="00000000">
      <w:pPr>
        <w:pStyle w:val="BodyText"/>
        <w:tabs>
          <w:tab w:val="left" w:pos="1085"/>
        </w:tabs>
        <w:spacing w:before="157"/>
      </w:pPr>
      <w:r>
        <w:rPr>
          <w:rFonts w:ascii="Arial"/>
          <w:spacing w:val="-5"/>
          <w:w w:val="105"/>
          <w:sz w:val="12"/>
        </w:rPr>
        <w:t>499</w:t>
      </w:r>
      <w:r>
        <w:rPr>
          <w:rFonts w:ascii="Arial"/>
          <w:sz w:val="12"/>
        </w:rPr>
        <w:tab/>
      </w:r>
      <w:r>
        <w:rPr>
          <w:w w:val="105"/>
        </w:rPr>
        <w:t>default</w:t>
      </w:r>
      <w:r>
        <w:rPr>
          <w:spacing w:val="9"/>
          <w:w w:val="105"/>
        </w:rPr>
        <w:t xml:space="preserve"> </w:t>
      </w:r>
      <w:r>
        <w:rPr>
          <w:w w:val="105"/>
        </w:rPr>
        <w:t>settings.</w:t>
      </w:r>
      <w:r>
        <w:rPr>
          <w:spacing w:val="36"/>
          <w:w w:val="105"/>
        </w:rPr>
        <w:t xml:space="preserve"> </w:t>
      </w:r>
      <w:r>
        <w:rPr>
          <w:w w:val="105"/>
        </w:rPr>
        <w:t>Additional</w:t>
      </w:r>
      <w:r>
        <w:rPr>
          <w:spacing w:val="10"/>
          <w:w w:val="105"/>
        </w:rPr>
        <w:t xml:space="preserve"> </w:t>
      </w:r>
      <w:r>
        <w:rPr>
          <w:w w:val="105"/>
        </w:rPr>
        <w:t>iterations</w:t>
      </w:r>
      <w:r>
        <w:rPr>
          <w:spacing w:val="11"/>
          <w:w w:val="105"/>
        </w:rPr>
        <w:t xml:space="preserve"> </w:t>
      </w:r>
      <w:r>
        <w:rPr>
          <w:w w:val="105"/>
        </w:rPr>
        <w:t>(up</w:t>
      </w:r>
      <w:r>
        <w:rPr>
          <w:spacing w:val="11"/>
          <w:w w:val="105"/>
        </w:rPr>
        <w:t xml:space="preserve"> </w:t>
      </w:r>
      <w:r>
        <w:rPr>
          <w:w w:val="105"/>
        </w:rPr>
        <w:t>to</w:t>
      </w:r>
      <w:r>
        <w:rPr>
          <w:spacing w:val="9"/>
          <w:w w:val="105"/>
        </w:rPr>
        <w:t xml:space="preserve"> </w:t>
      </w:r>
      <w:r>
        <w:rPr>
          <w:w w:val="105"/>
        </w:rPr>
        <w:t>six)</w:t>
      </w:r>
      <w:r>
        <w:rPr>
          <w:spacing w:val="10"/>
          <w:w w:val="105"/>
        </w:rPr>
        <w:t xml:space="preserve"> </w:t>
      </w:r>
      <w:r>
        <w:rPr>
          <w:w w:val="105"/>
        </w:rPr>
        <w:t>were</w:t>
      </w:r>
      <w:r>
        <w:rPr>
          <w:spacing w:val="10"/>
          <w:w w:val="105"/>
        </w:rPr>
        <w:t xml:space="preserve"> </w:t>
      </w:r>
      <w:r>
        <w:rPr>
          <w:w w:val="105"/>
        </w:rPr>
        <w:t>evaluated</w:t>
      </w:r>
      <w:r>
        <w:rPr>
          <w:spacing w:val="10"/>
          <w:w w:val="105"/>
        </w:rPr>
        <w:t xml:space="preserve"> </w:t>
      </w:r>
      <w:r>
        <w:rPr>
          <w:w w:val="105"/>
        </w:rPr>
        <w:t>and</w:t>
      </w:r>
      <w:r>
        <w:rPr>
          <w:spacing w:val="10"/>
          <w:w w:val="105"/>
        </w:rPr>
        <w:t xml:space="preserve"> </w:t>
      </w:r>
      <w:r>
        <w:rPr>
          <w:w w:val="105"/>
        </w:rPr>
        <w:t>showed</w:t>
      </w:r>
      <w:r>
        <w:rPr>
          <w:spacing w:val="11"/>
          <w:w w:val="105"/>
        </w:rPr>
        <w:t xml:space="preserve"> </w:t>
      </w:r>
      <w:proofErr w:type="gramStart"/>
      <w:r>
        <w:rPr>
          <w:spacing w:val="-2"/>
          <w:w w:val="105"/>
        </w:rPr>
        <w:t>minimal</w:t>
      </w:r>
      <w:proofErr w:type="gramEnd"/>
    </w:p>
    <w:p w14:paraId="4262B641" w14:textId="77777777" w:rsidR="005F326E" w:rsidRDefault="00000000">
      <w:pPr>
        <w:pStyle w:val="BodyText"/>
        <w:tabs>
          <w:tab w:val="left" w:pos="1085"/>
        </w:tabs>
        <w:spacing w:before="157"/>
      </w:pPr>
      <w:r>
        <w:rPr>
          <w:rFonts w:ascii="Arial"/>
          <w:spacing w:val="-5"/>
          <w:w w:val="105"/>
          <w:sz w:val="12"/>
        </w:rPr>
        <w:t>500</w:t>
      </w:r>
      <w:r>
        <w:rPr>
          <w:rFonts w:ascii="Arial"/>
          <w:sz w:val="12"/>
        </w:rPr>
        <w:tab/>
      </w:r>
      <w:r>
        <w:rPr>
          <w:w w:val="105"/>
        </w:rPr>
        <w:t>changes</w:t>
      </w:r>
      <w:r>
        <w:rPr>
          <w:spacing w:val="5"/>
          <w:w w:val="105"/>
        </w:rPr>
        <w:t xml:space="preserve"> </w:t>
      </w:r>
      <w:r>
        <w:rPr>
          <w:w w:val="105"/>
        </w:rPr>
        <w:t>to</w:t>
      </w:r>
      <w:r>
        <w:rPr>
          <w:spacing w:val="6"/>
          <w:w w:val="105"/>
        </w:rPr>
        <w:t xml:space="preserve"> </w:t>
      </w:r>
      <w:r>
        <w:rPr>
          <w:w w:val="105"/>
        </w:rPr>
        <w:t>the</w:t>
      </w:r>
      <w:r>
        <w:rPr>
          <w:spacing w:val="6"/>
          <w:w w:val="105"/>
        </w:rPr>
        <w:t xml:space="preserve"> </w:t>
      </w:r>
      <w:r>
        <w:rPr>
          <w:w w:val="105"/>
        </w:rPr>
        <w:t>final</w:t>
      </w:r>
      <w:r>
        <w:rPr>
          <w:spacing w:val="5"/>
          <w:w w:val="105"/>
        </w:rPr>
        <w:t xml:space="preserve"> </w:t>
      </w:r>
      <w:r>
        <w:rPr>
          <w:w w:val="105"/>
        </w:rPr>
        <w:t>atlas</w:t>
      </w:r>
      <w:r>
        <w:rPr>
          <w:spacing w:val="6"/>
          <w:w w:val="105"/>
        </w:rPr>
        <w:t xml:space="preserve"> </w:t>
      </w:r>
      <w:r>
        <w:rPr>
          <w:w w:val="105"/>
        </w:rPr>
        <w:t>construction,</w:t>
      </w:r>
      <w:r>
        <w:rPr>
          <w:spacing w:val="6"/>
          <w:w w:val="105"/>
        </w:rPr>
        <w:t xml:space="preserve"> </w:t>
      </w:r>
      <w:r>
        <w:rPr>
          <w:w w:val="105"/>
        </w:rPr>
        <w:t>suggesting</w:t>
      </w:r>
      <w:r>
        <w:rPr>
          <w:spacing w:val="5"/>
          <w:w w:val="105"/>
        </w:rPr>
        <w:t xml:space="preserve"> </w:t>
      </w:r>
      <w:r>
        <w:rPr>
          <w:w w:val="105"/>
        </w:rPr>
        <w:t>a</w:t>
      </w:r>
      <w:r>
        <w:rPr>
          <w:spacing w:val="5"/>
          <w:w w:val="105"/>
        </w:rPr>
        <w:t xml:space="preserve"> </w:t>
      </w:r>
      <w:r>
        <w:rPr>
          <w:w w:val="105"/>
        </w:rPr>
        <w:t>convergence</w:t>
      </w:r>
      <w:r>
        <w:rPr>
          <w:spacing w:val="6"/>
          <w:w w:val="105"/>
        </w:rPr>
        <w:t xml:space="preserve"> </w:t>
      </w:r>
      <w:r>
        <w:rPr>
          <w:w w:val="105"/>
        </w:rPr>
        <w:t>of</w:t>
      </w:r>
      <w:r>
        <w:rPr>
          <w:spacing w:val="6"/>
          <w:w w:val="105"/>
        </w:rPr>
        <w:t xml:space="preserve"> </w:t>
      </w:r>
      <w:r>
        <w:rPr>
          <w:w w:val="105"/>
        </w:rPr>
        <w:t>the</w:t>
      </w:r>
      <w:r>
        <w:rPr>
          <w:spacing w:val="6"/>
          <w:w w:val="105"/>
        </w:rPr>
        <w:t xml:space="preserve"> </w:t>
      </w:r>
      <w:r>
        <w:rPr>
          <w:spacing w:val="-2"/>
          <w:w w:val="105"/>
        </w:rPr>
        <w:t>algorithm.</w:t>
      </w:r>
    </w:p>
    <w:p w14:paraId="5FF6B9F2" w14:textId="77777777" w:rsidR="005F326E" w:rsidRDefault="005F326E">
      <w:pPr>
        <w:pStyle w:val="BodyText"/>
        <w:spacing w:before="8"/>
        <w:ind w:left="0"/>
        <w:rPr>
          <w:sz w:val="30"/>
        </w:rPr>
      </w:pPr>
    </w:p>
    <w:p w14:paraId="17486D0E" w14:textId="77777777" w:rsidR="005F326E" w:rsidRDefault="00000000">
      <w:pPr>
        <w:tabs>
          <w:tab w:val="left" w:pos="786"/>
        </w:tabs>
        <w:ind w:left="110"/>
        <w:rPr>
          <w:sz w:val="24"/>
        </w:rPr>
      </w:pPr>
      <w:r>
        <w:rPr>
          <w:rFonts w:ascii="Arial"/>
          <w:spacing w:val="-5"/>
          <w:w w:val="105"/>
          <w:sz w:val="12"/>
        </w:rPr>
        <w:t>501</w:t>
      </w:r>
      <w:r>
        <w:rPr>
          <w:rFonts w:ascii="Arial"/>
          <w:sz w:val="12"/>
        </w:rPr>
        <w:tab/>
      </w:r>
      <w:commentRangeStart w:id="197"/>
      <w:commentRangeStart w:id="198"/>
      <w:r>
        <w:rPr>
          <w:w w:val="105"/>
          <w:sz w:val="24"/>
        </w:rPr>
        <w:t>3.</w:t>
      </w:r>
      <w:r>
        <w:rPr>
          <w:spacing w:val="38"/>
          <w:w w:val="105"/>
          <w:sz w:val="24"/>
        </w:rPr>
        <w:t xml:space="preserve"> </w:t>
      </w:r>
      <w:proofErr w:type="spellStart"/>
      <w:r>
        <w:rPr>
          <w:i/>
          <w:w w:val="105"/>
          <w:sz w:val="24"/>
        </w:rPr>
        <w:t>fMOST</w:t>
      </w:r>
      <w:proofErr w:type="spellEnd"/>
      <w:r>
        <w:rPr>
          <w:i/>
          <w:spacing w:val="9"/>
          <w:w w:val="105"/>
          <w:sz w:val="24"/>
        </w:rPr>
        <w:t xml:space="preserve"> </w:t>
      </w:r>
      <w:r>
        <w:rPr>
          <w:i/>
          <w:w w:val="105"/>
          <w:sz w:val="24"/>
        </w:rPr>
        <w:t>atlas</w:t>
      </w:r>
      <w:r>
        <w:rPr>
          <w:i/>
          <w:spacing w:val="9"/>
          <w:w w:val="105"/>
          <w:sz w:val="24"/>
        </w:rPr>
        <w:t xml:space="preserve"> </w:t>
      </w:r>
      <w:r>
        <w:rPr>
          <w:i/>
          <w:w w:val="105"/>
          <w:sz w:val="24"/>
        </w:rPr>
        <w:t>to</w:t>
      </w:r>
      <w:r>
        <w:rPr>
          <w:i/>
          <w:spacing w:val="9"/>
          <w:w w:val="105"/>
          <w:sz w:val="24"/>
        </w:rPr>
        <w:t xml:space="preserve"> </w:t>
      </w:r>
      <w:r>
        <w:rPr>
          <w:i/>
          <w:w w:val="105"/>
          <w:sz w:val="24"/>
        </w:rPr>
        <w:t>AllenCCFv3</w:t>
      </w:r>
      <w:r>
        <w:rPr>
          <w:i/>
          <w:spacing w:val="9"/>
          <w:w w:val="105"/>
          <w:sz w:val="24"/>
        </w:rPr>
        <w:t xml:space="preserve"> </w:t>
      </w:r>
      <w:r>
        <w:rPr>
          <w:i/>
          <w:w w:val="105"/>
          <w:sz w:val="24"/>
        </w:rPr>
        <w:t>alignment</w:t>
      </w:r>
      <w:r>
        <w:rPr>
          <w:w w:val="105"/>
          <w:sz w:val="24"/>
        </w:rPr>
        <w:t>.</w:t>
      </w:r>
      <w:r>
        <w:rPr>
          <w:spacing w:val="28"/>
          <w:w w:val="105"/>
          <w:sz w:val="24"/>
        </w:rPr>
        <w:t xml:space="preserve"> </w:t>
      </w:r>
      <w:commentRangeEnd w:id="197"/>
      <w:r w:rsidR="00183531">
        <w:rPr>
          <w:rStyle w:val="CommentReference"/>
        </w:rPr>
        <w:commentReference w:id="197"/>
      </w:r>
      <w:commentRangeEnd w:id="198"/>
      <w:r w:rsidR="009A6E50">
        <w:rPr>
          <w:rStyle w:val="CommentReference"/>
        </w:rPr>
        <w:commentReference w:id="198"/>
      </w:r>
      <w:r>
        <w:rPr>
          <w:w w:val="105"/>
          <w:sz w:val="24"/>
        </w:rPr>
        <w:t>Alignment</w:t>
      </w:r>
      <w:r>
        <w:rPr>
          <w:spacing w:val="3"/>
          <w:w w:val="105"/>
          <w:sz w:val="24"/>
        </w:rPr>
        <w:t xml:space="preserve"> </w:t>
      </w:r>
      <w:r>
        <w:rPr>
          <w:w w:val="105"/>
          <w:sz w:val="24"/>
        </w:rPr>
        <w:t>between</w:t>
      </w:r>
      <w:r>
        <w:rPr>
          <w:spacing w:val="4"/>
          <w:w w:val="105"/>
          <w:sz w:val="24"/>
        </w:rPr>
        <w:t xml:space="preserve"> </w:t>
      </w:r>
      <w:r>
        <w:rPr>
          <w:w w:val="105"/>
          <w:sz w:val="24"/>
        </w:rPr>
        <w:t>the</w:t>
      </w:r>
      <w:r>
        <w:rPr>
          <w:spacing w:val="4"/>
          <w:w w:val="105"/>
          <w:sz w:val="24"/>
        </w:rPr>
        <w:t xml:space="preserve"> </w:t>
      </w:r>
      <w:proofErr w:type="spellStart"/>
      <w:r>
        <w:rPr>
          <w:w w:val="105"/>
          <w:sz w:val="24"/>
        </w:rPr>
        <w:t>fMOST</w:t>
      </w:r>
      <w:proofErr w:type="spellEnd"/>
      <w:r>
        <w:rPr>
          <w:spacing w:val="4"/>
          <w:w w:val="105"/>
          <w:sz w:val="24"/>
        </w:rPr>
        <w:t xml:space="preserve"> </w:t>
      </w:r>
      <w:r>
        <w:rPr>
          <w:w w:val="105"/>
          <w:sz w:val="24"/>
        </w:rPr>
        <w:t>average</w:t>
      </w:r>
      <w:r>
        <w:rPr>
          <w:spacing w:val="3"/>
          <w:w w:val="105"/>
          <w:sz w:val="24"/>
        </w:rPr>
        <w:t xml:space="preserve"> </w:t>
      </w:r>
      <w:r>
        <w:rPr>
          <w:spacing w:val="-2"/>
          <w:w w:val="105"/>
          <w:sz w:val="24"/>
        </w:rPr>
        <w:t>atlas</w:t>
      </w:r>
    </w:p>
    <w:p w14:paraId="508C7A64" w14:textId="77777777" w:rsidR="005F326E" w:rsidRDefault="00000000">
      <w:pPr>
        <w:pStyle w:val="BodyText"/>
        <w:tabs>
          <w:tab w:val="left" w:pos="1085"/>
        </w:tabs>
        <w:spacing w:before="158"/>
      </w:pPr>
      <w:r>
        <w:rPr>
          <w:rFonts w:ascii="Arial"/>
          <w:spacing w:val="-5"/>
          <w:w w:val="105"/>
          <w:sz w:val="12"/>
        </w:rPr>
        <w:t>502</w:t>
      </w:r>
      <w:r>
        <w:rPr>
          <w:rFonts w:ascii="Arial"/>
          <w:sz w:val="12"/>
        </w:rPr>
        <w:tab/>
      </w:r>
      <w:r>
        <w:rPr>
          <w:w w:val="105"/>
        </w:rPr>
        <w:t>and</w:t>
      </w:r>
      <w:r>
        <w:rPr>
          <w:spacing w:val="5"/>
          <w:w w:val="105"/>
        </w:rPr>
        <w:t xml:space="preserve"> </w:t>
      </w:r>
      <w:r>
        <w:rPr>
          <w:w w:val="105"/>
        </w:rPr>
        <w:t>AllenCCFv3</w:t>
      </w:r>
      <w:r>
        <w:rPr>
          <w:spacing w:val="5"/>
          <w:w w:val="105"/>
        </w:rPr>
        <w:t xml:space="preserve"> </w:t>
      </w:r>
      <w:r>
        <w:rPr>
          <w:w w:val="105"/>
        </w:rPr>
        <w:t>was</w:t>
      </w:r>
      <w:r>
        <w:rPr>
          <w:spacing w:val="5"/>
          <w:w w:val="105"/>
        </w:rPr>
        <w:t xml:space="preserve"> </w:t>
      </w:r>
      <w:r>
        <w:rPr>
          <w:w w:val="105"/>
        </w:rPr>
        <w:t>performed</w:t>
      </w:r>
      <w:r>
        <w:rPr>
          <w:spacing w:val="5"/>
          <w:w w:val="105"/>
        </w:rPr>
        <w:t xml:space="preserve"> </w:t>
      </w:r>
      <w:r>
        <w:rPr>
          <w:w w:val="105"/>
        </w:rPr>
        <w:t>using</w:t>
      </w:r>
      <w:r>
        <w:rPr>
          <w:spacing w:val="5"/>
          <w:w w:val="105"/>
        </w:rPr>
        <w:t xml:space="preserve"> </w:t>
      </w:r>
      <w:r>
        <w:rPr>
          <w:w w:val="105"/>
        </w:rPr>
        <w:t>a</w:t>
      </w:r>
      <w:r>
        <w:rPr>
          <w:spacing w:val="5"/>
          <w:w w:val="105"/>
        </w:rPr>
        <w:t xml:space="preserve"> </w:t>
      </w:r>
      <w:r>
        <w:rPr>
          <w:w w:val="105"/>
        </w:rPr>
        <w:t>one-time</w:t>
      </w:r>
      <w:r>
        <w:rPr>
          <w:spacing w:val="5"/>
          <w:w w:val="105"/>
        </w:rPr>
        <w:t xml:space="preserve"> </w:t>
      </w:r>
      <w:r>
        <w:rPr>
          <w:w w:val="105"/>
        </w:rPr>
        <w:t>annotation-driven</w:t>
      </w:r>
      <w:r>
        <w:rPr>
          <w:spacing w:val="5"/>
          <w:w w:val="105"/>
        </w:rPr>
        <w:t xml:space="preserve"> </w:t>
      </w:r>
      <w:r>
        <w:rPr>
          <w:w w:val="105"/>
        </w:rPr>
        <w:t>approach.</w:t>
      </w:r>
      <w:r>
        <w:rPr>
          <w:spacing w:val="28"/>
          <w:w w:val="105"/>
        </w:rPr>
        <w:t xml:space="preserve"> </w:t>
      </w:r>
      <w:r>
        <w:rPr>
          <w:spacing w:val="-2"/>
          <w:w w:val="105"/>
        </w:rPr>
        <w:t>Label-</w:t>
      </w:r>
    </w:p>
    <w:p w14:paraId="38403308" w14:textId="77777777" w:rsidR="005F326E" w:rsidRDefault="00000000">
      <w:pPr>
        <w:pStyle w:val="BodyText"/>
        <w:tabs>
          <w:tab w:val="left" w:pos="1085"/>
        </w:tabs>
        <w:spacing w:before="157"/>
      </w:pPr>
      <w:r>
        <w:rPr>
          <w:rFonts w:ascii="Arial"/>
          <w:spacing w:val="-5"/>
          <w:w w:val="105"/>
          <w:sz w:val="12"/>
        </w:rPr>
        <w:t>503</w:t>
      </w:r>
      <w:r>
        <w:rPr>
          <w:rFonts w:ascii="Arial"/>
          <w:sz w:val="12"/>
        </w:rPr>
        <w:tab/>
      </w:r>
      <w:r>
        <w:rPr>
          <w:w w:val="105"/>
        </w:rPr>
        <w:t>to-label</w:t>
      </w:r>
      <w:r>
        <w:rPr>
          <w:spacing w:val="41"/>
          <w:w w:val="105"/>
        </w:rPr>
        <w:t xml:space="preserve"> </w:t>
      </w:r>
      <w:r>
        <w:rPr>
          <w:w w:val="105"/>
        </w:rPr>
        <w:t>registration</w:t>
      </w:r>
      <w:r>
        <w:rPr>
          <w:spacing w:val="41"/>
          <w:w w:val="105"/>
        </w:rPr>
        <w:t xml:space="preserve"> </w:t>
      </w:r>
      <w:r>
        <w:rPr>
          <w:w w:val="105"/>
        </w:rPr>
        <w:t>is</w:t>
      </w:r>
      <w:r>
        <w:rPr>
          <w:spacing w:val="41"/>
          <w:w w:val="105"/>
        </w:rPr>
        <w:t xml:space="preserve"> </w:t>
      </w:r>
      <w:r>
        <w:rPr>
          <w:w w:val="105"/>
        </w:rPr>
        <w:t>used</w:t>
      </w:r>
      <w:r>
        <w:rPr>
          <w:spacing w:val="41"/>
          <w:w w:val="105"/>
        </w:rPr>
        <w:t xml:space="preserve"> </w:t>
      </w:r>
      <w:r>
        <w:rPr>
          <w:w w:val="105"/>
        </w:rPr>
        <w:t>to</w:t>
      </w:r>
      <w:r>
        <w:rPr>
          <w:spacing w:val="42"/>
          <w:w w:val="105"/>
        </w:rPr>
        <w:t xml:space="preserve"> </w:t>
      </w:r>
      <w:r>
        <w:rPr>
          <w:w w:val="105"/>
        </w:rPr>
        <w:t>align</w:t>
      </w:r>
      <w:r>
        <w:rPr>
          <w:spacing w:val="41"/>
          <w:w w:val="105"/>
        </w:rPr>
        <w:t xml:space="preserve"> </w:t>
      </w:r>
      <w:r>
        <w:rPr>
          <w:w w:val="105"/>
        </w:rPr>
        <w:t>7</w:t>
      </w:r>
      <w:r>
        <w:rPr>
          <w:spacing w:val="41"/>
          <w:w w:val="105"/>
        </w:rPr>
        <w:t xml:space="preserve"> </w:t>
      </w:r>
      <w:r>
        <w:rPr>
          <w:w w:val="105"/>
        </w:rPr>
        <w:t>corresponding</w:t>
      </w:r>
      <w:r>
        <w:rPr>
          <w:spacing w:val="41"/>
          <w:w w:val="105"/>
        </w:rPr>
        <w:t xml:space="preserve"> </w:t>
      </w:r>
      <w:r>
        <w:rPr>
          <w:w w:val="105"/>
        </w:rPr>
        <w:t>annotations</w:t>
      </w:r>
      <w:r>
        <w:rPr>
          <w:spacing w:val="42"/>
          <w:w w:val="105"/>
        </w:rPr>
        <w:t xml:space="preserve"> </w:t>
      </w:r>
      <w:r>
        <w:rPr>
          <w:w w:val="105"/>
        </w:rPr>
        <w:t>in</w:t>
      </w:r>
      <w:r>
        <w:rPr>
          <w:spacing w:val="41"/>
          <w:w w:val="105"/>
        </w:rPr>
        <w:t xml:space="preserve"> </w:t>
      </w:r>
      <w:r>
        <w:rPr>
          <w:w w:val="105"/>
        </w:rPr>
        <w:t>both</w:t>
      </w:r>
      <w:r>
        <w:rPr>
          <w:spacing w:val="41"/>
          <w:w w:val="105"/>
        </w:rPr>
        <w:t xml:space="preserve"> </w:t>
      </w:r>
      <w:r>
        <w:rPr>
          <w:w w:val="105"/>
        </w:rPr>
        <w:t>atlases</w:t>
      </w:r>
      <w:r>
        <w:rPr>
          <w:spacing w:val="41"/>
          <w:w w:val="105"/>
        </w:rPr>
        <w:t xml:space="preserve"> </w:t>
      </w:r>
      <w:r>
        <w:rPr>
          <w:spacing w:val="-5"/>
          <w:w w:val="105"/>
        </w:rPr>
        <w:t>in</w:t>
      </w:r>
    </w:p>
    <w:p w14:paraId="11F2988B" w14:textId="66A8DA91" w:rsidR="005F326E" w:rsidRDefault="00000000">
      <w:pPr>
        <w:pStyle w:val="BodyText"/>
        <w:tabs>
          <w:tab w:val="left" w:pos="1085"/>
        </w:tabs>
        <w:spacing w:before="157"/>
      </w:pPr>
      <w:r>
        <w:rPr>
          <w:rFonts w:ascii="Arial"/>
          <w:spacing w:val="-5"/>
          <w:w w:val="105"/>
          <w:sz w:val="12"/>
        </w:rPr>
        <w:t>504</w:t>
      </w:r>
      <w:r>
        <w:rPr>
          <w:rFonts w:ascii="Arial"/>
          <w:sz w:val="12"/>
        </w:rPr>
        <w:tab/>
      </w:r>
      <w:r>
        <w:rPr>
          <w:w w:val="105"/>
        </w:rPr>
        <w:t>the</w:t>
      </w:r>
      <w:r>
        <w:rPr>
          <w:spacing w:val="12"/>
          <w:w w:val="105"/>
        </w:rPr>
        <w:t xml:space="preserve"> </w:t>
      </w:r>
      <w:r>
        <w:rPr>
          <w:w w:val="105"/>
        </w:rPr>
        <w:t>following:</w:t>
      </w:r>
      <w:r>
        <w:rPr>
          <w:spacing w:val="43"/>
          <w:w w:val="105"/>
        </w:rPr>
        <w:t xml:space="preserve"> </w:t>
      </w:r>
      <w:r>
        <w:rPr>
          <w:w w:val="105"/>
        </w:rPr>
        <w:t>1)</w:t>
      </w:r>
      <w:r>
        <w:rPr>
          <w:spacing w:val="11"/>
          <w:w w:val="105"/>
        </w:rPr>
        <w:t xml:space="preserve"> </w:t>
      </w:r>
      <w:del w:id="199" w:author="Gee, James C" w:date="2024-04-10T18:40:00Z">
        <w:r w:rsidDel="00795F2E">
          <w:rPr>
            <w:w w:val="105"/>
          </w:rPr>
          <w:delText>Brain</w:delText>
        </w:r>
        <w:r w:rsidDel="00795F2E">
          <w:rPr>
            <w:spacing w:val="12"/>
            <w:w w:val="105"/>
          </w:rPr>
          <w:delText xml:space="preserve"> </w:delText>
        </w:r>
      </w:del>
      <w:ins w:id="200" w:author="Gee, James C" w:date="2024-04-10T18:40:00Z">
        <w:r w:rsidR="00795F2E">
          <w:rPr>
            <w:w w:val="105"/>
          </w:rPr>
          <w:t>brain</w:t>
        </w:r>
        <w:r w:rsidR="00795F2E">
          <w:rPr>
            <w:spacing w:val="12"/>
            <w:w w:val="105"/>
          </w:rPr>
          <w:t xml:space="preserve"> </w:t>
        </w:r>
      </w:ins>
      <w:r>
        <w:rPr>
          <w:w w:val="105"/>
        </w:rPr>
        <w:t>mask/ventricles,</w:t>
      </w:r>
      <w:r>
        <w:rPr>
          <w:spacing w:val="14"/>
          <w:w w:val="105"/>
        </w:rPr>
        <w:t xml:space="preserve"> </w:t>
      </w:r>
      <w:r>
        <w:rPr>
          <w:w w:val="105"/>
        </w:rPr>
        <w:t>2)</w:t>
      </w:r>
      <w:r>
        <w:rPr>
          <w:spacing w:val="12"/>
          <w:w w:val="105"/>
        </w:rPr>
        <w:t xml:space="preserve"> </w:t>
      </w:r>
      <w:r>
        <w:rPr>
          <w:w w:val="105"/>
        </w:rPr>
        <w:t>caudate/putamen,</w:t>
      </w:r>
      <w:r>
        <w:rPr>
          <w:spacing w:val="13"/>
          <w:w w:val="105"/>
        </w:rPr>
        <w:t xml:space="preserve"> </w:t>
      </w:r>
      <w:r>
        <w:rPr>
          <w:w w:val="105"/>
        </w:rPr>
        <w:t>3)</w:t>
      </w:r>
      <w:r>
        <w:rPr>
          <w:spacing w:val="12"/>
          <w:w w:val="105"/>
        </w:rPr>
        <w:t xml:space="preserve"> </w:t>
      </w:r>
      <w:del w:id="201" w:author="Gee, James C" w:date="2024-04-10T18:40:00Z">
        <w:r w:rsidDel="00795F2E">
          <w:rPr>
            <w:w w:val="105"/>
          </w:rPr>
          <w:delText>Fimbria</w:delText>
        </w:r>
      </w:del>
      <w:ins w:id="202" w:author="Gee, James C" w:date="2024-04-10T18:40:00Z">
        <w:r w:rsidR="00795F2E">
          <w:rPr>
            <w:w w:val="105"/>
          </w:rPr>
          <w:t>fimbria</w:t>
        </w:r>
      </w:ins>
      <w:r>
        <w:rPr>
          <w:w w:val="105"/>
        </w:rPr>
        <w:t>,</w:t>
      </w:r>
      <w:r>
        <w:rPr>
          <w:spacing w:val="14"/>
          <w:w w:val="105"/>
        </w:rPr>
        <w:t xml:space="preserve"> </w:t>
      </w:r>
      <w:r>
        <w:rPr>
          <w:w w:val="105"/>
        </w:rPr>
        <w:t>4)</w:t>
      </w:r>
      <w:r>
        <w:rPr>
          <w:spacing w:val="12"/>
          <w:w w:val="105"/>
        </w:rPr>
        <w:t xml:space="preserve"> </w:t>
      </w:r>
      <w:r>
        <w:rPr>
          <w:spacing w:val="-2"/>
          <w:w w:val="105"/>
        </w:rPr>
        <w:t>posterior</w:t>
      </w:r>
    </w:p>
    <w:p w14:paraId="22D2CFC9" w14:textId="77777777" w:rsidR="005F326E" w:rsidRDefault="00000000">
      <w:pPr>
        <w:pStyle w:val="BodyText"/>
        <w:tabs>
          <w:tab w:val="left" w:pos="1085"/>
        </w:tabs>
        <w:spacing w:before="158"/>
      </w:pPr>
      <w:r>
        <w:rPr>
          <w:rFonts w:ascii="Arial"/>
          <w:spacing w:val="-5"/>
          <w:w w:val="105"/>
          <w:sz w:val="12"/>
        </w:rPr>
        <w:t>505</w:t>
      </w:r>
      <w:r>
        <w:rPr>
          <w:rFonts w:ascii="Arial"/>
          <w:sz w:val="12"/>
        </w:rPr>
        <w:tab/>
      </w:r>
      <w:r>
        <w:rPr>
          <w:w w:val="105"/>
        </w:rPr>
        <w:t>choroid</w:t>
      </w:r>
      <w:r>
        <w:rPr>
          <w:spacing w:val="34"/>
          <w:w w:val="105"/>
        </w:rPr>
        <w:t xml:space="preserve"> </w:t>
      </w:r>
      <w:proofErr w:type="gramStart"/>
      <w:r>
        <w:rPr>
          <w:w w:val="105"/>
        </w:rPr>
        <w:t>plexus</w:t>
      </w:r>
      <w:proofErr w:type="gramEnd"/>
      <w:r>
        <w:rPr>
          <w:w w:val="105"/>
        </w:rPr>
        <w:t>,</w:t>
      </w:r>
      <w:r>
        <w:rPr>
          <w:spacing w:val="40"/>
          <w:w w:val="105"/>
        </w:rPr>
        <w:t xml:space="preserve"> </w:t>
      </w:r>
      <w:r>
        <w:rPr>
          <w:w w:val="105"/>
        </w:rPr>
        <w:t>5)</w:t>
      </w:r>
      <w:r>
        <w:rPr>
          <w:spacing w:val="34"/>
          <w:w w:val="105"/>
        </w:rPr>
        <w:t xml:space="preserve"> </w:t>
      </w:r>
      <w:r>
        <w:rPr>
          <w:w w:val="105"/>
        </w:rPr>
        <w:t>optic</w:t>
      </w:r>
      <w:r>
        <w:rPr>
          <w:spacing w:val="34"/>
          <w:w w:val="105"/>
        </w:rPr>
        <w:t xml:space="preserve"> </w:t>
      </w:r>
      <w:r>
        <w:rPr>
          <w:w w:val="105"/>
        </w:rPr>
        <w:t>chiasm,</w:t>
      </w:r>
      <w:r>
        <w:rPr>
          <w:spacing w:val="41"/>
          <w:w w:val="105"/>
        </w:rPr>
        <w:t xml:space="preserve"> </w:t>
      </w:r>
      <w:r>
        <w:rPr>
          <w:w w:val="105"/>
        </w:rPr>
        <w:t>6)</w:t>
      </w:r>
      <w:r>
        <w:rPr>
          <w:spacing w:val="34"/>
          <w:w w:val="105"/>
        </w:rPr>
        <w:t xml:space="preserve"> </w:t>
      </w:r>
      <w:r>
        <w:rPr>
          <w:w w:val="105"/>
        </w:rPr>
        <w:t>anterior</w:t>
      </w:r>
      <w:r>
        <w:rPr>
          <w:spacing w:val="34"/>
          <w:w w:val="105"/>
        </w:rPr>
        <w:t xml:space="preserve"> </w:t>
      </w:r>
      <w:r>
        <w:rPr>
          <w:w w:val="105"/>
        </w:rPr>
        <w:t>choroid</w:t>
      </w:r>
      <w:r>
        <w:rPr>
          <w:spacing w:val="34"/>
          <w:w w:val="105"/>
        </w:rPr>
        <w:t xml:space="preserve"> </w:t>
      </w:r>
      <w:r>
        <w:rPr>
          <w:w w:val="105"/>
        </w:rPr>
        <w:t>plexus,</w:t>
      </w:r>
      <w:r>
        <w:rPr>
          <w:spacing w:val="40"/>
          <w:w w:val="105"/>
        </w:rPr>
        <w:t xml:space="preserve"> </w:t>
      </w:r>
      <w:r>
        <w:rPr>
          <w:w w:val="105"/>
        </w:rPr>
        <w:t>and</w:t>
      </w:r>
      <w:r>
        <w:rPr>
          <w:spacing w:val="35"/>
          <w:w w:val="105"/>
        </w:rPr>
        <w:t xml:space="preserve"> </w:t>
      </w:r>
      <w:r>
        <w:rPr>
          <w:w w:val="105"/>
        </w:rPr>
        <w:t>7)</w:t>
      </w:r>
      <w:r>
        <w:rPr>
          <w:spacing w:val="34"/>
          <w:w w:val="105"/>
        </w:rPr>
        <w:t xml:space="preserve"> </w:t>
      </w:r>
      <w:r>
        <w:rPr>
          <w:w w:val="105"/>
        </w:rPr>
        <w:t>habenular</w:t>
      </w:r>
      <w:r>
        <w:rPr>
          <w:spacing w:val="34"/>
          <w:w w:val="105"/>
        </w:rPr>
        <w:t xml:space="preserve"> </w:t>
      </w:r>
      <w:r>
        <w:rPr>
          <w:spacing w:val="-4"/>
          <w:w w:val="105"/>
        </w:rPr>
        <w:t>com-</w:t>
      </w:r>
    </w:p>
    <w:p w14:paraId="0C7A09D8" w14:textId="77777777" w:rsidR="005F326E" w:rsidRDefault="00000000">
      <w:pPr>
        <w:pStyle w:val="BodyText"/>
        <w:tabs>
          <w:tab w:val="left" w:pos="1085"/>
        </w:tabs>
        <w:spacing w:before="157"/>
      </w:pPr>
      <w:r>
        <w:rPr>
          <w:rFonts w:ascii="Arial"/>
          <w:spacing w:val="-5"/>
          <w:w w:val="105"/>
          <w:sz w:val="12"/>
        </w:rPr>
        <w:t>506</w:t>
      </w:r>
      <w:r>
        <w:rPr>
          <w:rFonts w:ascii="Arial"/>
          <w:sz w:val="12"/>
        </w:rPr>
        <w:tab/>
      </w:r>
      <w:proofErr w:type="spellStart"/>
      <w:r>
        <w:rPr>
          <w:w w:val="105"/>
        </w:rPr>
        <w:t>missure</w:t>
      </w:r>
      <w:proofErr w:type="spellEnd"/>
      <w:r>
        <w:rPr>
          <w:w w:val="105"/>
        </w:rPr>
        <w:t>.</w:t>
      </w:r>
      <w:r>
        <w:rPr>
          <w:spacing w:val="41"/>
          <w:w w:val="105"/>
        </w:rPr>
        <w:t xml:space="preserve"> </w:t>
      </w:r>
      <w:r>
        <w:rPr>
          <w:w w:val="105"/>
        </w:rPr>
        <w:t>The</w:t>
      </w:r>
      <w:r>
        <w:rPr>
          <w:spacing w:val="11"/>
          <w:w w:val="105"/>
        </w:rPr>
        <w:t xml:space="preserve"> </w:t>
      </w:r>
      <w:r>
        <w:rPr>
          <w:w w:val="105"/>
        </w:rPr>
        <w:t>alignments</w:t>
      </w:r>
      <w:r>
        <w:rPr>
          <w:spacing w:val="12"/>
          <w:w w:val="105"/>
        </w:rPr>
        <w:t xml:space="preserve"> </w:t>
      </w:r>
      <w:r>
        <w:rPr>
          <w:w w:val="105"/>
        </w:rPr>
        <w:t>were</w:t>
      </w:r>
      <w:r>
        <w:rPr>
          <w:spacing w:val="11"/>
          <w:w w:val="105"/>
        </w:rPr>
        <w:t xml:space="preserve"> </w:t>
      </w:r>
      <w:r>
        <w:rPr>
          <w:w w:val="105"/>
        </w:rPr>
        <w:t>performed</w:t>
      </w:r>
      <w:r>
        <w:rPr>
          <w:spacing w:val="11"/>
          <w:w w:val="105"/>
        </w:rPr>
        <w:t xml:space="preserve"> </w:t>
      </w:r>
      <w:r>
        <w:rPr>
          <w:w w:val="105"/>
        </w:rPr>
        <w:t>sequentially,</w:t>
      </w:r>
      <w:r>
        <w:rPr>
          <w:spacing w:val="12"/>
          <w:w w:val="105"/>
        </w:rPr>
        <w:t xml:space="preserve"> </w:t>
      </w:r>
      <w:r>
        <w:rPr>
          <w:w w:val="105"/>
        </w:rPr>
        <w:t>with</w:t>
      </w:r>
      <w:r>
        <w:rPr>
          <w:spacing w:val="11"/>
          <w:w w:val="105"/>
        </w:rPr>
        <w:t xml:space="preserve"> </w:t>
      </w:r>
      <w:r>
        <w:rPr>
          <w:w w:val="105"/>
        </w:rPr>
        <w:t>the</w:t>
      </w:r>
      <w:r>
        <w:rPr>
          <w:spacing w:val="11"/>
          <w:w w:val="105"/>
        </w:rPr>
        <w:t xml:space="preserve"> </w:t>
      </w:r>
      <w:r>
        <w:rPr>
          <w:w w:val="105"/>
        </w:rPr>
        <w:t>largest,</w:t>
      </w:r>
      <w:r>
        <w:rPr>
          <w:spacing w:val="12"/>
          <w:w w:val="105"/>
        </w:rPr>
        <w:t xml:space="preserve"> </w:t>
      </w:r>
      <w:r>
        <w:rPr>
          <w:w w:val="105"/>
        </w:rPr>
        <w:t>most</w:t>
      </w:r>
      <w:r>
        <w:rPr>
          <w:spacing w:val="11"/>
          <w:w w:val="105"/>
        </w:rPr>
        <w:t xml:space="preserve"> </w:t>
      </w:r>
      <w:proofErr w:type="gramStart"/>
      <w:r>
        <w:rPr>
          <w:spacing w:val="-2"/>
          <w:w w:val="105"/>
        </w:rPr>
        <w:t>relevant</w:t>
      </w:r>
      <w:proofErr w:type="gramEnd"/>
    </w:p>
    <w:p w14:paraId="40D8634F" w14:textId="77777777" w:rsidR="005F326E" w:rsidRDefault="00000000">
      <w:pPr>
        <w:pStyle w:val="BodyText"/>
        <w:tabs>
          <w:tab w:val="left" w:pos="1085"/>
        </w:tabs>
        <w:spacing w:before="158"/>
      </w:pPr>
      <w:r>
        <w:rPr>
          <w:rFonts w:ascii="Arial"/>
          <w:spacing w:val="-5"/>
          <w:w w:val="105"/>
          <w:sz w:val="12"/>
        </w:rPr>
        <w:t>507</w:t>
      </w:r>
      <w:r>
        <w:rPr>
          <w:rFonts w:ascii="Arial"/>
          <w:sz w:val="12"/>
        </w:rPr>
        <w:tab/>
      </w:r>
      <w:r>
        <w:rPr>
          <w:w w:val="105"/>
        </w:rPr>
        <w:t>structures</w:t>
      </w:r>
      <w:r>
        <w:rPr>
          <w:spacing w:val="22"/>
          <w:w w:val="105"/>
        </w:rPr>
        <w:t xml:space="preserve"> </w:t>
      </w:r>
      <w:r>
        <w:rPr>
          <w:w w:val="105"/>
        </w:rPr>
        <w:t>being</w:t>
      </w:r>
      <w:r>
        <w:rPr>
          <w:spacing w:val="21"/>
          <w:w w:val="105"/>
        </w:rPr>
        <w:t xml:space="preserve"> </w:t>
      </w:r>
      <w:r>
        <w:rPr>
          <w:w w:val="105"/>
        </w:rPr>
        <w:t>aligned</w:t>
      </w:r>
      <w:r>
        <w:rPr>
          <w:spacing w:val="23"/>
          <w:w w:val="105"/>
        </w:rPr>
        <w:t xml:space="preserve"> </w:t>
      </w:r>
      <w:r>
        <w:rPr>
          <w:w w:val="105"/>
        </w:rPr>
        <w:t>first</w:t>
      </w:r>
      <w:r>
        <w:rPr>
          <w:spacing w:val="22"/>
          <w:w w:val="105"/>
        </w:rPr>
        <w:t xml:space="preserve"> </w:t>
      </w:r>
      <w:r>
        <w:rPr>
          <w:w w:val="105"/>
        </w:rPr>
        <w:t>using</w:t>
      </w:r>
      <w:r>
        <w:rPr>
          <w:spacing w:val="22"/>
          <w:w w:val="105"/>
        </w:rPr>
        <w:t xml:space="preserve"> </w:t>
      </w:r>
      <w:r>
        <w:rPr>
          <w:w w:val="105"/>
        </w:rPr>
        <w:t>coarse</w:t>
      </w:r>
      <w:r>
        <w:rPr>
          <w:spacing w:val="22"/>
          <w:w w:val="105"/>
        </w:rPr>
        <w:t xml:space="preserve"> </w:t>
      </w:r>
      <w:r>
        <w:rPr>
          <w:w w:val="105"/>
        </w:rPr>
        <w:t>registration</w:t>
      </w:r>
      <w:r>
        <w:rPr>
          <w:spacing w:val="23"/>
          <w:w w:val="105"/>
        </w:rPr>
        <w:t xml:space="preserve"> </w:t>
      </w:r>
      <w:r>
        <w:rPr>
          <w:w w:val="105"/>
        </w:rPr>
        <w:t>parameters,</w:t>
      </w:r>
      <w:r>
        <w:rPr>
          <w:spacing w:val="26"/>
          <w:w w:val="105"/>
        </w:rPr>
        <w:t xml:space="preserve"> </w:t>
      </w:r>
      <w:r>
        <w:rPr>
          <w:w w:val="105"/>
        </w:rPr>
        <w:t>followed</w:t>
      </w:r>
      <w:r>
        <w:rPr>
          <w:spacing w:val="22"/>
          <w:w w:val="105"/>
        </w:rPr>
        <w:t xml:space="preserve"> </w:t>
      </w:r>
      <w:r>
        <w:rPr>
          <w:w w:val="105"/>
        </w:rPr>
        <w:t>by</w:t>
      </w:r>
      <w:r>
        <w:rPr>
          <w:spacing w:val="22"/>
          <w:w w:val="105"/>
        </w:rPr>
        <w:t xml:space="preserve"> </w:t>
      </w:r>
      <w:proofErr w:type="gramStart"/>
      <w:r>
        <w:rPr>
          <w:spacing w:val="-2"/>
          <w:w w:val="105"/>
        </w:rPr>
        <w:t>other</w:t>
      </w:r>
      <w:proofErr w:type="gramEnd"/>
    </w:p>
    <w:p w14:paraId="48669E3F" w14:textId="69E35B8A" w:rsidR="005F326E" w:rsidRDefault="00000000">
      <w:pPr>
        <w:pStyle w:val="BodyText"/>
        <w:tabs>
          <w:tab w:val="left" w:pos="1085"/>
        </w:tabs>
        <w:spacing w:before="157"/>
      </w:pPr>
      <w:r>
        <w:rPr>
          <w:rFonts w:ascii="Arial"/>
          <w:spacing w:val="-5"/>
          <w:w w:val="105"/>
          <w:sz w:val="12"/>
        </w:rPr>
        <w:t>508</w:t>
      </w:r>
      <w:r>
        <w:rPr>
          <w:rFonts w:ascii="Arial"/>
          <w:sz w:val="12"/>
        </w:rPr>
        <w:tab/>
      </w:r>
      <w:r>
        <w:rPr>
          <w:w w:val="105"/>
        </w:rPr>
        <w:t>structures</w:t>
      </w:r>
      <w:r>
        <w:rPr>
          <w:spacing w:val="-6"/>
          <w:w w:val="105"/>
        </w:rPr>
        <w:t xml:space="preserve"> </w:t>
      </w:r>
      <w:r>
        <w:rPr>
          <w:w w:val="105"/>
        </w:rPr>
        <w:t>using</w:t>
      </w:r>
      <w:r>
        <w:rPr>
          <w:spacing w:val="-4"/>
          <w:w w:val="105"/>
        </w:rPr>
        <w:t xml:space="preserve"> </w:t>
      </w:r>
      <w:r>
        <w:rPr>
          <w:w w:val="105"/>
        </w:rPr>
        <w:t>finer</w:t>
      </w:r>
      <w:r>
        <w:rPr>
          <w:spacing w:val="-4"/>
          <w:w w:val="105"/>
        </w:rPr>
        <w:t xml:space="preserve"> </w:t>
      </w:r>
      <w:r>
        <w:rPr>
          <w:w w:val="105"/>
        </w:rPr>
        <w:t>parameters.</w:t>
      </w:r>
      <w:r>
        <w:rPr>
          <w:spacing w:val="31"/>
          <w:w w:val="105"/>
        </w:rPr>
        <w:t xml:space="preserve"> </w:t>
      </w:r>
      <w:r>
        <w:rPr>
          <w:w w:val="105"/>
        </w:rPr>
        <w:t>This</w:t>
      </w:r>
      <w:r>
        <w:rPr>
          <w:spacing w:val="-4"/>
          <w:w w:val="105"/>
        </w:rPr>
        <w:t xml:space="preserve"> </w:t>
      </w:r>
      <w:ins w:id="203" w:author="Gee, James C" w:date="2024-04-10T18:40:00Z">
        <w:r w:rsidR="00795F2E">
          <w:rPr>
            <w:spacing w:val="-4"/>
            <w:w w:val="105"/>
          </w:rPr>
          <w:t xml:space="preserve">coarse-to-fine </w:t>
        </w:r>
      </w:ins>
      <w:r>
        <w:rPr>
          <w:w w:val="105"/>
        </w:rPr>
        <w:t>approach</w:t>
      </w:r>
      <w:r>
        <w:rPr>
          <w:spacing w:val="-4"/>
          <w:w w:val="105"/>
        </w:rPr>
        <w:t xml:space="preserve"> </w:t>
      </w:r>
      <w:r>
        <w:rPr>
          <w:w w:val="105"/>
        </w:rPr>
        <w:t>allows</w:t>
      </w:r>
      <w:r>
        <w:rPr>
          <w:spacing w:val="-3"/>
          <w:w w:val="105"/>
        </w:rPr>
        <w:t xml:space="preserve"> </w:t>
      </w:r>
      <w:r>
        <w:rPr>
          <w:w w:val="105"/>
        </w:rPr>
        <w:t>us</w:t>
      </w:r>
      <w:r>
        <w:rPr>
          <w:spacing w:val="-4"/>
          <w:w w:val="105"/>
        </w:rPr>
        <w:t xml:space="preserve"> </w:t>
      </w:r>
      <w:r>
        <w:rPr>
          <w:w w:val="105"/>
        </w:rPr>
        <w:t>to</w:t>
      </w:r>
      <w:r>
        <w:rPr>
          <w:spacing w:val="-4"/>
          <w:w w:val="105"/>
        </w:rPr>
        <w:t xml:space="preserve"> </w:t>
      </w:r>
      <w:r>
        <w:rPr>
          <w:w w:val="105"/>
        </w:rPr>
        <w:t>address</w:t>
      </w:r>
      <w:r>
        <w:rPr>
          <w:spacing w:val="-4"/>
          <w:w w:val="105"/>
        </w:rPr>
        <w:t xml:space="preserve"> </w:t>
      </w:r>
      <w:r>
        <w:rPr>
          <w:w w:val="105"/>
        </w:rPr>
        <w:t>large</w:t>
      </w:r>
      <w:r>
        <w:rPr>
          <w:spacing w:val="-3"/>
          <w:w w:val="105"/>
        </w:rPr>
        <w:t xml:space="preserve"> </w:t>
      </w:r>
      <w:proofErr w:type="spellStart"/>
      <w:r>
        <w:rPr>
          <w:spacing w:val="-2"/>
          <w:w w:val="105"/>
        </w:rPr>
        <w:t>morpholog</w:t>
      </w:r>
      <w:proofErr w:type="spellEnd"/>
      <w:r>
        <w:rPr>
          <w:spacing w:val="-2"/>
          <w:w w:val="105"/>
        </w:rPr>
        <w:t>-</w:t>
      </w:r>
    </w:p>
    <w:p w14:paraId="23D1BAD8" w14:textId="77777777" w:rsidR="005F326E" w:rsidRDefault="00000000">
      <w:pPr>
        <w:pStyle w:val="BodyText"/>
        <w:tabs>
          <w:tab w:val="left" w:pos="1085"/>
        </w:tabs>
        <w:spacing w:before="157"/>
      </w:pPr>
      <w:r>
        <w:rPr>
          <w:rFonts w:ascii="Arial"/>
          <w:spacing w:val="-5"/>
          <w:w w:val="105"/>
          <w:sz w:val="12"/>
        </w:rPr>
        <w:t>509</w:t>
      </w:r>
      <w:r>
        <w:rPr>
          <w:rFonts w:ascii="Arial"/>
          <w:sz w:val="12"/>
        </w:rPr>
        <w:tab/>
      </w:r>
      <w:proofErr w:type="spellStart"/>
      <w:r>
        <w:rPr>
          <w:w w:val="105"/>
        </w:rPr>
        <w:t>ical</w:t>
      </w:r>
      <w:proofErr w:type="spellEnd"/>
      <w:r>
        <w:rPr>
          <w:spacing w:val="-7"/>
          <w:w w:val="105"/>
        </w:rPr>
        <w:t xml:space="preserve"> </w:t>
      </w:r>
      <w:r>
        <w:rPr>
          <w:w w:val="105"/>
        </w:rPr>
        <w:t>differences</w:t>
      </w:r>
      <w:r>
        <w:rPr>
          <w:spacing w:val="-6"/>
          <w:w w:val="105"/>
        </w:rPr>
        <w:t xml:space="preserve"> </w:t>
      </w:r>
      <w:r>
        <w:rPr>
          <w:w w:val="105"/>
        </w:rPr>
        <w:t>(such</w:t>
      </w:r>
      <w:r>
        <w:rPr>
          <w:spacing w:val="-6"/>
          <w:w w:val="105"/>
        </w:rPr>
        <w:t xml:space="preserve"> </w:t>
      </w:r>
      <w:r>
        <w:rPr>
          <w:w w:val="105"/>
        </w:rPr>
        <w:t>as</w:t>
      </w:r>
      <w:r>
        <w:rPr>
          <w:spacing w:val="-7"/>
          <w:w w:val="105"/>
        </w:rPr>
        <w:t xml:space="preserve"> </w:t>
      </w:r>
      <w:r>
        <w:rPr>
          <w:w w:val="105"/>
        </w:rPr>
        <w:t>brain</w:t>
      </w:r>
      <w:r>
        <w:rPr>
          <w:spacing w:val="-7"/>
          <w:w w:val="105"/>
        </w:rPr>
        <w:t xml:space="preserve"> </w:t>
      </w:r>
      <w:r>
        <w:rPr>
          <w:w w:val="105"/>
        </w:rPr>
        <w:t>shape</w:t>
      </w:r>
      <w:r>
        <w:rPr>
          <w:spacing w:val="-6"/>
          <w:w w:val="105"/>
        </w:rPr>
        <w:t xml:space="preserve"> </w:t>
      </w:r>
      <w:r>
        <w:rPr>
          <w:w w:val="105"/>
        </w:rPr>
        <w:t>and</w:t>
      </w:r>
      <w:r>
        <w:rPr>
          <w:spacing w:val="-7"/>
          <w:w w:val="105"/>
        </w:rPr>
        <w:t xml:space="preserve"> </w:t>
      </w:r>
      <w:r>
        <w:rPr>
          <w:w w:val="105"/>
        </w:rPr>
        <w:t>ventricle</w:t>
      </w:r>
      <w:r>
        <w:rPr>
          <w:spacing w:val="-6"/>
          <w:w w:val="105"/>
        </w:rPr>
        <w:t xml:space="preserve"> </w:t>
      </w:r>
      <w:r>
        <w:rPr>
          <w:w w:val="105"/>
        </w:rPr>
        <w:t>expansion)</w:t>
      </w:r>
      <w:r>
        <w:rPr>
          <w:spacing w:val="-7"/>
          <w:w w:val="105"/>
        </w:rPr>
        <w:t xml:space="preserve"> </w:t>
      </w:r>
      <w:r>
        <w:rPr>
          <w:w w:val="105"/>
        </w:rPr>
        <w:t>at</w:t>
      </w:r>
      <w:r>
        <w:rPr>
          <w:spacing w:val="-8"/>
          <w:w w:val="105"/>
        </w:rPr>
        <w:t xml:space="preserve"> </w:t>
      </w:r>
      <w:r>
        <w:rPr>
          <w:w w:val="105"/>
        </w:rPr>
        <w:t>the</w:t>
      </w:r>
      <w:r>
        <w:rPr>
          <w:spacing w:val="-6"/>
          <w:w w:val="105"/>
        </w:rPr>
        <w:t xml:space="preserve"> </w:t>
      </w:r>
      <w:r>
        <w:rPr>
          <w:w w:val="105"/>
        </w:rPr>
        <w:t>start</w:t>
      </w:r>
      <w:r>
        <w:rPr>
          <w:spacing w:val="-7"/>
          <w:w w:val="105"/>
        </w:rPr>
        <w:t xml:space="preserve"> </w:t>
      </w:r>
      <w:r>
        <w:rPr>
          <w:w w:val="105"/>
        </w:rPr>
        <w:t>of</w:t>
      </w:r>
      <w:r>
        <w:rPr>
          <w:spacing w:val="-6"/>
          <w:w w:val="105"/>
        </w:rPr>
        <w:t xml:space="preserve"> </w:t>
      </w:r>
      <w:r>
        <w:rPr>
          <w:spacing w:val="-2"/>
          <w:w w:val="105"/>
        </w:rPr>
        <w:t>registration</w:t>
      </w:r>
    </w:p>
    <w:p w14:paraId="3FF9AFC9" w14:textId="2D73CEA4" w:rsidR="005F326E" w:rsidRDefault="00000000">
      <w:pPr>
        <w:pStyle w:val="BodyText"/>
        <w:tabs>
          <w:tab w:val="left" w:pos="1085"/>
        </w:tabs>
        <w:spacing w:before="158"/>
      </w:pPr>
      <w:r>
        <w:rPr>
          <w:rFonts w:ascii="Arial"/>
          <w:spacing w:val="-5"/>
          <w:w w:val="105"/>
          <w:sz w:val="12"/>
        </w:rPr>
        <w:t>510</w:t>
      </w:r>
      <w:r>
        <w:rPr>
          <w:rFonts w:ascii="Arial"/>
          <w:sz w:val="12"/>
        </w:rPr>
        <w:tab/>
      </w:r>
      <w:r>
        <w:rPr>
          <w:w w:val="105"/>
        </w:rPr>
        <w:t>and</w:t>
      </w:r>
      <w:r>
        <w:rPr>
          <w:spacing w:val="-3"/>
          <w:w w:val="105"/>
        </w:rPr>
        <w:t xml:space="preserve"> </w:t>
      </w:r>
      <w:r>
        <w:rPr>
          <w:w w:val="105"/>
        </w:rPr>
        <w:t>then</w:t>
      </w:r>
      <w:r>
        <w:rPr>
          <w:spacing w:val="-3"/>
          <w:w w:val="105"/>
        </w:rPr>
        <w:t xml:space="preserve"> </w:t>
      </w:r>
      <w:ins w:id="204" w:author="Gee, James C" w:date="2024-04-10T18:41:00Z">
        <w:r w:rsidR="009676E7">
          <w:rPr>
            <w:spacing w:val="-3"/>
            <w:w w:val="105"/>
          </w:rPr>
          <w:t xml:space="preserve">progressively </w:t>
        </w:r>
      </w:ins>
      <w:r>
        <w:rPr>
          <w:w w:val="105"/>
        </w:rPr>
        <w:t>refine</w:t>
      </w:r>
      <w:r>
        <w:rPr>
          <w:spacing w:val="-2"/>
          <w:w w:val="105"/>
        </w:rPr>
        <w:t xml:space="preserve"> </w:t>
      </w:r>
      <w:r>
        <w:rPr>
          <w:w w:val="105"/>
        </w:rPr>
        <w:t>the</w:t>
      </w:r>
      <w:r>
        <w:rPr>
          <w:spacing w:val="-3"/>
          <w:w w:val="105"/>
        </w:rPr>
        <w:t xml:space="preserve"> </w:t>
      </w:r>
      <w:r>
        <w:rPr>
          <w:w w:val="105"/>
        </w:rPr>
        <w:t>mapping</w:t>
      </w:r>
      <w:r>
        <w:rPr>
          <w:spacing w:val="-3"/>
          <w:w w:val="105"/>
        </w:rPr>
        <w:t xml:space="preserve"> </w:t>
      </w:r>
      <w:r>
        <w:rPr>
          <w:w w:val="105"/>
        </w:rPr>
        <w:t>using</w:t>
      </w:r>
      <w:r>
        <w:rPr>
          <w:spacing w:val="-2"/>
          <w:w w:val="105"/>
        </w:rPr>
        <w:t xml:space="preserve"> </w:t>
      </w:r>
      <w:r>
        <w:rPr>
          <w:w w:val="105"/>
        </w:rPr>
        <w:t>the</w:t>
      </w:r>
      <w:r>
        <w:rPr>
          <w:spacing w:val="-3"/>
          <w:w w:val="105"/>
        </w:rPr>
        <w:t xml:space="preserve"> </w:t>
      </w:r>
      <w:r>
        <w:rPr>
          <w:w w:val="105"/>
        </w:rPr>
        <w:t>smaller</w:t>
      </w:r>
      <w:r>
        <w:rPr>
          <w:spacing w:val="-3"/>
          <w:w w:val="105"/>
        </w:rPr>
        <w:t xml:space="preserve"> </w:t>
      </w:r>
      <w:r>
        <w:rPr>
          <w:w w:val="105"/>
        </w:rPr>
        <w:t>structures.</w:t>
      </w:r>
      <w:r>
        <w:rPr>
          <w:spacing w:val="31"/>
          <w:w w:val="105"/>
        </w:rPr>
        <w:t xml:space="preserve"> </w:t>
      </w:r>
      <w:r>
        <w:rPr>
          <w:w w:val="105"/>
        </w:rPr>
        <w:t>The</w:t>
      </w:r>
      <w:r>
        <w:rPr>
          <w:spacing w:val="-3"/>
          <w:w w:val="105"/>
        </w:rPr>
        <w:t xml:space="preserve"> </w:t>
      </w:r>
      <w:r>
        <w:rPr>
          <w:w w:val="105"/>
        </w:rPr>
        <w:t>overall</w:t>
      </w:r>
      <w:r>
        <w:rPr>
          <w:spacing w:val="-3"/>
          <w:w w:val="105"/>
        </w:rPr>
        <w:t xml:space="preserve"> </w:t>
      </w:r>
      <w:r>
        <w:rPr>
          <w:w w:val="105"/>
        </w:rPr>
        <w:t>ordering</w:t>
      </w:r>
      <w:r>
        <w:rPr>
          <w:spacing w:val="-2"/>
          <w:w w:val="105"/>
        </w:rPr>
        <w:t xml:space="preserve"> </w:t>
      </w:r>
      <w:r>
        <w:rPr>
          <w:w w:val="105"/>
        </w:rPr>
        <w:t>of</w:t>
      </w:r>
      <w:r>
        <w:rPr>
          <w:spacing w:val="-3"/>
          <w:w w:val="105"/>
        </w:rPr>
        <w:t xml:space="preserve"> </w:t>
      </w:r>
      <w:r>
        <w:rPr>
          <w:spacing w:val="-2"/>
          <w:w w:val="105"/>
        </w:rPr>
        <w:t>these</w:t>
      </w:r>
    </w:p>
    <w:p w14:paraId="68D97826" w14:textId="77777777" w:rsidR="005F326E" w:rsidRDefault="00000000">
      <w:pPr>
        <w:pStyle w:val="BodyText"/>
        <w:tabs>
          <w:tab w:val="left" w:pos="1085"/>
        </w:tabs>
        <w:spacing w:before="157"/>
      </w:pPr>
      <w:r>
        <w:rPr>
          <w:rFonts w:ascii="Arial"/>
          <w:spacing w:val="-5"/>
          <w:w w:val="105"/>
          <w:sz w:val="12"/>
        </w:rPr>
        <w:t>511</w:t>
      </w:r>
      <w:r>
        <w:rPr>
          <w:rFonts w:ascii="Arial"/>
          <w:sz w:val="12"/>
        </w:rPr>
        <w:tab/>
      </w:r>
      <w:r>
        <w:rPr>
          <w:w w:val="105"/>
        </w:rPr>
        <w:t>structures</w:t>
      </w:r>
      <w:r>
        <w:rPr>
          <w:spacing w:val="35"/>
          <w:w w:val="105"/>
        </w:rPr>
        <w:t xml:space="preserve"> </w:t>
      </w:r>
      <w:proofErr w:type="gramStart"/>
      <w:r>
        <w:rPr>
          <w:w w:val="105"/>
        </w:rPr>
        <w:t>was</w:t>
      </w:r>
      <w:proofErr w:type="gramEnd"/>
      <w:r>
        <w:rPr>
          <w:spacing w:val="35"/>
          <w:w w:val="105"/>
        </w:rPr>
        <w:t xml:space="preserve"> </w:t>
      </w:r>
      <w:r>
        <w:rPr>
          <w:w w:val="105"/>
        </w:rPr>
        <w:t>determined</w:t>
      </w:r>
      <w:r>
        <w:rPr>
          <w:spacing w:val="35"/>
          <w:w w:val="105"/>
        </w:rPr>
        <w:t xml:space="preserve"> </w:t>
      </w:r>
      <w:r>
        <w:rPr>
          <w:w w:val="105"/>
        </w:rPr>
        <w:t>manually</w:t>
      </w:r>
      <w:r>
        <w:rPr>
          <w:spacing w:val="35"/>
          <w:w w:val="105"/>
        </w:rPr>
        <w:t xml:space="preserve"> </w:t>
      </w:r>
      <w:r>
        <w:rPr>
          <w:w w:val="105"/>
        </w:rPr>
        <w:t>by</w:t>
      </w:r>
      <w:r>
        <w:rPr>
          <w:spacing w:val="35"/>
          <w:w w:val="105"/>
        </w:rPr>
        <w:t xml:space="preserve"> </w:t>
      </w:r>
      <w:r>
        <w:rPr>
          <w:w w:val="105"/>
        </w:rPr>
        <w:t>an</w:t>
      </w:r>
      <w:r>
        <w:rPr>
          <w:spacing w:val="35"/>
          <w:w w:val="105"/>
        </w:rPr>
        <w:t xml:space="preserve"> </w:t>
      </w:r>
      <w:r>
        <w:rPr>
          <w:w w:val="105"/>
        </w:rPr>
        <w:t>expert</w:t>
      </w:r>
      <w:r>
        <w:rPr>
          <w:spacing w:val="36"/>
          <w:w w:val="105"/>
        </w:rPr>
        <w:t xml:space="preserve"> </w:t>
      </w:r>
      <w:r>
        <w:rPr>
          <w:w w:val="105"/>
        </w:rPr>
        <w:t>anatomist,</w:t>
      </w:r>
      <w:r>
        <w:rPr>
          <w:spacing w:val="39"/>
          <w:w w:val="105"/>
        </w:rPr>
        <w:t xml:space="preserve"> </w:t>
      </w:r>
      <w:r>
        <w:rPr>
          <w:w w:val="105"/>
        </w:rPr>
        <w:t>where</w:t>
      </w:r>
      <w:r>
        <w:rPr>
          <w:spacing w:val="35"/>
          <w:w w:val="105"/>
        </w:rPr>
        <w:t xml:space="preserve"> </w:t>
      </w:r>
      <w:r>
        <w:rPr>
          <w:w w:val="105"/>
        </w:rPr>
        <w:t>anatomical</w:t>
      </w:r>
      <w:r>
        <w:rPr>
          <w:spacing w:val="35"/>
          <w:w w:val="105"/>
        </w:rPr>
        <w:t xml:space="preserve"> </w:t>
      </w:r>
      <w:r>
        <w:rPr>
          <w:spacing w:val="-4"/>
          <w:w w:val="105"/>
        </w:rPr>
        <w:t>mis-</w:t>
      </w:r>
    </w:p>
    <w:p w14:paraId="79E34A9A" w14:textId="77777777" w:rsidR="005F326E" w:rsidRDefault="00000000">
      <w:pPr>
        <w:pStyle w:val="BodyText"/>
        <w:tabs>
          <w:tab w:val="left" w:pos="1085"/>
        </w:tabs>
        <w:spacing w:before="158"/>
      </w:pPr>
      <w:r>
        <w:rPr>
          <w:rFonts w:ascii="Arial"/>
          <w:spacing w:val="-5"/>
          <w:w w:val="105"/>
          <w:sz w:val="12"/>
        </w:rPr>
        <w:t>512</w:t>
      </w:r>
      <w:r>
        <w:rPr>
          <w:rFonts w:ascii="Arial"/>
          <w:sz w:val="12"/>
        </w:rPr>
        <w:tab/>
      </w:r>
      <w:proofErr w:type="gramStart"/>
      <w:r>
        <w:rPr>
          <w:w w:val="105"/>
        </w:rPr>
        <w:t>registration</w:t>
      </w:r>
      <w:proofErr w:type="gramEnd"/>
      <w:r>
        <w:rPr>
          <w:spacing w:val="36"/>
          <w:w w:val="105"/>
        </w:rPr>
        <w:t xml:space="preserve"> </w:t>
      </w:r>
      <w:r>
        <w:rPr>
          <w:w w:val="105"/>
        </w:rPr>
        <w:t>after</w:t>
      </w:r>
      <w:r>
        <w:rPr>
          <w:spacing w:val="36"/>
          <w:w w:val="105"/>
        </w:rPr>
        <w:t xml:space="preserve"> </w:t>
      </w:r>
      <w:r>
        <w:rPr>
          <w:w w:val="105"/>
        </w:rPr>
        <w:t>each</w:t>
      </w:r>
      <w:r>
        <w:rPr>
          <w:spacing w:val="37"/>
          <w:w w:val="105"/>
        </w:rPr>
        <w:t xml:space="preserve"> </w:t>
      </w:r>
      <w:r>
        <w:rPr>
          <w:w w:val="105"/>
        </w:rPr>
        <w:t>step</w:t>
      </w:r>
      <w:r>
        <w:rPr>
          <w:spacing w:val="36"/>
          <w:w w:val="105"/>
        </w:rPr>
        <w:t xml:space="preserve"> </w:t>
      </w:r>
      <w:r>
        <w:rPr>
          <w:w w:val="105"/>
        </w:rPr>
        <w:t>of</w:t>
      </w:r>
      <w:r>
        <w:rPr>
          <w:spacing w:val="37"/>
          <w:w w:val="105"/>
        </w:rPr>
        <w:t xml:space="preserve"> </w:t>
      </w:r>
      <w:r>
        <w:rPr>
          <w:w w:val="105"/>
        </w:rPr>
        <w:t>the</w:t>
      </w:r>
      <w:r>
        <w:rPr>
          <w:spacing w:val="37"/>
          <w:w w:val="105"/>
        </w:rPr>
        <w:t xml:space="preserve"> </w:t>
      </w:r>
      <w:r>
        <w:rPr>
          <w:w w:val="105"/>
        </w:rPr>
        <w:t>registration</w:t>
      </w:r>
      <w:r>
        <w:rPr>
          <w:spacing w:val="37"/>
          <w:w w:val="105"/>
        </w:rPr>
        <w:t xml:space="preserve"> </w:t>
      </w:r>
      <w:r>
        <w:rPr>
          <w:w w:val="105"/>
        </w:rPr>
        <w:t>was</w:t>
      </w:r>
      <w:r>
        <w:rPr>
          <w:spacing w:val="37"/>
          <w:w w:val="105"/>
        </w:rPr>
        <w:t xml:space="preserve"> </w:t>
      </w:r>
      <w:r>
        <w:rPr>
          <w:w w:val="105"/>
        </w:rPr>
        <w:t>evaluated</w:t>
      </w:r>
      <w:r>
        <w:rPr>
          <w:spacing w:val="36"/>
          <w:w w:val="105"/>
        </w:rPr>
        <w:t xml:space="preserve"> </w:t>
      </w:r>
      <w:r>
        <w:rPr>
          <w:w w:val="105"/>
        </w:rPr>
        <w:t>and</w:t>
      </w:r>
      <w:r>
        <w:rPr>
          <w:spacing w:val="37"/>
          <w:w w:val="105"/>
        </w:rPr>
        <w:t xml:space="preserve"> </w:t>
      </w:r>
      <w:r>
        <w:rPr>
          <w:w w:val="105"/>
        </w:rPr>
        <w:t>used</w:t>
      </w:r>
      <w:r>
        <w:rPr>
          <w:spacing w:val="37"/>
          <w:w w:val="105"/>
        </w:rPr>
        <w:t xml:space="preserve"> </w:t>
      </w:r>
      <w:r>
        <w:rPr>
          <w:w w:val="105"/>
        </w:rPr>
        <w:t>to</w:t>
      </w:r>
      <w:r>
        <w:rPr>
          <w:spacing w:val="37"/>
          <w:w w:val="105"/>
        </w:rPr>
        <w:t xml:space="preserve"> </w:t>
      </w:r>
      <w:r>
        <w:rPr>
          <w:spacing w:val="-2"/>
          <w:w w:val="105"/>
        </w:rPr>
        <w:t>determine</w:t>
      </w:r>
    </w:p>
    <w:p w14:paraId="1FB1FF5E" w14:textId="77777777" w:rsidR="005F326E" w:rsidRDefault="00000000">
      <w:pPr>
        <w:pStyle w:val="BodyText"/>
        <w:tabs>
          <w:tab w:val="left" w:pos="1085"/>
        </w:tabs>
        <w:spacing w:before="157"/>
      </w:pPr>
      <w:r>
        <w:rPr>
          <w:rFonts w:ascii="Arial"/>
          <w:spacing w:val="-5"/>
          <w:w w:val="105"/>
          <w:sz w:val="12"/>
        </w:rPr>
        <w:t>513</w:t>
      </w:r>
      <w:r>
        <w:rPr>
          <w:rFonts w:ascii="Arial"/>
          <w:sz w:val="12"/>
        </w:rPr>
        <w:tab/>
      </w:r>
      <w:r>
        <w:rPr>
          <w:w w:val="105"/>
        </w:rPr>
        <w:t>which</w:t>
      </w:r>
      <w:r>
        <w:rPr>
          <w:spacing w:val="19"/>
          <w:w w:val="105"/>
        </w:rPr>
        <w:t xml:space="preserve"> </w:t>
      </w:r>
      <w:proofErr w:type="gramStart"/>
      <w:r>
        <w:rPr>
          <w:w w:val="105"/>
        </w:rPr>
        <w:t>structure</w:t>
      </w:r>
      <w:proofErr w:type="gramEnd"/>
      <w:r>
        <w:rPr>
          <w:spacing w:val="19"/>
          <w:w w:val="105"/>
        </w:rPr>
        <w:t xml:space="preserve"> </w:t>
      </w:r>
      <w:r>
        <w:rPr>
          <w:w w:val="105"/>
        </w:rPr>
        <w:t>should</w:t>
      </w:r>
      <w:r>
        <w:rPr>
          <w:spacing w:val="19"/>
          <w:w w:val="105"/>
        </w:rPr>
        <w:t xml:space="preserve"> </w:t>
      </w:r>
      <w:r>
        <w:rPr>
          <w:w w:val="105"/>
        </w:rPr>
        <w:t>be</w:t>
      </w:r>
      <w:r>
        <w:rPr>
          <w:spacing w:val="19"/>
          <w:w w:val="105"/>
        </w:rPr>
        <w:t xml:space="preserve"> </w:t>
      </w:r>
      <w:r>
        <w:rPr>
          <w:w w:val="105"/>
        </w:rPr>
        <w:t>used</w:t>
      </w:r>
      <w:r>
        <w:rPr>
          <w:spacing w:val="20"/>
          <w:w w:val="105"/>
        </w:rPr>
        <w:t xml:space="preserve"> </w:t>
      </w:r>
      <w:r>
        <w:rPr>
          <w:w w:val="105"/>
        </w:rPr>
        <w:t>in</w:t>
      </w:r>
      <w:r>
        <w:rPr>
          <w:spacing w:val="19"/>
          <w:w w:val="105"/>
        </w:rPr>
        <w:t xml:space="preserve"> </w:t>
      </w:r>
      <w:r>
        <w:rPr>
          <w:w w:val="105"/>
        </w:rPr>
        <w:t>the</w:t>
      </w:r>
      <w:r>
        <w:rPr>
          <w:spacing w:val="19"/>
          <w:w w:val="105"/>
        </w:rPr>
        <w:t xml:space="preserve"> </w:t>
      </w:r>
      <w:r>
        <w:rPr>
          <w:w w:val="105"/>
        </w:rPr>
        <w:t>subsequent</w:t>
      </w:r>
      <w:r>
        <w:rPr>
          <w:spacing w:val="19"/>
          <w:w w:val="105"/>
        </w:rPr>
        <w:t xml:space="preserve"> </w:t>
      </w:r>
      <w:r>
        <w:rPr>
          <w:w w:val="105"/>
        </w:rPr>
        <w:t>iteration</w:t>
      </w:r>
      <w:r>
        <w:rPr>
          <w:spacing w:val="19"/>
          <w:w w:val="105"/>
        </w:rPr>
        <w:t xml:space="preserve"> </w:t>
      </w:r>
      <w:r>
        <w:rPr>
          <w:w w:val="105"/>
        </w:rPr>
        <w:t>to</w:t>
      </w:r>
      <w:r>
        <w:rPr>
          <w:spacing w:val="20"/>
          <w:w w:val="105"/>
        </w:rPr>
        <w:t xml:space="preserve"> </w:t>
      </w:r>
      <w:r>
        <w:rPr>
          <w:w w:val="105"/>
        </w:rPr>
        <w:t>best</w:t>
      </w:r>
      <w:r>
        <w:rPr>
          <w:spacing w:val="19"/>
          <w:w w:val="105"/>
        </w:rPr>
        <w:t xml:space="preserve"> </w:t>
      </w:r>
      <w:r>
        <w:rPr>
          <w:w w:val="105"/>
        </w:rPr>
        <w:t>improve</w:t>
      </w:r>
      <w:r>
        <w:rPr>
          <w:spacing w:val="19"/>
          <w:w w:val="105"/>
        </w:rPr>
        <w:t xml:space="preserve"> </w:t>
      </w:r>
      <w:r>
        <w:rPr>
          <w:w w:val="105"/>
        </w:rPr>
        <w:t>the</w:t>
      </w:r>
      <w:r>
        <w:rPr>
          <w:spacing w:val="19"/>
          <w:w w:val="105"/>
        </w:rPr>
        <w:t xml:space="preserve"> </w:t>
      </w:r>
      <w:r>
        <w:rPr>
          <w:spacing w:val="-2"/>
          <w:w w:val="105"/>
        </w:rPr>
        <w:t>align-</w:t>
      </w:r>
    </w:p>
    <w:p w14:paraId="0A9E7193" w14:textId="6066E8B3" w:rsidR="005F326E" w:rsidRDefault="00000000">
      <w:pPr>
        <w:pStyle w:val="BodyText"/>
        <w:tabs>
          <w:tab w:val="left" w:pos="1085"/>
        </w:tabs>
        <w:spacing w:before="157"/>
      </w:pPr>
      <w:r>
        <w:rPr>
          <w:rFonts w:ascii="Arial"/>
          <w:spacing w:val="-5"/>
          <w:w w:val="105"/>
          <w:sz w:val="12"/>
        </w:rPr>
        <w:t>514</w:t>
      </w:r>
      <w:r>
        <w:rPr>
          <w:rFonts w:ascii="Arial"/>
          <w:sz w:val="12"/>
        </w:rPr>
        <w:tab/>
      </w:r>
      <w:proofErr w:type="spellStart"/>
      <w:r>
        <w:rPr>
          <w:w w:val="105"/>
        </w:rPr>
        <w:t>ment</w:t>
      </w:r>
      <w:proofErr w:type="spellEnd"/>
      <w:r>
        <w:rPr>
          <w:w w:val="105"/>
        </w:rPr>
        <w:t>.</w:t>
      </w:r>
      <w:r>
        <w:rPr>
          <w:spacing w:val="55"/>
          <w:w w:val="105"/>
        </w:rPr>
        <w:t xml:space="preserve"> </w:t>
      </w:r>
      <w:r>
        <w:rPr>
          <w:w w:val="105"/>
        </w:rPr>
        <w:t>The</w:t>
      </w:r>
      <w:r>
        <w:rPr>
          <w:spacing w:val="19"/>
          <w:w w:val="105"/>
        </w:rPr>
        <w:t xml:space="preserve"> </w:t>
      </w:r>
      <w:r>
        <w:rPr>
          <w:w w:val="105"/>
        </w:rPr>
        <w:t>transformation</w:t>
      </w:r>
      <w:r>
        <w:rPr>
          <w:spacing w:val="18"/>
          <w:w w:val="105"/>
        </w:rPr>
        <w:t xml:space="preserve"> </w:t>
      </w:r>
      <w:r>
        <w:rPr>
          <w:w w:val="105"/>
        </w:rPr>
        <w:t>from</w:t>
      </w:r>
      <w:r>
        <w:rPr>
          <w:spacing w:val="19"/>
          <w:w w:val="105"/>
        </w:rPr>
        <w:t xml:space="preserve"> </w:t>
      </w:r>
      <w:r>
        <w:rPr>
          <w:w w:val="105"/>
        </w:rPr>
        <w:t>this</w:t>
      </w:r>
      <w:r>
        <w:rPr>
          <w:spacing w:val="19"/>
          <w:w w:val="105"/>
        </w:rPr>
        <w:t xml:space="preserve"> </w:t>
      </w:r>
      <w:r>
        <w:rPr>
          <w:w w:val="105"/>
        </w:rPr>
        <w:t>one-time</w:t>
      </w:r>
      <w:r>
        <w:rPr>
          <w:spacing w:val="19"/>
          <w:w w:val="105"/>
        </w:rPr>
        <w:t xml:space="preserve"> </w:t>
      </w:r>
      <w:ins w:id="205" w:author="Gee, James C" w:date="2024-04-10T18:41:00Z">
        <w:r w:rsidR="009676E7">
          <w:rPr>
            <w:spacing w:val="19"/>
            <w:w w:val="105"/>
          </w:rPr>
          <w:t xml:space="preserve">expert-guided </w:t>
        </w:r>
      </w:ins>
      <w:r>
        <w:rPr>
          <w:w w:val="105"/>
        </w:rPr>
        <w:t>alignment</w:t>
      </w:r>
      <w:r>
        <w:rPr>
          <w:spacing w:val="18"/>
          <w:w w:val="105"/>
        </w:rPr>
        <w:t xml:space="preserve"> </w:t>
      </w:r>
      <w:r>
        <w:rPr>
          <w:w w:val="105"/>
        </w:rPr>
        <w:t>is</w:t>
      </w:r>
      <w:r>
        <w:rPr>
          <w:spacing w:val="19"/>
          <w:w w:val="105"/>
        </w:rPr>
        <w:t xml:space="preserve"> </w:t>
      </w:r>
      <w:r>
        <w:rPr>
          <w:w w:val="105"/>
        </w:rPr>
        <w:t>preserved</w:t>
      </w:r>
      <w:r>
        <w:rPr>
          <w:spacing w:val="19"/>
          <w:w w:val="105"/>
        </w:rPr>
        <w:t xml:space="preserve"> </w:t>
      </w:r>
      <w:r>
        <w:rPr>
          <w:w w:val="105"/>
        </w:rPr>
        <w:t>and</w:t>
      </w:r>
      <w:r>
        <w:rPr>
          <w:spacing w:val="19"/>
          <w:w w:val="105"/>
        </w:rPr>
        <w:t xml:space="preserve"> </w:t>
      </w:r>
      <w:r>
        <w:rPr>
          <w:w w:val="105"/>
        </w:rPr>
        <w:t>used</w:t>
      </w:r>
      <w:r>
        <w:rPr>
          <w:spacing w:val="18"/>
          <w:w w:val="105"/>
        </w:rPr>
        <w:t xml:space="preserve"> </w:t>
      </w:r>
      <w:r>
        <w:rPr>
          <w:w w:val="105"/>
        </w:rPr>
        <w:t>as</w:t>
      </w:r>
      <w:r>
        <w:rPr>
          <w:spacing w:val="19"/>
          <w:w w:val="105"/>
        </w:rPr>
        <w:t xml:space="preserve"> </w:t>
      </w:r>
      <w:r>
        <w:rPr>
          <w:spacing w:val="-5"/>
          <w:w w:val="105"/>
        </w:rPr>
        <w:t>the</w:t>
      </w:r>
    </w:p>
    <w:p w14:paraId="7B77BF42" w14:textId="77777777" w:rsidR="005F326E" w:rsidRDefault="00000000">
      <w:pPr>
        <w:pStyle w:val="BodyText"/>
        <w:tabs>
          <w:tab w:val="left" w:pos="1085"/>
        </w:tabs>
        <w:spacing w:before="158"/>
      </w:pPr>
      <w:r>
        <w:rPr>
          <w:rFonts w:ascii="Arial"/>
          <w:spacing w:val="-5"/>
          <w:w w:val="105"/>
          <w:sz w:val="12"/>
        </w:rPr>
        <w:t>515</w:t>
      </w:r>
      <w:r>
        <w:rPr>
          <w:rFonts w:ascii="Arial"/>
          <w:sz w:val="12"/>
        </w:rPr>
        <w:tab/>
      </w:r>
      <w:r>
        <w:rPr>
          <w:w w:val="105"/>
        </w:rPr>
        <w:t>canonical</w:t>
      </w:r>
      <w:r>
        <w:rPr>
          <w:spacing w:val="7"/>
          <w:w w:val="105"/>
        </w:rPr>
        <w:t xml:space="preserve"> </w:t>
      </w:r>
      <w:proofErr w:type="spellStart"/>
      <w:r>
        <w:rPr>
          <w:w w:val="105"/>
        </w:rPr>
        <w:t>fMOST</w:t>
      </w:r>
      <w:proofErr w:type="spellEnd"/>
      <w:r>
        <w:rPr>
          <w:spacing w:val="9"/>
          <w:w w:val="105"/>
        </w:rPr>
        <w:t xml:space="preserve"> </w:t>
      </w:r>
      <w:r>
        <w:rPr>
          <w:w w:val="105"/>
        </w:rPr>
        <w:t>atlas</w:t>
      </w:r>
      <w:r>
        <w:rPr>
          <w:spacing w:val="9"/>
          <w:w w:val="105"/>
        </w:rPr>
        <w:t xml:space="preserve"> </w:t>
      </w:r>
      <w:r>
        <w:rPr>
          <w:w w:val="105"/>
        </w:rPr>
        <w:t>to</w:t>
      </w:r>
      <w:r>
        <w:rPr>
          <w:spacing w:val="8"/>
          <w:w w:val="105"/>
        </w:rPr>
        <w:t xml:space="preserve"> </w:t>
      </w:r>
      <w:r>
        <w:rPr>
          <w:w w:val="105"/>
        </w:rPr>
        <w:t>AllenCCFv3</w:t>
      </w:r>
      <w:r>
        <w:rPr>
          <w:spacing w:val="8"/>
          <w:w w:val="105"/>
        </w:rPr>
        <w:t xml:space="preserve"> </w:t>
      </w:r>
      <w:r>
        <w:rPr>
          <w:w w:val="105"/>
        </w:rPr>
        <w:t>mapping</w:t>
      </w:r>
      <w:r>
        <w:rPr>
          <w:spacing w:val="8"/>
          <w:w w:val="105"/>
        </w:rPr>
        <w:t xml:space="preserve"> </w:t>
      </w:r>
      <w:r>
        <w:rPr>
          <w:w w:val="105"/>
        </w:rPr>
        <w:t>in</w:t>
      </w:r>
      <w:r>
        <w:rPr>
          <w:spacing w:val="9"/>
          <w:w w:val="105"/>
        </w:rPr>
        <w:t xml:space="preserve"> </w:t>
      </w:r>
      <w:r>
        <w:rPr>
          <w:w w:val="105"/>
        </w:rPr>
        <w:t>the</w:t>
      </w:r>
      <w:r>
        <w:rPr>
          <w:spacing w:val="8"/>
          <w:w w:val="105"/>
        </w:rPr>
        <w:t xml:space="preserve"> </w:t>
      </w:r>
      <w:r>
        <w:rPr>
          <w:spacing w:val="-2"/>
          <w:w w:val="105"/>
        </w:rPr>
        <w:t>pipeline.</w:t>
      </w:r>
    </w:p>
    <w:p w14:paraId="3BF14348" w14:textId="77777777" w:rsidR="005F326E" w:rsidRDefault="005F326E">
      <w:pPr>
        <w:pStyle w:val="BodyText"/>
        <w:spacing w:before="8"/>
        <w:ind w:left="0"/>
        <w:rPr>
          <w:sz w:val="30"/>
        </w:rPr>
      </w:pPr>
    </w:p>
    <w:p w14:paraId="31AF082F" w14:textId="77777777" w:rsidR="005F326E" w:rsidRDefault="00000000">
      <w:pPr>
        <w:tabs>
          <w:tab w:val="left" w:pos="786"/>
        </w:tabs>
        <w:ind w:left="110"/>
        <w:rPr>
          <w:sz w:val="24"/>
        </w:rPr>
      </w:pPr>
      <w:r>
        <w:rPr>
          <w:rFonts w:ascii="Arial"/>
          <w:spacing w:val="-5"/>
          <w:w w:val="105"/>
          <w:sz w:val="12"/>
        </w:rPr>
        <w:t>516</w:t>
      </w:r>
      <w:r>
        <w:rPr>
          <w:rFonts w:ascii="Arial"/>
          <w:sz w:val="12"/>
        </w:rPr>
        <w:tab/>
      </w:r>
      <w:commentRangeStart w:id="206"/>
      <w:commentRangeStart w:id="207"/>
      <w:r>
        <w:rPr>
          <w:w w:val="105"/>
          <w:sz w:val="24"/>
        </w:rPr>
        <w:t>4.</w:t>
      </w:r>
      <w:r>
        <w:rPr>
          <w:spacing w:val="48"/>
          <w:w w:val="105"/>
          <w:sz w:val="24"/>
        </w:rPr>
        <w:t xml:space="preserve"> </w:t>
      </w:r>
      <w:r>
        <w:rPr>
          <w:i/>
          <w:w w:val="105"/>
          <w:sz w:val="24"/>
        </w:rPr>
        <w:t>Alignment</w:t>
      </w:r>
      <w:r>
        <w:rPr>
          <w:i/>
          <w:spacing w:val="18"/>
          <w:w w:val="105"/>
          <w:sz w:val="24"/>
        </w:rPr>
        <w:t xml:space="preserve"> </w:t>
      </w:r>
      <w:r>
        <w:rPr>
          <w:i/>
          <w:w w:val="105"/>
          <w:sz w:val="24"/>
        </w:rPr>
        <w:t>of</w:t>
      </w:r>
      <w:r>
        <w:rPr>
          <w:i/>
          <w:spacing w:val="18"/>
          <w:w w:val="105"/>
          <w:sz w:val="24"/>
        </w:rPr>
        <w:t xml:space="preserve"> </w:t>
      </w:r>
      <w:r>
        <w:rPr>
          <w:i/>
          <w:w w:val="105"/>
          <w:sz w:val="24"/>
        </w:rPr>
        <w:t>individual</w:t>
      </w:r>
      <w:r>
        <w:rPr>
          <w:i/>
          <w:spacing w:val="18"/>
          <w:w w:val="105"/>
          <w:sz w:val="24"/>
        </w:rPr>
        <w:t xml:space="preserve"> </w:t>
      </w:r>
      <w:proofErr w:type="spellStart"/>
      <w:r>
        <w:rPr>
          <w:i/>
          <w:w w:val="105"/>
          <w:sz w:val="24"/>
        </w:rPr>
        <w:t>fMOST</w:t>
      </w:r>
      <w:proofErr w:type="spellEnd"/>
      <w:r>
        <w:rPr>
          <w:i/>
          <w:spacing w:val="18"/>
          <w:w w:val="105"/>
          <w:sz w:val="24"/>
        </w:rPr>
        <w:t xml:space="preserve"> </w:t>
      </w:r>
      <w:r>
        <w:rPr>
          <w:i/>
          <w:w w:val="105"/>
          <w:sz w:val="24"/>
        </w:rPr>
        <w:t>mouse</w:t>
      </w:r>
      <w:r>
        <w:rPr>
          <w:i/>
          <w:spacing w:val="17"/>
          <w:w w:val="105"/>
          <w:sz w:val="24"/>
        </w:rPr>
        <w:t xml:space="preserve"> </w:t>
      </w:r>
      <w:r>
        <w:rPr>
          <w:i/>
          <w:w w:val="105"/>
          <w:sz w:val="24"/>
        </w:rPr>
        <w:t>brains</w:t>
      </w:r>
      <w:commentRangeEnd w:id="206"/>
      <w:r w:rsidR="009676E7">
        <w:rPr>
          <w:rStyle w:val="CommentReference"/>
        </w:rPr>
        <w:commentReference w:id="206"/>
      </w:r>
      <w:commentRangeEnd w:id="207"/>
      <w:r w:rsidR="009A6E50">
        <w:rPr>
          <w:rStyle w:val="CommentReference"/>
        </w:rPr>
        <w:commentReference w:id="207"/>
      </w:r>
      <w:r>
        <w:rPr>
          <w:w w:val="105"/>
          <w:sz w:val="24"/>
        </w:rPr>
        <w:t>.</w:t>
      </w:r>
      <w:r>
        <w:rPr>
          <w:spacing w:val="40"/>
          <w:w w:val="105"/>
          <w:sz w:val="24"/>
        </w:rPr>
        <w:t xml:space="preserve"> </w:t>
      </w:r>
      <w:r>
        <w:rPr>
          <w:w w:val="105"/>
          <w:sz w:val="24"/>
        </w:rPr>
        <w:t>The</w:t>
      </w:r>
      <w:r>
        <w:rPr>
          <w:spacing w:val="13"/>
          <w:w w:val="105"/>
          <w:sz w:val="24"/>
        </w:rPr>
        <w:t xml:space="preserve"> </w:t>
      </w:r>
      <w:r>
        <w:rPr>
          <w:w w:val="105"/>
          <w:sz w:val="24"/>
        </w:rPr>
        <w:t>canonical</w:t>
      </w:r>
      <w:r>
        <w:rPr>
          <w:spacing w:val="13"/>
          <w:w w:val="105"/>
          <w:sz w:val="24"/>
        </w:rPr>
        <w:t xml:space="preserve"> </w:t>
      </w:r>
      <w:r>
        <w:rPr>
          <w:w w:val="105"/>
          <w:sz w:val="24"/>
        </w:rPr>
        <w:t>transformation</w:t>
      </w:r>
      <w:r>
        <w:rPr>
          <w:spacing w:val="13"/>
          <w:w w:val="105"/>
          <w:sz w:val="24"/>
        </w:rPr>
        <w:t xml:space="preserve"> </w:t>
      </w:r>
      <w:r>
        <w:rPr>
          <w:spacing w:val="-2"/>
          <w:w w:val="105"/>
          <w:sz w:val="24"/>
        </w:rPr>
        <w:t>between</w:t>
      </w:r>
    </w:p>
    <w:p w14:paraId="22D9C38D" w14:textId="77777777" w:rsidR="005F326E" w:rsidRDefault="00000000">
      <w:pPr>
        <w:pStyle w:val="BodyText"/>
        <w:tabs>
          <w:tab w:val="left" w:pos="1085"/>
        </w:tabs>
        <w:spacing w:before="157"/>
      </w:pPr>
      <w:r>
        <w:rPr>
          <w:rFonts w:ascii="Arial"/>
          <w:spacing w:val="-5"/>
          <w:w w:val="105"/>
          <w:sz w:val="12"/>
        </w:rPr>
        <w:t>517</w:t>
      </w:r>
      <w:r>
        <w:rPr>
          <w:rFonts w:ascii="Arial"/>
          <w:sz w:val="12"/>
        </w:rPr>
        <w:tab/>
      </w:r>
      <w:r>
        <w:rPr>
          <w:w w:val="105"/>
        </w:rPr>
        <w:t>the</w:t>
      </w:r>
      <w:r>
        <w:rPr>
          <w:spacing w:val="2"/>
          <w:w w:val="105"/>
        </w:rPr>
        <w:t xml:space="preserve"> </w:t>
      </w:r>
      <w:proofErr w:type="spellStart"/>
      <w:r>
        <w:rPr>
          <w:w w:val="105"/>
        </w:rPr>
        <w:t>fMOST</w:t>
      </w:r>
      <w:proofErr w:type="spellEnd"/>
      <w:r>
        <w:rPr>
          <w:spacing w:val="2"/>
          <w:w w:val="105"/>
        </w:rPr>
        <w:t xml:space="preserve"> </w:t>
      </w:r>
      <w:r>
        <w:rPr>
          <w:w w:val="105"/>
        </w:rPr>
        <w:t>atlas</w:t>
      </w:r>
      <w:r>
        <w:rPr>
          <w:spacing w:val="3"/>
          <w:w w:val="105"/>
        </w:rPr>
        <w:t xml:space="preserve"> </w:t>
      </w:r>
      <w:r>
        <w:rPr>
          <w:w w:val="105"/>
        </w:rPr>
        <w:t>and</w:t>
      </w:r>
      <w:r>
        <w:rPr>
          <w:spacing w:val="2"/>
          <w:w w:val="105"/>
        </w:rPr>
        <w:t xml:space="preserve"> </w:t>
      </w:r>
      <w:r>
        <w:rPr>
          <w:w w:val="105"/>
        </w:rPr>
        <w:t>AllenCCFv3</w:t>
      </w:r>
      <w:r>
        <w:rPr>
          <w:spacing w:val="2"/>
          <w:w w:val="105"/>
        </w:rPr>
        <w:t xml:space="preserve"> </w:t>
      </w:r>
      <w:r>
        <w:rPr>
          <w:w w:val="105"/>
        </w:rPr>
        <w:t>greatly</w:t>
      </w:r>
      <w:r>
        <w:rPr>
          <w:spacing w:val="3"/>
          <w:w w:val="105"/>
        </w:rPr>
        <w:t xml:space="preserve"> </w:t>
      </w:r>
      <w:r>
        <w:rPr>
          <w:w w:val="105"/>
        </w:rPr>
        <w:t>simplifies</w:t>
      </w:r>
      <w:r>
        <w:rPr>
          <w:spacing w:val="2"/>
          <w:w w:val="105"/>
        </w:rPr>
        <w:t xml:space="preserve"> </w:t>
      </w:r>
      <w:r>
        <w:rPr>
          <w:w w:val="105"/>
        </w:rPr>
        <w:t>the</w:t>
      </w:r>
      <w:r>
        <w:rPr>
          <w:spacing w:val="2"/>
          <w:w w:val="105"/>
        </w:rPr>
        <w:t xml:space="preserve"> </w:t>
      </w:r>
      <w:r>
        <w:rPr>
          <w:w w:val="105"/>
        </w:rPr>
        <w:t>registration</w:t>
      </w:r>
      <w:r>
        <w:rPr>
          <w:spacing w:val="3"/>
          <w:w w:val="105"/>
        </w:rPr>
        <w:t xml:space="preserve"> </w:t>
      </w:r>
      <w:r>
        <w:rPr>
          <w:w w:val="105"/>
        </w:rPr>
        <w:t>of</w:t>
      </w:r>
      <w:r>
        <w:rPr>
          <w:spacing w:val="2"/>
          <w:w w:val="105"/>
        </w:rPr>
        <w:t xml:space="preserve"> </w:t>
      </w:r>
      <w:r>
        <w:rPr>
          <w:w w:val="105"/>
        </w:rPr>
        <w:t>new</w:t>
      </w:r>
      <w:r>
        <w:rPr>
          <w:spacing w:val="2"/>
          <w:w w:val="105"/>
        </w:rPr>
        <w:t xml:space="preserve"> </w:t>
      </w:r>
      <w:proofErr w:type="gramStart"/>
      <w:r>
        <w:rPr>
          <w:spacing w:val="-2"/>
          <w:w w:val="105"/>
        </w:rPr>
        <w:t>individual</w:t>
      </w:r>
      <w:proofErr w:type="gramEnd"/>
    </w:p>
    <w:p w14:paraId="172FAED9" w14:textId="77777777" w:rsidR="005F326E" w:rsidRDefault="00000000">
      <w:pPr>
        <w:pStyle w:val="BodyText"/>
        <w:tabs>
          <w:tab w:val="left" w:pos="1085"/>
        </w:tabs>
        <w:spacing w:before="157"/>
      </w:pPr>
      <w:r>
        <w:rPr>
          <w:rFonts w:ascii="Arial"/>
          <w:spacing w:val="-5"/>
          <w:w w:val="105"/>
          <w:sz w:val="12"/>
        </w:rPr>
        <w:t>518</w:t>
      </w:r>
      <w:r>
        <w:rPr>
          <w:rFonts w:ascii="Arial"/>
          <w:sz w:val="12"/>
        </w:rPr>
        <w:tab/>
      </w:r>
      <w:proofErr w:type="spellStart"/>
      <w:r>
        <w:rPr>
          <w:w w:val="105"/>
        </w:rPr>
        <w:t>fMOST</w:t>
      </w:r>
      <w:proofErr w:type="spellEnd"/>
      <w:r>
        <w:rPr>
          <w:spacing w:val="-6"/>
          <w:w w:val="105"/>
        </w:rPr>
        <w:t xml:space="preserve"> </w:t>
      </w:r>
      <w:r>
        <w:rPr>
          <w:w w:val="105"/>
        </w:rPr>
        <w:t>mouse</w:t>
      </w:r>
      <w:r>
        <w:rPr>
          <w:spacing w:val="-5"/>
          <w:w w:val="105"/>
        </w:rPr>
        <w:t xml:space="preserve"> </w:t>
      </w:r>
      <w:r>
        <w:rPr>
          <w:w w:val="105"/>
        </w:rPr>
        <w:t>brains</w:t>
      </w:r>
      <w:r>
        <w:rPr>
          <w:spacing w:val="-5"/>
          <w:w w:val="105"/>
        </w:rPr>
        <w:t xml:space="preserve"> </w:t>
      </w:r>
      <w:r>
        <w:rPr>
          <w:w w:val="105"/>
        </w:rPr>
        <w:t>into</w:t>
      </w:r>
      <w:r>
        <w:rPr>
          <w:spacing w:val="-5"/>
          <w:w w:val="105"/>
        </w:rPr>
        <w:t xml:space="preserve"> </w:t>
      </w:r>
      <w:r>
        <w:rPr>
          <w:w w:val="105"/>
        </w:rPr>
        <w:t>the</w:t>
      </w:r>
      <w:r>
        <w:rPr>
          <w:spacing w:val="-5"/>
          <w:w w:val="105"/>
        </w:rPr>
        <w:t xml:space="preserve"> </w:t>
      </w:r>
      <w:r>
        <w:rPr>
          <w:w w:val="105"/>
        </w:rPr>
        <w:t>AllenCCFv3.</w:t>
      </w:r>
      <w:r>
        <w:rPr>
          <w:spacing w:val="23"/>
          <w:w w:val="105"/>
        </w:rPr>
        <w:t xml:space="preserve"> </w:t>
      </w:r>
      <w:r>
        <w:rPr>
          <w:w w:val="105"/>
        </w:rPr>
        <w:t>Each</w:t>
      </w:r>
      <w:r>
        <w:rPr>
          <w:spacing w:val="-5"/>
          <w:w w:val="105"/>
        </w:rPr>
        <w:t xml:space="preserve"> </w:t>
      </w:r>
      <w:r>
        <w:rPr>
          <w:w w:val="105"/>
        </w:rPr>
        <w:t>new</w:t>
      </w:r>
      <w:r>
        <w:rPr>
          <w:spacing w:val="-5"/>
          <w:w w:val="105"/>
        </w:rPr>
        <w:t xml:space="preserve"> </w:t>
      </w:r>
      <w:r>
        <w:rPr>
          <w:w w:val="105"/>
        </w:rPr>
        <w:t>image</w:t>
      </w:r>
      <w:r>
        <w:rPr>
          <w:spacing w:val="-5"/>
          <w:w w:val="105"/>
        </w:rPr>
        <w:t xml:space="preserve"> </w:t>
      </w:r>
      <w:r>
        <w:rPr>
          <w:w w:val="105"/>
        </w:rPr>
        <w:t>is</w:t>
      </w:r>
      <w:r>
        <w:rPr>
          <w:spacing w:val="-5"/>
          <w:w w:val="105"/>
        </w:rPr>
        <w:t xml:space="preserve"> </w:t>
      </w:r>
      <w:r>
        <w:rPr>
          <w:w w:val="105"/>
        </w:rPr>
        <w:t>first</w:t>
      </w:r>
      <w:r>
        <w:rPr>
          <w:spacing w:val="-5"/>
          <w:w w:val="105"/>
        </w:rPr>
        <w:t xml:space="preserve"> </w:t>
      </w:r>
      <w:r>
        <w:rPr>
          <w:w w:val="105"/>
        </w:rPr>
        <w:t>registered</w:t>
      </w:r>
      <w:r>
        <w:rPr>
          <w:spacing w:val="-5"/>
          <w:w w:val="105"/>
        </w:rPr>
        <w:t xml:space="preserve"> </w:t>
      </w:r>
      <w:r>
        <w:rPr>
          <w:w w:val="105"/>
        </w:rPr>
        <w:t>into</w:t>
      </w:r>
      <w:r>
        <w:rPr>
          <w:spacing w:val="-5"/>
          <w:w w:val="105"/>
        </w:rPr>
        <w:t xml:space="preserve"> the</w:t>
      </w:r>
    </w:p>
    <w:p w14:paraId="1B537E45" w14:textId="77777777" w:rsidR="005F326E" w:rsidRDefault="00000000">
      <w:pPr>
        <w:pStyle w:val="BodyText"/>
        <w:tabs>
          <w:tab w:val="left" w:pos="1085"/>
        </w:tabs>
        <w:spacing w:before="158"/>
      </w:pPr>
      <w:r>
        <w:rPr>
          <w:rFonts w:ascii="Arial"/>
          <w:spacing w:val="-5"/>
          <w:w w:val="105"/>
          <w:sz w:val="12"/>
        </w:rPr>
        <w:t>519</w:t>
      </w:r>
      <w:r>
        <w:rPr>
          <w:rFonts w:ascii="Arial"/>
          <w:sz w:val="12"/>
        </w:rPr>
        <w:tab/>
      </w:r>
      <w:proofErr w:type="spellStart"/>
      <w:r>
        <w:rPr>
          <w:w w:val="105"/>
        </w:rPr>
        <w:t>fMOST</w:t>
      </w:r>
      <w:proofErr w:type="spellEnd"/>
      <w:r>
        <w:rPr>
          <w:spacing w:val="-10"/>
          <w:w w:val="105"/>
        </w:rPr>
        <w:t xml:space="preserve"> </w:t>
      </w:r>
      <w:r>
        <w:rPr>
          <w:w w:val="105"/>
        </w:rPr>
        <w:t>average</w:t>
      </w:r>
      <w:r>
        <w:rPr>
          <w:spacing w:val="-9"/>
          <w:w w:val="105"/>
        </w:rPr>
        <w:t xml:space="preserve"> </w:t>
      </w:r>
      <w:r>
        <w:rPr>
          <w:w w:val="105"/>
        </w:rPr>
        <w:t>atlas,</w:t>
      </w:r>
      <w:r>
        <w:rPr>
          <w:spacing w:val="-8"/>
          <w:w w:val="105"/>
        </w:rPr>
        <w:t xml:space="preserve"> </w:t>
      </w:r>
      <w:r>
        <w:rPr>
          <w:w w:val="105"/>
        </w:rPr>
        <w:t>which</w:t>
      </w:r>
      <w:r>
        <w:rPr>
          <w:spacing w:val="-10"/>
          <w:w w:val="105"/>
        </w:rPr>
        <w:t xml:space="preserve"> </w:t>
      </w:r>
      <w:r>
        <w:rPr>
          <w:w w:val="105"/>
        </w:rPr>
        <w:t>shares</w:t>
      </w:r>
      <w:r>
        <w:rPr>
          <w:spacing w:val="-9"/>
          <w:w w:val="105"/>
        </w:rPr>
        <w:t xml:space="preserve"> </w:t>
      </w:r>
      <w:r>
        <w:rPr>
          <w:w w:val="105"/>
        </w:rPr>
        <w:t>intensity,</w:t>
      </w:r>
      <w:r>
        <w:rPr>
          <w:spacing w:val="-8"/>
          <w:w w:val="105"/>
        </w:rPr>
        <w:t xml:space="preserve"> </w:t>
      </w:r>
      <w:r>
        <w:rPr>
          <w:w w:val="105"/>
        </w:rPr>
        <w:t>modality,</w:t>
      </w:r>
      <w:r>
        <w:rPr>
          <w:spacing w:val="-8"/>
          <w:w w:val="105"/>
        </w:rPr>
        <w:t xml:space="preserve"> </w:t>
      </w:r>
      <w:r>
        <w:rPr>
          <w:w w:val="105"/>
        </w:rPr>
        <w:t>and</w:t>
      </w:r>
      <w:r>
        <w:rPr>
          <w:spacing w:val="-10"/>
          <w:w w:val="105"/>
        </w:rPr>
        <w:t xml:space="preserve"> </w:t>
      </w:r>
      <w:r>
        <w:rPr>
          <w:w w:val="105"/>
        </w:rPr>
        <w:t>morphological</w:t>
      </w:r>
      <w:r>
        <w:rPr>
          <w:spacing w:val="-9"/>
          <w:w w:val="105"/>
        </w:rPr>
        <w:t xml:space="preserve"> </w:t>
      </w:r>
      <w:proofErr w:type="spellStart"/>
      <w:r>
        <w:rPr>
          <w:spacing w:val="-2"/>
          <w:w w:val="105"/>
        </w:rPr>
        <w:t>characteris</w:t>
      </w:r>
      <w:proofErr w:type="spellEnd"/>
      <w:r>
        <w:rPr>
          <w:spacing w:val="-2"/>
          <w:w w:val="105"/>
        </w:rPr>
        <w:t>-</w:t>
      </w:r>
    </w:p>
    <w:p w14:paraId="6D1FE2D2" w14:textId="758CF631" w:rsidR="005F326E" w:rsidRDefault="00000000">
      <w:pPr>
        <w:pStyle w:val="BodyText"/>
        <w:tabs>
          <w:tab w:val="left" w:pos="1085"/>
        </w:tabs>
        <w:spacing w:before="142"/>
      </w:pPr>
      <w:r>
        <w:rPr>
          <w:rFonts w:ascii="Arial"/>
          <w:spacing w:val="-5"/>
          <w:w w:val="105"/>
          <w:sz w:val="12"/>
        </w:rPr>
        <w:t>520</w:t>
      </w:r>
      <w:r>
        <w:rPr>
          <w:rFonts w:ascii="Arial"/>
          <w:sz w:val="12"/>
        </w:rPr>
        <w:tab/>
      </w:r>
      <w:r>
        <w:rPr>
          <w:w w:val="105"/>
        </w:rPr>
        <w:t>tics.</w:t>
      </w:r>
      <w:r>
        <w:rPr>
          <w:spacing w:val="33"/>
          <w:w w:val="105"/>
        </w:rPr>
        <w:t xml:space="preserve"> </w:t>
      </w:r>
      <w:r>
        <w:rPr>
          <w:w w:val="105"/>
        </w:rPr>
        <w:t>This</w:t>
      </w:r>
      <w:r>
        <w:rPr>
          <w:spacing w:val="4"/>
          <w:w w:val="105"/>
        </w:rPr>
        <w:t xml:space="preserve"> </w:t>
      </w:r>
      <w:r>
        <w:rPr>
          <w:w w:val="105"/>
        </w:rPr>
        <w:t>allows</w:t>
      </w:r>
      <w:r>
        <w:rPr>
          <w:spacing w:val="3"/>
          <w:w w:val="105"/>
        </w:rPr>
        <w:t xml:space="preserve"> </w:t>
      </w:r>
      <w:r>
        <w:rPr>
          <w:w w:val="105"/>
        </w:rPr>
        <w:t>us</w:t>
      </w:r>
      <w:r>
        <w:rPr>
          <w:spacing w:val="3"/>
          <w:w w:val="105"/>
        </w:rPr>
        <w:t xml:space="preserve"> </w:t>
      </w:r>
      <w:r>
        <w:rPr>
          <w:w w:val="105"/>
        </w:rPr>
        <w:t>to</w:t>
      </w:r>
      <w:r>
        <w:rPr>
          <w:spacing w:val="3"/>
          <w:w w:val="105"/>
        </w:rPr>
        <w:t xml:space="preserve"> </w:t>
      </w:r>
      <w:del w:id="208" w:author="Gee, James C" w:date="2024-04-10T18:42:00Z">
        <w:r w:rsidDel="009676E7">
          <w:rPr>
            <w:w w:val="105"/>
          </w:rPr>
          <w:delText>use</w:delText>
        </w:r>
        <w:r w:rsidDel="009676E7">
          <w:rPr>
            <w:spacing w:val="3"/>
            <w:w w:val="105"/>
          </w:rPr>
          <w:delText xml:space="preserve"> </w:delText>
        </w:r>
      </w:del>
      <w:ins w:id="209" w:author="Gee, James C" w:date="2024-04-10T18:42:00Z">
        <w:r w:rsidR="009676E7">
          <w:rPr>
            <w:w w:val="105"/>
          </w:rPr>
          <w:t>leverage</w:t>
        </w:r>
        <w:r w:rsidR="009676E7">
          <w:rPr>
            <w:spacing w:val="3"/>
            <w:w w:val="105"/>
          </w:rPr>
          <w:t xml:space="preserve"> </w:t>
        </w:r>
      </w:ins>
      <w:r>
        <w:rPr>
          <w:w w:val="105"/>
        </w:rPr>
        <w:t>standard,</w:t>
      </w:r>
      <w:r>
        <w:rPr>
          <w:spacing w:val="6"/>
          <w:w w:val="105"/>
        </w:rPr>
        <w:t xml:space="preserve"> </w:t>
      </w:r>
      <w:r>
        <w:rPr>
          <w:w w:val="105"/>
        </w:rPr>
        <w:t>intensity-based</w:t>
      </w:r>
      <w:r>
        <w:rPr>
          <w:spacing w:val="3"/>
          <w:w w:val="105"/>
        </w:rPr>
        <w:t xml:space="preserve"> </w:t>
      </w:r>
      <w:del w:id="210" w:author="Gee, James C" w:date="2024-04-10T18:42:00Z">
        <w:r w:rsidDel="009676E7">
          <w:rPr>
            <w:w w:val="105"/>
          </w:rPr>
          <w:delText>alignment</w:delText>
        </w:r>
        <w:r w:rsidDel="009676E7">
          <w:rPr>
            <w:w w:val="105"/>
            <w:position w:val="9"/>
            <w:sz w:val="16"/>
          </w:rPr>
          <w:delText>68</w:delText>
        </w:r>
        <w:r w:rsidDel="009676E7">
          <w:rPr>
            <w:spacing w:val="34"/>
            <w:w w:val="105"/>
            <w:position w:val="9"/>
            <w:sz w:val="16"/>
          </w:rPr>
          <w:delText xml:space="preserve"> </w:delText>
        </w:r>
      </w:del>
      <w:ins w:id="211" w:author="Gee, James C" w:date="2024-04-10T18:42:00Z">
        <w:r w:rsidR="009676E7">
          <w:rPr>
            <w:w w:val="105"/>
          </w:rPr>
          <w:t>registration functionality available</w:t>
        </w:r>
        <w:r w:rsidR="009676E7">
          <w:rPr>
            <w:w w:val="105"/>
            <w:position w:val="9"/>
            <w:sz w:val="16"/>
          </w:rPr>
          <w:t>68</w:t>
        </w:r>
        <w:r w:rsidR="009676E7">
          <w:rPr>
            <w:spacing w:val="34"/>
            <w:w w:val="105"/>
            <w:position w:val="9"/>
            <w:sz w:val="16"/>
          </w:rPr>
          <w:t xml:space="preserve"> </w:t>
        </w:r>
      </w:ins>
      <w:r>
        <w:rPr>
          <w:w w:val="105"/>
        </w:rPr>
        <w:t>in</w:t>
      </w:r>
      <w:r>
        <w:rPr>
          <w:spacing w:val="3"/>
          <w:w w:val="105"/>
        </w:rPr>
        <w:t xml:space="preserve"> </w:t>
      </w:r>
      <w:proofErr w:type="spellStart"/>
      <w:r>
        <w:rPr>
          <w:w w:val="105"/>
        </w:rPr>
        <w:t>ANTsX</w:t>
      </w:r>
      <w:proofErr w:type="spellEnd"/>
      <w:r>
        <w:rPr>
          <w:spacing w:val="3"/>
          <w:w w:val="105"/>
        </w:rPr>
        <w:t xml:space="preserve"> </w:t>
      </w:r>
      <w:r>
        <w:rPr>
          <w:w w:val="105"/>
        </w:rPr>
        <w:t>to</w:t>
      </w:r>
      <w:r>
        <w:rPr>
          <w:spacing w:val="3"/>
          <w:w w:val="105"/>
        </w:rPr>
        <w:t xml:space="preserve"> </w:t>
      </w:r>
      <w:proofErr w:type="gramStart"/>
      <w:r>
        <w:rPr>
          <w:spacing w:val="-2"/>
          <w:w w:val="105"/>
        </w:rPr>
        <w:t>perform</w:t>
      </w:r>
      <w:proofErr w:type="gramEnd"/>
    </w:p>
    <w:p w14:paraId="7B4D969C" w14:textId="29AF2F92" w:rsidR="005F326E" w:rsidRDefault="00000000">
      <w:pPr>
        <w:pStyle w:val="BodyText"/>
        <w:tabs>
          <w:tab w:val="left" w:pos="1085"/>
        </w:tabs>
        <w:spacing w:before="157"/>
      </w:pPr>
      <w:r>
        <w:rPr>
          <w:rFonts w:ascii="Arial"/>
          <w:spacing w:val="-5"/>
          <w:w w:val="105"/>
          <w:sz w:val="12"/>
        </w:rPr>
        <w:t>521</w:t>
      </w:r>
      <w:r>
        <w:rPr>
          <w:rFonts w:ascii="Arial"/>
          <w:sz w:val="12"/>
        </w:rPr>
        <w:tab/>
      </w:r>
      <w:r>
        <w:rPr>
          <w:w w:val="105"/>
        </w:rPr>
        <w:t>this</w:t>
      </w:r>
      <w:r>
        <w:rPr>
          <w:spacing w:val="36"/>
          <w:w w:val="105"/>
        </w:rPr>
        <w:t xml:space="preserve"> </w:t>
      </w:r>
      <w:r>
        <w:rPr>
          <w:w w:val="105"/>
        </w:rPr>
        <w:t>alignment.</w:t>
      </w:r>
      <w:r>
        <w:rPr>
          <w:spacing w:val="23"/>
          <w:w w:val="105"/>
        </w:rPr>
        <w:t xml:space="preserve">  </w:t>
      </w:r>
      <w:r>
        <w:rPr>
          <w:w w:val="105"/>
        </w:rPr>
        <w:t>Transform</w:t>
      </w:r>
      <w:ins w:id="212" w:author="Gee, James C" w:date="2024-04-10T18:42:00Z">
        <w:r w:rsidR="009676E7">
          <w:rPr>
            <w:w w:val="105"/>
          </w:rPr>
          <w:t>ation</w:t>
        </w:r>
      </w:ins>
      <w:r>
        <w:rPr>
          <w:w w:val="105"/>
        </w:rPr>
        <w:t>s</w:t>
      </w:r>
      <w:r>
        <w:rPr>
          <w:spacing w:val="38"/>
          <w:w w:val="105"/>
        </w:rPr>
        <w:t xml:space="preserve"> </w:t>
      </w:r>
      <w:r>
        <w:rPr>
          <w:w w:val="105"/>
        </w:rPr>
        <w:t>are</w:t>
      </w:r>
      <w:r>
        <w:rPr>
          <w:spacing w:val="36"/>
          <w:w w:val="105"/>
        </w:rPr>
        <w:t xml:space="preserve"> </w:t>
      </w:r>
      <w:r>
        <w:rPr>
          <w:w w:val="105"/>
        </w:rPr>
        <w:t>then</w:t>
      </w:r>
      <w:r>
        <w:rPr>
          <w:spacing w:val="36"/>
          <w:w w:val="105"/>
        </w:rPr>
        <w:t xml:space="preserve"> </w:t>
      </w:r>
      <w:r>
        <w:rPr>
          <w:w w:val="105"/>
        </w:rPr>
        <w:t>concatenated</w:t>
      </w:r>
      <w:r>
        <w:rPr>
          <w:spacing w:val="38"/>
          <w:w w:val="105"/>
        </w:rPr>
        <w:t xml:space="preserve"> </w:t>
      </w:r>
      <w:r>
        <w:rPr>
          <w:w w:val="105"/>
        </w:rPr>
        <w:t>to</w:t>
      </w:r>
      <w:r>
        <w:rPr>
          <w:spacing w:val="36"/>
          <w:w w:val="105"/>
        </w:rPr>
        <w:t xml:space="preserve"> </w:t>
      </w:r>
      <w:r>
        <w:rPr>
          <w:w w:val="105"/>
        </w:rPr>
        <w:t>the</w:t>
      </w:r>
      <w:r>
        <w:rPr>
          <w:spacing w:val="37"/>
          <w:w w:val="105"/>
        </w:rPr>
        <w:t xml:space="preserve"> </w:t>
      </w:r>
      <w:r>
        <w:rPr>
          <w:w w:val="105"/>
        </w:rPr>
        <w:t>original</w:t>
      </w:r>
      <w:r>
        <w:rPr>
          <w:spacing w:val="36"/>
          <w:w w:val="105"/>
        </w:rPr>
        <w:t xml:space="preserve"> </w:t>
      </w:r>
      <w:proofErr w:type="spellStart"/>
      <w:r>
        <w:rPr>
          <w:w w:val="105"/>
        </w:rPr>
        <w:t>fMOST</w:t>
      </w:r>
      <w:proofErr w:type="spellEnd"/>
      <w:r>
        <w:rPr>
          <w:spacing w:val="36"/>
          <w:w w:val="105"/>
        </w:rPr>
        <w:t xml:space="preserve"> </w:t>
      </w:r>
      <w:r>
        <w:rPr>
          <w:w w:val="105"/>
        </w:rPr>
        <w:t>image</w:t>
      </w:r>
      <w:r>
        <w:rPr>
          <w:spacing w:val="37"/>
          <w:w w:val="105"/>
        </w:rPr>
        <w:t xml:space="preserve"> </w:t>
      </w:r>
      <w:r>
        <w:rPr>
          <w:spacing w:val="-5"/>
          <w:w w:val="105"/>
        </w:rPr>
        <w:t>to</w:t>
      </w:r>
    </w:p>
    <w:p w14:paraId="6A97D655" w14:textId="77777777" w:rsidR="005F326E" w:rsidRDefault="00000000">
      <w:pPr>
        <w:pStyle w:val="BodyText"/>
        <w:tabs>
          <w:tab w:val="left" w:pos="1085"/>
        </w:tabs>
        <w:spacing w:before="158"/>
      </w:pPr>
      <w:r>
        <w:rPr>
          <w:rFonts w:ascii="Arial"/>
          <w:spacing w:val="-5"/>
          <w:sz w:val="12"/>
        </w:rPr>
        <w:t>522</w:t>
      </w:r>
      <w:r>
        <w:rPr>
          <w:rFonts w:ascii="Arial"/>
          <w:sz w:val="12"/>
        </w:rPr>
        <w:tab/>
      </w:r>
      <w:r>
        <w:t>move</w:t>
      </w:r>
      <w:r>
        <w:rPr>
          <w:spacing w:val="29"/>
        </w:rPr>
        <w:t xml:space="preserve"> </w:t>
      </w:r>
      <w:r>
        <w:t>it</w:t>
      </w:r>
      <w:r>
        <w:rPr>
          <w:spacing w:val="30"/>
        </w:rPr>
        <w:t xml:space="preserve"> </w:t>
      </w:r>
      <w:r>
        <w:t>into</w:t>
      </w:r>
      <w:r>
        <w:rPr>
          <w:spacing w:val="31"/>
        </w:rPr>
        <w:t xml:space="preserve"> </w:t>
      </w:r>
      <w:r>
        <w:t>the</w:t>
      </w:r>
      <w:r>
        <w:rPr>
          <w:spacing w:val="31"/>
        </w:rPr>
        <w:t xml:space="preserve"> </w:t>
      </w:r>
      <w:r>
        <w:t>AllenCCFv3</w:t>
      </w:r>
      <w:r>
        <w:rPr>
          <w:spacing w:val="31"/>
        </w:rPr>
        <w:t xml:space="preserve"> </w:t>
      </w:r>
      <w:r>
        <w:t>space</w:t>
      </w:r>
      <w:r>
        <w:rPr>
          <w:spacing w:val="31"/>
        </w:rPr>
        <w:t xml:space="preserve"> </w:t>
      </w:r>
      <w:r>
        <w:t>using</w:t>
      </w:r>
      <w:r>
        <w:rPr>
          <w:spacing w:val="36"/>
        </w:rPr>
        <w:t xml:space="preserve"> </w:t>
      </w:r>
      <w:proofErr w:type="spellStart"/>
      <w:proofErr w:type="gramStart"/>
      <w:r>
        <w:rPr>
          <w:rFonts w:ascii="Courier New"/>
          <w:spacing w:val="-2"/>
          <w:w w:val="90"/>
        </w:rPr>
        <w:t>ants.apply</w:t>
      </w:r>
      <w:proofErr w:type="gramEnd"/>
      <w:r>
        <w:rPr>
          <w:rFonts w:ascii="Courier New"/>
          <w:spacing w:val="-2"/>
          <w:w w:val="90"/>
        </w:rPr>
        <w:t>_transforms</w:t>
      </w:r>
      <w:proofErr w:type="spellEnd"/>
      <w:r>
        <w:rPr>
          <w:rFonts w:ascii="Courier New"/>
          <w:spacing w:val="-2"/>
          <w:w w:val="90"/>
        </w:rPr>
        <w:t>(...)</w:t>
      </w:r>
      <w:r>
        <w:rPr>
          <w:spacing w:val="-2"/>
          <w:w w:val="90"/>
        </w:rPr>
        <w:t>.</w:t>
      </w:r>
    </w:p>
    <w:p w14:paraId="5E0657DD" w14:textId="77777777" w:rsidR="005F326E" w:rsidRDefault="005F326E">
      <w:pPr>
        <w:pStyle w:val="BodyText"/>
        <w:spacing w:before="10"/>
        <w:ind w:left="0"/>
        <w:rPr>
          <w:sz w:val="28"/>
        </w:rPr>
      </w:pPr>
    </w:p>
    <w:p w14:paraId="3465A316" w14:textId="77777777" w:rsidR="005F326E" w:rsidRDefault="00000000">
      <w:pPr>
        <w:tabs>
          <w:tab w:val="left" w:pos="786"/>
        </w:tabs>
        <w:spacing w:before="1"/>
        <w:ind w:left="110"/>
        <w:rPr>
          <w:sz w:val="24"/>
        </w:rPr>
      </w:pPr>
      <w:r>
        <w:rPr>
          <w:rFonts w:ascii="Arial"/>
          <w:spacing w:val="-5"/>
          <w:w w:val="105"/>
          <w:sz w:val="12"/>
        </w:rPr>
        <w:t>523</w:t>
      </w:r>
      <w:r>
        <w:rPr>
          <w:rFonts w:ascii="Arial"/>
          <w:sz w:val="12"/>
        </w:rPr>
        <w:tab/>
      </w:r>
      <w:commentRangeStart w:id="213"/>
      <w:commentRangeStart w:id="214"/>
      <w:r>
        <w:rPr>
          <w:w w:val="105"/>
          <w:sz w:val="24"/>
        </w:rPr>
        <w:t>5.</w:t>
      </w:r>
      <w:r>
        <w:rPr>
          <w:spacing w:val="35"/>
          <w:w w:val="105"/>
          <w:sz w:val="24"/>
        </w:rPr>
        <w:t xml:space="preserve"> </w:t>
      </w:r>
      <w:r>
        <w:rPr>
          <w:i/>
          <w:w w:val="105"/>
          <w:sz w:val="24"/>
        </w:rPr>
        <w:t>Transformation</w:t>
      </w:r>
      <w:r>
        <w:rPr>
          <w:i/>
          <w:spacing w:val="9"/>
          <w:w w:val="105"/>
          <w:sz w:val="24"/>
        </w:rPr>
        <w:t xml:space="preserve"> </w:t>
      </w:r>
      <w:r>
        <w:rPr>
          <w:i/>
          <w:w w:val="105"/>
          <w:sz w:val="24"/>
        </w:rPr>
        <w:t>of</w:t>
      </w:r>
      <w:r>
        <w:rPr>
          <w:i/>
          <w:spacing w:val="9"/>
          <w:w w:val="105"/>
          <w:sz w:val="24"/>
        </w:rPr>
        <w:t xml:space="preserve"> </w:t>
      </w:r>
      <w:r>
        <w:rPr>
          <w:i/>
          <w:w w:val="105"/>
          <w:sz w:val="24"/>
        </w:rPr>
        <w:t>single</w:t>
      </w:r>
      <w:r>
        <w:rPr>
          <w:i/>
          <w:spacing w:val="9"/>
          <w:w w:val="105"/>
          <w:sz w:val="24"/>
        </w:rPr>
        <w:t xml:space="preserve"> </w:t>
      </w:r>
      <w:r>
        <w:rPr>
          <w:i/>
          <w:w w:val="105"/>
          <w:sz w:val="24"/>
        </w:rPr>
        <w:t>cell</w:t>
      </w:r>
      <w:r>
        <w:rPr>
          <w:i/>
          <w:spacing w:val="9"/>
          <w:w w:val="105"/>
          <w:sz w:val="24"/>
        </w:rPr>
        <w:t xml:space="preserve"> </w:t>
      </w:r>
      <w:r>
        <w:rPr>
          <w:i/>
          <w:w w:val="105"/>
          <w:sz w:val="24"/>
        </w:rPr>
        <w:t>neurons</w:t>
      </w:r>
      <w:commentRangeEnd w:id="213"/>
      <w:r w:rsidR="009676E7">
        <w:rPr>
          <w:rStyle w:val="CommentReference"/>
        </w:rPr>
        <w:commentReference w:id="213"/>
      </w:r>
      <w:commentRangeEnd w:id="214"/>
      <w:r w:rsidR="009A6E50">
        <w:rPr>
          <w:rStyle w:val="CommentReference"/>
        </w:rPr>
        <w:commentReference w:id="214"/>
      </w:r>
      <w:r>
        <w:rPr>
          <w:w w:val="105"/>
          <w:sz w:val="24"/>
        </w:rPr>
        <w:t>.</w:t>
      </w:r>
      <w:r>
        <w:rPr>
          <w:spacing w:val="31"/>
          <w:w w:val="105"/>
          <w:sz w:val="24"/>
        </w:rPr>
        <w:t xml:space="preserve"> </w:t>
      </w:r>
      <w:r>
        <w:rPr>
          <w:w w:val="105"/>
          <w:sz w:val="24"/>
        </w:rPr>
        <w:t>A</w:t>
      </w:r>
      <w:r>
        <w:rPr>
          <w:spacing w:val="5"/>
          <w:w w:val="105"/>
          <w:sz w:val="24"/>
        </w:rPr>
        <w:t xml:space="preserve"> </w:t>
      </w:r>
      <w:r>
        <w:rPr>
          <w:w w:val="105"/>
          <w:sz w:val="24"/>
        </w:rPr>
        <w:t>key</w:t>
      </w:r>
      <w:r>
        <w:rPr>
          <w:spacing w:val="5"/>
          <w:w w:val="105"/>
          <w:sz w:val="24"/>
        </w:rPr>
        <w:t xml:space="preserve"> </w:t>
      </w:r>
      <w:r>
        <w:rPr>
          <w:w w:val="105"/>
          <w:sz w:val="24"/>
        </w:rPr>
        <w:t>feature</w:t>
      </w:r>
      <w:r>
        <w:rPr>
          <w:spacing w:val="4"/>
          <w:w w:val="105"/>
          <w:sz w:val="24"/>
        </w:rPr>
        <w:t xml:space="preserve"> </w:t>
      </w:r>
      <w:r>
        <w:rPr>
          <w:w w:val="105"/>
          <w:sz w:val="24"/>
        </w:rPr>
        <w:t>of</w:t>
      </w:r>
      <w:r>
        <w:rPr>
          <w:spacing w:val="5"/>
          <w:w w:val="105"/>
          <w:sz w:val="24"/>
        </w:rPr>
        <w:t xml:space="preserve"> </w:t>
      </w:r>
      <w:proofErr w:type="spellStart"/>
      <w:r>
        <w:rPr>
          <w:w w:val="105"/>
          <w:sz w:val="24"/>
        </w:rPr>
        <w:t>fMOST</w:t>
      </w:r>
      <w:proofErr w:type="spellEnd"/>
      <w:r>
        <w:rPr>
          <w:spacing w:val="5"/>
          <w:w w:val="105"/>
          <w:sz w:val="24"/>
        </w:rPr>
        <w:t xml:space="preserve"> </w:t>
      </w:r>
      <w:r>
        <w:rPr>
          <w:w w:val="105"/>
          <w:sz w:val="24"/>
        </w:rPr>
        <w:t>imaging</w:t>
      </w:r>
      <w:r>
        <w:rPr>
          <w:spacing w:val="5"/>
          <w:w w:val="105"/>
          <w:sz w:val="24"/>
        </w:rPr>
        <w:t xml:space="preserve"> </w:t>
      </w:r>
      <w:r>
        <w:rPr>
          <w:w w:val="105"/>
          <w:sz w:val="24"/>
        </w:rPr>
        <w:t>is</w:t>
      </w:r>
      <w:r>
        <w:rPr>
          <w:spacing w:val="4"/>
          <w:w w:val="105"/>
          <w:sz w:val="24"/>
        </w:rPr>
        <w:t xml:space="preserve"> </w:t>
      </w:r>
      <w:r>
        <w:rPr>
          <w:w w:val="105"/>
          <w:sz w:val="24"/>
        </w:rPr>
        <w:t>the</w:t>
      </w:r>
      <w:r>
        <w:rPr>
          <w:spacing w:val="5"/>
          <w:w w:val="105"/>
          <w:sz w:val="24"/>
        </w:rPr>
        <w:t xml:space="preserve"> </w:t>
      </w:r>
      <w:proofErr w:type="gramStart"/>
      <w:r>
        <w:rPr>
          <w:spacing w:val="-2"/>
          <w:w w:val="105"/>
          <w:sz w:val="24"/>
        </w:rPr>
        <w:t>ability</w:t>
      </w:r>
      <w:proofErr w:type="gramEnd"/>
    </w:p>
    <w:p w14:paraId="3A2E48C0" w14:textId="77777777" w:rsidR="005F326E" w:rsidRDefault="00000000">
      <w:pPr>
        <w:pStyle w:val="BodyText"/>
        <w:tabs>
          <w:tab w:val="left" w:pos="1085"/>
        </w:tabs>
        <w:spacing w:before="142"/>
      </w:pPr>
      <w:r>
        <w:rPr>
          <w:rFonts w:ascii="Arial"/>
          <w:spacing w:val="-5"/>
          <w:w w:val="105"/>
          <w:sz w:val="12"/>
        </w:rPr>
        <w:t>524</w:t>
      </w:r>
      <w:r>
        <w:rPr>
          <w:rFonts w:ascii="Arial"/>
          <w:sz w:val="12"/>
        </w:rPr>
        <w:tab/>
      </w:r>
      <w:r>
        <w:rPr>
          <w:w w:val="105"/>
        </w:rPr>
        <w:t>to</w:t>
      </w:r>
      <w:r>
        <w:rPr>
          <w:spacing w:val="15"/>
          <w:w w:val="105"/>
        </w:rPr>
        <w:t xml:space="preserve"> </w:t>
      </w:r>
      <w:r>
        <w:rPr>
          <w:w w:val="105"/>
        </w:rPr>
        <w:t>reconstruct</w:t>
      </w:r>
      <w:r>
        <w:rPr>
          <w:spacing w:val="15"/>
          <w:w w:val="105"/>
        </w:rPr>
        <w:t xml:space="preserve"> </w:t>
      </w:r>
      <w:r>
        <w:rPr>
          <w:w w:val="105"/>
        </w:rPr>
        <w:t>and</w:t>
      </w:r>
      <w:r>
        <w:rPr>
          <w:spacing w:val="16"/>
          <w:w w:val="105"/>
        </w:rPr>
        <w:t xml:space="preserve"> </w:t>
      </w:r>
      <w:r>
        <w:rPr>
          <w:w w:val="105"/>
        </w:rPr>
        <w:t>examine</w:t>
      </w:r>
      <w:r>
        <w:rPr>
          <w:spacing w:val="15"/>
          <w:w w:val="105"/>
        </w:rPr>
        <w:t xml:space="preserve"> </w:t>
      </w:r>
      <w:r>
        <w:rPr>
          <w:w w:val="105"/>
        </w:rPr>
        <w:t>whole-brain</w:t>
      </w:r>
      <w:r>
        <w:rPr>
          <w:spacing w:val="16"/>
          <w:w w:val="105"/>
        </w:rPr>
        <w:t xml:space="preserve"> </w:t>
      </w:r>
      <w:r>
        <w:rPr>
          <w:w w:val="105"/>
        </w:rPr>
        <w:t>single</w:t>
      </w:r>
      <w:r>
        <w:rPr>
          <w:spacing w:val="15"/>
          <w:w w:val="105"/>
        </w:rPr>
        <w:t xml:space="preserve"> </w:t>
      </w:r>
      <w:r>
        <w:rPr>
          <w:w w:val="105"/>
        </w:rPr>
        <w:t>neuron</w:t>
      </w:r>
      <w:r>
        <w:rPr>
          <w:spacing w:val="16"/>
          <w:w w:val="105"/>
        </w:rPr>
        <w:t xml:space="preserve"> </w:t>
      </w:r>
      <w:r>
        <w:rPr>
          <w:w w:val="105"/>
        </w:rPr>
        <w:t>projections</w:t>
      </w:r>
      <w:r>
        <w:rPr>
          <w:w w:val="105"/>
          <w:position w:val="9"/>
          <w:sz w:val="16"/>
        </w:rPr>
        <w:t>63</w:t>
      </w:r>
      <w:r>
        <w:rPr>
          <w:w w:val="105"/>
        </w:rPr>
        <w:t>.</w:t>
      </w:r>
      <w:r>
        <w:rPr>
          <w:spacing w:val="47"/>
          <w:w w:val="105"/>
        </w:rPr>
        <w:t xml:space="preserve"> </w:t>
      </w:r>
      <w:r>
        <w:rPr>
          <w:w w:val="105"/>
        </w:rPr>
        <w:t>Spatial</w:t>
      </w:r>
      <w:r>
        <w:rPr>
          <w:spacing w:val="16"/>
          <w:w w:val="105"/>
        </w:rPr>
        <w:t xml:space="preserve"> </w:t>
      </w:r>
      <w:r>
        <w:rPr>
          <w:spacing w:val="-2"/>
          <w:w w:val="105"/>
        </w:rPr>
        <w:t>mapping</w:t>
      </w:r>
    </w:p>
    <w:p w14:paraId="1CA9CBB6" w14:textId="77777777" w:rsidR="005F326E" w:rsidRDefault="005F326E">
      <w:pPr>
        <w:sectPr w:rsidR="005F326E" w:rsidSect="008C17C3">
          <w:pgSz w:w="12240" w:h="15840"/>
          <w:pgMar w:top="1320" w:right="0" w:bottom="280" w:left="940" w:header="720" w:footer="720" w:gutter="0"/>
          <w:cols w:space="720"/>
        </w:sectPr>
      </w:pPr>
    </w:p>
    <w:p w14:paraId="38F8D66A" w14:textId="77777777" w:rsidR="005F326E" w:rsidRDefault="00000000">
      <w:pPr>
        <w:pStyle w:val="BodyText"/>
        <w:tabs>
          <w:tab w:val="left" w:pos="1085"/>
        </w:tabs>
        <w:spacing w:before="135"/>
      </w:pPr>
      <w:r>
        <w:rPr>
          <w:rFonts w:ascii="Arial"/>
          <w:spacing w:val="-5"/>
          <w:w w:val="105"/>
          <w:sz w:val="12"/>
        </w:rPr>
        <w:lastRenderedPageBreak/>
        <w:t>525</w:t>
      </w:r>
      <w:r>
        <w:rPr>
          <w:rFonts w:ascii="Arial"/>
          <w:sz w:val="12"/>
        </w:rPr>
        <w:tab/>
      </w:r>
      <w:r>
        <w:rPr>
          <w:w w:val="105"/>
        </w:rPr>
        <w:t>of</w:t>
      </w:r>
      <w:r>
        <w:rPr>
          <w:spacing w:val="20"/>
          <w:w w:val="105"/>
        </w:rPr>
        <w:t xml:space="preserve"> </w:t>
      </w:r>
      <w:r>
        <w:rPr>
          <w:w w:val="105"/>
        </w:rPr>
        <w:t>these</w:t>
      </w:r>
      <w:r>
        <w:rPr>
          <w:spacing w:val="20"/>
          <w:w w:val="105"/>
        </w:rPr>
        <w:t xml:space="preserve"> </w:t>
      </w:r>
      <w:r>
        <w:rPr>
          <w:w w:val="105"/>
        </w:rPr>
        <w:t>neurons</w:t>
      </w:r>
      <w:r>
        <w:rPr>
          <w:spacing w:val="21"/>
          <w:w w:val="105"/>
        </w:rPr>
        <w:t xml:space="preserve"> </w:t>
      </w:r>
      <w:r>
        <w:rPr>
          <w:w w:val="105"/>
        </w:rPr>
        <w:t>from</w:t>
      </w:r>
      <w:r>
        <w:rPr>
          <w:spacing w:val="20"/>
          <w:w w:val="105"/>
        </w:rPr>
        <w:t xml:space="preserve"> </w:t>
      </w:r>
      <w:r>
        <w:rPr>
          <w:w w:val="105"/>
        </w:rPr>
        <w:t>individual</w:t>
      </w:r>
      <w:r>
        <w:rPr>
          <w:spacing w:val="21"/>
          <w:w w:val="105"/>
        </w:rPr>
        <w:t xml:space="preserve"> </w:t>
      </w:r>
      <w:r>
        <w:rPr>
          <w:w w:val="105"/>
        </w:rPr>
        <w:t>brains</w:t>
      </w:r>
      <w:r>
        <w:rPr>
          <w:spacing w:val="20"/>
          <w:w w:val="105"/>
        </w:rPr>
        <w:t xml:space="preserve"> </w:t>
      </w:r>
      <w:r>
        <w:rPr>
          <w:w w:val="105"/>
        </w:rPr>
        <w:t>into</w:t>
      </w:r>
      <w:r>
        <w:rPr>
          <w:spacing w:val="20"/>
          <w:w w:val="105"/>
        </w:rPr>
        <w:t xml:space="preserve"> </w:t>
      </w:r>
      <w:r>
        <w:rPr>
          <w:w w:val="105"/>
        </w:rPr>
        <w:t>the</w:t>
      </w:r>
      <w:r>
        <w:rPr>
          <w:spacing w:val="21"/>
          <w:w w:val="105"/>
        </w:rPr>
        <w:t xml:space="preserve"> </w:t>
      </w:r>
      <w:r>
        <w:rPr>
          <w:w w:val="105"/>
        </w:rPr>
        <w:t>AllenCCFv3</w:t>
      </w:r>
      <w:r>
        <w:rPr>
          <w:spacing w:val="20"/>
          <w:w w:val="105"/>
        </w:rPr>
        <w:t xml:space="preserve"> </w:t>
      </w:r>
      <w:r>
        <w:rPr>
          <w:w w:val="105"/>
        </w:rPr>
        <w:t>allows</w:t>
      </w:r>
      <w:r>
        <w:rPr>
          <w:spacing w:val="21"/>
          <w:w w:val="105"/>
        </w:rPr>
        <w:t xml:space="preserve"> </w:t>
      </w:r>
      <w:r>
        <w:rPr>
          <w:w w:val="105"/>
        </w:rPr>
        <w:t>investigators</w:t>
      </w:r>
      <w:r>
        <w:rPr>
          <w:spacing w:val="20"/>
          <w:w w:val="105"/>
        </w:rPr>
        <w:t xml:space="preserve"> </w:t>
      </w:r>
      <w:r>
        <w:rPr>
          <w:spacing w:val="-5"/>
          <w:w w:val="105"/>
        </w:rPr>
        <w:t>to</w:t>
      </w:r>
    </w:p>
    <w:p w14:paraId="3D467D6B" w14:textId="77777777" w:rsidR="005F326E" w:rsidRDefault="00000000">
      <w:pPr>
        <w:pStyle w:val="BodyText"/>
        <w:tabs>
          <w:tab w:val="left" w:pos="1085"/>
        </w:tabs>
        <w:spacing w:before="157"/>
      </w:pPr>
      <w:r>
        <w:rPr>
          <w:rFonts w:ascii="Arial"/>
          <w:spacing w:val="-5"/>
          <w:w w:val="105"/>
          <w:sz w:val="12"/>
        </w:rPr>
        <w:t>526</w:t>
      </w:r>
      <w:r>
        <w:rPr>
          <w:rFonts w:ascii="Arial"/>
          <w:sz w:val="12"/>
        </w:rPr>
        <w:tab/>
      </w:r>
      <w:r>
        <w:rPr>
          <w:w w:val="105"/>
        </w:rPr>
        <w:t>study</w:t>
      </w:r>
      <w:r>
        <w:rPr>
          <w:spacing w:val="11"/>
          <w:w w:val="105"/>
        </w:rPr>
        <w:t xml:space="preserve"> </w:t>
      </w:r>
      <w:r>
        <w:rPr>
          <w:w w:val="105"/>
        </w:rPr>
        <w:t>different</w:t>
      </w:r>
      <w:r>
        <w:rPr>
          <w:spacing w:val="11"/>
          <w:w w:val="105"/>
        </w:rPr>
        <w:t xml:space="preserve"> </w:t>
      </w:r>
      <w:r>
        <w:rPr>
          <w:w w:val="105"/>
        </w:rPr>
        <w:t>neuron</w:t>
      </w:r>
      <w:r>
        <w:rPr>
          <w:spacing w:val="11"/>
          <w:w w:val="105"/>
        </w:rPr>
        <w:t xml:space="preserve"> </w:t>
      </w:r>
      <w:r>
        <w:rPr>
          <w:w w:val="105"/>
        </w:rPr>
        <w:t>types</w:t>
      </w:r>
      <w:r>
        <w:rPr>
          <w:spacing w:val="11"/>
          <w:w w:val="105"/>
        </w:rPr>
        <w:t xml:space="preserve"> </w:t>
      </w:r>
      <w:r>
        <w:rPr>
          <w:w w:val="105"/>
        </w:rPr>
        <w:t>within</w:t>
      </w:r>
      <w:r>
        <w:rPr>
          <w:spacing w:val="11"/>
          <w:w w:val="105"/>
        </w:rPr>
        <w:t xml:space="preserve"> </w:t>
      </w:r>
      <w:r>
        <w:rPr>
          <w:w w:val="105"/>
        </w:rPr>
        <w:t>the</w:t>
      </w:r>
      <w:r>
        <w:rPr>
          <w:spacing w:val="11"/>
          <w:w w:val="105"/>
        </w:rPr>
        <w:t xml:space="preserve"> </w:t>
      </w:r>
      <w:r>
        <w:rPr>
          <w:w w:val="105"/>
        </w:rPr>
        <w:t>same</w:t>
      </w:r>
      <w:r>
        <w:rPr>
          <w:spacing w:val="11"/>
          <w:w w:val="105"/>
        </w:rPr>
        <w:t xml:space="preserve"> </w:t>
      </w:r>
      <w:r>
        <w:rPr>
          <w:w w:val="105"/>
        </w:rPr>
        <w:t>space</w:t>
      </w:r>
      <w:r>
        <w:rPr>
          <w:spacing w:val="11"/>
          <w:w w:val="105"/>
        </w:rPr>
        <w:t xml:space="preserve"> </w:t>
      </w:r>
      <w:r>
        <w:rPr>
          <w:w w:val="105"/>
        </w:rPr>
        <w:t>and</w:t>
      </w:r>
      <w:r>
        <w:rPr>
          <w:spacing w:val="11"/>
          <w:w w:val="105"/>
        </w:rPr>
        <w:t xml:space="preserve"> </w:t>
      </w:r>
      <w:r>
        <w:rPr>
          <w:w w:val="105"/>
        </w:rPr>
        <w:t>characterize</w:t>
      </w:r>
      <w:r>
        <w:rPr>
          <w:spacing w:val="12"/>
          <w:w w:val="105"/>
        </w:rPr>
        <w:t xml:space="preserve"> </w:t>
      </w:r>
      <w:r>
        <w:rPr>
          <w:w w:val="105"/>
        </w:rPr>
        <w:t>their</w:t>
      </w:r>
      <w:r>
        <w:rPr>
          <w:spacing w:val="11"/>
          <w:w w:val="105"/>
        </w:rPr>
        <w:t xml:space="preserve"> </w:t>
      </w:r>
      <w:proofErr w:type="gramStart"/>
      <w:r>
        <w:rPr>
          <w:spacing w:val="-2"/>
          <w:w w:val="105"/>
        </w:rPr>
        <w:t>morphology</w:t>
      </w:r>
      <w:proofErr w:type="gramEnd"/>
    </w:p>
    <w:p w14:paraId="544654B3" w14:textId="77777777" w:rsidR="005F326E" w:rsidRDefault="00000000">
      <w:pPr>
        <w:pStyle w:val="BodyText"/>
        <w:tabs>
          <w:tab w:val="left" w:pos="1085"/>
        </w:tabs>
        <w:spacing w:before="158"/>
      </w:pPr>
      <w:r>
        <w:rPr>
          <w:rFonts w:ascii="Arial"/>
          <w:spacing w:val="-5"/>
          <w:w w:val="105"/>
          <w:sz w:val="12"/>
        </w:rPr>
        <w:t>527</w:t>
      </w:r>
      <w:r>
        <w:rPr>
          <w:rFonts w:ascii="Arial"/>
          <w:sz w:val="12"/>
        </w:rPr>
        <w:tab/>
      </w:r>
      <w:r>
        <w:rPr>
          <w:w w:val="105"/>
        </w:rPr>
        <w:t>with</w:t>
      </w:r>
      <w:r>
        <w:rPr>
          <w:spacing w:val="3"/>
          <w:w w:val="105"/>
        </w:rPr>
        <w:t xml:space="preserve"> </w:t>
      </w:r>
      <w:r>
        <w:rPr>
          <w:w w:val="105"/>
        </w:rPr>
        <w:t>respect</w:t>
      </w:r>
      <w:r>
        <w:rPr>
          <w:spacing w:val="3"/>
          <w:w w:val="105"/>
        </w:rPr>
        <w:t xml:space="preserve"> </w:t>
      </w:r>
      <w:r>
        <w:rPr>
          <w:w w:val="105"/>
        </w:rPr>
        <w:t>to</w:t>
      </w:r>
      <w:r>
        <w:rPr>
          <w:spacing w:val="4"/>
          <w:w w:val="105"/>
        </w:rPr>
        <w:t xml:space="preserve"> </w:t>
      </w:r>
      <w:r>
        <w:rPr>
          <w:w w:val="105"/>
        </w:rPr>
        <w:t>their</w:t>
      </w:r>
      <w:r>
        <w:rPr>
          <w:spacing w:val="3"/>
          <w:w w:val="105"/>
        </w:rPr>
        <w:t xml:space="preserve"> </w:t>
      </w:r>
      <w:r>
        <w:rPr>
          <w:w w:val="105"/>
        </w:rPr>
        <w:t>transcriptomics.</w:t>
      </w:r>
      <w:r>
        <w:rPr>
          <w:spacing w:val="34"/>
          <w:w w:val="105"/>
        </w:rPr>
        <w:t xml:space="preserve"> </w:t>
      </w:r>
      <w:r>
        <w:rPr>
          <w:w w:val="105"/>
        </w:rPr>
        <w:t>Mappings</w:t>
      </w:r>
      <w:r>
        <w:rPr>
          <w:spacing w:val="4"/>
          <w:w w:val="105"/>
        </w:rPr>
        <w:t xml:space="preserve"> </w:t>
      </w:r>
      <w:r>
        <w:rPr>
          <w:w w:val="105"/>
        </w:rPr>
        <w:t>found</w:t>
      </w:r>
      <w:r>
        <w:rPr>
          <w:spacing w:val="3"/>
          <w:w w:val="105"/>
        </w:rPr>
        <w:t xml:space="preserve"> </w:t>
      </w:r>
      <w:r>
        <w:rPr>
          <w:w w:val="105"/>
        </w:rPr>
        <w:t>between</w:t>
      </w:r>
      <w:r>
        <w:rPr>
          <w:spacing w:val="3"/>
          <w:w w:val="105"/>
        </w:rPr>
        <w:t xml:space="preserve"> </w:t>
      </w:r>
      <w:r>
        <w:rPr>
          <w:w w:val="105"/>
        </w:rPr>
        <w:t>the</w:t>
      </w:r>
      <w:r>
        <w:rPr>
          <w:spacing w:val="4"/>
          <w:w w:val="105"/>
        </w:rPr>
        <w:t xml:space="preserve"> </w:t>
      </w:r>
      <w:proofErr w:type="spellStart"/>
      <w:r>
        <w:rPr>
          <w:w w:val="105"/>
        </w:rPr>
        <w:t>fMOST</w:t>
      </w:r>
      <w:proofErr w:type="spellEnd"/>
      <w:r>
        <w:rPr>
          <w:spacing w:val="3"/>
          <w:w w:val="105"/>
        </w:rPr>
        <w:t xml:space="preserve"> </w:t>
      </w:r>
      <w:r>
        <w:rPr>
          <w:w w:val="105"/>
        </w:rPr>
        <w:t>image</w:t>
      </w:r>
      <w:r>
        <w:rPr>
          <w:spacing w:val="4"/>
          <w:w w:val="105"/>
        </w:rPr>
        <w:t xml:space="preserve"> </w:t>
      </w:r>
      <w:r>
        <w:rPr>
          <w:spacing w:val="-5"/>
          <w:w w:val="105"/>
        </w:rPr>
        <w:t>and</w:t>
      </w:r>
    </w:p>
    <w:p w14:paraId="292C4746" w14:textId="1A54CDDD" w:rsidR="005F326E" w:rsidRDefault="00000000">
      <w:pPr>
        <w:pStyle w:val="BodyText"/>
        <w:tabs>
          <w:tab w:val="left" w:pos="1085"/>
        </w:tabs>
        <w:spacing w:before="157"/>
      </w:pPr>
      <w:r>
        <w:rPr>
          <w:rFonts w:ascii="Arial"/>
          <w:spacing w:val="-5"/>
          <w:w w:val="105"/>
          <w:sz w:val="12"/>
        </w:rPr>
        <w:t>528</w:t>
      </w:r>
      <w:r>
        <w:rPr>
          <w:rFonts w:ascii="Arial"/>
          <w:sz w:val="12"/>
        </w:rPr>
        <w:tab/>
      </w:r>
      <w:r>
        <w:rPr>
          <w:w w:val="105"/>
        </w:rPr>
        <w:t>the</w:t>
      </w:r>
      <w:r>
        <w:rPr>
          <w:spacing w:val="24"/>
          <w:w w:val="105"/>
        </w:rPr>
        <w:t xml:space="preserve"> </w:t>
      </w:r>
      <w:r>
        <w:rPr>
          <w:w w:val="105"/>
        </w:rPr>
        <w:t>AllenCCFv3</w:t>
      </w:r>
      <w:r>
        <w:rPr>
          <w:spacing w:val="25"/>
          <w:w w:val="105"/>
        </w:rPr>
        <w:t xml:space="preserve"> </w:t>
      </w:r>
      <w:r>
        <w:rPr>
          <w:w w:val="105"/>
        </w:rPr>
        <w:t>using</w:t>
      </w:r>
      <w:r>
        <w:rPr>
          <w:spacing w:val="25"/>
          <w:w w:val="105"/>
        </w:rPr>
        <w:t xml:space="preserve"> </w:t>
      </w:r>
      <w:r>
        <w:rPr>
          <w:w w:val="105"/>
        </w:rPr>
        <w:t>our</w:t>
      </w:r>
      <w:r>
        <w:rPr>
          <w:spacing w:val="25"/>
          <w:w w:val="105"/>
        </w:rPr>
        <w:t xml:space="preserve"> </w:t>
      </w:r>
      <w:r>
        <w:rPr>
          <w:w w:val="105"/>
        </w:rPr>
        <w:t>pipeline</w:t>
      </w:r>
      <w:r>
        <w:rPr>
          <w:spacing w:val="25"/>
          <w:w w:val="105"/>
        </w:rPr>
        <w:t xml:space="preserve"> </w:t>
      </w:r>
      <w:r>
        <w:rPr>
          <w:w w:val="105"/>
        </w:rPr>
        <w:t>can</w:t>
      </w:r>
      <w:r>
        <w:rPr>
          <w:spacing w:val="25"/>
          <w:w w:val="105"/>
        </w:rPr>
        <w:t xml:space="preserve"> </w:t>
      </w:r>
      <w:r>
        <w:rPr>
          <w:w w:val="105"/>
        </w:rPr>
        <w:t>be</w:t>
      </w:r>
      <w:r>
        <w:rPr>
          <w:spacing w:val="25"/>
          <w:w w:val="105"/>
        </w:rPr>
        <w:t xml:space="preserve"> </w:t>
      </w:r>
      <w:r>
        <w:rPr>
          <w:w w:val="105"/>
        </w:rPr>
        <w:t>applied</w:t>
      </w:r>
      <w:r>
        <w:rPr>
          <w:spacing w:val="25"/>
          <w:w w:val="105"/>
        </w:rPr>
        <w:t xml:space="preserve"> </w:t>
      </w:r>
      <w:ins w:id="215" w:author="Gee, James C" w:date="2024-04-10T18:43:00Z">
        <w:r w:rsidR="005711D7">
          <w:rPr>
            <w:spacing w:val="25"/>
            <w:w w:val="105"/>
          </w:rPr>
          <w:t xml:space="preserve">in this way </w:t>
        </w:r>
      </w:ins>
      <w:r>
        <w:rPr>
          <w:w w:val="105"/>
        </w:rPr>
        <w:t>to</w:t>
      </w:r>
      <w:r>
        <w:rPr>
          <w:spacing w:val="25"/>
          <w:w w:val="105"/>
        </w:rPr>
        <w:t xml:space="preserve"> </w:t>
      </w:r>
      <w:proofErr w:type="spellStart"/>
      <w:r>
        <w:rPr>
          <w:w w:val="105"/>
        </w:rPr>
        <w:t>fMOST</w:t>
      </w:r>
      <w:proofErr w:type="spellEnd"/>
      <w:r>
        <w:rPr>
          <w:spacing w:val="25"/>
          <w:w w:val="105"/>
        </w:rPr>
        <w:t xml:space="preserve"> </w:t>
      </w:r>
      <w:r>
        <w:rPr>
          <w:w w:val="105"/>
        </w:rPr>
        <w:t>neuron</w:t>
      </w:r>
      <w:r>
        <w:rPr>
          <w:spacing w:val="25"/>
          <w:w w:val="105"/>
        </w:rPr>
        <w:t xml:space="preserve"> </w:t>
      </w:r>
      <w:proofErr w:type="gramStart"/>
      <w:r>
        <w:rPr>
          <w:spacing w:val="-2"/>
          <w:w w:val="105"/>
        </w:rPr>
        <w:t>reconstruction</w:t>
      </w:r>
      <w:proofErr w:type="gramEnd"/>
    </w:p>
    <w:p w14:paraId="22B6FFA7" w14:textId="77777777" w:rsidR="005F326E" w:rsidRDefault="00000000">
      <w:pPr>
        <w:tabs>
          <w:tab w:val="left" w:pos="1085"/>
        </w:tabs>
        <w:spacing w:before="157"/>
        <w:ind w:left="110"/>
        <w:rPr>
          <w:sz w:val="24"/>
        </w:rPr>
      </w:pPr>
      <w:r>
        <w:rPr>
          <w:rFonts w:ascii="Arial"/>
          <w:spacing w:val="-5"/>
          <w:w w:val="105"/>
          <w:sz w:val="12"/>
        </w:rPr>
        <w:t>529</w:t>
      </w:r>
      <w:r>
        <w:rPr>
          <w:rFonts w:ascii="Arial"/>
          <w:sz w:val="12"/>
        </w:rPr>
        <w:tab/>
      </w:r>
      <w:r>
        <w:rPr>
          <w:spacing w:val="-2"/>
          <w:w w:val="105"/>
          <w:sz w:val="24"/>
        </w:rPr>
        <w:t>data.</w:t>
      </w:r>
    </w:p>
    <w:p w14:paraId="617A7E7C" w14:textId="77777777" w:rsidR="005F326E" w:rsidRDefault="005F326E">
      <w:pPr>
        <w:pStyle w:val="BodyText"/>
        <w:ind w:left="0"/>
        <w:rPr>
          <w:sz w:val="20"/>
        </w:rPr>
      </w:pPr>
    </w:p>
    <w:p w14:paraId="33534C90" w14:textId="77777777" w:rsidR="005F326E" w:rsidRDefault="005F326E">
      <w:pPr>
        <w:pStyle w:val="BodyText"/>
        <w:spacing w:before="8"/>
        <w:ind w:left="0"/>
      </w:pPr>
    </w:p>
    <w:p w14:paraId="1DAD1146" w14:textId="77777777" w:rsidR="005F326E" w:rsidRDefault="00000000">
      <w:pPr>
        <w:pStyle w:val="Heading1"/>
        <w:tabs>
          <w:tab w:val="left" w:pos="1235"/>
        </w:tabs>
      </w:pPr>
      <w:r>
        <w:rPr>
          <w:rFonts w:ascii="Arial"/>
          <w:b w:val="0"/>
          <w:w w:val="115"/>
          <w:sz w:val="12"/>
        </w:rPr>
        <w:t>530</w:t>
      </w:r>
      <w:r>
        <w:rPr>
          <w:rFonts w:ascii="Arial"/>
          <w:b w:val="0"/>
          <w:spacing w:val="119"/>
          <w:w w:val="115"/>
          <w:sz w:val="12"/>
        </w:rPr>
        <w:t xml:space="preserve"> </w:t>
      </w:r>
      <w:bookmarkStart w:id="216" w:name="Mapping_MERFISH_data_to_AllenCCFv3"/>
      <w:bookmarkEnd w:id="216"/>
      <w:r>
        <w:rPr>
          <w:spacing w:val="-5"/>
          <w:w w:val="115"/>
        </w:rPr>
        <w:t>4.3</w:t>
      </w:r>
      <w:r>
        <w:tab/>
      </w:r>
      <w:r>
        <w:rPr>
          <w:w w:val="115"/>
        </w:rPr>
        <w:t>Mapping</w:t>
      </w:r>
      <w:r>
        <w:rPr>
          <w:spacing w:val="27"/>
          <w:w w:val="115"/>
        </w:rPr>
        <w:t xml:space="preserve"> </w:t>
      </w:r>
      <w:r>
        <w:rPr>
          <w:w w:val="115"/>
        </w:rPr>
        <w:t>MERFISH</w:t>
      </w:r>
      <w:r>
        <w:rPr>
          <w:spacing w:val="27"/>
          <w:w w:val="115"/>
        </w:rPr>
        <w:t xml:space="preserve"> </w:t>
      </w:r>
      <w:r>
        <w:rPr>
          <w:w w:val="115"/>
        </w:rPr>
        <w:t>data</w:t>
      </w:r>
      <w:r>
        <w:rPr>
          <w:spacing w:val="27"/>
          <w:w w:val="115"/>
        </w:rPr>
        <w:t xml:space="preserve"> </w:t>
      </w:r>
      <w:r>
        <w:rPr>
          <w:w w:val="115"/>
        </w:rPr>
        <w:t>to</w:t>
      </w:r>
      <w:r>
        <w:rPr>
          <w:spacing w:val="27"/>
          <w:w w:val="115"/>
        </w:rPr>
        <w:t xml:space="preserve"> </w:t>
      </w:r>
      <w:r>
        <w:rPr>
          <w:spacing w:val="-2"/>
          <w:w w:val="115"/>
        </w:rPr>
        <w:t>AllenCCFv3</w:t>
      </w:r>
    </w:p>
    <w:p w14:paraId="137C5F8F" w14:textId="77777777" w:rsidR="005F326E" w:rsidRDefault="005F326E">
      <w:pPr>
        <w:pStyle w:val="BodyText"/>
        <w:spacing w:before="10"/>
        <w:ind w:left="0"/>
        <w:rPr>
          <w:b/>
          <w:sz w:val="23"/>
        </w:rPr>
      </w:pPr>
    </w:p>
    <w:p w14:paraId="256A9C1C" w14:textId="77777777" w:rsidR="005F326E" w:rsidRDefault="00000000">
      <w:pPr>
        <w:pStyle w:val="Heading2"/>
        <w:tabs>
          <w:tab w:val="left" w:pos="1321"/>
        </w:tabs>
      </w:pPr>
      <w:r>
        <w:rPr>
          <w:rFonts w:ascii="Arial"/>
          <w:b w:val="0"/>
          <w:w w:val="110"/>
          <w:sz w:val="12"/>
        </w:rPr>
        <w:t>531</w:t>
      </w:r>
      <w:r>
        <w:rPr>
          <w:rFonts w:ascii="Arial"/>
          <w:b w:val="0"/>
          <w:spacing w:val="131"/>
          <w:w w:val="110"/>
          <w:sz w:val="12"/>
        </w:rPr>
        <w:t xml:space="preserve"> </w:t>
      </w:r>
      <w:bookmarkStart w:id="217" w:name="Preprocessing"/>
      <w:bookmarkEnd w:id="217"/>
      <w:r>
        <w:rPr>
          <w:spacing w:val="-2"/>
          <w:w w:val="110"/>
        </w:rPr>
        <w:t>4.3.1</w:t>
      </w:r>
      <w:r>
        <w:tab/>
      </w:r>
      <w:commentRangeStart w:id="218"/>
      <w:commentRangeStart w:id="219"/>
      <w:r>
        <w:rPr>
          <w:spacing w:val="-2"/>
          <w:w w:val="110"/>
        </w:rPr>
        <w:t>Preprocessing</w:t>
      </w:r>
      <w:commentRangeEnd w:id="218"/>
      <w:r w:rsidR="005711D7">
        <w:rPr>
          <w:rStyle w:val="CommentReference"/>
          <w:b w:val="0"/>
          <w:bCs w:val="0"/>
        </w:rPr>
        <w:commentReference w:id="218"/>
      </w:r>
      <w:commentRangeEnd w:id="219"/>
      <w:r w:rsidR="009A6E50">
        <w:rPr>
          <w:rStyle w:val="CommentReference"/>
          <w:b w:val="0"/>
          <w:bCs w:val="0"/>
        </w:rPr>
        <w:commentReference w:id="219"/>
      </w:r>
    </w:p>
    <w:p w14:paraId="05F3A9A1" w14:textId="77777777" w:rsidR="005F326E" w:rsidRDefault="005F326E">
      <w:pPr>
        <w:pStyle w:val="BodyText"/>
        <w:spacing w:before="10"/>
        <w:ind w:left="0"/>
        <w:rPr>
          <w:b/>
        </w:rPr>
      </w:pPr>
    </w:p>
    <w:p w14:paraId="6FBF3597" w14:textId="61CDE2CD" w:rsidR="005F326E" w:rsidRDefault="00000000">
      <w:pPr>
        <w:tabs>
          <w:tab w:val="left" w:pos="786"/>
        </w:tabs>
        <w:spacing w:before="145"/>
        <w:ind w:left="110"/>
        <w:rPr>
          <w:sz w:val="24"/>
        </w:rPr>
      </w:pPr>
      <w:r>
        <w:rPr>
          <w:rFonts w:ascii="Arial" w:hAnsi="Arial"/>
          <w:spacing w:val="-5"/>
          <w:w w:val="110"/>
          <w:sz w:val="12"/>
        </w:rPr>
        <w:t>532</w:t>
      </w:r>
      <w:r>
        <w:rPr>
          <w:rFonts w:ascii="Arial" w:hAnsi="Arial"/>
          <w:sz w:val="12"/>
        </w:rPr>
        <w:tab/>
      </w:r>
      <w:commentRangeStart w:id="220"/>
      <w:commentRangeStart w:id="221"/>
      <w:r>
        <w:rPr>
          <w:rFonts w:ascii="Arial" w:hAnsi="Arial"/>
          <w:spacing w:val="-2"/>
          <w:w w:val="180"/>
          <w:sz w:val="24"/>
        </w:rPr>
        <w:t>•</w:t>
      </w:r>
      <w:r>
        <w:rPr>
          <w:rFonts w:ascii="Arial" w:hAnsi="Arial"/>
          <w:spacing w:val="-28"/>
          <w:w w:val="180"/>
          <w:sz w:val="24"/>
        </w:rPr>
        <w:t xml:space="preserve"> </w:t>
      </w:r>
      <w:del w:id="222" w:author="Gee, James C" w:date="2024-04-10T18:43:00Z">
        <w:r w:rsidDel="005711D7">
          <w:rPr>
            <w:i/>
            <w:spacing w:val="-2"/>
            <w:w w:val="110"/>
            <w:sz w:val="24"/>
          </w:rPr>
          <w:delText>Section</w:delText>
        </w:r>
        <w:r w:rsidDel="005711D7">
          <w:rPr>
            <w:i/>
            <w:spacing w:val="-4"/>
            <w:w w:val="110"/>
            <w:sz w:val="24"/>
          </w:rPr>
          <w:delText xml:space="preserve"> </w:delText>
        </w:r>
      </w:del>
      <w:ins w:id="223" w:author="Gee, James C" w:date="2024-04-10T18:43:00Z">
        <w:r w:rsidR="005711D7">
          <w:rPr>
            <w:i/>
            <w:spacing w:val="-2"/>
            <w:w w:val="110"/>
            <w:sz w:val="24"/>
          </w:rPr>
          <w:t>Initial volume</w:t>
        </w:r>
        <w:r w:rsidR="005711D7">
          <w:rPr>
            <w:i/>
            <w:spacing w:val="-4"/>
            <w:w w:val="110"/>
            <w:sz w:val="24"/>
          </w:rPr>
          <w:t xml:space="preserve"> </w:t>
        </w:r>
      </w:ins>
      <w:r>
        <w:rPr>
          <w:i/>
          <w:spacing w:val="-2"/>
          <w:w w:val="110"/>
          <w:sz w:val="24"/>
        </w:rPr>
        <w:t>reconstruction</w:t>
      </w:r>
      <w:commentRangeEnd w:id="220"/>
      <w:r w:rsidR="005711D7">
        <w:rPr>
          <w:rStyle w:val="CommentReference"/>
        </w:rPr>
        <w:commentReference w:id="220"/>
      </w:r>
      <w:commentRangeEnd w:id="221"/>
      <w:r w:rsidR="009A6E50">
        <w:rPr>
          <w:rStyle w:val="CommentReference"/>
        </w:rPr>
        <w:commentReference w:id="221"/>
      </w:r>
      <w:r>
        <w:rPr>
          <w:spacing w:val="-2"/>
          <w:w w:val="110"/>
          <w:sz w:val="24"/>
        </w:rPr>
        <w:t>—Alignment</w:t>
      </w:r>
      <w:r>
        <w:rPr>
          <w:w w:val="110"/>
          <w:sz w:val="24"/>
        </w:rPr>
        <w:t xml:space="preserve"> </w:t>
      </w:r>
      <w:r>
        <w:rPr>
          <w:spacing w:val="-2"/>
          <w:w w:val="110"/>
          <w:sz w:val="24"/>
        </w:rPr>
        <w:t>of</w:t>
      </w:r>
      <w:r>
        <w:rPr>
          <w:spacing w:val="1"/>
          <w:w w:val="110"/>
          <w:sz w:val="24"/>
        </w:rPr>
        <w:t xml:space="preserve"> </w:t>
      </w:r>
      <w:r>
        <w:rPr>
          <w:spacing w:val="-2"/>
          <w:w w:val="110"/>
          <w:sz w:val="24"/>
        </w:rPr>
        <w:t>MERFISH</w:t>
      </w:r>
      <w:r>
        <w:rPr>
          <w:w w:val="110"/>
          <w:sz w:val="24"/>
        </w:rPr>
        <w:t xml:space="preserve"> </w:t>
      </w:r>
      <w:r>
        <w:rPr>
          <w:spacing w:val="-2"/>
          <w:w w:val="110"/>
          <w:sz w:val="24"/>
        </w:rPr>
        <w:t>data</w:t>
      </w:r>
      <w:r>
        <w:rPr>
          <w:spacing w:val="1"/>
          <w:w w:val="110"/>
          <w:sz w:val="24"/>
        </w:rPr>
        <w:t xml:space="preserve"> </w:t>
      </w:r>
      <w:r>
        <w:rPr>
          <w:spacing w:val="-2"/>
          <w:w w:val="110"/>
          <w:sz w:val="24"/>
        </w:rPr>
        <w:t>into</w:t>
      </w:r>
      <w:r>
        <w:rPr>
          <w:w w:val="110"/>
          <w:sz w:val="24"/>
        </w:rPr>
        <w:t xml:space="preserve"> </w:t>
      </w:r>
      <w:r>
        <w:rPr>
          <w:spacing w:val="-2"/>
          <w:w w:val="110"/>
          <w:sz w:val="24"/>
        </w:rPr>
        <w:t>a</w:t>
      </w:r>
      <w:r>
        <w:rPr>
          <w:spacing w:val="1"/>
          <w:w w:val="110"/>
          <w:sz w:val="24"/>
        </w:rPr>
        <w:t xml:space="preserve"> </w:t>
      </w:r>
      <w:r>
        <w:rPr>
          <w:spacing w:val="-2"/>
          <w:w w:val="110"/>
          <w:sz w:val="24"/>
        </w:rPr>
        <w:t>3D</w:t>
      </w:r>
      <w:r>
        <w:rPr>
          <w:spacing w:val="1"/>
          <w:w w:val="110"/>
          <w:sz w:val="24"/>
        </w:rPr>
        <w:t xml:space="preserve"> </w:t>
      </w:r>
      <w:r>
        <w:rPr>
          <w:spacing w:val="-2"/>
          <w:w w:val="110"/>
          <w:sz w:val="24"/>
        </w:rPr>
        <w:t>atlas</w:t>
      </w:r>
      <w:r>
        <w:rPr>
          <w:w w:val="110"/>
          <w:sz w:val="24"/>
        </w:rPr>
        <w:t xml:space="preserve"> </w:t>
      </w:r>
      <w:r>
        <w:rPr>
          <w:spacing w:val="-2"/>
          <w:w w:val="110"/>
          <w:sz w:val="24"/>
        </w:rPr>
        <w:t>space</w:t>
      </w:r>
      <w:r>
        <w:rPr>
          <w:spacing w:val="1"/>
          <w:w w:val="110"/>
          <w:sz w:val="24"/>
        </w:rPr>
        <w:t xml:space="preserve"> </w:t>
      </w:r>
      <w:r>
        <w:rPr>
          <w:spacing w:val="-2"/>
          <w:w w:val="110"/>
          <w:sz w:val="24"/>
        </w:rPr>
        <w:t>requires</w:t>
      </w:r>
    </w:p>
    <w:p w14:paraId="1577D33A" w14:textId="77777777" w:rsidR="005F326E" w:rsidRDefault="00000000">
      <w:pPr>
        <w:pStyle w:val="BodyText"/>
        <w:tabs>
          <w:tab w:val="left" w:pos="1085"/>
        </w:tabs>
        <w:spacing w:before="157"/>
      </w:pPr>
      <w:r>
        <w:rPr>
          <w:rFonts w:ascii="Arial"/>
          <w:spacing w:val="-5"/>
          <w:w w:val="105"/>
          <w:sz w:val="12"/>
        </w:rPr>
        <w:t>533</w:t>
      </w:r>
      <w:r>
        <w:rPr>
          <w:rFonts w:ascii="Arial"/>
          <w:sz w:val="12"/>
        </w:rPr>
        <w:tab/>
      </w:r>
      <w:r>
        <w:rPr>
          <w:w w:val="105"/>
        </w:rPr>
        <w:t>an</w:t>
      </w:r>
      <w:r>
        <w:rPr>
          <w:spacing w:val="11"/>
          <w:w w:val="105"/>
        </w:rPr>
        <w:t xml:space="preserve"> </w:t>
      </w:r>
      <w:r>
        <w:rPr>
          <w:w w:val="105"/>
        </w:rPr>
        <w:t>estimation</w:t>
      </w:r>
      <w:r>
        <w:rPr>
          <w:spacing w:val="11"/>
          <w:w w:val="105"/>
        </w:rPr>
        <w:t xml:space="preserve"> </w:t>
      </w:r>
      <w:r>
        <w:rPr>
          <w:w w:val="105"/>
        </w:rPr>
        <w:t>of</w:t>
      </w:r>
      <w:r>
        <w:rPr>
          <w:spacing w:val="11"/>
          <w:w w:val="105"/>
        </w:rPr>
        <w:t xml:space="preserve"> </w:t>
      </w:r>
      <w:r>
        <w:rPr>
          <w:w w:val="105"/>
        </w:rPr>
        <w:t>anatomical</w:t>
      </w:r>
      <w:r>
        <w:rPr>
          <w:spacing w:val="11"/>
          <w:w w:val="105"/>
        </w:rPr>
        <w:t xml:space="preserve"> </w:t>
      </w:r>
      <w:r>
        <w:rPr>
          <w:w w:val="105"/>
        </w:rPr>
        <w:t>structure</w:t>
      </w:r>
      <w:r>
        <w:rPr>
          <w:spacing w:val="11"/>
          <w:w w:val="105"/>
        </w:rPr>
        <w:t xml:space="preserve"> </w:t>
      </w:r>
      <w:r>
        <w:rPr>
          <w:w w:val="105"/>
        </w:rPr>
        <w:t>within</w:t>
      </w:r>
      <w:r>
        <w:rPr>
          <w:spacing w:val="11"/>
          <w:w w:val="105"/>
        </w:rPr>
        <w:t xml:space="preserve"> </w:t>
      </w:r>
      <w:r>
        <w:rPr>
          <w:w w:val="105"/>
        </w:rPr>
        <w:t>the</w:t>
      </w:r>
      <w:r>
        <w:rPr>
          <w:spacing w:val="11"/>
          <w:w w:val="105"/>
        </w:rPr>
        <w:t xml:space="preserve"> </w:t>
      </w:r>
      <w:r>
        <w:rPr>
          <w:w w:val="105"/>
        </w:rPr>
        <w:t>data.</w:t>
      </w:r>
      <w:r>
        <w:rPr>
          <w:spacing w:val="46"/>
          <w:w w:val="105"/>
        </w:rPr>
        <w:t xml:space="preserve"> </w:t>
      </w:r>
      <w:r>
        <w:rPr>
          <w:w w:val="105"/>
        </w:rPr>
        <w:t>For</w:t>
      </w:r>
      <w:r>
        <w:rPr>
          <w:spacing w:val="11"/>
          <w:w w:val="105"/>
        </w:rPr>
        <w:t xml:space="preserve"> </w:t>
      </w:r>
      <w:r>
        <w:rPr>
          <w:w w:val="105"/>
        </w:rPr>
        <w:t>each</w:t>
      </w:r>
      <w:r>
        <w:rPr>
          <w:spacing w:val="11"/>
          <w:w w:val="105"/>
        </w:rPr>
        <w:t xml:space="preserve"> </w:t>
      </w:r>
      <w:r>
        <w:rPr>
          <w:w w:val="105"/>
        </w:rPr>
        <w:t>section,</w:t>
      </w:r>
      <w:r>
        <w:rPr>
          <w:spacing w:val="13"/>
          <w:w w:val="105"/>
        </w:rPr>
        <w:t xml:space="preserve"> </w:t>
      </w:r>
      <w:r>
        <w:rPr>
          <w:w w:val="105"/>
        </w:rPr>
        <w:t>this</w:t>
      </w:r>
      <w:r>
        <w:rPr>
          <w:spacing w:val="11"/>
          <w:w w:val="105"/>
        </w:rPr>
        <w:t xml:space="preserve"> </w:t>
      </w:r>
      <w:r>
        <w:rPr>
          <w:spacing w:val="-2"/>
          <w:w w:val="105"/>
        </w:rPr>
        <w:t>anatomic</w:t>
      </w:r>
    </w:p>
    <w:p w14:paraId="30EF04CE" w14:textId="77777777" w:rsidR="005F326E" w:rsidRDefault="00000000">
      <w:pPr>
        <w:pStyle w:val="BodyText"/>
        <w:tabs>
          <w:tab w:val="left" w:pos="1085"/>
        </w:tabs>
        <w:spacing w:before="158"/>
      </w:pPr>
      <w:r>
        <w:rPr>
          <w:rFonts w:ascii="Arial"/>
          <w:spacing w:val="-5"/>
          <w:w w:val="105"/>
          <w:sz w:val="12"/>
        </w:rPr>
        <w:t>534</w:t>
      </w:r>
      <w:r>
        <w:rPr>
          <w:rFonts w:ascii="Arial"/>
          <w:sz w:val="12"/>
        </w:rPr>
        <w:tab/>
      </w:r>
      <w:r>
        <w:rPr>
          <w:w w:val="105"/>
        </w:rPr>
        <w:t>reference</w:t>
      </w:r>
      <w:r>
        <w:rPr>
          <w:spacing w:val="23"/>
          <w:w w:val="105"/>
        </w:rPr>
        <w:t xml:space="preserve"> </w:t>
      </w:r>
      <w:r>
        <w:rPr>
          <w:w w:val="105"/>
        </w:rPr>
        <w:t>image</w:t>
      </w:r>
      <w:r>
        <w:rPr>
          <w:spacing w:val="24"/>
          <w:w w:val="105"/>
        </w:rPr>
        <w:t xml:space="preserve"> </w:t>
      </w:r>
      <w:r>
        <w:rPr>
          <w:w w:val="105"/>
        </w:rPr>
        <w:t>was</w:t>
      </w:r>
      <w:r>
        <w:rPr>
          <w:spacing w:val="23"/>
          <w:w w:val="105"/>
        </w:rPr>
        <w:t xml:space="preserve"> </w:t>
      </w:r>
      <w:r>
        <w:rPr>
          <w:w w:val="105"/>
        </w:rPr>
        <w:t>created</w:t>
      </w:r>
      <w:r>
        <w:rPr>
          <w:spacing w:val="24"/>
          <w:w w:val="105"/>
        </w:rPr>
        <w:t xml:space="preserve"> </w:t>
      </w:r>
      <w:r>
        <w:rPr>
          <w:w w:val="105"/>
        </w:rPr>
        <w:t>by</w:t>
      </w:r>
      <w:r>
        <w:rPr>
          <w:spacing w:val="24"/>
          <w:w w:val="105"/>
        </w:rPr>
        <w:t xml:space="preserve"> </w:t>
      </w:r>
      <w:r>
        <w:rPr>
          <w:w w:val="105"/>
        </w:rPr>
        <w:t>aggregating</w:t>
      </w:r>
      <w:r>
        <w:rPr>
          <w:spacing w:val="23"/>
          <w:w w:val="105"/>
        </w:rPr>
        <w:t xml:space="preserve"> </w:t>
      </w:r>
      <w:r>
        <w:rPr>
          <w:w w:val="105"/>
        </w:rPr>
        <w:t>the</w:t>
      </w:r>
      <w:r>
        <w:rPr>
          <w:spacing w:val="24"/>
          <w:w w:val="105"/>
        </w:rPr>
        <w:t xml:space="preserve"> </w:t>
      </w:r>
      <w:r>
        <w:rPr>
          <w:w w:val="105"/>
        </w:rPr>
        <w:t>number</w:t>
      </w:r>
      <w:r>
        <w:rPr>
          <w:spacing w:val="23"/>
          <w:w w:val="105"/>
        </w:rPr>
        <w:t xml:space="preserve"> </w:t>
      </w:r>
      <w:r>
        <w:rPr>
          <w:w w:val="105"/>
        </w:rPr>
        <w:t>of</w:t>
      </w:r>
      <w:r>
        <w:rPr>
          <w:spacing w:val="24"/>
          <w:w w:val="105"/>
        </w:rPr>
        <w:t xml:space="preserve"> </w:t>
      </w:r>
      <w:r>
        <w:rPr>
          <w:w w:val="105"/>
        </w:rPr>
        <w:t>detected</w:t>
      </w:r>
      <w:r>
        <w:rPr>
          <w:spacing w:val="24"/>
          <w:w w:val="105"/>
        </w:rPr>
        <w:t xml:space="preserve"> </w:t>
      </w:r>
      <w:r>
        <w:rPr>
          <w:w w:val="105"/>
        </w:rPr>
        <w:t>genetic</w:t>
      </w:r>
      <w:r>
        <w:rPr>
          <w:spacing w:val="23"/>
          <w:w w:val="105"/>
        </w:rPr>
        <w:t xml:space="preserve"> </w:t>
      </w:r>
      <w:proofErr w:type="gramStart"/>
      <w:r>
        <w:rPr>
          <w:spacing w:val="-2"/>
          <w:w w:val="105"/>
        </w:rPr>
        <w:t>markers</w:t>
      </w:r>
      <w:proofErr w:type="gramEnd"/>
    </w:p>
    <w:p w14:paraId="5C98172B" w14:textId="2539E8DD" w:rsidR="005F326E" w:rsidRDefault="00000000">
      <w:pPr>
        <w:pStyle w:val="BodyText"/>
        <w:tabs>
          <w:tab w:val="left" w:pos="1085"/>
        </w:tabs>
        <w:spacing w:before="157"/>
      </w:pPr>
      <w:r>
        <w:rPr>
          <w:rFonts w:ascii="Arial" w:hAnsi="Arial"/>
          <w:spacing w:val="-5"/>
          <w:w w:val="105"/>
          <w:sz w:val="12"/>
        </w:rPr>
        <w:t>535</w:t>
      </w:r>
      <w:r>
        <w:rPr>
          <w:rFonts w:ascii="Arial" w:hAnsi="Arial"/>
          <w:sz w:val="12"/>
        </w:rPr>
        <w:tab/>
      </w:r>
      <w:r>
        <w:rPr>
          <w:w w:val="105"/>
        </w:rPr>
        <w:t>(across</w:t>
      </w:r>
      <w:r>
        <w:rPr>
          <w:spacing w:val="13"/>
          <w:w w:val="105"/>
        </w:rPr>
        <w:t xml:space="preserve"> </w:t>
      </w:r>
      <w:r>
        <w:rPr>
          <w:w w:val="105"/>
        </w:rPr>
        <w:t>all</w:t>
      </w:r>
      <w:r>
        <w:rPr>
          <w:spacing w:val="16"/>
          <w:w w:val="105"/>
        </w:rPr>
        <w:t xml:space="preserve"> </w:t>
      </w:r>
      <w:r>
        <w:rPr>
          <w:w w:val="105"/>
        </w:rPr>
        <w:t>probes)</w:t>
      </w:r>
      <w:r>
        <w:rPr>
          <w:spacing w:val="17"/>
          <w:w w:val="105"/>
        </w:rPr>
        <w:t xml:space="preserve"> </w:t>
      </w:r>
      <w:r>
        <w:rPr>
          <w:w w:val="105"/>
        </w:rPr>
        <w:t>within</w:t>
      </w:r>
      <w:r>
        <w:rPr>
          <w:spacing w:val="16"/>
          <w:w w:val="105"/>
        </w:rPr>
        <w:t xml:space="preserve"> </w:t>
      </w:r>
      <w:r>
        <w:rPr>
          <w:w w:val="105"/>
        </w:rPr>
        <w:t>each</w:t>
      </w:r>
      <w:r>
        <w:rPr>
          <w:spacing w:val="16"/>
          <w:w w:val="105"/>
        </w:rPr>
        <w:t xml:space="preserve"> </w:t>
      </w:r>
      <w:r>
        <w:rPr>
          <w:w w:val="105"/>
        </w:rPr>
        <w:t>pixel</w:t>
      </w:r>
      <w:r>
        <w:rPr>
          <w:spacing w:val="16"/>
          <w:w w:val="105"/>
        </w:rPr>
        <w:t xml:space="preserve"> </w:t>
      </w:r>
      <w:r>
        <w:rPr>
          <w:w w:val="105"/>
        </w:rPr>
        <w:t>of</w:t>
      </w:r>
      <w:r>
        <w:rPr>
          <w:spacing w:val="16"/>
          <w:w w:val="105"/>
        </w:rPr>
        <w:t xml:space="preserve"> </w:t>
      </w:r>
      <w:r>
        <w:rPr>
          <w:w w:val="105"/>
        </w:rPr>
        <w:t>a</w:t>
      </w:r>
      <w:r>
        <w:rPr>
          <w:spacing w:val="15"/>
          <w:w w:val="105"/>
        </w:rPr>
        <w:t xml:space="preserve"> </w:t>
      </w:r>
      <w:r>
        <w:rPr>
          <w:w w:val="105"/>
        </w:rPr>
        <w:t>10</w:t>
      </w:r>
      <w:del w:id="224" w:author="Gee, James C" w:date="2024-04-10T18:45:00Z">
        <w:r w:rsidDel="005711D7">
          <w:rPr>
            <w:i/>
            <w:w w:val="105"/>
          </w:rPr>
          <w:delText>µm</w:delText>
        </w:r>
      </w:del>
      <w:r>
        <w:rPr>
          <w:i/>
          <w:spacing w:val="-9"/>
          <w:w w:val="105"/>
        </w:rPr>
        <w:t xml:space="preserve"> </w:t>
      </w:r>
      <w:r>
        <w:rPr>
          <w:rFonts w:ascii="Menlo" w:hAnsi="Menlo"/>
          <w:i/>
          <w:w w:val="105"/>
        </w:rPr>
        <w:t>×</w:t>
      </w:r>
      <w:r>
        <w:rPr>
          <w:rFonts w:ascii="Menlo" w:hAnsi="Menlo"/>
          <w:i/>
          <w:spacing w:val="-97"/>
          <w:w w:val="105"/>
        </w:rPr>
        <w:t xml:space="preserve"> </w:t>
      </w:r>
      <w:r>
        <w:rPr>
          <w:w w:val="105"/>
        </w:rPr>
        <w:t>10</w:t>
      </w:r>
      <w:ins w:id="225" w:author="Gee, James C" w:date="2024-04-10T18:45:00Z">
        <w:r w:rsidR="005711D7">
          <w:rPr>
            <w:w w:val="105"/>
          </w:rPr>
          <w:t xml:space="preserve"> </w:t>
        </w:r>
      </w:ins>
      <w:r>
        <w:rPr>
          <w:i/>
          <w:w w:val="105"/>
        </w:rPr>
        <w:t>µm</w:t>
      </w:r>
      <w:r>
        <w:rPr>
          <w:w w:val="105"/>
          <w:vertAlign w:val="superscript"/>
        </w:rPr>
        <w:t>2</w:t>
      </w:r>
      <w:r>
        <w:rPr>
          <w:spacing w:val="26"/>
          <w:w w:val="105"/>
        </w:rPr>
        <w:t xml:space="preserve"> </w:t>
      </w:r>
      <w:r>
        <w:rPr>
          <w:w w:val="105"/>
        </w:rPr>
        <w:t>grid</w:t>
      </w:r>
      <w:r>
        <w:rPr>
          <w:spacing w:val="16"/>
          <w:w w:val="105"/>
        </w:rPr>
        <w:t xml:space="preserve"> </w:t>
      </w:r>
      <w:r>
        <w:rPr>
          <w:w w:val="105"/>
        </w:rPr>
        <w:t>to</w:t>
      </w:r>
      <w:r>
        <w:rPr>
          <w:spacing w:val="16"/>
          <w:w w:val="105"/>
        </w:rPr>
        <w:t xml:space="preserve"> </w:t>
      </w:r>
      <w:r>
        <w:rPr>
          <w:w w:val="105"/>
        </w:rPr>
        <w:t>match</w:t>
      </w:r>
      <w:r>
        <w:rPr>
          <w:spacing w:val="16"/>
          <w:w w:val="105"/>
        </w:rPr>
        <w:t xml:space="preserve"> </w:t>
      </w:r>
      <w:r>
        <w:rPr>
          <w:w w:val="105"/>
        </w:rPr>
        <w:t>the</w:t>
      </w:r>
      <w:r>
        <w:rPr>
          <w:spacing w:val="17"/>
          <w:w w:val="105"/>
        </w:rPr>
        <w:t xml:space="preserve"> </w:t>
      </w:r>
      <w:r>
        <w:rPr>
          <w:spacing w:val="-2"/>
          <w:w w:val="105"/>
        </w:rPr>
        <w:t>resolution</w:t>
      </w:r>
    </w:p>
    <w:p w14:paraId="51BDBFA3" w14:textId="3FD84D5D" w:rsidR="005F326E" w:rsidRDefault="00000000">
      <w:pPr>
        <w:pStyle w:val="BodyText"/>
        <w:tabs>
          <w:tab w:val="left" w:pos="1085"/>
        </w:tabs>
        <w:spacing w:before="153"/>
      </w:pPr>
      <w:r>
        <w:rPr>
          <w:rFonts w:ascii="Arial" w:hAnsi="Arial"/>
          <w:spacing w:val="-5"/>
          <w:w w:val="105"/>
          <w:sz w:val="12"/>
        </w:rPr>
        <w:t>536</w:t>
      </w:r>
      <w:r>
        <w:rPr>
          <w:rFonts w:ascii="Arial" w:hAnsi="Arial"/>
          <w:sz w:val="12"/>
        </w:rPr>
        <w:tab/>
      </w:r>
      <w:r>
        <w:rPr>
          <w:w w:val="105"/>
        </w:rPr>
        <w:t>of</w:t>
      </w:r>
      <w:r>
        <w:rPr>
          <w:spacing w:val="15"/>
          <w:w w:val="105"/>
        </w:rPr>
        <w:t xml:space="preserve"> </w:t>
      </w:r>
      <w:r>
        <w:rPr>
          <w:w w:val="105"/>
        </w:rPr>
        <w:t>the</w:t>
      </w:r>
      <w:r>
        <w:rPr>
          <w:spacing w:val="15"/>
          <w:w w:val="105"/>
        </w:rPr>
        <w:t xml:space="preserve"> </w:t>
      </w:r>
      <w:r>
        <w:rPr>
          <w:w w:val="105"/>
        </w:rPr>
        <w:t>10</w:t>
      </w:r>
      <w:ins w:id="226" w:author="Gee, James C" w:date="2024-04-10T18:46:00Z">
        <w:r w:rsidR="005711D7">
          <w:rPr>
            <w:w w:val="105"/>
          </w:rPr>
          <w:t xml:space="preserve"> </w:t>
        </w:r>
      </w:ins>
      <w:r>
        <w:rPr>
          <w:i/>
          <w:w w:val="105"/>
        </w:rPr>
        <w:t>µm</w:t>
      </w:r>
      <w:r>
        <w:rPr>
          <w:i/>
          <w:spacing w:val="16"/>
          <w:w w:val="105"/>
        </w:rPr>
        <w:t xml:space="preserve"> </w:t>
      </w:r>
      <w:r>
        <w:rPr>
          <w:w w:val="105"/>
        </w:rPr>
        <w:t>AllenCCFv3</w:t>
      </w:r>
      <w:r>
        <w:rPr>
          <w:spacing w:val="15"/>
          <w:w w:val="105"/>
        </w:rPr>
        <w:t xml:space="preserve"> </w:t>
      </w:r>
      <w:r>
        <w:rPr>
          <w:w w:val="105"/>
        </w:rPr>
        <w:t>atlas.</w:t>
      </w:r>
      <w:r>
        <w:rPr>
          <w:spacing w:val="59"/>
          <w:w w:val="105"/>
        </w:rPr>
        <w:t xml:space="preserve"> </w:t>
      </w:r>
      <w:r>
        <w:rPr>
          <w:w w:val="105"/>
        </w:rPr>
        <w:t>These</w:t>
      </w:r>
      <w:r>
        <w:rPr>
          <w:spacing w:val="16"/>
          <w:w w:val="105"/>
        </w:rPr>
        <w:t xml:space="preserve"> </w:t>
      </w:r>
      <w:r>
        <w:rPr>
          <w:w w:val="105"/>
        </w:rPr>
        <w:t>reference</w:t>
      </w:r>
      <w:r>
        <w:rPr>
          <w:spacing w:val="15"/>
          <w:w w:val="105"/>
        </w:rPr>
        <w:t xml:space="preserve"> </w:t>
      </w:r>
      <w:r>
        <w:rPr>
          <w:w w:val="105"/>
        </w:rPr>
        <w:t>image</w:t>
      </w:r>
      <w:r>
        <w:rPr>
          <w:spacing w:val="16"/>
          <w:w w:val="105"/>
        </w:rPr>
        <w:t xml:space="preserve"> </w:t>
      </w:r>
      <w:r>
        <w:rPr>
          <w:w w:val="105"/>
        </w:rPr>
        <w:t>sections</w:t>
      </w:r>
      <w:r>
        <w:rPr>
          <w:spacing w:val="15"/>
          <w:w w:val="105"/>
        </w:rPr>
        <w:t xml:space="preserve"> </w:t>
      </w:r>
      <w:r>
        <w:rPr>
          <w:w w:val="105"/>
        </w:rPr>
        <w:t>are</w:t>
      </w:r>
      <w:r>
        <w:rPr>
          <w:spacing w:val="15"/>
          <w:w w:val="105"/>
        </w:rPr>
        <w:t xml:space="preserve"> </w:t>
      </w:r>
      <w:r>
        <w:rPr>
          <w:w w:val="105"/>
        </w:rPr>
        <w:t>then</w:t>
      </w:r>
      <w:r>
        <w:rPr>
          <w:spacing w:val="16"/>
          <w:w w:val="105"/>
        </w:rPr>
        <w:t xml:space="preserve"> </w:t>
      </w:r>
      <w:r>
        <w:rPr>
          <w:w w:val="105"/>
        </w:rPr>
        <w:t>coarsely</w:t>
      </w:r>
      <w:r>
        <w:rPr>
          <w:spacing w:val="16"/>
          <w:w w:val="105"/>
        </w:rPr>
        <w:t xml:space="preserve"> </w:t>
      </w:r>
      <w:proofErr w:type="gramStart"/>
      <w:r>
        <w:rPr>
          <w:spacing w:val="-5"/>
          <w:w w:val="105"/>
        </w:rPr>
        <w:t>re-</w:t>
      </w:r>
      <w:proofErr w:type="gramEnd"/>
    </w:p>
    <w:p w14:paraId="776DA315" w14:textId="77777777" w:rsidR="005F326E" w:rsidRDefault="00000000">
      <w:pPr>
        <w:pStyle w:val="BodyText"/>
        <w:tabs>
          <w:tab w:val="left" w:pos="1085"/>
        </w:tabs>
        <w:spacing w:before="157"/>
      </w:pPr>
      <w:r>
        <w:rPr>
          <w:rFonts w:ascii="Arial"/>
          <w:spacing w:val="-5"/>
          <w:w w:val="105"/>
          <w:sz w:val="12"/>
        </w:rPr>
        <w:t>537</w:t>
      </w:r>
      <w:r>
        <w:rPr>
          <w:rFonts w:ascii="Arial"/>
          <w:sz w:val="12"/>
        </w:rPr>
        <w:tab/>
      </w:r>
      <w:r>
        <w:rPr>
          <w:w w:val="105"/>
        </w:rPr>
        <w:t>oriented</w:t>
      </w:r>
      <w:r>
        <w:rPr>
          <w:spacing w:val="12"/>
          <w:w w:val="105"/>
        </w:rPr>
        <w:t xml:space="preserve"> </w:t>
      </w:r>
      <w:r>
        <w:rPr>
          <w:w w:val="105"/>
        </w:rPr>
        <w:t>and</w:t>
      </w:r>
      <w:r>
        <w:rPr>
          <w:spacing w:val="12"/>
          <w:w w:val="105"/>
        </w:rPr>
        <w:t xml:space="preserve"> </w:t>
      </w:r>
      <w:r>
        <w:rPr>
          <w:w w:val="105"/>
        </w:rPr>
        <w:t>aligned</w:t>
      </w:r>
      <w:r>
        <w:rPr>
          <w:spacing w:val="12"/>
          <w:w w:val="105"/>
        </w:rPr>
        <w:t xml:space="preserve"> </w:t>
      </w:r>
      <w:r>
        <w:rPr>
          <w:w w:val="105"/>
        </w:rPr>
        <w:t>across</w:t>
      </w:r>
      <w:r>
        <w:rPr>
          <w:spacing w:val="12"/>
          <w:w w:val="105"/>
        </w:rPr>
        <w:t xml:space="preserve"> </w:t>
      </w:r>
      <w:r>
        <w:rPr>
          <w:w w:val="105"/>
        </w:rPr>
        <w:t>sections</w:t>
      </w:r>
      <w:r>
        <w:rPr>
          <w:spacing w:val="12"/>
          <w:w w:val="105"/>
        </w:rPr>
        <w:t xml:space="preserve"> </w:t>
      </w:r>
      <w:r>
        <w:rPr>
          <w:w w:val="105"/>
        </w:rPr>
        <w:t>using</w:t>
      </w:r>
      <w:r>
        <w:rPr>
          <w:spacing w:val="13"/>
          <w:w w:val="105"/>
        </w:rPr>
        <w:t xml:space="preserve"> </w:t>
      </w:r>
      <w:r>
        <w:rPr>
          <w:w w:val="105"/>
        </w:rPr>
        <w:t>manual</w:t>
      </w:r>
      <w:r>
        <w:rPr>
          <w:spacing w:val="12"/>
          <w:w w:val="105"/>
        </w:rPr>
        <w:t xml:space="preserve"> </w:t>
      </w:r>
      <w:r>
        <w:rPr>
          <w:w w:val="105"/>
        </w:rPr>
        <w:t>annotations</w:t>
      </w:r>
      <w:r>
        <w:rPr>
          <w:spacing w:val="12"/>
          <w:w w:val="105"/>
        </w:rPr>
        <w:t xml:space="preserve"> </w:t>
      </w:r>
      <w:r>
        <w:rPr>
          <w:w w:val="105"/>
        </w:rPr>
        <w:t>of</w:t>
      </w:r>
      <w:r>
        <w:rPr>
          <w:spacing w:val="12"/>
          <w:w w:val="105"/>
        </w:rPr>
        <w:t xml:space="preserve"> </w:t>
      </w:r>
      <w:r>
        <w:rPr>
          <w:w w:val="105"/>
        </w:rPr>
        <w:t>the</w:t>
      </w:r>
      <w:r>
        <w:rPr>
          <w:spacing w:val="12"/>
          <w:w w:val="105"/>
        </w:rPr>
        <w:t xml:space="preserve"> </w:t>
      </w:r>
      <w:r>
        <w:rPr>
          <w:w w:val="105"/>
        </w:rPr>
        <w:t>most</w:t>
      </w:r>
      <w:r>
        <w:rPr>
          <w:spacing w:val="13"/>
          <w:w w:val="105"/>
        </w:rPr>
        <w:t xml:space="preserve"> </w:t>
      </w:r>
      <w:r>
        <w:rPr>
          <w:w w:val="105"/>
        </w:rPr>
        <w:t>dorsal</w:t>
      </w:r>
      <w:r>
        <w:rPr>
          <w:spacing w:val="12"/>
          <w:w w:val="105"/>
        </w:rPr>
        <w:t xml:space="preserve"> </w:t>
      </w:r>
      <w:r>
        <w:rPr>
          <w:spacing w:val="-5"/>
          <w:w w:val="105"/>
        </w:rPr>
        <w:t>and</w:t>
      </w:r>
    </w:p>
    <w:p w14:paraId="441658C9" w14:textId="77777777" w:rsidR="005F326E" w:rsidRDefault="00000000">
      <w:pPr>
        <w:pStyle w:val="BodyText"/>
        <w:tabs>
          <w:tab w:val="left" w:pos="1085"/>
        </w:tabs>
        <w:spacing w:before="157"/>
      </w:pPr>
      <w:r>
        <w:rPr>
          <w:rFonts w:ascii="Arial"/>
          <w:spacing w:val="-5"/>
          <w:w w:val="105"/>
          <w:sz w:val="12"/>
        </w:rPr>
        <w:t>538</w:t>
      </w:r>
      <w:r>
        <w:rPr>
          <w:rFonts w:ascii="Arial"/>
          <w:sz w:val="12"/>
        </w:rPr>
        <w:tab/>
      </w:r>
      <w:r>
        <w:rPr>
          <w:w w:val="105"/>
        </w:rPr>
        <w:t>ventral</w:t>
      </w:r>
      <w:r>
        <w:rPr>
          <w:spacing w:val="19"/>
          <w:w w:val="105"/>
        </w:rPr>
        <w:t xml:space="preserve"> </w:t>
      </w:r>
      <w:r>
        <w:rPr>
          <w:w w:val="105"/>
        </w:rPr>
        <w:t>points</w:t>
      </w:r>
      <w:r>
        <w:rPr>
          <w:spacing w:val="19"/>
          <w:w w:val="105"/>
        </w:rPr>
        <w:t xml:space="preserve"> </w:t>
      </w:r>
      <w:r>
        <w:rPr>
          <w:w w:val="105"/>
        </w:rPr>
        <w:t>of</w:t>
      </w:r>
      <w:r>
        <w:rPr>
          <w:spacing w:val="19"/>
          <w:w w:val="105"/>
        </w:rPr>
        <w:t xml:space="preserve"> </w:t>
      </w:r>
      <w:r>
        <w:rPr>
          <w:w w:val="105"/>
        </w:rPr>
        <w:t>the</w:t>
      </w:r>
      <w:r>
        <w:rPr>
          <w:spacing w:val="19"/>
          <w:w w:val="105"/>
        </w:rPr>
        <w:t xml:space="preserve"> </w:t>
      </w:r>
      <w:r>
        <w:rPr>
          <w:w w:val="105"/>
        </w:rPr>
        <w:t>midline.</w:t>
      </w:r>
      <w:r>
        <w:rPr>
          <w:spacing w:val="59"/>
          <w:w w:val="105"/>
        </w:rPr>
        <w:t xml:space="preserve"> </w:t>
      </w:r>
      <w:r>
        <w:rPr>
          <w:w w:val="105"/>
        </w:rPr>
        <w:t>The</w:t>
      </w:r>
      <w:r>
        <w:rPr>
          <w:spacing w:val="19"/>
          <w:w w:val="105"/>
        </w:rPr>
        <w:t xml:space="preserve"> </w:t>
      </w:r>
      <w:r>
        <w:rPr>
          <w:w w:val="105"/>
        </w:rPr>
        <w:t>procedure</w:t>
      </w:r>
      <w:r>
        <w:rPr>
          <w:spacing w:val="19"/>
          <w:w w:val="105"/>
        </w:rPr>
        <w:t xml:space="preserve"> </w:t>
      </w:r>
      <w:r>
        <w:rPr>
          <w:w w:val="105"/>
        </w:rPr>
        <w:t>produces</w:t>
      </w:r>
      <w:r>
        <w:rPr>
          <w:spacing w:val="19"/>
          <w:w w:val="105"/>
        </w:rPr>
        <w:t xml:space="preserve"> </w:t>
      </w:r>
      <w:r>
        <w:rPr>
          <w:w w:val="105"/>
        </w:rPr>
        <w:t>an</w:t>
      </w:r>
      <w:r>
        <w:rPr>
          <w:spacing w:val="19"/>
          <w:w w:val="105"/>
        </w:rPr>
        <w:t xml:space="preserve"> </w:t>
      </w:r>
      <w:r>
        <w:rPr>
          <w:w w:val="105"/>
        </w:rPr>
        <w:t>anatomic</w:t>
      </w:r>
      <w:r>
        <w:rPr>
          <w:spacing w:val="19"/>
          <w:w w:val="105"/>
        </w:rPr>
        <w:t xml:space="preserve"> </w:t>
      </w:r>
      <w:r>
        <w:rPr>
          <w:w w:val="105"/>
        </w:rPr>
        <w:t>image</w:t>
      </w:r>
      <w:r>
        <w:rPr>
          <w:spacing w:val="20"/>
          <w:w w:val="105"/>
        </w:rPr>
        <w:t xml:space="preserve"> </w:t>
      </w:r>
      <w:r>
        <w:rPr>
          <w:w w:val="105"/>
        </w:rPr>
        <w:t>stack</w:t>
      </w:r>
      <w:r>
        <w:rPr>
          <w:spacing w:val="19"/>
          <w:w w:val="105"/>
        </w:rPr>
        <w:t xml:space="preserve"> </w:t>
      </w:r>
      <w:proofErr w:type="gramStart"/>
      <w:r>
        <w:rPr>
          <w:spacing w:val="-4"/>
          <w:w w:val="105"/>
        </w:rPr>
        <w:t>that</w:t>
      </w:r>
      <w:proofErr w:type="gramEnd"/>
    </w:p>
    <w:p w14:paraId="2858F01C" w14:textId="77777777" w:rsidR="005F326E" w:rsidRDefault="00000000">
      <w:pPr>
        <w:pStyle w:val="BodyText"/>
        <w:tabs>
          <w:tab w:val="left" w:pos="1085"/>
        </w:tabs>
        <w:spacing w:before="158"/>
      </w:pPr>
      <w:r>
        <w:rPr>
          <w:rFonts w:ascii="Arial"/>
          <w:spacing w:val="-5"/>
          <w:w w:val="105"/>
          <w:sz w:val="12"/>
        </w:rPr>
        <w:t>539</w:t>
      </w:r>
      <w:r>
        <w:rPr>
          <w:rFonts w:ascii="Arial"/>
          <w:sz w:val="12"/>
        </w:rPr>
        <w:tab/>
      </w:r>
      <w:r>
        <w:rPr>
          <w:w w:val="105"/>
        </w:rPr>
        <w:t>serves</w:t>
      </w:r>
      <w:r>
        <w:rPr>
          <w:spacing w:val="10"/>
          <w:w w:val="105"/>
        </w:rPr>
        <w:t xml:space="preserve"> </w:t>
      </w:r>
      <w:r>
        <w:rPr>
          <w:w w:val="105"/>
        </w:rPr>
        <w:t>as</w:t>
      </w:r>
      <w:r>
        <w:rPr>
          <w:spacing w:val="11"/>
          <w:w w:val="105"/>
        </w:rPr>
        <w:t xml:space="preserve"> </w:t>
      </w:r>
      <w:r>
        <w:rPr>
          <w:w w:val="105"/>
        </w:rPr>
        <w:t>an</w:t>
      </w:r>
      <w:r>
        <w:rPr>
          <w:spacing w:val="11"/>
          <w:w w:val="105"/>
        </w:rPr>
        <w:t xml:space="preserve"> </w:t>
      </w:r>
      <w:r>
        <w:rPr>
          <w:w w:val="105"/>
        </w:rPr>
        <w:t>initialization</w:t>
      </w:r>
      <w:r>
        <w:rPr>
          <w:spacing w:val="10"/>
          <w:w w:val="105"/>
        </w:rPr>
        <w:t xml:space="preserve"> </w:t>
      </w:r>
      <w:r>
        <w:rPr>
          <w:w w:val="105"/>
        </w:rPr>
        <w:t>for</w:t>
      </w:r>
      <w:r>
        <w:rPr>
          <w:spacing w:val="10"/>
          <w:w w:val="105"/>
        </w:rPr>
        <w:t xml:space="preserve"> </w:t>
      </w:r>
      <w:r>
        <w:rPr>
          <w:w w:val="105"/>
        </w:rPr>
        <w:t>further</w:t>
      </w:r>
      <w:r>
        <w:rPr>
          <w:spacing w:val="11"/>
          <w:w w:val="105"/>
        </w:rPr>
        <w:t xml:space="preserve"> </w:t>
      </w:r>
      <w:r>
        <w:rPr>
          <w:w w:val="105"/>
        </w:rPr>
        <w:t>global</w:t>
      </w:r>
      <w:r>
        <w:rPr>
          <w:spacing w:val="10"/>
          <w:w w:val="105"/>
        </w:rPr>
        <w:t xml:space="preserve"> </w:t>
      </w:r>
      <w:r>
        <w:rPr>
          <w:w w:val="105"/>
        </w:rPr>
        <w:t>mappings</w:t>
      </w:r>
      <w:r>
        <w:rPr>
          <w:spacing w:val="11"/>
          <w:w w:val="105"/>
        </w:rPr>
        <w:t xml:space="preserve"> </w:t>
      </w:r>
      <w:r>
        <w:rPr>
          <w:w w:val="105"/>
        </w:rPr>
        <w:t>into</w:t>
      </w:r>
      <w:r>
        <w:rPr>
          <w:spacing w:val="11"/>
          <w:w w:val="105"/>
        </w:rPr>
        <w:t xml:space="preserve"> </w:t>
      </w:r>
      <w:r>
        <w:rPr>
          <w:w w:val="105"/>
        </w:rPr>
        <w:t>the</w:t>
      </w:r>
      <w:r>
        <w:rPr>
          <w:spacing w:val="10"/>
          <w:w w:val="105"/>
        </w:rPr>
        <w:t xml:space="preserve"> </w:t>
      </w:r>
      <w:r>
        <w:rPr>
          <w:spacing w:val="-2"/>
          <w:w w:val="105"/>
        </w:rPr>
        <w:t>AllenCCFv3.</w:t>
      </w:r>
    </w:p>
    <w:p w14:paraId="77003AE2" w14:textId="77777777" w:rsidR="005F326E" w:rsidRDefault="005F326E">
      <w:pPr>
        <w:pStyle w:val="BodyText"/>
        <w:spacing w:before="10"/>
        <w:ind w:left="0"/>
        <w:rPr>
          <w:sz w:val="30"/>
        </w:rPr>
      </w:pPr>
    </w:p>
    <w:p w14:paraId="5EDFF2B3" w14:textId="77777777" w:rsidR="005F326E" w:rsidRDefault="00000000">
      <w:pPr>
        <w:tabs>
          <w:tab w:val="left" w:pos="786"/>
        </w:tabs>
        <w:ind w:left="110"/>
        <w:rPr>
          <w:sz w:val="24"/>
        </w:rPr>
      </w:pPr>
      <w:r>
        <w:rPr>
          <w:rFonts w:ascii="Arial" w:hAnsi="Arial"/>
          <w:spacing w:val="-5"/>
          <w:w w:val="110"/>
          <w:sz w:val="12"/>
        </w:rPr>
        <w:t>540</w:t>
      </w:r>
      <w:r>
        <w:rPr>
          <w:rFonts w:ascii="Arial" w:hAnsi="Arial"/>
          <w:sz w:val="12"/>
        </w:rPr>
        <w:tab/>
      </w:r>
      <w:commentRangeStart w:id="227"/>
      <w:commentRangeStart w:id="228"/>
      <w:r>
        <w:rPr>
          <w:rFonts w:ascii="Arial" w:hAnsi="Arial"/>
          <w:w w:val="105"/>
          <w:sz w:val="24"/>
        </w:rPr>
        <w:t>•</w:t>
      </w:r>
      <w:r>
        <w:rPr>
          <w:rFonts w:ascii="Arial" w:hAnsi="Arial"/>
          <w:spacing w:val="35"/>
          <w:w w:val="105"/>
          <w:sz w:val="24"/>
        </w:rPr>
        <w:t xml:space="preserve"> </w:t>
      </w:r>
      <w:r>
        <w:rPr>
          <w:i/>
          <w:w w:val="105"/>
          <w:sz w:val="24"/>
        </w:rPr>
        <w:t>Anatomical</w:t>
      </w:r>
      <w:r>
        <w:rPr>
          <w:i/>
          <w:spacing w:val="33"/>
          <w:w w:val="105"/>
          <w:sz w:val="24"/>
        </w:rPr>
        <w:t xml:space="preserve"> </w:t>
      </w:r>
      <w:r>
        <w:rPr>
          <w:i/>
          <w:w w:val="105"/>
          <w:sz w:val="24"/>
        </w:rPr>
        <w:t>correspondence</w:t>
      </w:r>
      <w:r>
        <w:rPr>
          <w:i/>
          <w:spacing w:val="33"/>
          <w:w w:val="105"/>
          <w:sz w:val="24"/>
        </w:rPr>
        <w:t xml:space="preserve"> </w:t>
      </w:r>
      <w:r>
        <w:rPr>
          <w:i/>
          <w:w w:val="105"/>
          <w:sz w:val="24"/>
        </w:rPr>
        <w:t>labeling</w:t>
      </w:r>
      <w:r>
        <w:rPr>
          <w:w w:val="105"/>
          <w:sz w:val="24"/>
        </w:rPr>
        <w:t>—</w:t>
      </w:r>
      <w:commentRangeEnd w:id="227"/>
      <w:r w:rsidR="005711D7">
        <w:rPr>
          <w:rStyle w:val="CommentReference"/>
        </w:rPr>
        <w:commentReference w:id="227"/>
      </w:r>
      <w:commentRangeEnd w:id="228"/>
      <w:r w:rsidR="009A6E50">
        <w:rPr>
          <w:rStyle w:val="CommentReference"/>
        </w:rPr>
        <w:commentReference w:id="228"/>
      </w:r>
      <w:r>
        <w:rPr>
          <w:w w:val="105"/>
          <w:sz w:val="24"/>
        </w:rPr>
        <w:t>Mapping</w:t>
      </w:r>
      <w:r>
        <w:rPr>
          <w:spacing w:val="30"/>
          <w:w w:val="105"/>
          <w:sz w:val="24"/>
        </w:rPr>
        <w:t xml:space="preserve"> </w:t>
      </w:r>
      <w:r>
        <w:rPr>
          <w:w w:val="105"/>
          <w:sz w:val="24"/>
        </w:rPr>
        <w:t>the</w:t>
      </w:r>
      <w:r>
        <w:rPr>
          <w:spacing w:val="29"/>
          <w:w w:val="105"/>
          <w:sz w:val="24"/>
        </w:rPr>
        <w:t xml:space="preserve"> </w:t>
      </w:r>
      <w:r>
        <w:rPr>
          <w:w w:val="105"/>
          <w:sz w:val="24"/>
        </w:rPr>
        <w:t>MERFISH</w:t>
      </w:r>
      <w:r>
        <w:rPr>
          <w:spacing w:val="29"/>
          <w:w w:val="105"/>
          <w:sz w:val="24"/>
        </w:rPr>
        <w:t xml:space="preserve"> </w:t>
      </w:r>
      <w:r>
        <w:rPr>
          <w:w w:val="105"/>
          <w:sz w:val="24"/>
        </w:rPr>
        <w:t>data</w:t>
      </w:r>
      <w:r>
        <w:rPr>
          <w:spacing w:val="30"/>
          <w:w w:val="105"/>
          <w:sz w:val="24"/>
        </w:rPr>
        <w:t xml:space="preserve"> </w:t>
      </w:r>
      <w:r>
        <w:rPr>
          <w:w w:val="105"/>
          <w:sz w:val="24"/>
        </w:rPr>
        <w:t>into</w:t>
      </w:r>
      <w:r>
        <w:rPr>
          <w:spacing w:val="29"/>
          <w:w w:val="105"/>
          <w:sz w:val="24"/>
        </w:rPr>
        <w:t xml:space="preserve"> </w:t>
      </w:r>
      <w:r>
        <w:rPr>
          <w:w w:val="105"/>
          <w:sz w:val="24"/>
        </w:rPr>
        <w:t>the</w:t>
      </w:r>
      <w:r>
        <w:rPr>
          <w:spacing w:val="30"/>
          <w:w w:val="105"/>
          <w:sz w:val="24"/>
        </w:rPr>
        <w:t xml:space="preserve"> </w:t>
      </w:r>
      <w:proofErr w:type="spellStart"/>
      <w:r>
        <w:rPr>
          <w:spacing w:val="-2"/>
          <w:w w:val="105"/>
          <w:sz w:val="24"/>
        </w:rPr>
        <w:t>AllenC</w:t>
      </w:r>
      <w:proofErr w:type="spellEnd"/>
      <w:r>
        <w:rPr>
          <w:spacing w:val="-2"/>
          <w:w w:val="105"/>
          <w:sz w:val="24"/>
        </w:rPr>
        <w:t>-</w:t>
      </w:r>
    </w:p>
    <w:p w14:paraId="506EADF2" w14:textId="6F96E2EA" w:rsidR="005F326E" w:rsidRDefault="00000000">
      <w:pPr>
        <w:pStyle w:val="BodyText"/>
        <w:tabs>
          <w:tab w:val="left" w:pos="1085"/>
        </w:tabs>
        <w:spacing w:before="158"/>
      </w:pPr>
      <w:r>
        <w:rPr>
          <w:rFonts w:ascii="Arial"/>
          <w:spacing w:val="-5"/>
          <w:w w:val="105"/>
          <w:sz w:val="12"/>
        </w:rPr>
        <w:t>541</w:t>
      </w:r>
      <w:r>
        <w:rPr>
          <w:rFonts w:ascii="Arial"/>
          <w:sz w:val="12"/>
        </w:rPr>
        <w:tab/>
      </w:r>
      <w:r>
        <w:rPr>
          <w:w w:val="105"/>
        </w:rPr>
        <w:t>CFv3</w:t>
      </w:r>
      <w:r>
        <w:rPr>
          <w:spacing w:val="-2"/>
          <w:w w:val="105"/>
        </w:rPr>
        <w:t xml:space="preserve"> </w:t>
      </w:r>
      <w:r>
        <w:rPr>
          <w:w w:val="105"/>
        </w:rPr>
        <w:t>requires</w:t>
      </w:r>
      <w:r>
        <w:rPr>
          <w:spacing w:val="-2"/>
          <w:w w:val="105"/>
        </w:rPr>
        <w:t xml:space="preserve"> </w:t>
      </w:r>
      <w:r>
        <w:rPr>
          <w:w w:val="105"/>
        </w:rPr>
        <w:t>us</w:t>
      </w:r>
      <w:r>
        <w:rPr>
          <w:spacing w:val="-2"/>
          <w:w w:val="105"/>
        </w:rPr>
        <w:t xml:space="preserve"> </w:t>
      </w:r>
      <w:r>
        <w:rPr>
          <w:w w:val="105"/>
        </w:rPr>
        <w:t>to</w:t>
      </w:r>
      <w:r>
        <w:rPr>
          <w:spacing w:val="-2"/>
          <w:w w:val="105"/>
        </w:rPr>
        <w:t xml:space="preserve"> </w:t>
      </w:r>
      <w:r>
        <w:rPr>
          <w:w w:val="105"/>
        </w:rPr>
        <w:t>establish</w:t>
      </w:r>
      <w:r>
        <w:rPr>
          <w:spacing w:val="-1"/>
          <w:w w:val="105"/>
        </w:rPr>
        <w:t xml:space="preserve"> </w:t>
      </w:r>
      <w:r>
        <w:rPr>
          <w:w w:val="105"/>
        </w:rPr>
        <w:t>correspondence</w:t>
      </w:r>
      <w:r>
        <w:rPr>
          <w:spacing w:val="-2"/>
          <w:w w:val="105"/>
        </w:rPr>
        <w:t xml:space="preserve"> </w:t>
      </w:r>
      <w:r>
        <w:rPr>
          <w:w w:val="105"/>
        </w:rPr>
        <w:t>between</w:t>
      </w:r>
      <w:r>
        <w:rPr>
          <w:spacing w:val="-2"/>
          <w:w w:val="105"/>
        </w:rPr>
        <w:t xml:space="preserve"> </w:t>
      </w:r>
      <w:r>
        <w:rPr>
          <w:w w:val="105"/>
        </w:rPr>
        <w:t>the</w:t>
      </w:r>
      <w:r>
        <w:rPr>
          <w:spacing w:val="-2"/>
          <w:w w:val="105"/>
        </w:rPr>
        <w:t xml:space="preserve"> </w:t>
      </w:r>
      <w:ins w:id="229" w:author="Gee, James C" w:date="2024-04-10T18:46:00Z">
        <w:r w:rsidR="005711D7">
          <w:rPr>
            <w:spacing w:val="-2"/>
            <w:w w:val="105"/>
          </w:rPr>
          <w:t>anatomy depicte</w:t>
        </w:r>
      </w:ins>
      <w:ins w:id="230" w:author="Gee, James C" w:date="2024-04-10T18:47:00Z">
        <w:r w:rsidR="005711D7">
          <w:rPr>
            <w:spacing w:val="-2"/>
            <w:w w:val="105"/>
          </w:rPr>
          <w:t xml:space="preserve">d in the </w:t>
        </w:r>
      </w:ins>
      <w:r>
        <w:rPr>
          <w:w w:val="105"/>
        </w:rPr>
        <w:t>MERFISH</w:t>
      </w:r>
      <w:r>
        <w:rPr>
          <w:spacing w:val="-2"/>
          <w:w w:val="105"/>
        </w:rPr>
        <w:t xml:space="preserve"> </w:t>
      </w:r>
      <w:r>
        <w:rPr>
          <w:w w:val="105"/>
        </w:rPr>
        <w:t>and</w:t>
      </w:r>
      <w:r>
        <w:rPr>
          <w:spacing w:val="-1"/>
          <w:w w:val="105"/>
        </w:rPr>
        <w:t xml:space="preserve"> </w:t>
      </w:r>
      <w:r>
        <w:rPr>
          <w:spacing w:val="-2"/>
          <w:w w:val="105"/>
        </w:rPr>
        <w:t>AllenCCFv3</w:t>
      </w:r>
    </w:p>
    <w:p w14:paraId="4113EC7D" w14:textId="191B3F02" w:rsidR="005F326E" w:rsidRDefault="00000000">
      <w:pPr>
        <w:pStyle w:val="BodyText"/>
        <w:tabs>
          <w:tab w:val="left" w:pos="1085"/>
        </w:tabs>
        <w:spacing w:before="157"/>
      </w:pPr>
      <w:r>
        <w:rPr>
          <w:rFonts w:ascii="Arial"/>
          <w:spacing w:val="-5"/>
          <w:w w:val="110"/>
          <w:sz w:val="12"/>
        </w:rPr>
        <w:t>542</w:t>
      </w:r>
      <w:r>
        <w:rPr>
          <w:rFonts w:ascii="Arial"/>
          <w:sz w:val="12"/>
        </w:rPr>
        <w:tab/>
      </w:r>
      <w:del w:id="231" w:author="Gee, James C" w:date="2024-04-10T18:47:00Z">
        <w:r w:rsidDel="005711D7">
          <w:rPr>
            <w:w w:val="110"/>
          </w:rPr>
          <w:delText>anatomy</w:delText>
        </w:r>
      </w:del>
      <w:ins w:id="232" w:author="Gee, James C" w:date="2024-04-10T18:47:00Z">
        <w:r w:rsidR="005711D7">
          <w:rPr>
            <w:w w:val="110"/>
          </w:rPr>
          <w:t>data</w:t>
        </w:r>
      </w:ins>
      <w:r>
        <w:rPr>
          <w:w w:val="110"/>
        </w:rPr>
        <w:t>.</w:t>
      </w:r>
      <w:r>
        <w:rPr>
          <w:spacing w:val="22"/>
          <w:w w:val="110"/>
        </w:rPr>
        <w:t xml:space="preserve"> </w:t>
      </w:r>
      <w:r>
        <w:rPr>
          <w:w w:val="110"/>
        </w:rPr>
        <w:t>Intensity-based</w:t>
      </w:r>
      <w:r>
        <w:rPr>
          <w:spacing w:val="-7"/>
          <w:w w:val="110"/>
        </w:rPr>
        <w:t xml:space="preserve"> </w:t>
      </w:r>
      <w:r>
        <w:rPr>
          <w:w w:val="110"/>
        </w:rPr>
        <w:t>features</w:t>
      </w:r>
      <w:r>
        <w:rPr>
          <w:spacing w:val="-6"/>
          <w:w w:val="110"/>
        </w:rPr>
        <w:t xml:space="preserve"> </w:t>
      </w:r>
      <w:r>
        <w:rPr>
          <w:w w:val="110"/>
        </w:rPr>
        <w:t>in</w:t>
      </w:r>
      <w:r>
        <w:rPr>
          <w:spacing w:val="-7"/>
          <w:w w:val="110"/>
        </w:rPr>
        <w:t xml:space="preserve"> </w:t>
      </w:r>
      <w:r>
        <w:rPr>
          <w:w w:val="110"/>
        </w:rPr>
        <w:t>MERFISH</w:t>
      </w:r>
      <w:r>
        <w:rPr>
          <w:spacing w:val="-7"/>
          <w:w w:val="110"/>
        </w:rPr>
        <w:t xml:space="preserve"> </w:t>
      </w:r>
      <w:r>
        <w:rPr>
          <w:w w:val="110"/>
        </w:rPr>
        <w:t>data</w:t>
      </w:r>
      <w:r>
        <w:rPr>
          <w:spacing w:val="-7"/>
          <w:w w:val="110"/>
        </w:rPr>
        <w:t xml:space="preserve"> </w:t>
      </w:r>
      <w:r>
        <w:rPr>
          <w:w w:val="110"/>
        </w:rPr>
        <w:t>are</w:t>
      </w:r>
      <w:r>
        <w:rPr>
          <w:spacing w:val="-7"/>
          <w:w w:val="110"/>
        </w:rPr>
        <w:t xml:space="preserve"> </w:t>
      </w:r>
      <w:r>
        <w:rPr>
          <w:w w:val="110"/>
        </w:rPr>
        <w:t>not</w:t>
      </w:r>
      <w:r>
        <w:rPr>
          <w:spacing w:val="-7"/>
          <w:w w:val="110"/>
        </w:rPr>
        <w:t xml:space="preserve"> </w:t>
      </w:r>
      <w:commentRangeStart w:id="233"/>
      <w:ins w:id="234" w:author="Gee, James C" w:date="2024-04-10T18:47:00Z">
        <w:r w:rsidR="005711D7">
          <w:rPr>
            <w:spacing w:val="-7"/>
            <w:w w:val="110"/>
          </w:rPr>
          <w:t xml:space="preserve">sufficiently </w:t>
        </w:r>
      </w:ins>
      <w:r>
        <w:rPr>
          <w:w w:val="110"/>
        </w:rPr>
        <w:t>apparent</w:t>
      </w:r>
      <w:r>
        <w:rPr>
          <w:spacing w:val="-7"/>
          <w:w w:val="110"/>
        </w:rPr>
        <w:t xml:space="preserve"> </w:t>
      </w:r>
      <w:commentRangeEnd w:id="233"/>
      <w:r w:rsidR="005711D7">
        <w:rPr>
          <w:rStyle w:val="CommentReference"/>
        </w:rPr>
        <w:commentReference w:id="233"/>
      </w:r>
      <w:del w:id="235" w:author="Gee, James C" w:date="2024-04-10T18:47:00Z">
        <w:r w:rsidDel="005711D7">
          <w:rPr>
            <w:w w:val="110"/>
          </w:rPr>
          <w:delText>enough</w:delText>
        </w:r>
        <w:r w:rsidDel="005711D7">
          <w:rPr>
            <w:spacing w:val="-6"/>
            <w:w w:val="110"/>
          </w:rPr>
          <w:delText xml:space="preserve"> </w:delText>
        </w:r>
      </w:del>
      <w:r>
        <w:rPr>
          <w:w w:val="110"/>
        </w:rPr>
        <w:t>to</w:t>
      </w:r>
      <w:r>
        <w:rPr>
          <w:spacing w:val="-8"/>
          <w:w w:val="110"/>
        </w:rPr>
        <w:t xml:space="preserve"> </w:t>
      </w:r>
      <w:r>
        <w:rPr>
          <w:spacing w:val="-5"/>
          <w:w w:val="110"/>
        </w:rPr>
        <w:t>es-</w:t>
      </w:r>
    </w:p>
    <w:p w14:paraId="34644D81" w14:textId="1CFE4318" w:rsidR="005F326E" w:rsidRDefault="00000000">
      <w:pPr>
        <w:pStyle w:val="BodyText"/>
        <w:tabs>
          <w:tab w:val="left" w:pos="1085"/>
        </w:tabs>
        <w:spacing w:before="158"/>
      </w:pPr>
      <w:r>
        <w:rPr>
          <w:rFonts w:ascii="Arial"/>
          <w:spacing w:val="-5"/>
          <w:w w:val="105"/>
          <w:sz w:val="12"/>
        </w:rPr>
        <w:t>543</w:t>
      </w:r>
      <w:r>
        <w:rPr>
          <w:rFonts w:ascii="Arial"/>
          <w:sz w:val="12"/>
        </w:rPr>
        <w:tab/>
      </w:r>
      <w:proofErr w:type="spellStart"/>
      <w:r>
        <w:rPr>
          <w:w w:val="105"/>
        </w:rPr>
        <w:t>tablish</w:t>
      </w:r>
      <w:proofErr w:type="spellEnd"/>
      <w:r>
        <w:rPr>
          <w:spacing w:val="22"/>
          <w:w w:val="105"/>
        </w:rPr>
        <w:t xml:space="preserve"> </w:t>
      </w:r>
      <w:r>
        <w:rPr>
          <w:w w:val="105"/>
        </w:rPr>
        <w:t>this</w:t>
      </w:r>
      <w:r>
        <w:rPr>
          <w:spacing w:val="24"/>
          <w:w w:val="105"/>
        </w:rPr>
        <w:t xml:space="preserve"> </w:t>
      </w:r>
      <w:r>
        <w:rPr>
          <w:w w:val="105"/>
        </w:rPr>
        <w:t>correspondence,</w:t>
      </w:r>
      <w:r>
        <w:rPr>
          <w:spacing w:val="27"/>
          <w:w w:val="105"/>
        </w:rPr>
        <w:t xml:space="preserve"> </w:t>
      </w:r>
      <w:r>
        <w:rPr>
          <w:w w:val="105"/>
        </w:rPr>
        <w:t>so</w:t>
      </w:r>
      <w:r>
        <w:rPr>
          <w:spacing w:val="22"/>
          <w:w w:val="105"/>
        </w:rPr>
        <w:t xml:space="preserve"> </w:t>
      </w:r>
      <w:r>
        <w:rPr>
          <w:w w:val="105"/>
        </w:rPr>
        <w:t>we</w:t>
      </w:r>
      <w:r>
        <w:rPr>
          <w:spacing w:val="24"/>
          <w:w w:val="105"/>
        </w:rPr>
        <w:t xml:space="preserve"> </w:t>
      </w:r>
      <w:del w:id="236" w:author="Gee, James C" w:date="2024-04-10T18:48:00Z">
        <w:r w:rsidDel="005711D7">
          <w:rPr>
            <w:w w:val="105"/>
          </w:rPr>
          <w:delText>need</w:delText>
        </w:r>
        <w:r w:rsidDel="005711D7">
          <w:rPr>
            <w:spacing w:val="23"/>
            <w:w w:val="105"/>
          </w:rPr>
          <w:delText xml:space="preserve"> </w:delText>
        </w:r>
        <w:r w:rsidDel="005711D7">
          <w:rPr>
            <w:w w:val="105"/>
          </w:rPr>
          <w:delText>to</w:delText>
        </w:r>
        <w:r w:rsidDel="005711D7">
          <w:rPr>
            <w:spacing w:val="23"/>
            <w:w w:val="105"/>
          </w:rPr>
          <w:delText xml:space="preserve"> </w:delText>
        </w:r>
      </w:del>
      <w:r>
        <w:rPr>
          <w:w w:val="105"/>
        </w:rPr>
        <w:t>generate</w:t>
      </w:r>
      <w:r>
        <w:rPr>
          <w:spacing w:val="23"/>
          <w:w w:val="105"/>
        </w:rPr>
        <w:t xml:space="preserve"> </w:t>
      </w:r>
      <w:del w:id="237" w:author="Gee, James C" w:date="2024-04-10T18:48:00Z">
        <w:r w:rsidDel="005711D7">
          <w:rPr>
            <w:w w:val="105"/>
          </w:rPr>
          <w:delText>direct</w:delText>
        </w:r>
        <w:r w:rsidDel="005711D7">
          <w:rPr>
            <w:spacing w:val="24"/>
            <w:w w:val="105"/>
          </w:rPr>
          <w:delText xml:space="preserve"> </w:delText>
        </w:r>
      </w:del>
      <w:ins w:id="238" w:author="Gee, James C" w:date="2024-04-10T18:48:00Z">
        <w:r w:rsidR="005711D7">
          <w:rPr>
            <w:w w:val="105"/>
          </w:rPr>
          <w:t>instead</w:t>
        </w:r>
        <w:r w:rsidR="005711D7">
          <w:rPr>
            <w:spacing w:val="24"/>
            <w:w w:val="105"/>
          </w:rPr>
          <w:t xml:space="preserve"> </w:t>
        </w:r>
      </w:ins>
      <w:r>
        <w:rPr>
          <w:w w:val="105"/>
        </w:rPr>
        <w:t>corresponding</w:t>
      </w:r>
      <w:r>
        <w:rPr>
          <w:spacing w:val="22"/>
          <w:w w:val="105"/>
        </w:rPr>
        <w:t xml:space="preserve"> </w:t>
      </w:r>
      <w:proofErr w:type="gramStart"/>
      <w:r>
        <w:rPr>
          <w:spacing w:val="-2"/>
          <w:w w:val="105"/>
        </w:rPr>
        <w:t>anatomical</w:t>
      </w:r>
      <w:proofErr w:type="gramEnd"/>
    </w:p>
    <w:p w14:paraId="06FE1C64" w14:textId="5C19C776" w:rsidR="005F326E" w:rsidRDefault="00000000">
      <w:pPr>
        <w:pStyle w:val="BodyText"/>
        <w:tabs>
          <w:tab w:val="left" w:pos="1085"/>
        </w:tabs>
        <w:spacing w:before="157"/>
      </w:pPr>
      <w:r>
        <w:rPr>
          <w:rFonts w:ascii="Arial"/>
          <w:spacing w:val="-5"/>
          <w:w w:val="105"/>
          <w:sz w:val="12"/>
        </w:rPr>
        <w:t>544</w:t>
      </w:r>
      <w:r>
        <w:rPr>
          <w:rFonts w:ascii="Arial"/>
          <w:sz w:val="12"/>
        </w:rPr>
        <w:tab/>
      </w:r>
      <w:proofErr w:type="spellStart"/>
      <w:r>
        <w:rPr>
          <w:w w:val="105"/>
        </w:rPr>
        <w:t>label</w:t>
      </w:r>
      <w:ins w:id="239" w:author="Gee, James C" w:date="2024-04-10T18:51:00Z">
        <w:r w:rsidR="00706182">
          <w:rPr>
            <w:w w:val="105"/>
          </w:rPr>
          <w:t>ings</w:t>
        </w:r>
      </w:ins>
      <w:proofErr w:type="spellEnd"/>
      <w:del w:id="240" w:author="Gee, James C" w:date="2024-04-10T18:51:00Z">
        <w:r w:rsidDel="00706182">
          <w:rPr>
            <w:w w:val="105"/>
          </w:rPr>
          <w:delText>ing</w:delText>
        </w:r>
      </w:del>
      <w:r>
        <w:rPr>
          <w:spacing w:val="3"/>
          <w:w w:val="105"/>
        </w:rPr>
        <w:t xml:space="preserve"> </w:t>
      </w:r>
      <w:r>
        <w:rPr>
          <w:w w:val="105"/>
        </w:rPr>
        <w:t>of</w:t>
      </w:r>
      <w:r>
        <w:rPr>
          <w:spacing w:val="3"/>
          <w:w w:val="105"/>
        </w:rPr>
        <w:t xml:space="preserve"> </w:t>
      </w:r>
      <w:r>
        <w:rPr>
          <w:w w:val="105"/>
        </w:rPr>
        <w:t>both</w:t>
      </w:r>
      <w:r>
        <w:rPr>
          <w:spacing w:val="3"/>
          <w:w w:val="105"/>
        </w:rPr>
        <w:t xml:space="preserve"> </w:t>
      </w:r>
      <w:r>
        <w:rPr>
          <w:w w:val="105"/>
        </w:rPr>
        <w:t>images</w:t>
      </w:r>
      <w:ins w:id="241" w:author="Gee, James C" w:date="2024-04-10T18:51:00Z">
        <w:r w:rsidR="00706182">
          <w:rPr>
            <w:w w:val="105"/>
          </w:rPr>
          <w:t xml:space="preserve"> with which to drive registration</w:t>
        </w:r>
      </w:ins>
      <w:r>
        <w:rPr>
          <w:w w:val="105"/>
        </w:rPr>
        <w:t>.</w:t>
      </w:r>
      <w:r>
        <w:rPr>
          <w:spacing w:val="32"/>
          <w:w w:val="105"/>
        </w:rPr>
        <w:t xml:space="preserve"> </w:t>
      </w:r>
      <w:r>
        <w:rPr>
          <w:w w:val="105"/>
        </w:rPr>
        <w:t>These</w:t>
      </w:r>
      <w:r>
        <w:rPr>
          <w:spacing w:val="3"/>
          <w:w w:val="105"/>
        </w:rPr>
        <w:t xml:space="preserve"> </w:t>
      </w:r>
      <w:r>
        <w:rPr>
          <w:w w:val="105"/>
        </w:rPr>
        <w:t>labels</w:t>
      </w:r>
      <w:r>
        <w:rPr>
          <w:spacing w:val="3"/>
          <w:w w:val="105"/>
        </w:rPr>
        <w:t xml:space="preserve"> </w:t>
      </w:r>
      <w:r>
        <w:rPr>
          <w:w w:val="105"/>
        </w:rPr>
        <w:t>are</w:t>
      </w:r>
      <w:r>
        <w:rPr>
          <w:spacing w:val="4"/>
          <w:w w:val="105"/>
        </w:rPr>
        <w:t xml:space="preserve"> </w:t>
      </w:r>
      <w:r>
        <w:rPr>
          <w:w w:val="105"/>
        </w:rPr>
        <w:t>already</w:t>
      </w:r>
      <w:r>
        <w:rPr>
          <w:spacing w:val="3"/>
          <w:w w:val="105"/>
        </w:rPr>
        <w:t xml:space="preserve"> </w:t>
      </w:r>
      <w:r>
        <w:rPr>
          <w:w w:val="105"/>
        </w:rPr>
        <w:t>available</w:t>
      </w:r>
      <w:r>
        <w:rPr>
          <w:spacing w:val="3"/>
          <w:w w:val="105"/>
        </w:rPr>
        <w:t xml:space="preserve"> </w:t>
      </w:r>
      <w:r>
        <w:rPr>
          <w:w w:val="105"/>
        </w:rPr>
        <w:t>as</w:t>
      </w:r>
      <w:r>
        <w:rPr>
          <w:spacing w:val="4"/>
          <w:w w:val="105"/>
        </w:rPr>
        <w:t xml:space="preserve"> </w:t>
      </w:r>
      <w:r>
        <w:rPr>
          <w:w w:val="105"/>
        </w:rPr>
        <w:t>part</w:t>
      </w:r>
      <w:r>
        <w:rPr>
          <w:spacing w:val="3"/>
          <w:w w:val="105"/>
        </w:rPr>
        <w:t xml:space="preserve"> </w:t>
      </w:r>
      <w:r>
        <w:rPr>
          <w:w w:val="105"/>
        </w:rPr>
        <w:t>of</w:t>
      </w:r>
      <w:r>
        <w:rPr>
          <w:spacing w:val="3"/>
          <w:w w:val="105"/>
        </w:rPr>
        <w:t xml:space="preserve"> </w:t>
      </w:r>
      <w:r>
        <w:rPr>
          <w:w w:val="105"/>
        </w:rPr>
        <w:t>the</w:t>
      </w:r>
      <w:r>
        <w:rPr>
          <w:spacing w:val="4"/>
          <w:w w:val="105"/>
        </w:rPr>
        <w:t xml:space="preserve"> </w:t>
      </w:r>
      <w:r>
        <w:rPr>
          <w:spacing w:val="-2"/>
          <w:w w:val="105"/>
        </w:rPr>
        <w:t>AllenCCFv3</w:t>
      </w:r>
      <w:ins w:id="242" w:author="Gee, James C" w:date="2024-04-10T18:48:00Z">
        <w:r w:rsidR="005711D7">
          <w:rPr>
            <w:spacing w:val="-2"/>
            <w:w w:val="105"/>
          </w:rPr>
          <w:t>;</w:t>
        </w:r>
      </w:ins>
      <w:del w:id="243" w:author="Gee, James C" w:date="2024-04-10T18:48:00Z">
        <w:r w:rsidDel="005711D7">
          <w:rPr>
            <w:spacing w:val="-2"/>
            <w:w w:val="105"/>
          </w:rPr>
          <w:delText>,</w:delText>
        </w:r>
      </w:del>
    </w:p>
    <w:p w14:paraId="5D93E997" w14:textId="1DD91306" w:rsidR="005F326E" w:rsidRDefault="00000000">
      <w:pPr>
        <w:pStyle w:val="BodyText"/>
        <w:tabs>
          <w:tab w:val="left" w:pos="1085"/>
        </w:tabs>
        <w:spacing w:before="157"/>
      </w:pPr>
      <w:r>
        <w:rPr>
          <w:rFonts w:ascii="Arial"/>
          <w:spacing w:val="-5"/>
          <w:w w:val="105"/>
          <w:sz w:val="12"/>
        </w:rPr>
        <w:t>545</w:t>
      </w:r>
      <w:r>
        <w:rPr>
          <w:rFonts w:ascii="Arial"/>
          <w:sz w:val="12"/>
        </w:rPr>
        <w:tab/>
      </w:r>
      <w:r>
        <w:rPr>
          <w:w w:val="105"/>
        </w:rPr>
        <w:t>thus</w:t>
      </w:r>
      <w:ins w:id="244" w:author="Gee, James C" w:date="2024-04-10T18:48:00Z">
        <w:r w:rsidR="005711D7">
          <w:rPr>
            <w:w w:val="105"/>
          </w:rPr>
          <w:t>,</w:t>
        </w:r>
      </w:ins>
      <w:r>
        <w:rPr>
          <w:spacing w:val="26"/>
          <w:w w:val="105"/>
        </w:rPr>
        <w:t xml:space="preserve"> </w:t>
      </w:r>
      <w:r>
        <w:rPr>
          <w:w w:val="105"/>
        </w:rPr>
        <w:t>the</w:t>
      </w:r>
      <w:r>
        <w:rPr>
          <w:spacing w:val="26"/>
          <w:w w:val="105"/>
        </w:rPr>
        <w:t xml:space="preserve"> </w:t>
      </w:r>
      <w:r>
        <w:rPr>
          <w:w w:val="105"/>
        </w:rPr>
        <w:t>main</w:t>
      </w:r>
      <w:r>
        <w:rPr>
          <w:spacing w:val="27"/>
          <w:w w:val="105"/>
        </w:rPr>
        <w:t xml:space="preserve"> </w:t>
      </w:r>
      <w:r>
        <w:rPr>
          <w:w w:val="105"/>
        </w:rPr>
        <w:t>challenge</w:t>
      </w:r>
      <w:r>
        <w:rPr>
          <w:spacing w:val="26"/>
          <w:w w:val="105"/>
        </w:rPr>
        <w:t xml:space="preserve"> </w:t>
      </w:r>
      <w:r>
        <w:rPr>
          <w:w w:val="105"/>
        </w:rPr>
        <w:t>is</w:t>
      </w:r>
      <w:r>
        <w:rPr>
          <w:spacing w:val="26"/>
          <w:w w:val="105"/>
        </w:rPr>
        <w:t xml:space="preserve"> </w:t>
      </w:r>
      <w:r>
        <w:rPr>
          <w:w w:val="105"/>
        </w:rPr>
        <w:t>deriving</w:t>
      </w:r>
      <w:r>
        <w:rPr>
          <w:spacing w:val="27"/>
          <w:w w:val="105"/>
        </w:rPr>
        <w:t xml:space="preserve"> </w:t>
      </w:r>
      <w:r>
        <w:rPr>
          <w:w w:val="105"/>
        </w:rPr>
        <w:t>analogous</w:t>
      </w:r>
      <w:r>
        <w:rPr>
          <w:spacing w:val="26"/>
          <w:w w:val="105"/>
        </w:rPr>
        <w:t xml:space="preserve"> </w:t>
      </w:r>
      <w:r>
        <w:rPr>
          <w:w w:val="105"/>
        </w:rPr>
        <w:t>labels</w:t>
      </w:r>
      <w:r>
        <w:rPr>
          <w:spacing w:val="26"/>
          <w:w w:val="105"/>
        </w:rPr>
        <w:t xml:space="preserve"> </w:t>
      </w:r>
      <w:r>
        <w:rPr>
          <w:w w:val="105"/>
        </w:rPr>
        <w:t>from</w:t>
      </w:r>
      <w:r>
        <w:rPr>
          <w:spacing w:val="27"/>
          <w:w w:val="105"/>
        </w:rPr>
        <w:t xml:space="preserve"> </w:t>
      </w:r>
      <w:r>
        <w:rPr>
          <w:w w:val="105"/>
        </w:rPr>
        <w:t>the</w:t>
      </w:r>
      <w:r>
        <w:rPr>
          <w:spacing w:val="26"/>
          <w:w w:val="105"/>
        </w:rPr>
        <w:t xml:space="preserve"> </w:t>
      </w:r>
      <w:r>
        <w:rPr>
          <w:w w:val="105"/>
        </w:rPr>
        <w:t>spatial</w:t>
      </w:r>
      <w:r>
        <w:rPr>
          <w:spacing w:val="27"/>
          <w:w w:val="105"/>
        </w:rPr>
        <w:t xml:space="preserve"> </w:t>
      </w:r>
      <w:proofErr w:type="gramStart"/>
      <w:r>
        <w:rPr>
          <w:spacing w:val="-2"/>
          <w:w w:val="105"/>
        </w:rPr>
        <w:t>transcriptomic</w:t>
      </w:r>
      <w:proofErr w:type="gramEnd"/>
    </w:p>
    <w:p w14:paraId="0E7527B7" w14:textId="0C642867" w:rsidR="005F326E" w:rsidRDefault="00000000">
      <w:pPr>
        <w:pStyle w:val="BodyText"/>
        <w:tabs>
          <w:tab w:val="left" w:pos="1085"/>
        </w:tabs>
        <w:spacing w:before="158"/>
      </w:pPr>
      <w:r>
        <w:rPr>
          <w:rFonts w:ascii="Arial"/>
          <w:spacing w:val="-5"/>
          <w:w w:val="105"/>
          <w:sz w:val="12"/>
        </w:rPr>
        <w:t>546</w:t>
      </w:r>
      <w:r>
        <w:rPr>
          <w:rFonts w:ascii="Arial"/>
          <w:sz w:val="12"/>
        </w:rPr>
        <w:tab/>
      </w:r>
      <w:r>
        <w:rPr>
          <w:w w:val="105"/>
        </w:rPr>
        <w:t>maps</w:t>
      </w:r>
      <w:r>
        <w:rPr>
          <w:spacing w:val="13"/>
          <w:w w:val="105"/>
        </w:rPr>
        <w:t xml:space="preserve"> </w:t>
      </w:r>
      <w:r>
        <w:rPr>
          <w:w w:val="105"/>
        </w:rPr>
        <w:t>of</w:t>
      </w:r>
      <w:r>
        <w:rPr>
          <w:spacing w:val="13"/>
          <w:w w:val="105"/>
        </w:rPr>
        <w:t xml:space="preserve"> </w:t>
      </w:r>
      <w:r>
        <w:rPr>
          <w:w w:val="105"/>
        </w:rPr>
        <w:t>the</w:t>
      </w:r>
      <w:r>
        <w:rPr>
          <w:spacing w:val="14"/>
          <w:w w:val="105"/>
        </w:rPr>
        <w:t xml:space="preserve"> </w:t>
      </w:r>
      <w:r>
        <w:rPr>
          <w:w w:val="105"/>
        </w:rPr>
        <w:t>MERFISH</w:t>
      </w:r>
      <w:r>
        <w:rPr>
          <w:spacing w:val="13"/>
          <w:w w:val="105"/>
        </w:rPr>
        <w:t xml:space="preserve"> </w:t>
      </w:r>
      <w:r>
        <w:rPr>
          <w:w w:val="105"/>
        </w:rPr>
        <w:t>data.</w:t>
      </w:r>
      <w:r>
        <w:rPr>
          <w:spacing w:val="46"/>
          <w:w w:val="105"/>
        </w:rPr>
        <w:t xml:space="preserve"> </w:t>
      </w:r>
      <w:del w:id="245" w:author="Gee, James C" w:date="2024-04-10T18:49:00Z">
        <w:r w:rsidDel="005711D7">
          <w:rPr>
            <w:w w:val="105"/>
          </w:rPr>
          <w:delText>To</w:delText>
        </w:r>
        <w:r w:rsidDel="005711D7">
          <w:rPr>
            <w:spacing w:val="14"/>
            <w:w w:val="105"/>
          </w:rPr>
          <w:delText xml:space="preserve"> </w:delText>
        </w:r>
        <w:r w:rsidDel="005711D7">
          <w:rPr>
            <w:w w:val="105"/>
          </w:rPr>
          <w:delText>generate</w:delText>
        </w:r>
        <w:r w:rsidDel="005711D7">
          <w:rPr>
            <w:spacing w:val="13"/>
            <w:w w:val="105"/>
          </w:rPr>
          <w:delText xml:space="preserve"> </w:delText>
        </w:r>
        <w:r w:rsidDel="005711D7">
          <w:rPr>
            <w:w w:val="105"/>
          </w:rPr>
          <w:delText>these</w:delText>
        </w:r>
        <w:r w:rsidDel="005711D7">
          <w:rPr>
            <w:spacing w:val="14"/>
            <w:w w:val="105"/>
          </w:rPr>
          <w:delText xml:space="preserve"> </w:delText>
        </w:r>
        <w:r w:rsidDel="005711D7">
          <w:rPr>
            <w:w w:val="105"/>
          </w:rPr>
          <w:delText>labels,</w:delText>
        </w:r>
        <w:r w:rsidDel="005711D7">
          <w:rPr>
            <w:spacing w:val="14"/>
            <w:w w:val="105"/>
          </w:rPr>
          <w:delText xml:space="preserve"> </w:delText>
        </w:r>
        <w:r w:rsidDel="005711D7">
          <w:rPr>
            <w:w w:val="105"/>
          </w:rPr>
          <w:delText>an</w:delText>
        </w:r>
      </w:del>
      <w:ins w:id="246" w:author="Gee, James C" w:date="2024-04-10T18:49:00Z">
        <w:r w:rsidR="005711D7">
          <w:rPr>
            <w:w w:val="105"/>
          </w:rPr>
          <w:t>Toward this end,</w:t>
        </w:r>
      </w:ins>
      <w:r>
        <w:rPr>
          <w:spacing w:val="12"/>
          <w:w w:val="105"/>
        </w:rPr>
        <w:t xml:space="preserve"> </w:t>
      </w:r>
      <w:r>
        <w:rPr>
          <w:w w:val="105"/>
        </w:rPr>
        <w:t>we</w:t>
      </w:r>
      <w:r>
        <w:rPr>
          <w:spacing w:val="14"/>
          <w:w w:val="105"/>
        </w:rPr>
        <w:t xml:space="preserve"> </w:t>
      </w:r>
      <w:r>
        <w:rPr>
          <w:w w:val="105"/>
        </w:rPr>
        <w:t>assigned</w:t>
      </w:r>
      <w:r>
        <w:rPr>
          <w:spacing w:val="13"/>
          <w:w w:val="105"/>
        </w:rPr>
        <w:t xml:space="preserve"> </w:t>
      </w:r>
      <w:r>
        <w:rPr>
          <w:w w:val="105"/>
        </w:rPr>
        <w:t>each</w:t>
      </w:r>
      <w:r>
        <w:rPr>
          <w:spacing w:val="13"/>
          <w:w w:val="105"/>
        </w:rPr>
        <w:t xml:space="preserve"> </w:t>
      </w:r>
      <w:r>
        <w:rPr>
          <w:w w:val="105"/>
        </w:rPr>
        <w:t>cell</w:t>
      </w:r>
      <w:r>
        <w:rPr>
          <w:spacing w:val="13"/>
          <w:w w:val="105"/>
        </w:rPr>
        <w:t xml:space="preserve"> </w:t>
      </w:r>
      <w:r>
        <w:rPr>
          <w:spacing w:val="-4"/>
          <w:w w:val="105"/>
        </w:rPr>
        <w:t>from</w:t>
      </w:r>
    </w:p>
    <w:p w14:paraId="3F815380" w14:textId="5DAAE85D" w:rsidR="005F326E" w:rsidRDefault="00000000">
      <w:pPr>
        <w:pStyle w:val="BodyText"/>
        <w:tabs>
          <w:tab w:val="left" w:pos="1085"/>
        </w:tabs>
        <w:spacing w:before="157"/>
      </w:pPr>
      <w:r>
        <w:rPr>
          <w:rFonts w:ascii="Arial"/>
          <w:spacing w:val="-5"/>
          <w:w w:val="105"/>
          <w:sz w:val="12"/>
        </w:rPr>
        <w:t>547</w:t>
      </w:r>
      <w:r>
        <w:rPr>
          <w:rFonts w:ascii="Arial"/>
          <w:sz w:val="12"/>
        </w:rPr>
        <w:tab/>
      </w:r>
      <w:r>
        <w:rPr>
          <w:w w:val="105"/>
        </w:rPr>
        <w:t>the</w:t>
      </w:r>
      <w:r>
        <w:rPr>
          <w:spacing w:val="10"/>
          <w:w w:val="105"/>
        </w:rPr>
        <w:t xml:space="preserve"> </w:t>
      </w:r>
      <w:proofErr w:type="spellStart"/>
      <w:r>
        <w:rPr>
          <w:w w:val="105"/>
        </w:rPr>
        <w:t>scRNA</w:t>
      </w:r>
      <w:proofErr w:type="spellEnd"/>
      <w:r>
        <w:rPr>
          <w:w w:val="105"/>
        </w:rPr>
        <w:t>-seq</w:t>
      </w:r>
      <w:r>
        <w:rPr>
          <w:spacing w:val="11"/>
          <w:w w:val="105"/>
        </w:rPr>
        <w:t xml:space="preserve"> </w:t>
      </w:r>
      <w:r>
        <w:rPr>
          <w:w w:val="105"/>
        </w:rPr>
        <w:t>dataset</w:t>
      </w:r>
      <w:r>
        <w:rPr>
          <w:spacing w:val="10"/>
          <w:w w:val="105"/>
        </w:rPr>
        <w:t xml:space="preserve"> </w:t>
      </w:r>
      <w:r>
        <w:rPr>
          <w:w w:val="105"/>
        </w:rPr>
        <w:t>to</w:t>
      </w:r>
      <w:r>
        <w:rPr>
          <w:spacing w:val="10"/>
          <w:w w:val="105"/>
        </w:rPr>
        <w:t xml:space="preserve"> </w:t>
      </w:r>
      <w:r>
        <w:rPr>
          <w:w w:val="105"/>
        </w:rPr>
        <w:t>one</w:t>
      </w:r>
      <w:r>
        <w:rPr>
          <w:spacing w:val="10"/>
          <w:w w:val="105"/>
        </w:rPr>
        <w:t xml:space="preserve"> </w:t>
      </w:r>
      <w:r>
        <w:rPr>
          <w:w w:val="105"/>
        </w:rPr>
        <w:t>of</w:t>
      </w:r>
      <w:r>
        <w:rPr>
          <w:spacing w:val="10"/>
          <w:w w:val="105"/>
        </w:rPr>
        <w:t xml:space="preserve"> </w:t>
      </w:r>
      <w:del w:id="247" w:author="Gee, James C" w:date="2024-04-10T18:49:00Z">
        <w:r w:rsidDel="005711D7">
          <w:rPr>
            <w:w w:val="105"/>
          </w:rPr>
          <w:delText>these</w:delText>
        </w:r>
        <w:r w:rsidDel="005711D7">
          <w:rPr>
            <w:spacing w:val="11"/>
            <w:w w:val="105"/>
          </w:rPr>
          <w:delText xml:space="preserve"> </w:delText>
        </w:r>
      </w:del>
      <w:ins w:id="248" w:author="Gee, James C" w:date="2024-04-10T18:49:00Z">
        <w:r w:rsidR="005711D7">
          <w:rPr>
            <w:w w:val="105"/>
          </w:rPr>
          <w:t>the following</w:t>
        </w:r>
        <w:r w:rsidR="005711D7">
          <w:rPr>
            <w:spacing w:val="11"/>
            <w:w w:val="105"/>
          </w:rPr>
          <w:t xml:space="preserve"> </w:t>
        </w:r>
      </w:ins>
      <w:r>
        <w:rPr>
          <w:w w:val="105"/>
        </w:rPr>
        <w:t>major</w:t>
      </w:r>
      <w:r>
        <w:rPr>
          <w:spacing w:val="10"/>
          <w:w w:val="105"/>
        </w:rPr>
        <w:t xml:space="preserve"> </w:t>
      </w:r>
      <w:r>
        <w:rPr>
          <w:w w:val="105"/>
        </w:rPr>
        <w:t>regions:</w:t>
      </w:r>
      <w:r>
        <w:rPr>
          <w:spacing w:val="36"/>
          <w:w w:val="105"/>
        </w:rPr>
        <w:t xml:space="preserve"> </w:t>
      </w:r>
      <w:r>
        <w:rPr>
          <w:w w:val="105"/>
        </w:rPr>
        <w:t>cerebellum,</w:t>
      </w:r>
      <w:r>
        <w:rPr>
          <w:spacing w:val="11"/>
          <w:w w:val="105"/>
        </w:rPr>
        <w:t xml:space="preserve"> </w:t>
      </w:r>
      <w:commentRangeStart w:id="249"/>
      <w:commentRangeStart w:id="250"/>
      <w:proofErr w:type="spellStart"/>
      <w:r>
        <w:rPr>
          <w:w w:val="105"/>
        </w:rPr>
        <w:t>CTXsp</w:t>
      </w:r>
      <w:commentRangeEnd w:id="249"/>
      <w:proofErr w:type="spellEnd"/>
      <w:r w:rsidR="005711D7">
        <w:rPr>
          <w:rStyle w:val="CommentReference"/>
        </w:rPr>
        <w:commentReference w:id="249"/>
      </w:r>
      <w:commentRangeEnd w:id="250"/>
      <w:r w:rsidR="009A6E50">
        <w:rPr>
          <w:rStyle w:val="CommentReference"/>
        </w:rPr>
        <w:commentReference w:id="250"/>
      </w:r>
      <w:r>
        <w:rPr>
          <w:w w:val="105"/>
        </w:rPr>
        <w:t>,</w:t>
      </w:r>
      <w:r>
        <w:rPr>
          <w:spacing w:val="10"/>
          <w:w w:val="105"/>
        </w:rPr>
        <w:t xml:space="preserve"> </w:t>
      </w:r>
      <w:r>
        <w:rPr>
          <w:spacing w:val="-2"/>
          <w:w w:val="105"/>
        </w:rPr>
        <w:t>hindbrain,</w:t>
      </w:r>
    </w:p>
    <w:p w14:paraId="5F6D1BEE" w14:textId="77777777" w:rsidR="005F326E" w:rsidRDefault="00000000">
      <w:pPr>
        <w:pStyle w:val="BodyText"/>
        <w:tabs>
          <w:tab w:val="left" w:pos="1085"/>
        </w:tabs>
        <w:spacing w:before="158"/>
      </w:pPr>
      <w:r>
        <w:rPr>
          <w:rFonts w:ascii="Arial"/>
          <w:spacing w:val="-5"/>
          <w:w w:val="105"/>
          <w:sz w:val="12"/>
        </w:rPr>
        <w:t>548</w:t>
      </w:r>
      <w:r>
        <w:rPr>
          <w:rFonts w:ascii="Arial"/>
          <w:sz w:val="12"/>
        </w:rPr>
        <w:tab/>
      </w:r>
      <w:commentRangeStart w:id="251"/>
      <w:commentRangeStart w:id="252"/>
      <w:r w:rsidRPr="0084789B">
        <w:rPr>
          <w:w w:val="105"/>
        </w:rPr>
        <w:t>HPF</w:t>
      </w:r>
      <w:commentRangeEnd w:id="251"/>
      <w:r w:rsidR="0084789B">
        <w:rPr>
          <w:rStyle w:val="CommentReference"/>
        </w:rPr>
        <w:commentReference w:id="251"/>
      </w:r>
      <w:commentRangeEnd w:id="252"/>
      <w:r w:rsidR="009A6E50">
        <w:rPr>
          <w:rStyle w:val="CommentReference"/>
        </w:rPr>
        <w:commentReference w:id="252"/>
      </w:r>
      <w:r>
        <w:rPr>
          <w:w w:val="105"/>
        </w:rPr>
        <w:t>,</w:t>
      </w:r>
      <w:r>
        <w:rPr>
          <w:spacing w:val="4"/>
          <w:w w:val="105"/>
        </w:rPr>
        <w:t xml:space="preserve"> </w:t>
      </w:r>
      <w:r>
        <w:rPr>
          <w:w w:val="105"/>
        </w:rPr>
        <w:t>hypothalamus,</w:t>
      </w:r>
      <w:r>
        <w:rPr>
          <w:spacing w:val="5"/>
          <w:w w:val="105"/>
        </w:rPr>
        <w:t xml:space="preserve"> </w:t>
      </w:r>
      <w:proofErr w:type="spellStart"/>
      <w:r>
        <w:rPr>
          <w:w w:val="105"/>
        </w:rPr>
        <w:t>isocortex</w:t>
      </w:r>
      <w:proofErr w:type="spellEnd"/>
      <w:r>
        <w:rPr>
          <w:w w:val="105"/>
        </w:rPr>
        <w:t>,</w:t>
      </w:r>
      <w:r>
        <w:rPr>
          <w:spacing w:val="6"/>
          <w:w w:val="105"/>
        </w:rPr>
        <w:t xml:space="preserve"> </w:t>
      </w:r>
      <w:commentRangeStart w:id="253"/>
      <w:commentRangeStart w:id="254"/>
      <w:r w:rsidRPr="0084789B">
        <w:rPr>
          <w:w w:val="105"/>
        </w:rPr>
        <w:t>LSX</w:t>
      </w:r>
      <w:commentRangeEnd w:id="253"/>
      <w:r w:rsidR="0084789B">
        <w:rPr>
          <w:rStyle w:val="CommentReference"/>
        </w:rPr>
        <w:commentReference w:id="253"/>
      </w:r>
      <w:commentRangeEnd w:id="254"/>
      <w:r w:rsidR="009A6E50">
        <w:rPr>
          <w:rStyle w:val="CommentReference"/>
        </w:rPr>
        <w:commentReference w:id="254"/>
      </w:r>
      <w:r>
        <w:rPr>
          <w:w w:val="105"/>
        </w:rPr>
        <w:t>,</w:t>
      </w:r>
      <w:r>
        <w:rPr>
          <w:spacing w:val="4"/>
          <w:w w:val="105"/>
        </w:rPr>
        <w:t xml:space="preserve"> </w:t>
      </w:r>
      <w:r>
        <w:rPr>
          <w:w w:val="105"/>
        </w:rPr>
        <w:t>midbrain,</w:t>
      </w:r>
      <w:r>
        <w:rPr>
          <w:spacing w:val="6"/>
          <w:w w:val="105"/>
        </w:rPr>
        <w:t xml:space="preserve"> </w:t>
      </w:r>
      <w:commentRangeStart w:id="255"/>
      <w:commentRangeStart w:id="256"/>
      <w:r>
        <w:rPr>
          <w:w w:val="105"/>
        </w:rPr>
        <w:t>OLF,</w:t>
      </w:r>
      <w:r>
        <w:rPr>
          <w:spacing w:val="4"/>
          <w:w w:val="105"/>
        </w:rPr>
        <w:t xml:space="preserve"> </w:t>
      </w:r>
      <w:r>
        <w:rPr>
          <w:w w:val="105"/>
        </w:rPr>
        <w:t>PAL,</w:t>
      </w:r>
      <w:r>
        <w:rPr>
          <w:spacing w:val="4"/>
          <w:w w:val="105"/>
        </w:rPr>
        <w:t xml:space="preserve"> </w:t>
      </w:r>
      <w:proofErr w:type="spellStart"/>
      <w:r>
        <w:rPr>
          <w:w w:val="105"/>
        </w:rPr>
        <w:t>sAMY</w:t>
      </w:r>
      <w:proofErr w:type="spellEnd"/>
      <w:r>
        <w:rPr>
          <w:w w:val="105"/>
        </w:rPr>
        <w:t>,</w:t>
      </w:r>
      <w:r>
        <w:rPr>
          <w:spacing w:val="5"/>
          <w:w w:val="105"/>
        </w:rPr>
        <w:t xml:space="preserve"> </w:t>
      </w:r>
      <w:proofErr w:type="spellStart"/>
      <w:r>
        <w:rPr>
          <w:w w:val="105"/>
        </w:rPr>
        <w:t>STRd</w:t>
      </w:r>
      <w:proofErr w:type="spellEnd"/>
      <w:r>
        <w:rPr>
          <w:w w:val="105"/>
        </w:rPr>
        <w:t>,</w:t>
      </w:r>
      <w:r>
        <w:rPr>
          <w:spacing w:val="5"/>
          <w:w w:val="105"/>
        </w:rPr>
        <w:t xml:space="preserve"> </w:t>
      </w:r>
      <w:proofErr w:type="spellStart"/>
      <w:r>
        <w:rPr>
          <w:w w:val="105"/>
        </w:rPr>
        <w:t>STRv</w:t>
      </w:r>
      <w:commentRangeEnd w:id="255"/>
      <w:proofErr w:type="spellEnd"/>
      <w:r w:rsidR="0084789B">
        <w:rPr>
          <w:rStyle w:val="CommentReference"/>
        </w:rPr>
        <w:commentReference w:id="255"/>
      </w:r>
      <w:commentRangeEnd w:id="256"/>
      <w:r w:rsidR="009A6E50">
        <w:rPr>
          <w:rStyle w:val="CommentReference"/>
        </w:rPr>
        <w:commentReference w:id="256"/>
      </w:r>
      <w:r>
        <w:rPr>
          <w:w w:val="105"/>
        </w:rPr>
        <w:t>,</w:t>
      </w:r>
      <w:r>
        <w:rPr>
          <w:spacing w:val="6"/>
          <w:w w:val="105"/>
        </w:rPr>
        <w:t xml:space="preserve"> </w:t>
      </w:r>
      <w:proofErr w:type="spellStart"/>
      <w:r>
        <w:rPr>
          <w:spacing w:val="-4"/>
          <w:w w:val="105"/>
        </w:rPr>
        <w:t>tha</w:t>
      </w:r>
      <w:proofErr w:type="spellEnd"/>
      <w:r>
        <w:rPr>
          <w:spacing w:val="-4"/>
          <w:w w:val="105"/>
        </w:rPr>
        <w:t>-</w:t>
      </w:r>
    </w:p>
    <w:p w14:paraId="77D56FC5" w14:textId="77777777" w:rsidR="005F326E" w:rsidRDefault="00000000">
      <w:pPr>
        <w:pStyle w:val="BodyText"/>
        <w:tabs>
          <w:tab w:val="left" w:pos="1085"/>
        </w:tabs>
        <w:spacing w:before="157"/>
      </w:pPr>
      <w:r>
        <w:rPr>
          <w:rFonts w:ascii="Arial"/>
          <w:spacing w:val="-5"/>
          <w:w w:val="105"/>
          <w:sz w:val="12"/>
        </w:rPr>
        <w:t>549</w:t>
      </w:r>
      <w:r>
        <w:rPr>
          <w:rFonts w:ascii="Arial"/>
          <w:sz w:val="12"/>
        </w:rPr>
        <w:tab/>
      </w:r>
      <w:proofErr w:type="spellStart"/>
      <w:r>
        <w:rPr>
          <w:w w:val="105"/>
        </w:rPr>
        <w:t>lamus</w:t>
      </w:r>
      <w:proofErr w:type="spellEnd"/>
      <w:r>
        <w:rPr>
          <w:spacing w:val="21"/>
          <w:w w:val="105"/>
        </w:rPr>
        <w:t xml:space="preserve"> </w:t>
      </w:r>
      <w:r>
        <w:rPr>
          <w:w w:val="105"/>
        </w:rPr>
        <w:t>and</w:t>
      </w:r>
      <w:r>
        <w:rPr>
          <w:spacing w:val="21"/>
          <w:w w:val="105"/>
        </w:rPr>
        <w:t xml:space="preserve"> </w:t>
      </w:r>
      <w:r>
        <w:rPr>
          <w:w w:val="105"/>
        </w:rPr>
        <w:t>hindbrain.</w:t>
      </w:r>
      <w:r>
        <w:rPr>
          <w:spacing w:val="70"/>
          <w:w w:val="105"/>
        </w:rPr>
        <w:t xml:space="preserve"> </w:t>
      </w:r>
      <w:r>
        <w:rPr>
          <w:w w:val="105"/>
        </w:rPr>
        <w:t>A</w:t>
      </w:r>
      <w:r>
        <w:rPr>
          <w:spacing w:val="21"/>
          <w:w w:val="105"/>
        </w:rPr>
        <w:t xml:space="preserve"> </w:t>
      </w:r>
      <w:r>
        <w:rPr>
          <w:w w:val="105"/>
        </w:rPr>
        <w:t>label</w:t>
      </w:r>
      <w:r>
        <w:rPr>
          <w:spacing w:val="21"/>
          <w:w w:val="105"/>
        </w:rPr>
        <w:t xml:space="preserve"> </w:t>
      </w:r>
      <w:r>
        <w:rPr>
          <w:w w:val="105"/>
        </w:rPr>
        <w:t>map</w:t>
      </w:r>
      <w:r>
        <w:rPr>
          <w:spacing w:val="21"/>
          <w:w w:val="105"/>
        </w:rPr>
        <w:t xml:space="preserve"> </w:t>
      </w:r>
      <w:r>
        <w:rPr>
          <w:w w:val="105"/>
        </w:rPr>
        <w:t>of</w:t>
      </w:r>
      <w:r>
        <w:rPr>
          <w:spacing w:val="21"/>
          <w:w w:val="105"/>
        </w:rPr>
        <w:t xml:space="preserve"> </w:t>
      </w:r>
      <w:r>
        <w:rPr>
          <w:w w:val="105"/>
        </w:rPr>
        <w:t>each</w:t>
      </w:r>
      <w:r>
        <w:rPr>
          <w:spacing w:val="21"/>
          <w:w w:val="105"/>
        </w:rPr>
        <w:t xml:space="preserve"> </w:t>
      </w:r>
      <w:r>
        <w:rPr>
          <w:w w:val="105"/>
        </w:rPr>
        <w:t>section</w:t>
      </w:r>
      <w:r>
        <w:rPr>
          <w:spacing w:val="21"/>
          <w:w w:val="105"/>
        </w:rPr>
        <w:t xml:space="preserve"> </w:t>
      </w:r>
      <w:r>
        <w:rPr>
          <w:w w:val="105"/>
        </w:rPr>
        <w:t>was</w:t>
      </w:r>
      <w:r>
        <w:rPr>
          <w:spacing w:val="21"/>
          <w:w w:val="105"/>
        </w:rPr>
        <w:t xml:space="preserve"> </w:t>
      </w:r>
      <w:r>
        <w:rPr>
          <w:w w:val="105"/>
        </w:rPr>
        <w:t>generated</w:t>
      </w:r>
      <w:r>
        <w:rPr>
          <w:spacing w:val="21"/>
          <w:w w:val="105"/>
        </w:rPr>
        <w:t xml:space="preserve"> </w:t>
      </w:r>
      <w:r>
        <w:rPr>
          <w:w w:val="105"/>
        </w:rPr>
        <w:t>for</w:t>
      </w:r>
      <w:r>
        <w:rPr>
          <w:spacing w:val="21"/>
          <w:w w:val="105"/>
        </w:rPr>
        <w:t xml:space="preserve"> </w:t>
      </w:r>
      <w:r>
        <w:rPr>
          <w:w w:val="105"/>
        </w:rPr>
        <w:t>each</w:t>
      </w:r>
      <w:r>
        <w:rPr>
          <w:spacing w:val="21"/>
          <w:w w:val="105"/>
        </w:rPr>
        <w:t xml:space="preserve"> </w:t>
      </w:r>
      <w:r>
        <w:rPr>
          <w:w w:val="105"/>
        </w:rPr>
        <w:t>region</w:t>
      </w:r>
      <w:r>
        <w:rPr>
          <w:spacing w:val="21"/>
          <w:w w:val="105"/>
        </w:rPr>
        <w:t xml:space="preserve"> </w:t>
      </w:r>
      <w:proofErr w:type="gramStart"/>
      <w:r>
        <w:rPr>
          <w:spacing w:val="-7"/>
          <w:w w:val="105"/>
        </w:rPr>
        <w:t>by</w:t>
      </w:r>
      <w:proofErr w:type="gramEnd"/>
    </w:p>
    <w:p w14:paraId="522DD180" w14:textId="79A6DE62" w:rsidR="005F326E" w:rsidRDefault="00000000">
      <w:pPr>
        <w:pStyle w:val="BodyText"/>
        <w:tabs>
          <w:tab w:val="left" w:pos="1085"/>
        </w:tabs>
        <w:spacing w:before="157"/>
      </w:pPr>
      <w:r>
        <w:rPr>
          <w:rFonts w:ascii="Arial" w:hAnsi="Arial"/>
          <w:spacing w:val="-5"/>
          <w:w w:val="105"/>
          <w:sz w:val="12"/>
        </w:rPr>
        <w:t>550</w:t>
      </w:r>
      <w:r>
        <w:rPr>
          <w:rFonts w:ascii="Arial" w:hAnsi="Arial"/>
          <w:sz w:val="12"/>
        </w:rPr>
        <w:tab/>
      </w:r>
      <w:r>
        <w:rPr>
          <w:w w:val="105"/>
        </w:rPr>
        <w:t>aggregating</w:t>
      </w:r>
      <w:r>
        <w:rPr>
          <w:spacing w:val="19"/>
          <w:w w:val="105"/>
        </w:rPr>
        <w:t xml:space="preserve"> </w:t>
      </w:r>
      <w:r>
        <w:rPr>
          <w:w w:val="105"/>
        </w:rPr>
        <w:t>the</w:t>
      </w:r>
      <w:r>
        <w:rPr>
          <w:spacing w:val="19"/>
          <w:w w:val="105"/>
        </w:rPr>
        <w:t xml:space="preserve"> </w:t>
      </w:r>
      <w:r>
        <w:rPr>
          <w:w w:val="105"/>
        </w:rPr>
        <w:t>cells</w:t>
      </w:r>
      <w:r>
        <w:rPr>
          <w:spacing w:val="19"/>
          <w:w w:val="105"/>
        </w:rPr>
        <w:t xml:space="preserve"> </w:t>
      </w:r>
      <w:r>
        <w:rPr>
          <w:w w:val="105"/>
        </w:rPr>
        <w:t>assigned</w:t>
      </w:r>
      <w:r>
        <w:rPr>
          <w:spacing w:val="20"/>
          <w:w w:val="105"/>
        </w:rPr>
        <w:t xml:space="preserve"> </w:t>
      </w:r>
      <w:r>
        <w:rPr>
          <w:w w:val="105"/>
        </w:rPr>
        <w:t>to</w:t>
      </w:r>
      <w:r>
        <w:rPr>
          <w:spacing w:val="19"/>
          <w:w w:val="105"/>
        </w:rPr>
        <w:t xml:space="preserve"> </w:t>
      </w:r>
      <w:r>
        <w:rPr>
          <w:w w:val="105"/>
        </w:rPr>
        <w:t>that</w:t>
      </w:r>
      <w:r>
        <w:rPr>
          <w:spacing w:val="19"/>
          <w:w w:val="105"/>
        </w:rPr>
        <w:t xml:space="preserve"> </w:t>
      </w:r>
      <w:r>
        <w:rPr>
          <w:w w:val="105"/>
        </w:rPr>
        <w:t>region</w:t>
      </w:r>
      <w:r>
        <w:rPr>
          <w:spacing w:val="20"/>
          <w:w w:val="105"/>
        </w:rPr>
        <w:t xml:space="preserve"> </w:t>
      </w:r>
      <w:r>
        <w:rPr>
          <w:w w:val="105"/>
        </w:rPr>
        <w:t>within</w:t>
      </w:r>
      <w:r>
        <w:rPr>
          <w:spacing w:val="19"/>
          <w:w w:val="105"/>
        </w:rPr>
        <w:t xml:space="preserve"> </w:t>
      </w:r>
      <w:r>
        <w:rPr>
          <w:w w:val="105"/>
        </w:rPr>
        <w:t>a</w:t>
      </w:r>
      <w:r>
        <w:rPr>
          <w:spacing w:val="19"/>
          <w:w w:val="105"/>
        </w:rPr>
        <w:t xml:space="preserve"> </w:t>
      </w:r>
      <w:r>
        <w:rPr>
          <w:w w:val="105"/>
        </w:rPr>
        <w:t>10</w:t>
      </w:r>
      <w:del w:id="257" w:author="Gee, James C" w:date="2024-04-10T18:51:00Z">
        <w:r w:rsidDel="00706182">
          <w:rPr>
            <w:i/>
            <w:w w:val="105"/>
          </w:rPr>
          <w:delText>µm</w:delText>
        </w:r>
      </w:del>
      <w:r>
        <w:rPr>
          <w:i/>
          <w:spacing w:val="-6"/>
          <w:w w:val="105"/>
        </w:rPr>
        <w:t xml:space="preserve"> </w:t>
      </w:r>
      <w:r>
        <w:rPr>
          <w:rFonts w:ascii="Menlo" w:hAnsi="Menlo"/>
          <w:i/>
          <w:w w:val="105"/>
        </w:rPr>
        <w:t>×</w:t>
      </w:r>
      <w:r>
        <w:rPr>
          <w:rFonts w:ascii="Menlo" w:hAnsi="Menlo"/>
          <w:i/>
          <w:spacing w:val="-97"/>
          <w:w w:val="105"/>
        </w:rPr>
        <w:t xml:space="preserve"> </w:t>
      </w:r>
      <w:r>
        <w:rPr>
          <w:w w:val="105"/>
        </w:rPr>
        <w:t>10</w:t>
      </w:r>
      <w:ins w:id="258" w:author="Gee, James C" w:date="2024-04-10T18:51:00Z">
        <w:r w:rsidR="00706182">
          <w:rPr>
            <w:w w:val="105"/>
          </w:rPr>
          <w:t xml:space="preserve"> </w:t>
        </w:r>
      </w:ins>
      <w:r>
        <w:rPr>
          <w:i/>
          <w:w w:val="105"/>
        </w:rPr>
        <w:t>µm</w:t>
      </w:r>
      <w:r>
        <w:rPr>
          <w:w w:val="105"/>
          <w:vertAlign w:val="superscript"/>
        </w:rPr>
        <w:t>2</w:t>
      </w:r>
      <w:r>
        <w:rPr>
          <w:spacing w:val="30"/>
          <w:w w:val="105"/>
        </w:rPr>
        <w:t xml:space="preserve"> </w:t>
      </w:r>
      <w:r>
        <w:rPr>
          <w:w w:val="105"/>
        </w:rPr>
        <w:t>grid.</w:t>
      </w:r>
      <w:r>
        <w:rPr>
          <w:spacing w:val="54"/>
          <w:w w:val="105"/>
        </w:rPr>
        <w:t xml:space="preserve"> </w:t>
      </w:r>
      <w:r>
        <w:rPr>
          <w:w w:val="105"/>
        </w:rPr>
        <w:t>The</w:t>
      </w:r>
      <w:r>
        <w:rPr>
          <w:spacing w:val="20"/>
          <w:w w:val="105"/>
        </w:rPr>
        <w:t xml:space="preserve"> </w:t>
      </w:r>
      <w:r>
        <w:rPr>
          <w:spacing w:val="-4"/>
          <w:w w:val="105"/>
        </w:rPr>
        <w:t>same</w:t>
      </w:r>
    </w:p>
    <w:p w14:paraId="42CAFBC8" w14:textId="77777777" w:rsidR="005F326E" w:rsidRDefault="00000000">
      <w:pPr>
        <w:pStyle w:val="BodyText"/>
        <w:tabs>
          <w:tab w:val="left" w:pos="1085"/>
        </w:tabs>
        <w:spacing w:before="153"/>
      </w:pPr>
      <w:r>
        <w:rPr>
          <w:rFonts w:ascii="Arial"/>
          <w:spacing w:val="-5"/>
          <w:w w:val="105"/>
          <w:sz w:val="12"/>
        </w:rPr>
        <w:t>551</w:t>
      </w:r>
      <w:r>
        <w:rPr>
          <w:rFonts w:ascii="Arial"/>
          <w:sz w:val="12"/>
        </w:rPr>
        <w:tab/>
      </w:r>
      <w:r>
        <w:rPr>
          <w:w w:val="105"/>
        </w:rPr>
        <w:t>approach</w:t>
      </w:r>
      <w:r>
        <w:rPr>
          <w:spacing w:val="-15"/>
          <w:w w:val="105"/>
        </w:rPr>
        <w:t xml:space="preserve"> </w:t>
      </w:r>
      <w:r>
        <w:rPr>
          <w:w w:val="105"/>
        </w:rPr>
        <w:t>was</w:t>
      </w:r>
      <w:r>
        <w:rPr>
          <w:spacing w:val="-14"/>
          <w:w w:val="105"/>
        </w:rPr>
        <w:t xml:space="preserve"> </w:t>
      </w:r>
      <w:r>
        <w:rPr>
          <w:w w:val="105"/>
        </w:rPr>
        <w:t>used</w:t>
      </w:r>
      <w:r>
        <w:rPr>
          <w:spacing w:val="-15"/>
          <w:w w:val="105"/>
        </w:rPr>
        <w:t xml:space="preserve"> </w:t>
      </w:r>
      <w:r>
        <w:rPr>
          <w:w w:val="105"/>
        </w:rPr>
        <w:t>to</w:t>
      </w:r>
      <w:r>
        <w:rPr>
          <w:spacing w:val="-15"/>
          <w:w w:val="105"/>
        </w:rPr>
        <w:t xml:space="preserve"> </w:t>
      </w:r>
      <w:r>
        <w:rPr>
          <w:w w:val="105"/>
        </w:rPr>
        <w:t>generate</w:t>
      </w:r>
      <w:r>
        <w:rPr>
          <w:spacing w:val="-14"/>
          <w:w w:val="105"/>
        </w:rPr>
        <w:t xml:space="preserve"> </w:t>
      </w:r>
      <w:r>
        <w:rPr>
          <w:w w:val="105"/>
        </w:rPr>
        <w:t>more</w:t>
      </w:r>
      <w:r>
        <w:rPr>
          <w:spacing w:val="-14"/>
          <w:w w:val="105"/>
        </w:rPr>
        <w:t xml:space="preserve"> </w:t>
      </w:r>
      <w:proofErr w:type="gramStart"/>
      <w:r>
        <w:rPr>
          <w:w w:val="105"/>
        </w:rPr>
        <w:t>fine</w:t>
      </w:r>
      <w:r>
        <w:rPr>
          <w:spacing w:val="-14"/>
          <w:w w:val="105"/>
        </w:rPr>
        <w:t xml:space="preserve"> </w:t>
      </w:r>
      <w:r>
        <w:rPr>
          <w:w w:val="105"/>
        </w:rPr>
        <w:t>grained</w:t>
      </w:r>
      <w:r>
        <w:rPr>
          <w:spacing w:val="-15"/>
          <w:w w:val="105"/>
        </w:rPr>
        <w:t xml:space="preserve"> </w:t>
      </w:r>
      <w:r>
        <w:rPr>
          <w:w w:val="105"/>
        </w:rPr>
        <w:t>region</w:t>
      </w:r>
      <w:r>
        <w:rPr>
          <w:spacing w:val="-14"/>
          <w:w w:val="105"/>
        </w:rPr>
        <w:t xml:space="preserve"> </w:t>
      </w:r>
      <w:r>
        <w:rPr>
          <w:w w:val="105"/>
        </w:rPr>
        <w:t>specific</w:t>
      </w:r>
      <w:proofErr w:type="gramEnd"/>
      <w:r>
        <w:rPr>
          <w:spacing w:val="-14"/>
          <w:w w:val="105"/>
        </w:rPr>
        <w:t xml:space="preserve"> </w:t>
      </w:r>
      <w:r>
        <w:rPr>
          <w:w w:val="105"/>
        </w:rPr>
        <w:t>landmarks</w:t>
      </w:r>
      <w:r>
        <w:rPr>
          <w:spacing w:val="-14"/>
          <w:w w:val="105"/>
        </w:rPr>
        <w:t xml:space="preserve"> </w:t>
      </w:r>
      <w:r>
        <w:rPr>
          <w:w w:val="105"/>
        </w:rPr>
        <w:t>(i.e.</w:t>
      </w:r>
      <w:r>
        <w:rPr>
          <w:spacing w:val="17"/>
          <w:w w:val="105"/>
        </w:rPr>
        <w:t xml:space="preserve"> </w:t>
      </w:r>
      <w:r>
        <w:rPr>
          <w:spacing w:val="-2"/>
          <w:w w:val="105"/>
        </w:rPr>
        <w:t>cortical</w:t>
      </w:r>
    </w:p>
    <w:p w14:paraId="002A1129" w14:textId="77777777" w:rsidR="005F326E" w:rsidRDefault="005F326E">
      <w:pPr>
        <w:sectPr w:rsidR="005F326E" w:rsidSect="008C17C3">
          <w:pgSz w:w="12240" w:h="15840"/>
          <w:pgMar w:top="1320" w:right="0" w:bottom="280" w:left="940" w:header="720" w:footer="720" w:gutter="0"/>
          <w:cols w:space="720"/>
        </w:sectPr>
      </w:pPr>
    </w:p>
    <w:p w14:paraId="68E0FBC7" w14:textId="6AD0AEB8" w:rsidR="005F326E" w:rsidRDefault="00000000">
      <w:pPr>
        <w:pStyle w:val="BodyText"/>
        <w:tabs>
          <w:tab w:val="left" w:pos="1085"/>
        </w:tabs>
        <w:spacing w:before="135"/>
      </w:pPr>
      <w:r>
        <w:rPr>
          <w:rFonts w:ascii="Arial"/>
          <w:spacing w:val="-5"/>
          <w:w w:val="105"/>
          <w:sz w:val="12"/>
        </w:rPr>
        <w:lastRenderedPageBreak/>
        <w:t>552</w:t>
      </w:r>
      <w:r>
        <w:rPr>
          <w:rFonts w:ascii="Arial"/>
          <w:sz w:val="12"/>
        </w:rPr>
        <w:tab/>
      </w:r>
      <w:r>
        <w:rPr>
          <w:w w:val="105"/>
        </w:rPr>
        <w:t>layers,</w:t>
      </w:r>
      <w:r>
        <w:rPr>
          <w:spacing w:val="20"/>
          <w:w w:val="105"/>
        </w:rPr>
        <w:t xml:space="preserve"> </w:t>
      </w:r>
      <w:r>
        <w:rPr>
          <w:w w:val="105"/>
        </w:rPr>
        <w:t>habenula,</w:t>
      </w:r>
      <w:r>
        <w:rPr>
          <w:spacing w:val="20"/>
          <w:w w:val="105"/>
        </w:rPr>
        <w:t xml:space="preserve"> </w:t>
      </w:r>
      <w:commentRangeStart w:id="259"/>
      <w:commentRangeStart w:id="260"/>
      <w:r>
        <w:rPr>
          <w:w w:val="105"/>
        </w:rPr>
        <w:t>IC</w:t>
      </w:r>
      <w:commentRangeEnd w:id="259"/>
      <w:r w:rsidR="00BE3F2E">
        <w:rPr>
          <w:rStyle w:val="CommentReference"/>
        </w:rPr>
        <w:commentReference w:id="259"/>
      </w:r>
      <w:commentRangeEnd w:id="260"/>
      <w:r w:rsidR="009A6E50">
        <w:rPr>
          <w:rStyle w:val="CommentReference"/>
        </w:rPr>
        <w:commentReference w:id="260"/>
      </w:r>
      <w:r>
        <w:rPr>
          <w:w w:val="105"/>
        </w:rPr>
        <w:t>).</w:t>
      </w:r>
      <w:r>
        <w:rPr>
          <w:spacing w:val="18"/>
          <w:w w:val="105"/>
        </w:rPr>
        <w:t xml:space="preserve"> </w:t>
      </w:r>
      <w:r>
        <w:rPr>
          <w:w w:val="105"/>
        </w:rPr>
        <w:t>Unlike</w:t>
      </w:r>
      <w:r>
        <w:rPr>
          <w:spacing w:val="18"/>
          <w:w w:val="105"/>
        </w:rPr>
        <w:t xml:space="preserve"> </w:t>
      </w:r>
      <w:r>
        <w:rPr>
          <w:w w:val="105"/>
        </w:rPr>
        <w:t>the</w:t>
      </w:r>
      <w:r>
        <w:rPr>
          <w:spacing w:val="18"/>
          <w:w w:val="105"/>
        </w:rPr>
        <w:t xml:space="preserve"> </w:t>
      </w:r>
      <w:del w:id="261" w:author="Gee, James C" w:date="2024-04-10T18:52:00Z">
        <w:r w:rsidDel="00BE3F2E">
          <w:rPr>
            <w:w w:val="105"/>
          </w:rPr>
          <w:delText>broad</w:delText>
        </w:r>
        <w:r w:rsidDel="00BE3F2E">
          <w:rPr>
            <w:spacing w:val="18"/>
            <w:w w:val="105"/>
          </w:rPr>
          <w:delText xml:space="preserve"> </w:delText>
        </w:r>
      </w:del>
      <w:ins w:id="262" w:author="Gee, James C" w:date="2024-04-10T18:52:00Z">
        <w:r w:rsidR="00BE3F2E">
          <w:rPr>
            <w:w w:val="105"/>
          </w:rPr>
          <w:t>first set of</w:t>
        </w:r>
        <w:r w:rsidR="00BE3F2E">
          <w:rPr>
            <w:spacing w:val="18"/>
            <w:w w:val="105"/>
          </w:rPr>
          <w:t xml:space="preserve"> </w:t>
        </w:r>
      </w:ins>
      <w:r>
        <w:rPr>
          <w:w w:val="105"/>
        </w:rPr>
        <w:t>labels</w:t>
      </w:r>
      <w:r>
        <w:rPr>
          <w:spacing w:val="18"/>
          <w:w w:val="105"/>
        </w:rPr>
        <w:t xml:space="preserve"> </w:t>
      </w:r>
      <w:r>
        <w:rPr>
          <w:w w:val="105"/>
        </w:rPr>
        <w:t>which</w:t>
      </w:r>
      <w:r>
        <w:rPr>
          <w:spacing w:val="18"/>
          <w:w w:val="105"/>
        </w:rPr>
        <w:t xml:space="preserve"> </w:t>
      </w:r>
      <w:r>
        <w:rPr>
          <w:w w:val="105"/>
        </w:rPr>
        <w:t>cover</w:t>
      </w:r>
      <w:r>
        <w:rPr>
          <w:spacing w:val="18"/>
          <w:w w:val="105"/>
        </w:rPr>
        <w:t xml:space="preserve"> </w:t>
      </w:r>
      <w:commentRangeStart w:id="263"/>
      <w:commentRangeStart w:id="264"/>
      <w:r>
        <w:rPr>
          <w:w w:val="105"/>
        </w:rPr>
        <w:t>the</w:t>
      </w:r>
      <w:r>
        <w:rPr>
          <w:spacing w:val="18"/>
          <w:w w:val="105"/>
        </w:rPr>
        <w:t xml:space="preserve"> </w:t>
      </w:r>
      <w:r>
        <w:rPr>
          <w:w w:val="105"/>
        </w:rPr>
        <w:t>entirety</w:t>
      </w:r>
      <w:r>
        <w:rPr>
          <w:spacing w:val="17"/>
          <w:w w:val="105"/>
        </w:rPr>
        <w:t xml:space="preserve"> </w:t>
      </w:r>
      <w:commentRangeEnd w:id="263"/>
      <w:r w:rsidR="00BE3F2E">
        <w:rPr>
          <w:rStyle w:val="CommentReference"/>
        </w:rPr>
        <w:commentReference w:id="263"/>
      </w:r>
      <w:commentRangeEnd w:id="264"/>
      <w:r w:rsidR="009A6E50">
        <w:rPr>
          <w:rStyle w:val="CommentReference"/>
        </w:rPr>
        <w:commentReference w:id="264"/>
      </w:r>
      <w:r>
        <w:rPr>
          <w:w w:val="105"/>
        </w:rPr>
        <w:t>of</w:t>
      </w:r>
      <w:r>
        <w:rPr>
          <w:spacing w:val="18"/>
          <w:w w:val="105"/>
        </w:rPr>
        <w:t xml:space="preserve"> </w:t>
      </w:r>
      <w:r>
        <w:rPr>
          <w:w w:val="105"/>
        </w:rPr>
        <w:t>the</w:t>
      </w:r>
      <w:r>
        <w:rPr>
          <w:spacing w:val="18"/>
          <w:w w:val="105"/>
        </w:rPr>
        <w:t xml:space="preserve"> </w:t>
      </w:r>
      <w:r>
        <w:rPr>
          <w:spacing w:val="-2"/>
          <w:w w:val="105"/>
        </w:rPr>
        <w:t>section</w:t>
      </w:r>
    </w:p>
    <w:p w14:paraId="1A27EFBE" w14:textId="5AE1495D" w:rsidR="005F326E" w:rsidRDefault="00000000">
      <w:pPr>
        <w:pStyle w:val="BodyText"/>
        <w:tabs>
          <w:tab w:val="left" w:pos="1085"/>
        </w:tabs>
        <w:spacing w:before="157"/>
      </w:pPr>
      <w:r>
        <w:rPr>
          <w:rFonts w:ascii="Arial"/>
          <w:spacing w:val="-5"/>
          <w:w w:val="105"/>
          <w:sz w:val="12"/>
        </w:rPr>
        <w:t>553</w:t>
      </w:r>
      <w:r>
        <w:rPr>
          <w:rFonts w:ascii="Arial"/>
          <w:sz w:val="12"/>
        </w:rPr>
        <w:tab/>
      </w:r>
      <w:r>
        <w:rPr>
          <w:w w:val="105"/>
        </w:rPr>
        <w:t>these</w:t>
      </w:r>
      <w:r>
        <w:rPr>
          <w:spacing w:val="-3"/>
          <w:w w:val="105"/>
        </w:rPr>
        <w:t xml:space="preserve"> </w:t>
      </w:r>
      <w:ins w:id="265" w:author="Gee, James C" w:date="2024-04-10T18:53:00Z">
        <w:r w:rsidR="00BE3F2E">
          <w:rPr>
            <w:spacing w:val="-3"/>
            <w:w w:val="105"/>
          </w:rPr>
          <w:t xml:space="preserve">latter </w:t>
        </w:r>
      </w:ins>
      <w:r>
        <w:rPr>
          <w:w w:val="105"/>
        </w:rPr>
        <w:t>regions</w:t>
      </w:r>
      <w:r>
        <w:rPr>
          <w:spacing w:val="-3"/>
          <w:w w:val="105"/>
        </w:rPr>
        <w:t xml:space="preserve"> </w:t>
      </w:r>
      <w:r>
        <w:rPr>
          <w:w w:val="105"/>
        </w:rPr>
        <w:t>are</w:t>
      </w:r>
      <w:r>
        <w:rPr>
          <w:spacing w:val="-3"/>
          <w:w w:val="105"/>
        </w:rPr>
        <w:t xml:space="preserve"> </w:t>
      </w:r>
      <w:r>
        <w:rPr>
          <w:w w:val="105"/>
        </w:rPr>
        <w:t>highly</w:t>
      </w:r>
      <w:r>
        <w:rPr>
          <w:spacing w:val="-3"/>
          <w:w w:val="105"/>
        </w:rPr>
        <w:t xml:space="preserve"> </w:t>
      </w:r>
      <w:r>
        <w:rPr>
          <w:w w:val="105"/>
        </w:rPr>
        <w:t>specific</w:t>
      </w:r>
      <w:r>
        <w:rPr>
          <w:spacing w:val="-3"/>
          <w:w w:val="105"/>
        </w:rPr>
        <w:t xml:space="preserve"> </w:t>
      </w:r>
      <w:r>
        <w:rPr>
          <w:w w:val="105"/>
        </w:rPr>
        <w:t>to</w:t>
      </w:r>
      <w:r>
        <w:rPr>
          <w:spacing w:val="-2"/>
          <w:w w:val="105"/>
        </w:rPr>
        <w:t xml:space="preserve"> </w:t>
      </w:r>
      <w:r>
        <w:rPr>
          <w:w w:val="105"/>
        </w:rPr>
        <w:t>certain</w:t>
      </w:r>
      <w:r>
        <w:rPr>
          <w:spacing w:val="-3"/>
          <w:w w:val="105"/>
        </w:rPr>
        <w:t xml:space="preserve"> </w:t>
      </w:r>
      <w:r>
        <w:rPr>
          <w:w w:val="105"/>
        </w:rPr>
        <w:t>parts</w:t>
      </w:r>
      <w:r>
        <w:rPr>
          <w:spacing w:val="-3"/>
          <w:w w:val="105"/>
        </w:rPr>
        <w:t xml:space="preserve"> </w:t>
      </w:r>
      <w:r>
        <w:rPr>
          <w:w w:val="105"/>
        </w:rPr>
        <w:t>of</w:t>
      </w:r>
      <w:r>
        <w:rPr>
          <w:spacing w:val="-3"/>
          <w:w w:val="105"/>
        </w:rPr>
        <w:t xml:space="preserve"> </w:t>
      </w:r>
      <w:r>
        <w:rPr>
          <w:w w:val="105"/>
        </w:rPr>
        <w:t>the</w:t>
      </w:r>
      <w:r>
        <w:rPr>
          <w:spacing w:val="-3"/>
          <w:w w:val="105"/>
        </w:rPr>
        <w:t xml:space="preserve"> </w:t>
      </w:r>
      <w:r>
        <w:rPr>
          <w:w w:val="105"/>
        </w:rPr>
        <w:t>section.</w:t>
      </w:r>
      <w:r>
        <w:rPr>
          <w:spacing w:val="27"/>
          <w:w w:val="105"/>
        </w:rPr>
        <w:t xml:space="preserve"> </w:t>
      </w:r>
      <w:r>
        <w:rPr>
          <w:w w:val="105"/>
        </w:rPr>
        <w:t>Once</w:t>
      </w:r>
      <w:r>
        <w:rPr>
          <w:spacing w:val="-3"/>
          <w:w w:val="105"/>
        </w:rPr>
        <w:t xml:space="preserve"> </w:t>
      </w:r>
      <w:r>
        <w:rPr>
          <w:w w:val="105"/>
        </w:rPr>
        <w:t>cells</w:t>
      </w:r>
      <w:r>
        <w:rPr>
          <w:spacing w:val="-2"/>
          <w:w w:val="105"/>
        </w:rPr>
        <w:t xml:space="preserve"> </w:t>
      </w:r>
      <w:r>
        <w:rPr>
          <w:w w:val="105"/>
        </w:rPr>
        <w:t>in</w:t>
      </w:r>
      <w:r>
        <w:rPr>
          <w:spacing w:val="-3"/>
          <w:w w:val="105"/>
        </w:rPr>
        <w:t xml:space="preserve"> </w:t>
      </w:r>
      <w:r>
        <w:rPr>
          <w:w w:val="105"/>
        </w:rPr>
        <w:t>the</w:t>
      </w:r>
      <w:r>
        <w:rPr>
          <w:spacing w:val="-3"/>
          <w:w w:val="105"/>
        </w:rPr>
        <w:t xml:space="preserve"> </w:t>
      </w:r>
      <w:r>
        <w:rPr>
          <w:spacing w:val="-4"/>
          <w:w w:val="105"/>
        </w:rPr>
        <w:t>MER-</w:t>
      </w:r>
    </w:p>
    <w:p w14:paraId="092503D9" w14:textId="2DDCE78C" w:rsidR="005F326E" w:rsidRDefault="00000000">
      <w:pPr>
        <w:pStyle w:val="BodyText"/>
        <w:tabs>
          <w:tab w:val="left" w:pos="1085"/>
        </w:tabs>
        <w:spacing w:before="158"/>
      </w:pPr>
      <w:r>
        <w:rPr>
          <w:rFonts w:ascii="Arial"/>
          <w:spacing w:val="-5"/>
          <w:sz w:val="12"/>
        </w:rPr>
        <w:t>554</w:t>
      </w:r>
      <w:r>
        <w:rPr>
          <w:rFonts w:ascii="Arial"/>
          <w:sz w:val="12"/>
        </w:rPr>
        <w:tab/>
      </w:r>
      <w:r>
        <w:t>FISH</w:t>
      </w:r>
      <w:r>
        <w:rPr>
          <w:spacing w:val="27"/>
        </w:rPr>
        <w:t xml:space="preserve"> </w:t>
      </w:r>
      <w:r>
        <w:t>data</w:t>
      </w:r>
      <w:r>
        <w:rPr>
          <w:spacing w:val="28"/>
        </w:rPr>
        <w:t xml:space="preserve"> </w:t>
      </w:r>
      <w:r>
        <w:t>are</w:t>
      </w:r>
      <w:r>
        <w:rPr>
          <w:spacing w:val="28"/>
        </w:rPr>
        <w:t xml:space="preserve"> </w:t>
      </w:r>
      <w:r>
        <w:t>labeled,</w:t>
      </w:r>
      <w:r>
        <w:rPr>
          <w:spacing w:val="30"/>
        </w:rPr>
        <w:t xml:space="preserve"> </w:t>
      </w:r>
      <w:r>
        <w:t>morphological</w:t>
      </w:r>
      <w:r>
        <w:rPr>
          <w:spacing w:val="28"/>
        </w:rPr>
        <w:t xml:space="preserve"> </w:t>
      </w:r>
      <w:r>
        <w:t>dilation</w:t>
      </w:r>
      <w:r>
        <w:rPr>
          <w:spacing w:val="28"/>
        </w:rPr>
        <w:t xml:space="preserve"> </w:t>
      </w:r>
      <w:r>
        <w:t>is</w:t>
      </w:r>
      <w:r>
        <w:rPr>
          <w:spacing w:val="28"/>
        </w:rPr>
        <w:t xml:space="preserve"> </w:t>
      </w:r>
      <w:r>
        <w:t>used</w:t>
      </w:r>
      <w:r>
        <w:rPr>
          <w:spacing w:val="28"/>
        </w:rPr>
        <w:t xml:space="preserve"> </w:t>
      </w:r>
      <w:r>
        <w:t>to</w:t>
      </w:r>
      <w:ins w:id="266" w:author="Gee, James C" w:date="2024-04-10T18:55:00Z">
        <w:r w:rsidR="00BE3F2E">
          <w:t xml:space="preserve"> </w:t>
        </w:r>
      </w:ins>
      <w:del w:id="267" w:author="Gee, James C" w:date="2024-04-10T18:55:00Z">
        <w:r w:rsidDel="00BE3F2E">
          <w:rPr>
            <w:spacing w:val="28"/>
          </w:rPr>
          <w:delText xml:space="preserve"> </w:delText>
        </w:r>
      </w:del>
      <w:r>
        <w:t>provide</w:t>
      </w:r>
      <w:r>
        <w:rPr>
          <w:spacing w:val="27"/>
        </w:rPr>
        <w:t xml:space="preserve"> </w:t>
      </w:r>
      <w:del w:id="268" w:author="Gee, James C" w:date="2024-04-10T18:55:00Z">
        <w:r w:rsidDel="00BE3F2E">
          <w:delText>full</w:delText>
        </w:r>
        <w:r w:rsidDel="00BE3F2E">
          <w:rPr>
            <w:spacing w:val="28"/>
          </w:rPr>
          <w:delText xml:space="preserve"> </w:delText>
        </w:r>
      </w:del>
      <w:r>
        <w:t>regional</w:t>
      </w:r>
      <w:r>
        <w:rPr>
          <w:spacing w:val="28"/>
        </w:rPr>
        <w:t xml:space="preserve"> </w:t>
      </w:r>
      <w:r>
        <w:t>labels</w:t>
      </w:r>
      <w:ins w:id="269" w:author="Gee, James C" w:date="2024-04-10T18:55:00Z">
        <w:r w:rsidR="00BE3F2E">
          <w:t xml:space="preserve"> without any gaps</w:t>
        </w:r>
      </w:ins>
      <w:r>
        <w:rPr>
          <w:spacing w:val="28"/>
        </w:rPr>
        <w:t xml:space="preserve"> </w:t>
      </w:r>
      <w:r>
        <w:rPr>
          <w:spacing w:val="-5"/>
        </w:rPr>
        <w:t>for</w:t>
      </w:r>
    </w:p>
    <w:p w14:paraId="6C115BAB" w14:textId="77777777" w:rsidR="005F326E" w:rsidRDefault="00000000">
      <w:pPr>
        <w:pStyle w:val="BodyText"/>
        <w:tabs>
          <w:tab w:val="left" w:pos="1085"/>
        </w:tabs>
        <w:spacing w:before="157"/>
      </w:pPr>
      <w:r>
        <w:rPr>
          <w:rFonts w:ascii="Arial"/>
          <w:spacing w:val="-5"/>
          <w:w w:val="105"/>
          <w:sz w:val="12"/>
        </w:rPr>
        <w:t>555</w:t>
      </w:r>
      <w:r>
        <w:rPr>
          <w:rFonts w:ascii="Arial"/>
          <w:sz w:val="12"/>
        </w:rPr>
        <w:tab/>
      </w:r>
      <w:proofErr w:type="gramStart"/>
      <w:r>
        <w:rPr>
          <w:w w:val="105"/>
        </w:rPr>
        <w:t>alignment</w:t>
      </w:r>
      <w:proofErr w:type="gramEnd"/>
      <w:r>
        <w:rPr>
          <w:spacing w:val="17"/>
          <w:w w:val="105"/>
        </w:rPr>
        <w:t xml:space="preserve"> </w:t>
      </w:r>
      <w:r>
        <w:rPr>
          <w:w w:val="105"/>
        </w:rPr>
        <w:t>into</w:t>
      </w:r>
      <w:r>
        <w:rPr>
          <w:spacing w:val="18"/>
          <w:w w:val="105"/>
        </w:rPr>
        <w:t xml:space="preserve"> </w:t>
      </w:r>
      <w:r>
        <w:rPr>
          <w:w w:val="105"/>
        </w:rPr>
        <w:t>the</w:t>
      </w:r>
      <w:r>
        <w:rPr>
          <w:spacing w:val="19"/>
          <w:w w:val="105"/>
        </w:rPr>
        <w:t xml:space="preserve"> </w:t>
      </w:r>
      <w:r>
        <w:rPr>
          <w:spacing w:val="-2"/>
          <w:w w:val="105"/>
        </w:rPr>
        <w:t>AllenCCFv3.</w:t>
      </w:r>
    </w:p>
    <w:p w14:paraId="70F6A608" w14:textId="77777777" w:rsidR="005F326E" w:rsidRDefault="005F326E">
      <w:pPr>
        <w:pStyle w:val="BodyText"/>
        <w:spacing w:before="10"/>
        <w:ind w:left="0"/>
        <w:rPr>
          <w:sz w:val="30"/>
        </w:rPr>
      </w:pPr>
    </w:p>
    <w:p w14:paraId="414C64F0" w14:textId="77777777" w:rsidR="005F326E" w:rsidRDefault="00000000">
      <w:pPr>
        <w:tabs>
          <w:tab w:val="left" w:pos="786"/>
        </w:tabs>
        <w:spacing w:before="1"/>
        <w:ind w:left="110"/>
        <w:rPr>
          <w:sz w:val="24"/>
        </w:rPr>
      </w:pPr>
      <w:r>
        <w:rPr>
          <w:rFonts w:ascii="Arial" w:hAnsi="Arial"/>
          <w:spacing w:val="-5"/>
          <w:w w:val="110"/>
          <w:sz w:val="12"/>
        </w:rPr>
        <w:t>556</w:t>
      </w:r>
      <w:r>
        <w:rPr>
          <w:rFonts w:ascii="Arial" w:hAnsi="Arial"/>
          <w:sz w:val="12"/>
        </w:rPr>
        <w:tab/>
      </w:r>
      <w:commentRangeStart w:id="270"/>
      <w:commentRangeStart w:id="271"/>
      <w:r>
        <w:rPr>
          <w:rFonts w:ascii="Arial" w:hAnsi="Arial"/>
          <w:w w:val="105"/>
          <w:sz w:val="24"/>
        </w:rPr>
        <w:t>•</w:t>
      </w:r>
      <w:r>
        <w:rPr>
          <w:rFonts w:ascii="Arial" w:hAnsi="Arial"/>
          <w:spacing w:val="48"/>
          <w:w w:val="105"/>
          <w:sz w:val="24"/>
        </w:rPr>
        <w:t xml:space="preserve"> </w:t>
      </w:r>
      <w:r>
        <w:rPr>
          <w:i/>
          <w:w w:val="105"/>
          <w:sz w:val="24"/>
        </w:rPr>
        <w:t>Section</w:t>
      </w:r>
      <w:r>
        <w:rPr>
          <w:i/>
          <w:spacing w:val="8"/>
          <w:w w:val="105"/>
          <w:sz w:val="24"/>
        </w:rPr>
        <w:t xml:space="preserve"> </w:t>
      </w:r>
      <w:r>
        <w:rPr>
          <w:i/>
          <w:w w:val="105"/>
          <w:sz w:val="24"/>
        </w:rPr>
        <w:t>matching</w:t>
      </w:r>
      <w:r>
        <w:rPr>
          <w:w w:val="105"/>
          <w:sz w:val="24"/>
        </w:rPr>
        <w:t>—</w:t>
      </w:r>
      <w:commentRangeEnd w:id="270"/>
      <w:r w:rsidR="00BE3F2E">
        <w:rPr>
          <w:rStyle w:val="CommentReference"/>
        </w:rPr>
        <w:commentReference w:id="270"/>
      </w:r>
      <w:commentRangeEnd w:id="271"/>
      <w:r w:rsidR="009A6E50">
        <w:rPr>
          <w:rStyle w:val="CommentReference"/>
        </w:rPr>
        <w:commentReference w:id="271"/>
      </w:r>
      <w:r>
        <w:rPr>
          <w:w w:val="105"/>
          <w:sz w:val="24"/>
        </w:rPr>
        <w:t>Since</w:t>
      </w:r>
      <w:r>
        <w:rPr>
          <w:spacing w:val="3"/>
          <w:w w:val="105"/>
          <w:sz w:val="24"/>
        </w:rPr>
        <w:t xml:space="preserve"> </w:t>
      </w:r>
      <w:r>
        <w:rPr>
          <w:w w:val="105"/>
          <w:sz w:val="24"/>
        </w:rPr>
        <w:t>the</w:t>
      </w:r>
      <w:r>
        <w:rPr>
          <w:spacing w:val="1"/>
          <w:w w:val="105"/>
          <w:sz w:val="24"/>
        </w:rPr>
        <w:t xml:space="preserve"> </w:t>
      </w:r>
      <w:r>
        <w:rPr>
          <w:w w:val="105"/>
          <w:sz w:val="24"/>
        </w:rPr>
        <w:t>MERFISH</w:t>
      </w:r>
      <w:r>
        <w:rPr>
          <w:spacing w:val="3"/>
          <w:w w:val="105"/>
          <w:sz w:val="24"/>
        </w:rPr>
        <w:t xml:space="preserve"> </w:t>
      </w:r>
      <w:r>
        <w:rPr>
          <w:w w:val="105"/>
          <w:sz w:val="24"/>
        </w:rPr>
        <w:t>data</w:t>
      </w:r>
      <w:r>
        <w:rPr>
          <w:spacing w:val="1"/>
          <w:w w:val="105"/>
          <w:sz w:val="24"/>
        </w:rPr>
        <w:t xml:space="preserve"> </w:t>
      </w:r>
      <w:r>
        <w:rPr>
          <w:w w:val="105"/>
          <w:sz w:val="24"/>
        </w:rPr>
        <w:t>is</w:t>
      </w:r>
      <w:r>
        <w:rPr>
          <w:spacing w:val="1"/>
          <w:w w:val="105"/>
          <w:sz w:val="24"/>
        </w:rPr>
        <w:t xml:space="preserve"> </w:t>
      </w:r>
      <w:r>
        <w:rPr>
          <w:w w:val="105"/>
          <w:sz w:val="24"/>
        </w:rPr>
        <w:t>acquired</w:t>
      </w:r>
      <w:r>
        <w:rPr>
          <w:spacing w:val="3"/>
          <w:w w:val="105"/>
          <w:sz w:val="24"/>
        </w:rPr>
        <w:t xml:space="preserve"> </w:t>
      </w:r>
      <w:r>
        <w:rPr>
          <w:w w:val="105"/>
          <w:sz w:val="24"/>
        </w:rPr>
        <w:t>as</w:t>
      </w:r>
      <w:r>
        <w:rPr>
          <w:spacing w:val="2"/>
          <w:w w:val="105"/>
          <w:sz w:val="24"/>
        </w:rPr>
        <w:t xml:space="preserve"> </w:t>
      </w:r>
      <w:r>
        <w:rPr>
          <w:w w:val="105"/>
          <w:sz w:val="24"/>
        </w:rPr>
        <w:t>sections,</w:t>
      </w:r>
      <w:r>
        <w:rPr>
          <w:spacing w:val="5"/>
          <w:w w:val="105"/>
          <w:sz w:val="24"/>
        </w:rPr>
        <w:t xml:space="preserve"> </w:t>
      </w:r>
      <w:r>
        <w:rPr>
          <w:w w:val="105"/>
          <w:sz w:val="24"/>
        </w:rPr>
        <w:t>its</w:t>
      </w:r>
      <w:r>
        <w:rPr>
          <w:spacing w:val="2"/>
          <w:w w:val="105"/>
          <w:sz w:val="24"/>
        </w:rPr>
        <w:t xml:space="preserve"> </w:t>
      </w:r>
      <w:r>
        <w:rPr>
          <w:w w:val="105"/>
          <w:sz w:val="24"/>
        </w:rPr>
        <w:t>3D</w:t>
      </w:r>
      <w:r>
        <w:rPr>
          <w:spacing w:val="2"/>
          <w:w w:val="105"/>
          <w:sz w:val="24"/>
        </w:rPr>
        <w:t xml:space="preserve"> </w:t>
      </w:r>
      <w:r>
        <w:rPr>
          <w:spacing w:val="-2"/>
          <w:w w:val="105"/>
          <w:sz w:val="24"/>
        </w:rPr>
        <w:t>orientation</w:t>
      </w:r>
    </w:p>
    <w:p w14:paraId="2AC9118C" w14:textId="4DFB8980" w:rsidR="005F326E" w:rsidRDefault="00000000">
      <w:pPr>
        <w:pStyle w:val="BodyText"/>
        <w:tabs>
          <w:tab w:val="left" w:pos="1085"/>
        </w:tabs>
        <w:spacing w:before="157"/>
      </w:pPr>
      <w:r>
        <w:rPr>
          <w:rFonts w:ascii="Arial"/>
          <w:spacing w:val="-5"/>
          <w:w w:val="105"/>
          <w:sz w:val="12"/>
        </w:rPr>
        <w:t>557</w:t>
      </w:r>
      <w:r>
        <w:rPr>
          <w:rFonts w:ascii="Arial"/>
          <w:sz w:val="12"/>
        </w:rPr>
        <w:tab/>
      </w:r>
      <w:r>
        <w:rPr>
          <w:w w:val="105"/>
        </w:rPr>
        <w:t>may</w:t>
      </w:r>
      <w:r>
        <w:rPr>
          <w:spacing w:val="34"/>
          <w:w w:val="105"/>
        </w:rPr>
        <w:t xml:space="preserve"> </w:t>
      </w:r>
      <w:r>
        <w:rPr>
          <w:w w:val="105"/>
        </w:rPr>
        <w:t>not</w:t>
      </w:r>
      <w:r>
        <w:rPr>
          <w:spacing w:val="34"/>
          <w:w w:val="105"/>
        </w:rPr>
        <w:t xml:space="preserve"> </w:t>
      </w:r>
      <w:r>
        <w:rPr>
          <w:w w:val="105"/>
        </w:rPr>
        <w:t>be</w:t>
      </w:r>
      <w:r>
        <w:rPr>
          <w:spacing w:val="35"/>
          <w:w w:val="105"/>
        </w:rPr>
        <w:t xml:space="preserve"> </w:t>
      </w:r>
      <w:del w:id="272" w:author="Gee, James C" w:date="2024-04-10T18:56:00Z">
        <w:r w:rsidDel="00BE3F2E">
          <w:rPr>
            <w:w w:val="105"/>
          </w:rPr>
          <w:delText>fulling</w:delText>
        </w:r>
        <w:r w:rsidDel="00BE3F2E">
          <w:rPr>
            <w:spacing w:val="33"/>
            <w:w w:val="105"/>
          </w:rPr>
          <w:delText xml:space="preserve"> </w:delText>
        </w:r>
      </w:del>
      <w:ins w:id="273" w:author="Gee, James C" w:date="2024-04-10T18:56:00Z">
        <w:r w:rsidR="00BE3F2E">
          <w:rPr>
            <w:w w:val="105"/>
          </w:rPr>
          <w:t>fully</w:t>
        </w:r>
        <w:r w:rsidR="00BE3F2E">
          <w:rPr>
            <w:spacing w:val="33"/>
            <w:w w:val="105"/>
          </w:rPr>
          <w:t xml:space="preserve"> </w:t>
        </w:r>
      </w:ins>
      <w:r>
        <w:rPr>
          <w:w w:val="105"/>
        </w:rPr>
        <w:t>accounted</w:t>
      </w:r>
      <w:r>
        <w:rPr>
          <w:spacing w:val="35"/>
          <w:w w:val="105"/>
        </w:rPr>
        <w:t xml:space="preserve"> </w:t>
      </w:r>
      <w:r>
        <w:rPr>
          <w:w w:val="105"/>
        </w:rPr>
        <w:t>for</w:t>
      </w:r>
      <w:r>
        <w:rPr>
          <w:spacing w:val="34"/>
          <w:w w:val="105"/>
        </w:rPr>
        <w:t xml:space="preserve"> </w:t>
      </w:r>
      <w:r>
        <w:rPr>
          <w:w w:val="105"/>
        </w:rPr>
        <w:t>during</w:t>
      </w:r>
      <w:r>
        <w:rPr>
          <w:spacing w:val="34"/>
          <w:w w:val="105"/>
        </w:rPr>
        <w:t xml:space="preserve"> </w:t>
      </w:r>
      <w:r>
        <w:rPr>
          <w:w w:val="105"/>
        </w:rPr>
        <w:t>the</w:t>
      </w:r>
      <w:r>
        <w:rPr>
          <w:spacing w:val="34"/>
          <w:w w:val="105"/>
        </w:rPr>
        <w:t xml:space="preserve"> </w:t>
      </w:r>
      <w:ins w:id="274" w:author="Gee, James C" w:date="2024-04-10T18:56:00Z">
        <w:r w:rsidR="00BE3F2E">
          <w:rPr>
            <w:spacing w:val="34"/>
            <w:w w:val="105"/>
          </w:rPr>
          <w:t xml:space="preserve">volume </w:t>
        </w:r>
      </w:ins>
      <w:r>
        <w:rPr>
          <w:w w:val="105"/>
        </w:rPr>
        <w:t>reconstruction</w:t>
      </w:r>
      <w:r>
        <w:rPr>
          <w:spacing w:val="35"/>
          <w:w w:val="105"/>
        </w:rPr>
        <w:t xml:space="preserve"> </w:t>
      </w:r>
      <w:r>
        <w:rPr>
          <w:w w:val="105"/>
        </w:rPr>
        <w:t>step,</w:t>
      </w:r>
      <w:r>
        <w:rPr>
          <w:spacing w:val="38"/>
          <w:w w:val="105"/>
        </w:rPr>
        <w:t xml:space="preserve"> </w:t>
      </w:r>
      <w:r>
        <w:rPr>
          <w:w w:val="105"/>
        </w:rPr>
        <w:t>due</w:t>
      </w:r>
      <w:r>
        <w:rPr>
          <w:spacing w:val="34"/>
          <w:w w:val="105"/>
        </w:rPr>
        <w:t xml:space="preserve"> </w:t>
      </w:r>
      <w:r>
        <w:rPr>
          <w:w w:val="105"/>
        </w:rPr>
        <w:t>to</w:t>
      </w:r>
      <w:r>
        <w:rPr>
          <w:spacing w:val="34"/>
          <w:w w:val="105"/>
        </w:rPr>
        <w:t xml:space="preserve"> </w:t>
      </w:r>
      <w:r>
        <w:rPr>
          <w:w w:val="105"/>
        </w:rPr>
        <w:t>the</w:t>
      </w:r>
      <w:ins w:id="275" w:author="Gee, James C" w:date="2024-04-10T18:56:00Z">
        <w:r w:rsidR="00BE3F2E">
          <w:rPr>
            <w:w w:val="105"/>
          </w:rPr>
          <w:t xml:space="preserve"> particular</w:t>
        </w:r>
      </w:ins>
      <w:r>
        <w:rPr>
          <w:spacing w:val="34"/>
          <w:w w:val="105"/>
        </w:rPr>
        <w:t xml:space="preserve"> </w:t>
      </w:r>
      <w:proofErr w:type="gramStart"/>
      <w:r>
        <w:rPr>
          <w:spacing w:val="-2"/>
          <w:w w:val="105"/>
        </w:rPr>
        <w:t>cutting</w:t>
      </w:r>
      <w:proofErr w:type="gramEnd"/>
    </w:p>
    <w:p w14:paraId="7EB2F0D6" w14:textId="77777777" w:rsidR="005F326E" w:rsidRDefault="00000000">
      <w:pPr>
        <w:pStyle w:val="BodyText"/>
        <w:tabs>
          <w:tab w:val="left" w:pos="1085"/>
        </w:tabs>
        <w:spacing w:before="157"/>
      </w:pPr>
      <w:r>
        <w:rPr>
          <w:rFonts w:ascii="Arial"/>
          <w:spacing w:val="-5"/>
          <w:w w:val="105"/>
          <w:sz w:val="12"/>
        </w:rPr>
        <w:t>558</w:t>
      </w:r>
      <w:r>
        <w:rPr>
          <w:rFonts w:ascii="Arial"/>
          <w:sz w:val="12"/>
        </w:rPr>
        <w:tab/>
      </w:r>
      <w:proofErr w:type="gramStart"/>
      <w:r>
        <w:rPr>
          <w:w w:val="105"/>
        </w:rPr>
        <w:t>angle</w:t>
      </w:r>
      <w:proofErr w:type="gramEnd"/>
      <w:r>
        <w:rPr>
          <w:w w:val="105"/>
        </w:rPr>
        <w:t>.</w:t>
      </w:r>
      <w:r>
        <w:rPr>
          <w:spacing w:val="36"/>
          <w:w w:val="105"/>
        </w:rPr>
        <w:t xml:space="preserve"> </w:t>
      </w:r>
      <w:r>
        <w:rPr>
          <w:w w:val="105"/>
        </w:rPr>
        <w:t>This</w:t>
      </w:r>
      <w:r>
        <w:rPr>
          <w:spacing w:val="1"/>
          <w:w w:val="105"/>
        </w:rPr>
        <w:t xml:space="preserve"> </w:t>
      </w:r>
      <w:r>
        <w:rPr>
          <w:w w:val="105"/>
        </w:rPr>
        <w:t>can</w:t>
      </w:r>
      <w:r>
        <w:rPr>
          <w:spacing w:val="1"/>
          <w:w w:val="105"/>
        </w:rPr>
        <w:t xml:space="preserve"> </w:t>
      </w:r>
      <w:r>
        <w:rPr>
          <w:w w:val="105"/>
        </w:rPr>
        <w:t>lead to</w:t>
      </w:r>
      <w:r>
        <w:rPr>
          <w:spacing w:val="1"/>
          <w:w w:val="105"/>
        </w:rPr>
        <w:t xml:space="preserve"> </w:t>
      </w:r>
      <w:r>
        <w:rPr>
          <w:w w:val="105"/>
        </w:rPr>
        <w:t>obliqueness</w:t>
      </w:r>
      <w:r>
        <w:rPr>
          <w:spacing w:val="1"/>
          <w:w w:val="105"/>
        </w:rPr>
        <w:t xml:space="preserve"> </w:t>
      </w:r>
      <w:r>
        <w:rPr>
          <w:w w:val="105"/>
        </w:rPr>
        <w:t>artifacts</w:t>
      </w:r>
      <w:r>
        <w:rPr>
          <w:spacing w:val="1"/>
          <w:w w:val="105"/>
        </w:rPr>
        <w:t xml:space="preserve"> </w:t>
      </w:r>
      <w:r>
        <w:rPr>
          <w:w w:val="105"/>
        </w:rPr>
        <w:t>in</w:t>
      </w:r>
      <w:r>
        <w:rPr>
          <w:spacing w:val="1"/>
          <w:w w:val="105"/>
        </w:rPr>
        <w:t xml:space="preserve"> </w:t>
      </w:r>
      <w:r>
        <w:rPr>
          <w:w w:val="105"/>
        </w:rPr>
        <w:t>the</w:t>
      </w:r>
      <w:r>
        <w:rPr>
          <w:spacing w:val="1"/>
          <w:w w:val="105"/>
        </w:rPr>
        <w:t xml:space="preserve"> </w:t>
      </w:r>
      <w:r>
        <w:rPr>
          <w:w w:val="105"/>
        </w:rPr>
        <w:t>section</w:t>
      </w:r>
      <w:r>
        <w:rPr>
          <w:spacing w:val="1"/>
          <w:w w:val="105"/>
        </w:rPr>
        <w:t xml:space="preserve"> </w:t>
      </w:r>
      <w:r>
        <w:rPr>
          <w:w w:val="105"/>
        </w:rPr>
        <w:t>where</w:t>
      </w:r>
      <w:r>
        <w:rPr>
          <w:spacing w:val="1"/>
          <w:w w:val="105"/>
        </w:rPr>
        <w:t xml:space="preserve"> </w:t>
      </w:r>
      <w:r>
        <w:rPr>
          <w:w w:val="105"/>
        </w:rPr>
        <w:t>certain structures</w:t>
      </w:r>
      <w:r>
        <w:rPr>
          <w:spacing w:val="1"/>
          <w:w w:val="105"/>
        </w:rPr>
        <w:t xml:space="preserve"> </w:t>
      </w:r>
      <w:proofErr w:type="gramStart"/>
      <w:r>
        <w:rPr>
          <w:spacing w:val="-5"/>
          <w:w w:val="105"/>
        </w:rPr>
        <w:t>can</w:t>
      </w:r>
      <w:proofErr w:type="gramEnd"/>
    </w:p>
    <w:p w14:paraId="31CE3ECC" w14:textId="412FE5C8" w:rsidR="005F326E" w:rsidRDefault="00000000">
      <w:pPr>
        <w:pStyle w:val="BodyText"/>
        <w:tabs>
          <w:tab w:val="left" w:pos="1085"/>
        </w:tabs>
        <w:spacing w:before="158"/>
      </w:pPr>
      <w:r>
        <w:rPr>
          <w:rFonts w:ascii="Arial"/>
          <w:spacing w:val="-5"/>
          <w:w w:val="105"/>
          <w:sz w:val="12"/>
        </w:rPr>
        <w:t>559</w:t>
      </w:r>
      <w:r>
        <w:rPr>
          <w:rFonts w:ascii="Arial"/>
          <w:sz w:val="12"/>
        </w:rPr>
        <w:tab/>
      </w:r>
      <w:r>
        <w:rPr>
          <w:w w:val="105"/>
        </w:rPr>
        <w:t>appear</w:t>
      </w:r>
      <w:r>
        <w:rPr>
          <w:spacing w:val="-6"/>
          <w:w w:val="105"/>
        </w:rPr>
        <w:t xml:space="preserve"> </w:t>
      </w:r>
      <w:r>
        <w:rPr>
          <w:w w:val="105"/>
        </w:rPr>
        <w:t>to</w:t>
      </w:r>
      <w:r>
        <w:rPr>
          <w:spacing w:val="-5"/>
          <w:w w:val="105"/>
        </w:rPr>
        <w:t xml:space="preserve"> </w:t>
      </w:r>
      <w:r>
        <w:rPr>
          <w:w w:val="105"/>
        </w:rPr>
        <w:t>be</w:t>
      </w:r>
      <w:r>
        <w:rPr>
          <w:spacing w:val="-5"/>
          <w:w w:val="105"/>
        </w:rPr>
        <w:t xml:space="preserve"> </w:t>
      </w:r>
      <w:r>
        <w:rPr>
          <w:w w:val="105"/>
        </w:rPr>
        <w:t>larger</w:t>
      </w:r>
      <w:r>
        <w:rPr>
          <w:spacing w:val="-5"/>
          <w:w w:val="105"/>
        </w:rPr>
        <w:t xml:space="preserve"> </w:t>
      </w:r>
      <w:r>
        <w:rPr>
          <w:w w:val="105"/>
        </w:rPr>
        <w:t>or</w:t>
      </w:r>
      <w:r>
        <w:rPr>
          <w:spacing w:val="-5"/>
          <w:w w:val="105"/>
        </w:rPr>
        <w:t xml:space="preserve"> </w:t>
      </w:r>
      <w:r>
        <w:rPr>
          <w:w w:val="105"/>
        </w:rPr>
        <w:t>smaller,</w:t>
      </w:r>
      <w:r>
        <w:rPr>
          <w:spacing w:val="-2"/>
          <w:w w:val="105"/>
        </w:rPr>
        <w:t xml:space="preserve"> </w:t>
      </w:r>
      <w:r>
        <w:rPr>
          <w:w w:val="105"/>
        </w:rPr>
        <w:t>or</w:t>
      </w:r>
      <w:r>
        <w:rPr>
          <w:spacing w:val="-6"/>
          <w:w w:val="105"/>
        </w:rPr>
        <w:t xml:space="preserve"> </w:t>
      </w:r>
      <w:ins w:id="276" w:author="Gee, James C" w:date="2024-04-10T18:56:00Z">
        <w:r w:rsidR="00BE3F2E">
          <w:rPr>
            <w:spacing w:val="-6"/>
            <w:w w:val="105"/>
          </w:rPr>
          <w:t xml:space="preserve">missing </w:t>
        </w:r>
      </w:ins>
      <w:r>
        <w:rPr>
          <w:w w:val="105"/>
        </w:rPr>
        <w:t>outright</w:t>
      </w:r>
      <w:r>
        <w:rPr>
          <w:spacing w:val="-5"/>
          <w:w w:val="105"/>
        </w:rPr>
        <w:t xml:space="preserve"> </w:t>
      </w:r>
      <w:del w:id="277" w:author="Gee, James C" w:date="2024-04-10T18:56:00Z">
        <w:r w:rsidDel="00BE3F2E">
          <w:rPr>
            <w:w w:val="105"/>
          </w:rPr>
          <w:delText>missing</w:delText>
        </w:r>
        <w:r w:rsidDel="00BE3F2E">
          <w:rPr>
            <w:spacing w:val="-5"/>
            <w:w w:val="105"/>
          </w:rPr>
          <w:delText xml:space="preserve"> </w:delText>
        </w:r>
      </w:del>
      <w:r>
        <w:rPr>
          <w:w w:val="105"/>
        </w:rPr>
        <w:t>from</w:t>
      </w:r>
      <w:r>
        <w:rPr>
          <w:spacing w:val="-5"/>
          <w:w w:val="105"/>
        </w:rPr>
        <w:t xml:space="preserve"> </w:t>
      </w:r>
      <w:r>
        <w:rPr>
          <w:w w:val="105"/>
        </w:rPr>
        <w:t>the</w:t>
      </w:r>
      <w:r>
        <w:rPr>
          <w:spacing w:val="-5"/>
          <w:w w:val="105"/>
        </w:rPr>
        <w:t xml:space="preserve"> </w:t>
      </w:r>
      <w:r>
        <w:rPr>
          <w:w w:val="105"/>
        </w:rPr>
        <w:t>section.</w:t>
      </w:r>
      <w:r>
        <w:rPr>
          <w:spacing w:val="31"/>
          <w:w w:val="105"/>
        </w:rPr>
        <w:t xml:space="preserve"> </w:t>
      </w:r>
      <w:r>
        <w:rPr>
          <w:w w:val="105"/>
        </w:rPr>
        <w:t>To</w:t>
      </w:r>
      <w:r>
        <w:rPr>
          <w:spacing w:val="-5"/>
          <w:w w:val="105"/>
        </w:rPr>
        <w:t xml:space="preserve"> </w:t>
      </w:r>
      <w:r>
        <w:rPr>
          <w:w w:val="105"/>
        </w:rPr>
        <w:t>address</w:t>
      </w:r>
      <w:r>
        <w:rPr>
          <w:spacing w:val="-5"/>
          <w:w w:val="105"/>
        </w:rPr>
        <w:t xml:space="preserve"> </w:t>
      </w:r>
      <w:r>
        <w:rPr>
          <w:w w:val="105"/>
        </w:rPr>
        <w:t>this,</w:t>
      </w:r>
      <w:r>
        <w:rPr>
          <w:spacing w:val="-2"/>
          <w:w w:val="105"/>
        </w:rPr>
        <w:t xml:space="preserve"> </w:t>
      </w:r>
      <w:r>
        <w:rPr>
          <w:spacing w:val="-7"/>
          <w:w w:val="105"/>
        </w:rPr>
        <w:t>we</w:t>
      </w:r>
    </w:p>
    <w:p w14:paraId="504BF818" w14:textId="77777777" w:rsidR="005F326E" w:rsidRDefault="00000000">
      <w:pPr>
        <w:pStyle w:val="BodyText"/>
        <w:tabs>
          <w:tab w:val="left" w:pos="1085"/>
        </w:tabs>
        <w:spacing w:before="157"/>
      </w:pPr>
      <w:r>
        <w:rPr>
          <w:rFonts w:ascii="Arial"/>
          <w:spacing w:val="-5"/>
          <w:w w:val="105"/>
          <w:sz w:val="12"/>
        </w:rPr>
        <w:t>560</w:t>
      </w:r>
      <w:r>
        <w:rPr>
          <w:rFonts w:ascii="Arial"/>
          <w:sz w:val="12"/>
        </w:rPr>
        <w:tab/>
      </w:r>
      <w:r>
        <w:rPr>
          <w:w w:val="105"/>
        </w:rPr>
        <w:t>first</w:t>
      </w:r>
      <w:r>
        <w:rPr>
          <w:spacing w:val="5"/>
          <w:w w:val="105"/>
        </w:rPr>
        <w:t xml:space="preserve"> </w:t>
      </w:r>
      <w:r>
        <w:rPr>
          <w:w w:val="105"/>
        </w:rPr>
        <w:t>use</w:t>
      </w:r>
      <w:r>
        <w:rPr>
          <w:spacing w:val="6"/>
          <w:w w:val="105"/>
        </w:rPr>
        <w:t xml:space="preserve"> </w:t>
      </w:r>
      <w:r>
        <w:rPr>
          <w:w w:val="105"/>
        </w:rPr>
        <w:t>a</w:t>
      </w:r>
      <w:r>
        <w:rPr>
          <w:spacing w:val="5"/>
          <w:w w:val="105"/>
        </w:rPr>
        <w:t xml:space="preserve"> </w:t>
      </w:r>
      <w:r>
        <w:rPr>
          <w:w w:val="105"/>
        </w:rPr>
        <w:t>global</w:t>
      </w:r>
      <w:r>
        <w:rPr>
          <w:spacing w:val="6"/>
          <w:w w:val="105"/>
        </w:rPr>
        <w:t xml:space="preserve"> </w:t>
      </w:r>
      <w:r>
        <w:rPr>
          <w:w w:val="105"/>
        </w:rPr>
        <w:t>alignment</w:t>
      </w:r>
      <w:r>
        <w:rPr>
          <w:spacing w:val="6"/>
          <w:w w:val="105"/>
        </w:rPr>
        <w:t xml:space="preserve"> </w:t>
      </w:r>
      <w:r>
        <w:rPr>
          <w:w w:val="105"/>
        </w:rPr>
        <w:t>to</w:t>
      </w:r>
      <w:r>
        <w:rPr>
          <w:spacing w:val="5"/>
          <w:w w:val="105"/>
        </w:rPr>
        <w:t xml:space="preserve"> </w:t>
      </w:r>
      <w:r>
        <w:rPr>
          <w:w w:val="105"/>
        </w:rPr>
        <w:t>match</w:t>
      </w:r>
      <w:r>
        <w:rPr>
          <w:spacing w:val="6"/>
          <w:w w:val="105"/>
        </w:rPr>
        <w:t xml:space="preserve"> </w:t>
      </w:r>
      <w:r>
        <w:rPr>
          <w:w w:val="105"/>
        </w:rPr>
        <w:t>the</w:t>
      </w:r>
      <w:r>
        <w:rPr>
          <w:spacing w:val="6"/>
          <w:w w:val="105"/>
        </w:rPr>
        <w:t xml:space="preserve"> </w:t>
      </w:r>
      <w:r>
        <w:rPr>
          <w:w w:val="105"/>
        </w:rPr>
        <w:t>orientations</w:t>
      </w:r>
      <w:r>
        <w:rPr>
          <w:spacing w:val="6"/>
          <w:w w:val="105"/>
        </w:rPr>
        <w:t xml:space="preserve"> </w:t>
      </w:r>
      <w:r>
        <w:rPr>
          <w:w w:val="105"/>
        </w:rPr>
        <w:t>of</w:t>
      </w:r>
      <w:r>
        <w:rPr>
          <w:spacing w:val="6"/>
          <w:w w:val="105"/>
        </w:rPr>
        <w:t xml:space="preserve"> </w:t>
      </w:r>
      <w:r>
        <w:rPr>
          <w:w w:val="105"/>
        </w:rPr>
        <w:t>the</w:t>
      </w:r>
      <w:r>
        <w:rPr>
          <w:spacing w:val="7"/>
          <w:w w:val="105"/>
        </w:rPr>
        <w:t xml:space="preserve"> </w:t>
      </w:r>
      <w:r>
        <w:rPr>
          <w:w w:val="105"/>
        </w:rPr>
        <w:t>MERFISH</w:t>
      </w:r>
      <w:r>
        <w:rPr>
          <w:spacing w:val="5"/>
          <w:w w:val="105"/>
        </w:rPr>
        <w:t xml:space="preserve"> </w:t>
      </w:r>
      <w:r>
        <w:rPr>
          <w:w w:val="105"/>
        </w:rPr>
        <w:t>sections</w:t>
      </w:r>
      <w:r>
        <w:rPr>
          <w:spacing w:val="7"/>
          <w:w w:val="105"/>
        </w:rPr>
        <w:t xml:space="preserve"> </w:t>
      </w:r>
      <w:r>
        <w:rPr>
          <w:w w:val="105"/>
        </w:rPr>
        <w:t>to</w:t>
      </w:r>
      <w:r>
        <w:rPr>
          <w:spacing w:val="6"/>
          <w:w w:val="105"/>
        </w:rPr>
        <w:t xml:space="preserve"> </w:t>
      </w:r>
      <w:r>
        <w:rPr>
          <w:spacing w:val="-5"/>
          <w:w w:val="105"/>
        </w:rPr>
        <w:t>the</w:t>
      </w:r>
    </w:p>
    <w:p w14:paraId="0D797E59" w14:textId="77777777" w:rsidR="005F326E" w:rsidRDefault="00000000">
      <w:pPr>
        <w:pStyle w:val="BodyText"/>
        <w:tabs>
          <w:tab w:val="left" w:pos="1085"/>
        </w:tabs>
        <w:spacing w:before="158"/>
      </w:pPr>
      <w:r>
        <w:rPr>
          <w:rFonts w:ascii="Arial"/>
          <w:spacing w:val="-5"/>
          <w:w w:val="105"/>
          <w:sz w:val="12"/>
        </w:rPr>
        <w:t>561</w:t>
      </w:r>
      <w:r>
        <w:rPr>
          <w:rFonts w:ascii="Arial"/>
          <w:sz w:val="12"/>
        </w:rPr>
        <w:tab/>
      </w:r>
      <w:r>
        <w:rPr>
          <w:w w:val="105"/>
        </w:rPr>
        <w:t>atlas space.</w:t>
      </w:r>
      <w:r>
        <w:rPr>
          <w:spacing w:val="31"/>
          <w:w w:val="105"/>
        </w:rPr>
        <w:t xml:space="preserve"> </w:t>
      </w:r>
      <w:r>
        <w:rPr>
          <w:w w:val="105"/>
        </w:rPr>
        <w:t>In our pipeline,</w:t>
      </w:r>
      <w:r>
        <w:rPr>
          <w:spacing w:val="3"/>
          <w:w w:val="105"/>
        </w:rPr>
        <w:t xml:space="preserve"> </w:t>
      </w:r>
      <w:r>
        <w:rPr>
          <w:w w:val="105"/>
        </w:rPr>
        <w:t>this section matching is performed</w:t>
      </w:r>
      <w:r>
        <w:rPr>
          <w:spacing w:val="1"/>
          <w:w w:val="105"/>
        </w:rPr>
        <w:t xml:space="preserve"> </w:t>
      </w:r>
      <w:r>
        <w:rPr>
          <w:w w:val="105"/>
        </w:rPr>
        <w:t xml:space="preserve">in the reverse </w:t>
      </w:r>
      <w:proofErr w:type="gramStart"/>
      <w:r>
        <w:rPr>
          <w:spacing w:val="-2"/>
          <w:w w:val="105"/>
        </w:rPr>
        <w:t>direction</w:t>
      </w:r>
      <w:proofErr w:type="gramEnd"/>
    </w:p>
    <w:p w14:paraId="08F0D6B4" w14:textId="77777777" w:rsidR="005F326E" w:rsidRDefault="00000000">
      <w:pPr>
        <w:pStyle w:val="BodyText"/>
        <w:tabs>
          <w:tab w:val="left" w:pos="1085"/>
        </w:tabs>
        <w:spacing w:before="157"/>
      </w:pPr>
      <w:r>
        <w:rPr>
          <w:rFonts w:ascii="Arial"/>
          <w:spacing w:val="-5"/>
          <w:w w:val="105"/>
          <w:sz w:val="12"/>
        </w:rPr>
        <w:t>562</w:t>
      </w:r>
      <w:r>
        <w:rPr>
          <w:rFonts w:ascii="Arial"/>
          <w:sz w:val="12"/>
        </w:rPr>
        <w:tab/>
      </w:r>
      <w:r>
        <w:rPr>
          <w:w w:val="105"/>
        </w:rPr>
        <w:t>by</w:t>
      </w:r>
      <w:r>
        <w:rPr>
          <w:spacing w:val="21"/>
          <w:w w:val="105"/>
        </w:rPr>
        <w:t xml:space="preserve"> </w:t>
      </w:r>
      <w:r>
        <w:rPr>
          <w:w w:val="105"/>
        </w:rPr>
        <w:t>performing</w:t>
      </w:r>
      <w:r>
        <w:rPr>
          <w:spacing w:val="22"/>
          <w:w w:val="105"/>
        </w:rPr>
        <w:t xml:space="preserve"> </w:t>
      </w:r>
      <w:r>
        <w:rPr>
          <w:w w:val="105"/>
        </w:rPr>
        <w:t>a</w:t>
      </w:r>
      <w:r>
        <w:rPr>
          <w:spacing w:val="21"/>
          <w:w w:val="105"/>
        </w:rPr>
        <w:t xml:space="preserve"> </w:t>
      </w:r>
      <w:r>
        <w:rPr>
          <w:w w:val="105"/>
        </w:rPr>
        <w:t>global</w:t>
      </w:r>
      <w:r>
        <w:rPr>
          <w:spacing w:val="22"/>
          <w:w w:val="105"/>
        </w:rPr>
        <w:t xml:space="preserve"> </w:t>
      </w:r>
      <w:r>
        <w:rPr>
          <w:w w:val="105"/>
        </w:rPr>
        <w:t>affine</w:t>
      </w:r>
      <w:r>
        <w:rPr>
          <w:spacing w:val="21"/>
          <w:w w:val="105"/>
        </w:rPr>
        <w:t xml:space="preserve"> </w:t>
      </w:r>
      <w:r>
        <w:rPr>
          <w:w w:val="105"/>
        </w:rPr>
        <w:t>transformation</w:t>
      </w:r>
      <w:r>
        <w:rPr>
          <w:spacing w:val="22"/>
          <w:w w:val="105"/>
        </w:rPr>
        <w:t xml:space="preserve"> </w:t>
      </w:r>
      <w:r>
        <w:rPr>
          <w:w w:val="105"/>
        </w:rPr>
        <w:t>of</w:t>
      </w:r>
      <w:r>
        <w:rPr>
          <w:spacing w:val="22"/>
          <w:w w:val="105"/>
        </w:rPr>
        <w:t xml:space="preserve"> </w:t>
      </w:r>
      <w:r>
        <w:rPr>
          <w:w w:val="105"/>
        </w:rPr>
        <w:t>the</w:t>
      </w:r>
      <w:r>
        <w:rPr>
          <w:spacing w:val="21"/>
          <w:w w:val="105"/>
        </w:rPr>
        <w:t xml:space="preserve"> </w:t>
      </w:r>
      <w:r>
        <w:rPr>
          <w:w w:val="105"/>
        </w:rPr>
        <w:t>AllenCCFv3</w:t>
      </w:r>
      <w:r>
        <w:rPr>
          <w:spacing w:val="22"/>
          <w:w w:val="105"/>
        </w:rPr>
        <w:t xml:space="preserve"> </w:t>
      </w:r>
      <w:r>
        <w:rPr>
          <w:w w:val="105"/>
        </w:rPr>
        <w:t>into</w:t>
      </w:r>
      <w:r>
        <w:rPr>
          <w:spacing w:val="21"/>
          <w:w w:val="105"/>
        </w:rPr>
        <w:t xml:space="preserve"> </w:t>
      </w:r>
      <w:r>
        <w:rPr>
          <w:w w:val="105"/>
        </w:rPr>
        <w:t>the</w:t>
      </w:r>
      <w:r>
        <w:rPr>
          <w:spacing w:val="22"/>
          <w:w w:val="105"/>
        </w:rPr>
        <w:t xml:space="preserve"> </w:t>
      </w:r>
      <w:r>
        <w:rPr>
          <w:spacing w:val="-2"/>
          <w:w w:val="105"/>
        </w:rPr>
        <w:t>MERFISH</w:t>
      </w:r>
    </w:p>
    <w:p w14:paraId="1A697DFA" w14:textId="40AF50C7" w:rsidR="005F326E" w:rsidRDefault="00000000">
      <w:pPr>
        <w:pStyle w:val="BodyText"/>
        <w:tabs>
          <w:tab w:val="left" w:pos="1085"/>
        </w:tabs>
        <w:spacing w:before="157"/>
      </w:pPr>
      <w:r>
        <w:rPr>
          <w:rFonts w:ascii="Arial"/>
          <w:spacing w:val="-5"/>
          <w:w w:val="105"/>
          <w:sz w:val="12"/>
        </w:rPr>
        <w:t>563</w:t>
      </w:r>
      <w:r>
        <w:rPr>
          <w:rFonts w:ascii="Arial"/>
          <w:sz w:val="12"/>
        </w:rPr>
        <w:tab/>
      </w:r>
      <w:r>
        <w:rPr>
          <w:w w:val="105"/>
        </w:rPr>
        <w:t>data</w:t>
      </w:r>
      <w:r>
        <w:rPr>
          <w:spacing w:val="33"/>
          <w:w w:val="105"/>
        </w:rPr>
        <w:t xml:space="preserve"> </w:t>
      </w:r>
      <w:r>
        <w:rPr>
          <w:w w:val="105"/>
        </w:rPr>
        <w:t>space,</w:t>
      </w:r>
      <w:r>
        <w:rPr>
          <w:spacing w:val="39"/>
          <w:w w:val="105"/>
        </w:rPr>
        <w:t xml:space="preserve"> </w:t>
      </w:r>
      <w:r>
        <w:rPr>
          <w:w w:val="105"/>
        </w:rPr>
        <w:t>and</w:t>
      </w:r>
      <w:r>
        <w:rPr>
          <w:spacing w:val="34"/>
          <w:w w:val="105"/>
        </w:rPr>
        <w:t xml:space="preserve"> </w:t>
      </w:r>
      <w:r>
        <w:rPr>
          <w:w w:val="105"/>
        </w:rPr>
        <w:t>then</w:t>
      </w:r>
      <w:r>
        <w:rPr>
          <w:spacing w:val="34"/>
          <w:w w:val="105"/>
        </w:rPr>
        <w:t xml:space="preserve"> </w:t>
      </w:r>
      <w:r>
        <w:rPr>
          <w:w w:val="105"/>
        </w:rPr>
        <w:t>resampl</w:t>
      </w:r>
      <w:ins w:id="278" w:author="Gee, James C" w:date="2024-04-10T18:57:00Z">
        <w:r w:rsidR="00BE3F2E">
          <w:rPr>
            <w:w w:val="105"/>
          </w:rPr>
          <w:t>ing</w:t>
        </w:r>
      </w:ins>
      <w:del w:id="279" w:author="Gee, James C" w:date="2024-04-10T18:57:00Z">
        <w:r w:rsidDel="00BE3F2E">
          <w:rPr>
            <w:w w:val="105"/>
          </w:rPr>
          <w:delText>e</w:delText>
        </w:r>
      </w:del>
      <w:r>
        <w:rPr>
          <w:spacing w:val="34"/>
          <w:w w:val="105"/>
        </w:rPr>
        <w:t xml:space="preserve"> </w:t>
      </w:r>
      <w:r>
        <w:rPr>
          <w:w w:val="105"/>
        </w:rPr>
        <w:t>digital</w:t>
      </w:r>
      <w:r>
        <w:rPr>
          <w:spacing w:val="34"/>
          <w:w w:val="105"/>
        </w:rPr>
        <w:t xml:space="preserve"> </w:t>
      </w:r>
      <w:r>
        <w:rPr>
          <w:w w:val="105"/>
        </w:rPr>
        <w:t>sections</w:t>
      </w:r>
      <w:r>
        <w:rPr>
          <w:spacing w:val="34"/>
          <w:w w:val="105"/>
        </w:rPr>
        <w:t xml:space="preserve"> </w:t>
      </w:r>
      <w:r>
        <w:rPr>
          <w:w w:val="105"/>
        </w:rPr>
        <w:t>from</w:t>
      </w:r>
      <w:r>
        <w:rPr>
          <w:spacing w:val="34"/>
          <w:w w:val="105"/>
        </w:rPr>
        <w:t xml:space="preserve"> </w:t>
      </w:r>
      <w:r>
        <w:rPr>
          <w:w w:val="105"/>
        </w:rPr>
        <w:t>the</w:t>
      </w:r>
      <w:r>
        <w:rPr>
          <w:spacing w:val="34"/>
          <w:w w:val="105"/>
        </w:rPr>
        <w:t xml:space="preserve"> </w:t>
      </w:r>
      <w:r>
        <w:rPr>
          <w:w w:val="105"/>
        </w:rPr>
        <w:t>AllenCCFv3</w:t>
      </w:r>
      <w:r>
        <w:rPr>
          <w:spacing w:val="34"/>
          <w:w w:val="105"/>
        </w:rPr>
        <w:t xml:space="preserve"> </w:t>
      </w:r>
      <w:r>
        <w:rPr>
          <w:w w:val="105"/>
        </w:rPr>
        <w:t>to</w:t>
      </w:r>
      <w:r>
        <w:rPr>
          <w:spacing w:val="34"/>
          <w:w w:val="105"/>
        </w:rPr>
        <w:t xml:space="preserve"> </w:t>
      </w:r>
      <w:r>
        <w:rPr>
          <w:w w:val="105"/>
        </w:rPr>
        <w:t>match</w:t>
      </w:r>
      <w:r>
        <w:rPr>
          <w:spacing w:val="34"/>
          <w:w w:val="105"/>
        </w:rPr>
        <w:t xml:space="preserve"> </w:t>
      </w:r>
      <w:proofErr w:type="gramStart"/>
      <w:r>
        <w:rPr>
          <w:spacing w:val="-4"/>
          <w:w w:val="105"/>
        </w:rPr>
        <w:t>each</w:t>
      </w:r>
      <w:proofErr w:type="gramEnd"/>
    </w:p>
    <w:p w14:paraId="5C129757" w14:textId="5D970975" w:rsidR="005F326E" w:rsidRDefault="00000000">
      <w:pPr>
        <w:pStyle w:val="BodyText"/>
        <w:tabs>
          <w:tab w:val="left" w:pos="1085"/>
        </w:tabs>
        <w:spacing w:before="158"/>
      </w:pPr>
      <w:r>
        <w:rPr>
          <w:rFonts w:ascii="Arial"/>
          <w:spacing w:val="-5"/>
          <w:w w:val="105"/>
          <w:sz w:val="12"/>
        </w:rPr>
        <w:t>564</w:t>
      </w:r>
      <w:r>
        <w:rPr>
          <w:rFonts w:ascii="Arial"/>
          <w:sz w:val="12"/>
        </w:rPr>
        <w:tab/>
      </w:r>
      <w:r>
        <w:rPr>
          <w:w w:val="105"/>
        </w:rPr>
        <w:t>MERFISH</w:t>
      </w:r>
      <w:r>
        <w:rPr>
          <w:spacing w:val="17"/>
          <w:w w:val="105"/>
        </w:rPr>
        <w:t xml:space="preserve"> </w:t>
      </w:r>
      <w:r>
        <w:rPr>
          <w:w w:val="105"/>
        </w:rPr>
        <w:t>section.</w:t>
      </w:r>
      <w:r>
        <w:rPr>
          <w:spacing w:val="48"/>
          <w:w w:val="105"/>
        </w:rPr>
        <w:t xml:space="preserve"> </w:t>
      </w:r>
      <w:r>
        <w:rPr>
          <w:w w:val="105"/>
        </w:rPr>
        <w:t>This</w:t>
      </w:r>
      <w:r>
        <w:rPr>
          <w:spacing w:val="18"/>
          <w:w w:val="105"/>
        </w:rPr>
        <w:t xml:space="preserve"> </w:t>
      </w:r>
      <w:r>
        <w:rPr>
          <w:w w:val="105"/>
        </w:rPr>
        <w:t>approach</w:t>
      </w:r>
      <w:r>
        <w:rPr>
          <w:spacing w:val="18"/>
          <w:w w:val="105"/>
        </w:rPr>
        <w:t xml:space="preserve"> </w:t>
      </w:r>
      <w:r>
        <w:rPr>
          <w:w w:val="105"/>
        </w:rPr>
        <w:t>limits</w:t>
      </w:r>
      <w:r>
        <w:rPr>
          <w:spacing w:val="18"/>
          <w:w w:val="105"/>
        </w:rPr>
        <w:t xml:space="preserve"> </w:t>
      </w:r>
      <w:r>
        <w:rPr>
          <w:w w:val="105"/>
        </w:rPr>
        <w:t>the</w:t>
      </w:r>
      <w:r>
        <w:rPr>
          <w:spacing w:val="17"/>
          <w:w w:val="105"/>
        </w:rPr>
        <w:t xml:space="preserve"> </w:t>
      </w:r>
      <w:r>
        <w:rPr>
          <w:w w:val="105"/>
        </w:rPr>
        <w:t>overall</w:t>
      </w:r>
      <w:r>
        <w:rPr>
          <w:spacing w:val="17"/>
          <w:w w:val="105"/>
        </w:rPr>
        <w:t xml:space="preserve"> </w:t>
      </w:r>
      <w:r>
        <w:rPr>
          <w:w w:val="105"/>
        </w:rPr>
        <w:t>transformation</w:t>
      </w:r>
      <w:ins w:id="280" w:author="Gee, James C" w:date="2024-04-10T18:57:00Z">
        <w:r w:rsidR="002D18E2">
          <w:rPr>
            <w:w w:val="105"/>
          </w:rPr>
          <w:t xml:space="preserve"> and thus resampling</w:t>
        </w:r>
      </w:ins>
      <w:r>
        <w:rPr>
          <w:spacing w:val="18"/>
          <w:w w:val="105"/>
        </w:rPr>
        <w:t xml:space="preserve"> </w:t>
      </w:r>
      <w:r>
        <w:rPr>
          <w:w w:val="105"/>
        </w:rPr>
        <w:t>that</w:t>
      </w:r>
      <w:r>
        <w:rPr>
          <w:spacing w:val="18"/>
          <w:w w:val="105"/>
        </w:rPr>
        <w:t xml:space="preserve"> </w:t>
      </w:r>
      <w:r>
        <w:rPr>
          <w:w w:val="105"/>
        </w:rPr>
        <w:t>is</w:t>
      </w:r>
      <w:r>
        <w:rPr>
          <w:spacing w:val="17"/>
          <w:w w:val="105"/>
        </w:rPr>
        <w:t xml:space="preserve"> </w:t>
      </w:r>
      <w:r>
        <w:rPr>
          <w:w w:val="105"/>
        </w:rPr>
        <w:t>applied</w:t>
      </w:r>
      <w:r>
        <w:rPr>
          <w:spacing w:val="18"/>
          <w:w w:val="105"/>
        </w:rPr>
        <w:t xml:space="preserve"> </w:t>
      </w:r>
      <w:proofErr w:type="gramStart"/>
      <w:r>
        <w:rPr>
          <w:spacing w:val="-5"/>
          <w:w w:val="105"/>
        </w:rPr>
        <w:t>to</w:t>
      </w:r>
      <w:proofErr w:type="gramEnd"/>
    </w:p>
    <w:p w14:paraId="5044D54C" w14:textId="77777777" w:rsidR="005F326E" w:rsidRDefault="00000000">
      <w:pPr>
        <w:pStyle w:val="BodyText"/>
        <w:tabs>
          <w:tab w:val="left" w:pos="1085"/>
        </w:tabs>
        <w:spacing w:before="157"/>
      </w:pPr>
      <w:r>
        <w:rPr>
          <w:rFonts w:ascii="Arial"/>
          <w:spacing w:val="-5"/>
          <w:w w:val="105"/>
          <w:sz w:val="12"/>
        </w:rPr>
        <w:t>565</w:t>
      </w:r>
      <w:r>
        <w:rPr>
          <w:rFonts w:ascii="Arial"/>
          <w:sz w:val="12"/>
        </w:rPr>
        <w:tab/>
      </w:r>
      <w:r>
        <w:rPr>
          <w:w w:val="105"/>
        </w:rPr>
        <w:t>the</w:t>
      </w:r>
      <w:r>
        <w:rPr>
          <w:spacing w:val="1"/>
          <w:w w:val="105"/>
        </w:rPr>
        <w:t xml:space="preserve"> </w:t>
      </w:r>
      <w:r>
        <w:rPr>
          <w:w w:val="105"/>
        </w:rPr>
        <w:t>MERFISH</w:t>
      </w:r>
      <w:r>
        <w:rPr>
          <w:spacing w:val="4"/>
          <w:w w:val="105"/>
        </w:rPr>
        <w:t xml:space="preserve"> </w:t>
      </w:r>
      <w:r>
        <w:rPr>
          <w:w w:val="105"/>
        </w:rPr>
        <w:t>data,</w:t>
      </w:r>
      <w:r>
        <w:rPr>
          <w:spacing w:val="5"/>
          <w:w w:val="105"/>
        </w:rPr>
        <w:t xml:space="preserve"> </w:t>
      </w:r>
      <w:r>
        <w:rPr>
          <w:w w:val="105"/>
        </w:rPr>
        <w:t>and,</w:t>
      </w:r>
      <w:r>
        <w:rPr>
          <w:spacing w:val="5"/>
          <w:w w:val="105"/>
        </w:rPr>
        <w:t xml:space="preserve"> </w:t>
      </w:r>
      <w:r>
        <w:rPr>
          <w:w w:val="105"/>
        </w:rPr>
        <w:t>since</w:t>
      </w:r>
      <w:r>
        <w:rPr>
          <w:spacing w:val="4"/>
          <w:w w:val="105"/>
        </w:rPr>
        <w:t xml:space="preserve"> </w:t>
      </w:r>
      <w:r>
        <w:rPr>
          <w:w w:val="105"/>
        </w:rPr>
        <w:t>the</w:t>
      </w:r>
      <w:r>
        <w:rPr>
          <w:spacing w:val="4"/>
          <w:w w:val="105"/>
        </w:rPr>
        <w:t xml:space="preserve"> </w:t>
      </w:r>
      <w:r>
        <w:rPr>
          <w:w w:val="105"/>
        </w:rPr>
        <w:t>AllenCCFv3</w:t>
      </w:r>
      <w:r>
        <w:rPr>
          <w:spacing w:val="4"/>
          <w:w w:val="105"/>
        </w:rPr>
        <w:t xml:space="preserve"> </w:t>
      </w:r>
      <w:r>
        <w:rPr>
          <w:w w:val="105"/>
        </w:rPr>
        <w:t>is</w:t>
      </w:r>
      <w:r>
        <w:rPr>
          <w:spacing w:val="4"/>
          <w:w w:val="105"/>
        </w:rPr>
        <w:t xml:space="preserve"> </w:t>
      </w:r>
      <w:r>
        <w:rPr>
          <w:w w:val="105"/>
        </w:rPr>
        <w:t>densely</w:t>
      </w:r>
      <w:r>
        <w:rPr>
          <w:spacing w:val="4"/>
          <w:w w:val="105"/>
        </w:rPr>
        <w:t xml:space="preserve"> </w:t>
      </w:r>
      <w:r>
        <w:rPr>
          <w:w w:val="105"/>
        </w:rPr>
        <w:t>sampled,</w:t>
      </w:r>
      <w:r>
        <w:rPr>
          <w:spacing w:val="5"/>
          <w:w w:val="105"/>
        </w:rPr>
        <w:t xml:space="preserve"> </w:t>
      </w:r>
      <w:r>
        <w:rPr>
          <w:w w:val="105"/>
        </w:rPr>
        <w:t>it</w:t>
      </w:r>
      <w:r>
        <w:rPr>
          <w:spacing w:val="4"/>
          <w:w w:val="105"/>
        </w:rPr>
        <w:t xml:space="preserve"> </w:t>
      </w:r>
      <w:r>
        <w:rPr>
          <w:w w:val="105"/>
        </w:rPr>
        <w:t>also</w:t>
      </w:r>
      <w:r>
        <w:rPr>
          <w:spacing w:val="4"/>
          <w:w w:val="105"/>
        </w:rPr>
        <w:t xml:space="preserve"> </w:t>
      </w:r>
      <w:r>
        <w:rPr>
          <w:w w:val="105"/>
        </w:rPr>
        <w:t>reduces</w:t>
      </w:r>
      <w:r>
        <w:rPr>
          <w:spacing w:val="4"/>
          <w:w w:val="105"/>
        </w:rPr>
        <w:t xml:space="preserve"> </w:t>
      </w:r>
      <w:r>
        <w:rPr>
          <w:spacing w:val="-5"/>
          <w:w w:val="105"/>
        </w:rPr>
        <w:t>in-</w:t>
      </w:r>
    </w:p>
    <w:p w14:paraId="7BB7A5A3" w14:textId="77777777" w:rsidR="005F326E" w:rsidRDefault="00000000">
      <w:pPr>
        <w:pStyle w:val="BodyText"/>
        <w:tabs>
          <w:tab w:val="left" w:pos="1085"/>
        </w:tabs>
        <w:spacing w:before="158"/>
      </w:pPr>
      <w:r>
        <w:rPr>
          <w:rFonts w:ascii="Arial"/>
          <w:spacing w:val="-5"/>
          <w:w w:val="105"/>
          <w:sz w:val="12"/>
        </w:rPr>
        <w:t>566</w:t>
      </w:r>
      <w:r>
        <w:rPr>
          <w:rFonts w:ascii="Arial"/>
          <w:sz w:val="12"/>
        </w:rPr>
        <w:tab/>
      </w:r>
      <w:r>
        <w:rPr>
          <w:w w:val="105"/>
        </w:rPr>
        <w:t>plane artifacts that</w:t>
      </w:r>
      <w:r>
        <w:rPr>
          <w:spacing w:val="1"/>
          <w:w w:val="105"/>
        </w:rPr>
        <w:t xml:space="preserve"> </w:t>
      </w:r>
      <w:r>
        <w:rPr>
          <w:w w:val="105"/>
        </w:rPr>
        <w:t>result from missing</w:t>
      </w:r>
      <w:r>
        <w:rPr>
          <w:spacing w:val="1"/>
          <w:w w:val="105"/>
        </w:rPr>
        <w:t xml:space="preserve"> </w:t>
      </w:r>
      <w:r>
        <w:rPr>
          <w:w w:val="105"/>
        </w:rPr>
        <w:t>sections or undefined</w:t>
      </w:r>
      <w:r>
        <w:rPr>
          <w:spacing w:val="1"/>
          <w:w w:val="105"/>
        </w:rPr>
        <w:t xml:space="preserve"> </w:t>
      </w:r>
      <w:r>
        <w:rPr>
          <w:w w:val="105"/>
        </w:rPr>
        <w:t>spacing in</w:t>
      </w:r>
      <w:r>
        <w:rPr>
          <w:spacing w:val="1"/>
          <w:w w:val="105"/>
        </w:rPr>
        <w:t xml:space="preserve"> </w:t>
      </w:r>
      <w:r>
        <w:rPr>
          <w:w w:val="105"/>
        </w:rPr>
        <w:t xml:space="preserve">the </w:t>
      </w:r>
      <w:proofErr w:type="gramStart"/>
      <w:r>
        <w:rPr>
          <w:spacing w:val="-2"/>
          <w:w w:val="105"/>
        </w:rPr>
        <w:t>MERFISH</w:t>
      </w:r>
      <w:proofErr w:type="gramEnd"/>
    </w:p>
    <w:p w14:paraId="4F5A6709" w14:textId="77777777" w:rsidR="005F326E" w:rsidRDefault="00000000">
      <w:pPr>
        <w:tabs>
          <w:tab w:val="left" w:pos="1085"/>
        </w:tabs>
        <w:spacing w:before="157"/>
        <w:ind w:left="110"/>
        <w:rPr>
          <w:sz w:val="24"/>
        </w:rPr>
      </w:pPr>
      <w:r>
        <w:rPr>
          <w:rFonts w:ascii="Arial"/>
          <w:spacing w:val="-5"/>
          <w:w w:val="105"/>
          <w:sz w:val="12"/>
        </w:rPr>
        <w:t>567</w:t>
      </w:r>
      <w:r>
        <w:rPr>
          <w:rFonts w:ascii="Arial"/>
          <w:sz w:val="12"/>
        </w:rPr>
        <w:tab/>
      </w:r>
      <w:r>
        <w:rPr>
          <w:spacing w:val="-2"/>
          <w:w w:val="105"/>
          <w:sz w:val="24"/>
        </w:rPr>
        <w:t>data.</w:t>
      </w:r>
    </w:p>
    <w:p w14:paraId="5A2F91AB" w14:textId="77777777" w:rsidR="005F326E" w:rsidRDefault="005F326E">
      <w:pPr>
        <w:pStyle w:val="BodyText"/>
        <w:ind w:left="0"/>
        <w:rPr>
          <w:sz w:val="20"/>
        </w:rPr>
      </w:pPr>
    </w:p>
    <w:p w14:paraId="6DF43F4F" w14:textId="77777777" w:rsidR="005F326E" w:rsidRDefault="005F326E">
      <w:pPr>
        <w:pStyle w:val="BodyText"/>
        <w:spacing w:before="4"/>
        <w:ind w:left="0"/>
        <w:rPr>
          <w:sz w:val="20"/>
        </w:rPr>
      </w:pPr>
    </w:p>
    <w:p w14:paraId="4E2DB302" w14:textId="7D6EF3C8" w:rsidR="005F326E" w:rsidRDefault="00000000">
      <w:pPr>
        <w:pStyle w:val="Heading2"/>
        <w:tabs>
          <w:tab w:val="left" w:pos="1321"/>
        </w:tabs>
      </w:pPr>
      <w:r>
        <w:rPr>
          <w:rFonts w:ascii="Arial"/>
          <w:b w:val="0"/>
          <w:w w:val="110"/>
          <w:sz w:val="12"/>
        </w:rPr>
        <w:t>568</w:t>
      </w:r>
      <w:r>
        <w:rPr>
          <w:rFonts w:ascii="Arial"/>
          <w:b w:val="0"/>
          <w:spacing w:val="131"/>
          <w:w w:val="110"/>
          <w:sz w:val="12"/>
        </w:rPr>
        <w:t xml:space="preserve"> </w:t>
      </w:r>
      <w:bookmarkStart w:id="281" w:name="2.5D_deformable,_landmark-driven_alignme"/>
      <w:bookmarkEnd w:id="281"/>
      <w:r>
        <w:rPr>
          <w:spacing w:val="-2"/>
          <w:w w:val="110"/>
        </w:rPr>
        <w:t>4.3.2</w:t>
      </w:r>
      <w:r>
        <w:tab/>
      </w:r>
      <w:r>
        <w:rPr>
          <w:w w:val="110"/>
        </w:rPr>
        <w:t>2.5D</w:t>
      </w:r>
      <w:r>
        <w:rPr>
          <w:spacing w:val="28"/>
          <w:w w:val="110"/>
        </w:rPr>
        <w:t xml:space="preserve"> </w:t>
      </w:r>
      <w:r>
        <w:rPr>
          <w:w w:val="110"/>
        </w:rPr>
        <w:t>deformable,</w:t>
      </w:r>
      <w:r>
        <w:rPr>
          <w:spacing w:val="29"/>
          <w:w w:val="110"/>
        </w:rPr>
        <w:t xml:space="preserve"> </w:t>
      </w:r>
      <w:r>
        <w:rPr>
          <w:w w:val="110"/>
        </w:rPr>
        <w:t>landmark-driven</w:t>
      </w:r>
      <w:r>
        <w:rPr>
          <w:spacing w:val="29"/>
          <w:w w:val="110"/>
        </w:rPr>
        <w:t xml:space="preserve"> </w:t>
      </w:r>
      <w:r>
        <w:rPr>
          <w:spacing w:val="-2"/>
          <w:w w:val="110"/>
        </w:rPr>
        <w:t>alignment</w:t>
      </w:r>
      <w:ins w:id="282" w:author="Gee, James C" w:date="2024-04-10T18:57:00Z">
        <w:r w:rsidR="002D18E2">
          <w:rPr>
            <w:spacing w:val="-2"/>
            <w:w w:val="110"/>
          </w:rPr>
          <w:t xml:space="preserve"> to AllenCCFv3</w:t>
        </w:r>
      </w:ins>
    </w:p>
    <w:p w14:paraId="4A393090" w14:textId="77777777" w:rsidR="005F326E" w:rsidRDefault="005F326E">
      <w:pPr>
        <w:pStyle w:val="BodyText"/>
        <w:spacing w:before="9"/>
        <w:ind w:left="0"/>
        <w:rPr>
          <w:b/>
        </w:rPr>
      </w:pPr>
    </w:p>
    <w:p w14:paraId="0F08E02E" w14:textId="77777777" w:rsidR="005F326E" w:rsidRDefault="00000000">
      <w:pPr>
        <w:pStyle w:val="BodyText"/>
        <w:spacing w:before="146"/>
      </w:pPr>
      <w:proofErr w:type="gramStart"/>
      <w:r>
        <w:rPr>
          <w:rFonts w:ascii="Arial"/>
          <w:w w:val="105"/>
          <w:sz w:val="12"/>
        </w:rPr>
        <w:t>569</w:t>
      </w:r>
      <w:r>
        <w:rPr>
          <w:rFonts w:ascii="Arial"/>
          <w:spacing w:val="58"/>
          <w:w w:val="105"/>
          <w:sz w:val="12"/>
        </w:rPr>
        <w:t xml:space="preserve">  </w:t>
      </w:r>
      <w:r>
        <w:rPr>
          <w:w w:val="105"/>
        </w:rPr>
        <w:t>After</w:t>
      </w:r>
      <w:proofErr w:type="gramEnd"/>
      <w:r>
        <w:rPr>
          <w:spacing w:val="22"/>
          <w:w w:val="105"/>
        </w:rPr>
        <w:t xml:space="preserve"> </w:t>
      </w:r>
      <w:r>
        <w:rPr>
          <w:w w:val="105"/>
        </w:rPr>
        <w:t>global</w:t>
      </w:r>
      <w:r>
        <w:rPr>
          <w:spacing w:val="22"/>
          <w:w w:val="105"/>
        </w:rPr>
        <w:t xml:space="preserve"> </w:t>
      </w:r>
      <w:r>
        <w:rPr>
          <w:w w:val="105"/>
        </w:rPr>
        <w:t>alignment</w:t>
      </w:r>
      <w:r>
        <w:rPr>
          <w:spacing w:val="23"/>
          <w:w w:val="105"/>
        </w:rPr>
        <w:t xml:space="preserve"> </w:t>
      </w:r>
      <w:r>
        <w:rPr>
          <w:w w:val="105"/>
        </w:rPr>
        <w:t>of</w:t>
      </w:r>
      <w:r>
        <w:rPr>
          <w:spacing w:val="22"/>
          <w:w w:val="105"/>
        </w:rPr>
        <w:t xml:space="preserve"> </w:t>
      </w:r>
      <w:r>
        <w:rPr>
          <w:w w:val="105"/>
        </w:rPr>
        <w:t>the</w:t>
      </w:r>
      <w:r>
        <w:rPr>
          <w:spacing w:val="23"/>
          <w:w w:val="105"/>
        </w:rPr>
        <w:t xml:space="preserve"> </w:t>
      </w:r>
      <w:r>
        <w:rPr>
          <w:w w:val="105"/>
        </w:rPr>
        <w:t>AllenCCFv3</w:t>
      </w:r>
      <w:r>
        <w:rPr>
          <w:spacing w:val="22"/>
          <w:w w:val="105"/>
        </w:rPr>
        <w:t xml:space="preserve"> </w:t>
      </w:r>
      <w:r>
        <w:rPr>
          <w:w w:val="105"/>
        </w:rPr>
        <w:t>into</w:t>
      </w:r>
      <w:r>
        <w:rPr>
          <w:spacing w:val="22"/>
          <w:w w:val="105"/>
        </w:rPr>
        <w:t xml:space="preserve"> </w:t>
      </w:r>
      <w:r>
        <w:rPr>
          <w:w w:val="105"/>
        </w:rPr>
        <w:t>the</w:t>
      </w:r>
      <w:r>
        <w:rPr>
          <w:spacing w:val="23"/>
          <w:w w:val="105"/>
        </w:rPr>
        <w:t xml:space="preserve"> </w:t>
      </w:r>
      <w:r>
        <w:rPr>
          <w:w w:val="105"/>
        </w:rPr>
        <w:t>MERFISH</w:t>
      </w:r>
      <w:r>
        <w:rPr>
          <w:spacing w:val="22"/>
          <w:w w:val="105"/>
        </w:rPr>
        <w:t xml:space="preserve"> </w:t>
      </w:r>
      <w:r>
        <w:rPr>
          <w:w w:val="105"/>
        </w:rPr>
        <w:t>dataset,</w:t>
      </w:r>
      <w:r>
        <w:rPr>
          <w:spacing w:val="25"/>
          <w:w w:val="105"/>
        </w:rPr>
        <w:t xml:space="preserve"> </w:t>
      </w:r>
      <w:r>
        <w:rPr>
          <w:w w:val="105"/>
        </w:rPr>
        <w:t>2D</w:t>
      </w:r>
      <w:r>
        <w:rPr>
          <w:spacing w:val="23"/>
          <w:w w:val="105"/>
        </w:rPr>
        <w:t xml:space="preserve"> </w:t>
      </w:r>
      <w:r>
        <w:rPr>
          <w:w w:val="105"/>
        </w:rPr>
        <w:t>per-section</w:t>
      </w:r>
      <w:r>
        <w:rPr>
          <w:spacing w:val="22"/>
          <w:w w:val="105"/>
        </w:rPr>
        <w:t xml:space="preserve"> </w:t>
      </w:r>
      <w:r>
        <w:rPr>
          <w:spacing w:val="-5"/>
          <w:w w:val="105"/>
        </w:rPr>
        <w:t>de-</w:t>
      </w:r>
    </w:p>
    <w:p w14:paraId="628CEC59" w14:textId="77777777" w:rsidR="005F326E" w:rsidRDefault="00000000">
      <w:pPr>
        <w:pStyle w:val="BodyText"/>
        <w:spacing w:before="157"/>
      </w:pPr>
      <w:proofErr w:type="gramStart"/>
      <w:r>
        <w:rPr>
          <w:rFonts w:ascii="Arial"/>
          <w:w w:val="105"/>
          <w:sz w:val="12"/>
        </w:rPr>
        <w:t>570</w:t>
      </w:r>
      <w:r>
        <w:rPr>
          <w:rFonts w:ascii="Arial"/>
          <w:spacing w:val="49"/>
          <w:w w:val="105"/>
          <w:sz w:val="12"/>
        </w:rPr>
        <w:t xml:space="preserve">  </w:t>
      </w:r>
      <w:r>
        <w:rPr>
          <w:w w:val="105"/>
        </w:rPr>
        <w:t>formable</w:t>
      </w:r>
      <w:proofErr w:type="gramEnd"/>
      <w:r>
        <w:rPr>
          <w:spacing w:val="15"/>
          <w:w w:val="105"/>
        </w:rPr>
        <w:t xml:space="preserve"> </w:t>
      </w:r>
      <w:r>
        <w:rPr>
          <w:w w:val="105"/>
        </w:rPr>
        <w:t>refinements</w:t>
      </w:r>
      <w:r>
        <w:rPr>
          <w:spacing w:val="14"/>
          <w:w w:val="105"/>
        </w:rPr>
        <w:t xml:space="preserve"> </w:t>
      </w:r>
      <w:r>
        <w:rPr>
          <w:w w:val="105"/>
        </w:rPr>
        <w:t>are</w:t>
      </w:r>
      <w:r>
        <w:rPr>
          <w:spacing w:val="14"/>
          <w:w w:val="105"/>
        </w:rPr>
        <w:t xml:space="preserve"> </w:t>
      </w:r>
      <w:r>
        <w:rPr>
          <w:w w:val="105"/>
        </w:rPr>
        <w:t>used</w:t>
      </w:r>
      <w:r>
        <w:rPr>
          <w:spacing w:val="15"/>
          <w:w w:val="105"/>
        </w:rPr>
        <w:t xml:space="preserve"> </w:t>
      </w:r>
      <w:r>
        <w:rPr>
          <w:w w:val="105"/>
        </w:rPr>
        <w:t>to</w:t>
      </w:r>
      <w:r>
        <w:rPr>
          <w:spacing w:val="14"/>
          <w:w w:val="105"/>
        </w:rPr>
        <w:t xml:space="preserve"> </w:t>
      </w:r>
      <w:r>
        <w:rPr>
          <w:w w:val="105"/>
        </w:rPr>
        <w:t>address</w:t>
      </w:r>
      <w:r>
        <w:rPr>
          <w:spacing w:val="14"/>
          <w:w w:val="105"/>
        </w:rPr>
        <w:t xml:space="preserve"> </w:t>
      </w:r>
      <w:r>
        <w:rPr>
          <w:w w:val="105"/>
        </w:rPr>
        <w:t>local</w:t>
      </w:r>
      <w:r>
        <w:rPr>
          <w:spacing w:val="14"/>
          <w:w w:val="105"/>
        </w:rPr>
        <w:t xml:space="preserve"> </w:t>
      </w:r>
      <w:r>
        <w:rPr>
          <w:w w:val="105"/>
        </w:rPr>
        <w:t>differences</w:t>
      </w:r>
      <w:r>
        <w:rPr>
          <w:spacing w:val="14"/>
          <w:w w:val="105"/>
        </w:rPr>
        <w:t xml:space="preserve"> </w:t>
      </w:r>
      <w:r>
        <w:rPr>
          <w:w w:val="105"/>
        </w:rPr>
        <w:t>between</w:t>
      </w:r>
      <w:r>
        <w:rPr>
          <w:spacing w:val="14"/>
          <w:w w:val="105"/>
        </w:rPr>
        <w:t xml:space="preserve"> </w:t>
      </w:r>
      <w:r>
        <w:rPr>
          <w:w w:val="105"/>
        </w:rPr>
        <w:t>the</w:t>
      </w:r>
      <w:r>
        <w:rPr>
          <w:spacing w:val="14"/>
          <w:w w:val="105"/>
        </w:rPr>
        <w:t xml:space="preserve"> </w:t>
      </w:r>
      <w:r>
        <w:rPr>
          <w:w w:val="105"/>
        </w:rPr>
        <w:t>MERFISH</w:t>
      </w:r>
      <w:r>
        <w:rPr>
          <w:spacing w:val="14"/>
          <w:w w:val="105"/>
        </w:rPr>
        <w:t xml:space="preserve"> </w:t>
      </w:r>
      <w:r>
        <w:rPr>
          <w:spacing w:val="-2"/>
          <w:w w:val="105"/>
        </w:rPr>
        <w:t>sections</w:t>
      </w:r>
    </w:p>
    <w:p w14:paraId="5353EF8B" w14:textId="77777777" w:rsidR="005F326E" w:rsidRDefault="00000000">
      <w:pPr>
        <w:pStyle w:val="BodyText"/>
        <w:spacing w:before="158"/>
      </w:pPr>
      <w:proofErr w:type="gramStart"/>
      <w:r>
        <w:rPr>
          <w:rFonts w:ascii="Arial"/>
          <w:w w:val="105"/>
          <w:sz w:val="12"/>
        </w:rPr>
        <w:t>571</w:t>
      </w:r>
      <w:r>
        <w:rPr>
          <w:rFonts w:ascii="Arial"/>
          <w:spacing w:val="49"/>
          <w:w w:val="105"/>
          <w:sz w:val="12"/>
        </w:rPr>
        <w:t xml:space="preserve">  </w:t>
      </w:r>
      <w:r>
        <w:rPr>
          <w:w w:val="105"/>
        </w:rPr>
        <w:t>and</w:t>
      </w:r>
      <w:proofErr w:type="gramEnd"/>
      <w:r>
        <w:rPr>
          <w:spacing w:val="4"/>
          <w:w w:val="105"/>
        </w:rPr>
        <w:t xml:space="preserve"> </w:t>
      </w:r>
      <w:r>
        <w:rPr>
          <w:w w:val="105"/>
        </w:rPr>
        <w:t>the</w:t>
      </w:r>
      <w:r>
        <w:rPr>
          <w:spacing w:val="4"/>
          <w:w w:val="105"/>
        </w:rPr>
        <w:t xml:space="preserve"> </w:t>
      </w:r>
      <w:r>
        <w:rPr>
          <w:w w:val="105"/>
        </w:rPr>
        <w:t>resampled</w:t>
      </w:r>
      <w:r>
        <w:rPr>
          <w:spacing w:val="3"/>
          <w:w w:val="105"/>
        </w:rPr>
        <w:t xml:space="preserve"> </w:t>
      </w:r>
      <w:r>
        <w:rPr>
          <w:w w:val="105"/>
        </w:rPr>
        <w:t>AllenCCFv3</w:t>
      </w:r>
      <w:r>
        <w:rPr>
          <w:spacing w:val="4"/>
          <w:w w:val="105"/>
        </w:rPr>
        <w:t xml:space="preserve"> </w:t>
      </w:r>
      <w:r>
        <w:rPr>
          <w:w w:val="105"/>
        </w:rPr>
        <w:t>sections.</w:t>
      </w:r>
      <w:r>
        <w:rPr>
          <w:spacing w:val="25"/>
          <w:w w:val="105"/>
        </w:rPr>
        <w:t xml:space="preserve"> </w:t>
      </w:r>
      <w:r>
        <w:rPr>
          <w:w w:val="105"/>
        </w:rPr>
        <w:t>Nine</w:t>
      </w:r>
      <w:r>
        <w:rPr>
          <w:spacing w:val="4"/>
          <w:w w:val="105"/>
        </w:rPr>
        <w:t xml:space="preserve"> </w:t>
      </w:r>
      <w:r>
        <w:rPr>
          <w:w w:val="105"/>
        </w:rPr>
        <w:t>registrations</w:t>
      </w:r>
      <w:r>
        <w:rPr>
          <w:spacing w:val="3"/>
          <w:w w:val="105"/>
        </w:rPr>
        <w:t xml:space="preserve"> </w:t>
      </w:r>
      <w:r>
        <w:rPr>
          <w:w w:val="105"/>
        </w:rPr>
        <w:t>were</w:t>
      </w:r>
      <w:r>
        <w:rPr>
          <w:spacing w:val="4"/>
          <w:w w:val="105"/>
        </w:rPr>
        <w:t xml:space="preserve"> </w:t>
      </w:r>
      <w:r>
        <w:rPr>
          <w:w w:val="105"/>
        </w:rPr>
        <w:t>performed</w:t>
      </w:r>
      <w:r>
        <w:rPr>
          <w:spacing w:val="3"/>
          <w:w w:val="105"/>
        </w:rPr>
        <w:t xml:space="preserve"> </w:t>
      </w:r>
      <w:r>
        <w:rPr>
          <w:w w:val="105"/>
        </w:rPr>
        <w:t>in</w:t>
      </w:r>
      <w:r>
        <w:rPr>
          <w:spacing w:val="4"/>
          <w:w w:val="105"/>
        </w:rPr>
        <w:t xml:space="preserve"> </w:t>
      </w:r>
      <w:r>
        <w:rPr>
          <w:w w:val="105"/>
        </w:rPr>
        <w:t>sequence</w:t>
      </w:r>
      <w:r>
        <w:rPr>
          <w:spacing w:val="3"/>
          <w:w w:val="105"/>
        </w:rPr>
        <w:t xml:space="preserve"> </w:t>
      </w:r>
      <w:r>
        <w:rPr>
          <w:spacing w:val="-5"/>
          <w:w w:val="105"/>
        </w:rPr>
        <w:t>us-</w:t>
      </w:r>
    </w:p>
    <w:p w14:paraId="56197FD6" w14:textId="2E8728FC" w:rsidR="005F326E" w:rsidRDefault="00000000">
      <w:pPr>
        <w:pStyle w:val="BodyText"/>
        <w:spacing w:before="157"/>
      </w:pPr>
      <w:proofErr w:type="gramStart"/>
      <w:r>
        <w:rPr>
          <w:rFonts w:ascii="Arial"/>
          <w:w w:val="105"/>
          <w:sz w:val="12"/>
        </w:rPr>
        <w:t>572</w:t>
      </w:r>
      <w:r>
        <w:rPr>
          <w:rFonts w:ascii="Arial"/>
          <w:spacing w:val="54"/>
          <w:w w:val="105"/>
          <w:sz w:val="12"/>
        </w:rPr>
        <w:t xml:space="preserve">  </w:t>
      </w:r>
      <w:proofErr w:type="spellStart"/>
      <w:r>
        <w:rPr>
          <w:w w:val="105"/>
        </w:rPr>
        <w:t>ing</w:t>
      </w:r>
      <w:proofErr w:type="spellEnd"/>
      <w:proofErr w:type="gramEnd"/>
      <w:r>
        <w:rPr>
          <w:spacing w:val="18"/>
          <w:w w:val="105"/>
        </w:rPr>
        <w:t xml:space="preserve"> </w:t>
      </w:r>
      <w:r>
        <w:rPr>
          <w:w w:val="105"/>
        </w:rPr>
        <w:t>a</w:t>
      </w:r>
      <w:r>
        <w:rPr>
          <w:spacing w:val="18"/>
          <w:w w:val="105"/>
        </w:rPr>
        <w:t xml:space="preserve"> </w:t>
      </w:r>
      <w:r>
        <w:rPr>
          <w:w w:val="105"/>
        </w:rPr>
        <w:t>single</w:t>
      </w:r>
      <w:r>
        <w:rPr>
          <w:spacing w:val="18"/>
          <w:w w:val="105"/>
        </w:rPr>
        <w:t xml:space="preserve"> </w:t>
      </w:r>
      <w:r>
        <w:rPr>
          <w:w w:val="105"/>
        </w:rPr>
        <w:t>label</w:t>
      </w:r>
      <w:r>
        <w:rPr>
          <w:spacing w:val="18"/>
          <w:w w:val="105"/>
        </w:rPr>
        <w:t xml:space="preserve"> </w:t>
      </w:r>
      <w:r>
        <w:rPr>
          <w:w w:val="105"/>
        </w:rPr>
        <w:t>at</w:t>
      </w:r>
      <w:r>
        <w:rPr>
          <w:spacing w:val="18"/>
          <w:w w:val="105"/>
        </w:rPr>
        <w:t xml:space="preserve"> </w:t>
      </w:r>
      <w:r>
        <w:rPr>
          <w:w w:val="105"/>
        </w:rPr>
        <w:t>each</w:t>
      </w:r>
      <w:r>
        <w:rPr>
          <w:spacing w:val="18"/>
          <w:w w:val="105"/>
        </w:rPr>
        <w:t xml:space="preserve"> </w:t>
      </w:r>
      <w:r>
        <w:rPr>
          <w:w w:val="105"/>
        </w:rPr>
        <w:t>iteration</w:t>
      </w:r>
      <w:r>
        <w:rPr>
          <w:spacing w:val="18"/>
          <w:w w:val="105"/>
        </w:rPr>
        <w:t xml:space="preserve"> </w:t>
      </w:r>
      <w:r>
        <w:rPr>
          <w:w w:val="105"/>
        </w:rPr>
        <w:t>in</w:t>
      </w:r>
      <w:r>
        <w:rPr>
          <w:spacing w:val="17"/>
          <w:w w:val="105"/>
        </w:rPr>
        <w:t xml:space="preserve"> </w:t>
      </w:r>
      <w:r>
        <w:rPr>
          <w:w w:val="105"/>
        </w:rPr>
        <w:t>the</w:t>
      </w:r>
      <w:r>
        <w:rPr>
          <w:spacing w:val="18"/>
          <w:w w:val="105"/>
        </w:rPr>
        <w:t xml:space="preserve"> </w:t>
      </w:r>
      <w:r>
        <w:rPr>
          <w:w w:val="105"/>
        </w:rPr>
        <w:t>following</w:t>
      </w:r>
      <w:r>
        <w:rPr>
          <w:spacing w:val="18"/>
          <w:w w:val="105"/>
        </w:rPr>
        <w:t xml:space="preserve"> </w:t>
      </w:r>
      <w:r>
        <w:rPr>
          <w:w w:val="105"/>
        </w:rPr>
        <w:t>order:</w:t>
      </w:r>
      <w:r>
        <w:rPr>
          <w:spacing w:val="52"/>
          <w:w w:val="105"/>
        </w:rPr>
        <w:t xml:space="preserve"> </w:t>
      </w:r>
      <w:r>
        <w:rPr>
          <w:w w:val="105"/>
        </w:rPr>
        <w:t>1</w:t>
      </w:r>
      <w:ins w:id="283" w:author="Gee, James C" w:date="2024-04-10T18:57:00Z">
        <w:r w:rsidR="00876BE6">
          <w:rPr>
            <w:w w:val="105"/>
          </w:rPr>
          <w:t xml:space="preserve">) </w:t>
        </w:r>
      </w:ins>
      <w:del w:id="284" w:author="Gee, James C" w:date="2024-04-10T18:57:00Z">
        <w:r w:rsidDel="00876BE6">
          <w:rPr>
            <w:w w:val="105"/>
          </w:rPr>
          <w:delText>-</w:delText>
        </w:r>
      </w:del>
      <w:r>
        <w:rPr>
          <w:w w:val="105"/>
        </w:rPr>
        <w:t>brain</w:t>
      </w:r>
      <w:r>
        <w:rPr>
          <w:spacing w:val="18"/>
          <w:w w:val="105"/>
        </w:rPr>
        <w:t xml:space="preserve"> </w:t>
      </w:r>
      <w:r>
        <w:rPr>
          <w:w w:val="105"/>
        </w:rPr>
        <w:t>mask,</w:t>
      </w:r>
      <w:r>
        <w:rPr>
          <w:spacing w:val="21"/>
          <w:w w:val="105"/>
        </w:rPr>
        <w:t xml:space="preserve"> </w:t>
      </w:r>
      <w:r>
        <w:rPr>
          <w:w w:val="105"/>
        </w:rPr>
        <w:t>2</w:t>
      </w:r>
      <w:ins w:id="285" w:author="Gee, James C" w:date="2024-04-10T18:58:00Z">
        <w:r w:rsidR="00876BE6">
          <w:rPr>
            <w:w w:val="105"/>
          </w:rPr>
          <w:t xml:space="preserve">) </w:t>
        </w:r>
      </w:ins>
      <w:del w:id="286" w:author="Gee, James C" w:date="2024-04-10T18:58:00Z">
        <w:r w:rsidDel="00876BE6">
          <w:rPr>
            <w:w w:val="105"/>
          </w:rPr>
          <w:delText>-</w:delText>
        </w:r>
      </w:del>
      <w:proofErr w:type="spellStart"/>
      <w:r>
        <w:rPr>
          <w:w w:val="105"/>
        </w:rPr>
        <w:t>isocortex</w:t>
      </w:r>
      <w:proofErr w:type="spellEnd"/>
      <w:r>
        <w:rPr>
          <w:spacing w:val="18"/>
          <w:w w:val="105"/>
        </w:rPr>
        <w:t xml:space="preserve"> </w:t>
      </w:r>
      <w:r>
        <w:rPr>
          <w:spacing w:val="-2"/>
          <w:w w:val="105"/>
        </w:rPr>
        <w:t>(layer</w:t>
      </w:r>
    </w:p>
    <w:p w14:paraId="2B4A1481" w14:textId="30C1A0D7" w:rsidR="005F326E" w:rsidRDefault="00000000">
      <w:pPr>
        <w:pStyle w:val="BodyText"/>
        <w:spacing w:before="158"/>
      </w:pPr>
      <w:proofErr w:type="gramStart"/>
      <w:r>
        <w:rPr>
          <w:rFonts w:ascii="Arial"/>
          <w:w w:val="105"/>
          <w:sz w:val="12"/>
        </w:rPr>
        <w:t>573</w:t>
      </w:r>
      <w:r>
        <w:rPr>
          <w:rFonts w:ascii="Arial"/>
          <w:spacing w:val="56"/>
          <w:w w:val="105"/>
          <w:sz w:val="12"/>
        </w:rPr>
        <w:t xml:space="preserve">  </w:t>
      </w:r>
      <w:r>
        <w:rPr>
          <w:w w:val="105"/>
        </w:rPr>
        <w:t>2</w:t>
      </w:r>
      <w:proofErr w:type="gramEnd"/>
      <w:r>
        <w:rPr>
          <w:w w:val="105"/>
        </w:rPr>
        <w:t>+3),</w:t>
      </w:r>
      <w:r>
        <w:rPr>
          <w:spacing w:val="36"/>
          <w:w w:val="105"/>
        </w:rPr>
        <w:t xml:space="preserve"> </w:t>
      </w:r>
      <w:r>
        <w:rPr>
          <w:w w:val="105"/>
        </w:rPr>
        <w:t>3</w:t>
      </w:r>
      <w:ins w:id="287" w:author="Gee, James C" w:date="2024-04-10T18:58:00Z">
        <w:r w:rsidR="00876BE6">
          <w:rPr>
            <w:w w:val="105"/>
          </w:rPr>
          <w:t xml:space="preserve">) </w:t>
        </w:r>
      </w:ins>
      <w:del w:id="288" w:author="Gee, James C" w:date="2024-04-10T18:58:00Z">
        <w:r w:rsidDel="00876BE6">
          <w:rPr>
            <w:w w:val="105"/>
          </w:rPr>
          <w:delText>-</w:delText>
        </w:r>
      </w:del>
      <w:proofErr w:type="spellStart"/>
      <w:r>
        <w:rPr>
          <w:w w:val="105"/>
        </w:rPr>
        <w:t>isocortex</w:t>
      </w:r>
      <w:proofErr w:type="spellEnd"/>
      <w:r>
        <w:rPr>
          <w:spacing w:val="30"/>
          <w:w w:val="105"/>
        </w:rPr>
        <w:t xml:space="preserve"> </w:t>
      </w:r>
      <w:r>
        <w:rPr>
          <w:w w:val="105"/>
        </w:rPr>
        <w:t>(layer</w:t>
      </w:r>
      <w:r>
        <w:rPr>
          <w:spacing w:val="29"/>
          <w:w w:val="105"/>
        </w:rPr>
        <w:t xml:space="preserve"> </w:t>
      </w:r>
      <w:r>
        <w:rPr>
          <w:w w:val="105"/>
        </w:rPr>
        <w:t>5),</w:t>
      </w:r>
      <w:r>
        <w:rPr>
          <w:spacing w:val="35"/>
          <w:w w:val="105"/>
        </w:rPr>
        <w:t xml:space="preserve"> </w:t>
      </w:r>
      <w:r>
        <w:rPr>
          <w:w w:val="105"/>
        </w:rPr>
        <w:t>4</w:t>
      </w:r>
      <w:ins w:id="289" w:author="Gee, James C" w:date="2024-04-10T18:58:00Z">
        <w:r w:rsidR="00876BE6">
          <w:rPr>
            <w:w w:val="105"/>
          </w:rPr>
          <w:t xml:space="preserve">) </w:t>
        </w:r>
      </w:ins>
      <w:del w:id="290" w:author="Gee, James C" w:date="2024-04-10T18:58:00Z">
        <w:r w:rsidDel="00876BE6">
          <w:rPr>
            <w:w w:val="105"/>
          </w:rPr>
          <w:delText>-</w:delText>
        </w:r>
      </w:del>
      <w:proofErr w:type="spellStart"/>
      <w:r>
        <w:rPr>
          <w:w w:val="105"/>
        </w:rPr>
        <w:t>isocortex</w:t>
      </w:r>
      <w:proofErr w:type="spellEnd"/>
      <w:r>
        <w:rPr>
          <w:spacing w:val="29"/>
          <w:w w:val="105"/>
        </w:rPr>
        <w:t xml:space="preserve"> </w:t>
      </w:r>
      <w:r>
        <w:rPr>
          <w:w w:val="105"/>
        </w:rPr>
        <w:t>(layer</w:t>
      </w:r>
      <w:r>
        <w:rPr>
          <w:spacing w:val="30"/>
          <w:w w:val="105"/>
        </w:rPr>
        <w:t xml:space="preserve"> </w:t>
      </w:r>
      <w:r>
        <w:rPr>
          <w:w w:val="105"/>
        </w:rPr>
        <w:t>6),</w:t>
      </w:r>
      <w:r>
        <w:rPr>
          <w:spacing w:val="35"/>
          <w:w w:val="105"/>
        </w:rPr>
        <w:t xml:space="preserve"> </w:t>
      </w:r>
      <w:r>
        <w:rPr>
          <w:w w:val="105"/>
        </w:rPr>
        <w:t>5</w:t>
      </w:r>
      <w:ins w:id="291" w:author="Gee, James C" w:date="2024-04-10T18:58:00Z">
        <w:r w:rsidR="00876BE6">
          <w:rPr>
            <w:w w:val="105"/>
          </w:rPr>
          <w:t xml:space="preserve">) </w:t>
        </w:r>
      </w:ins>
      <w:del w:id="292" w:author="Gee, James C" w:date="2024-04-10T18:58:00Z">
        <w:r w:rsidDel="00876BE6">
          <w:rPr>
            <w:w w:val="105"/>
          </w:rPr>
          <w:delText>-</w:delText>
        </w:r>
      </w:del>
      <w:r>
        <w:rPr>
          <w:w w:val="105"/>
        </w:rPr>
        <w:t>striatum,</w:t>
      </w:r>
      <w:r>
        <w:rPr>
          <w:spacing w:val="34"/>
          <w:w w:val="105"/>
        </w:rPr>
        <w:t xml:space="preserve"> </w:t>
      </w:r>
      <w:r>
        <w:rPr>
          <w:w w:val="105"/>
        </w:rPr>
        <w:t>6</w:t>
      </w:r>
      <w:ins w:id="293" w:author="Gee, James C" w:date="2024-04-10T18:58:00Z">
        <w:r w:rsidR="00876BE6">
          <w:rPr>
            <w:w w:val="105"/>
          </w:rPr>
          <w:t xml:space="preserve">) </w:t>
        </w:r>
      </w:ins>
      <w:del w:id="294" w:author="Gee, James C" w:date="2024-04-10T18:58:00Z">
        <w:r w:rsidDel="00876BE6">
          <w:rPr>
            <w:w w:val="105"/>
          </w:rPr>
          <w:delText>-</w:delText>
        </w:r>
      </w:del>
      <w:r>
        <w:rPr>
          <w:w w:val="105"/>
        </w:rPr>
        <w:t>medial</w:t>
      </w:r>
      <w:r>
        <w:rPr>
          <w:spacing w:val="30"/>
          <w:w w:val="105"/>
        </w:rPr>
        <w:t xml:space="preserve"> </w:t>
      </w:r>
      <w:r>
        <w:rPr>
          <w:w w:val="105"/>
        </w:rPr>
        <w:t>habenula,</w:t>
      </w:r>
      <w:r>
        <w:rPr>
          <w:spacing w:val="34"/>
          <w:w w:val="105"/>
        </w:rPr>
        <w:t xml:space="preserve"> </w:t>
      </w:r>
      <w:r>
        <w:rPr>
          <w:w w:val="105"/>
        </w:rPr>
        <w:t>7</w:t>
      </w:r>
      <w:ins w:id="295" w:author="Gee, James C" w:date="2024-04-10T18:58:00Z">
        <w:r w:rsidR="00876BE6">
          <w:rPr>
            <w:w w:val="105"/>
          </w:rPr>
          <w:t xml:space="preserve">) </w:t>
        </w:r>
      </w:ins>
      <w:del w:id="296" w:author="Gee, James C" w:date="2024-04-10T18:58:00Z">
        <w:r w:rsidDel="00876BE6">
          <w:rPr>
            <w:w w:val="105"/>
          </w:rPr>
          <w:delText>-</w:delText>
        </w:r>
      </w:del>
      <w:r>
        <w:rPr>
          <w:spacing w:val="-2"/>
          <w:w w:val="105"/>
        </w:rPr>
        <w:t>lateral</w:t>
      </w:r>
    </w:p>
    <w:p w14:paraId="54015195" w14:textId="5767D810" w:rsidR="005F326E" w:rsidRDefault="00000000">
      <w:pPr>
        <w:pStyle w:val="BodyText"/>
        <w:spacing w:before="157"/>
      </w:pPr>
      <w:proofErr w:type="gramStart"/>
      <w:r>
        <w:rPr>
          <w:rFonts w:ascii="Arial"/>
          <w:w w:val="105"/>
          <w:sz w:val="12"/>
        </w:rPr>
        <w:t>574</w:t>
      </w:r>
      <w:r>
        <w:rPr>
          <w:rFonts w:ascii="Arial"/>
          <w:spacing w:val="55"/>
          <w:w w:val="105"/>
          <w:sz w:val="12"/>
        </w:rPr>
        <w:t xml:space="preserve">  </w:t>
      </w:r>
      <w:r>
        <w:rPr>
          <w:w w:val="105"/>
        </w:rPr>
        <w:t>habenula</w:t>
      </w:r>
      <w:proofErr w:type="gramEnd"/>
      <w:r>
        <w:rPr>
          <w:w w:val="105"/>
        </w:rPr>
        <w:t>,</w:t>
      </w:r>
      <w:r>
        <w:rPr>
          <w:spacing w:val="3"/>
          <w:w w:val="105"/>
        </w:rPr>
        <w:t xml:space="preserve"> </w:t>
      </w:r>
      <w:r>
        <w:rPr>
          <w:w w:val="105"/>
        </w:rPr>
        <w:t>8</w:t>
      </w:r>
      <w:ins w:id="297" w:author="Gee, James C" w:date="2024-04-10T18:58:00Z">
        <w:r w:rsidR="00876BE6">
          <w:rPr>
            <w:w w:val="105"/>
          </w:rPr>
          <w:t xml:space="preserve">) </w:t>
        </w:r>
      </w:ins>
      <w:del w:id="298" w:author="Gee, James C" w:date="2024-04-10T18:58:00Z">
        <w:r w:rsidDel="00876BE6">
          <w:rPr>
            <w:w w:val="105"/>
          </w:rPr>
          <w:delText>-</w:delText>
        </w:r>
      </w:del>
      <w:r>
        <w:rPr>
          <w:w w:val="105"/>
        </w:rPr>
        <w:t>thalamus,</w:t>
      </w:r>
      <w:r>
        <w:rPr>
          <w:spacing w:val="4"/>
          <w:w w:val="105"/>
        </w:rPr>
        <w:t xml:space="preserve"> </w:t>
      </w:r>
      <w:r>
        <w:rPr>
          <w:w w:val="105"/>
        </w:rPr>
        <w:t>and</w:t>
      </w:r>
      <w:r>
        <w:rPr>
          <w:spacing w:val="2"/>
          <w:w w:val="105"/>
        </w:rPr>
        <w:t xml:space="preserve"> </w:t>
      </w:r>
      <w:r>
        <w:rPr>
          <w:w w:val="105"/>
        </w:rPr>
        <w:t>9</w:t>
      </w:r>
      <w:ins w:id="299" w:author="Gee, James C" w:date="2024-04-10T18:58:00Z">
        <w:r w:rsidR="00876BE6">
          <w:rPr>
            <w:w w:val="105"/>
          </w:rPr>
          <w:t xml:space="preserve">) </w:t>
        </w:r>
      </w:ins>
      <w:del w:id="300" w:author="Gee, James C" w:date="2024-04-10T18:58:00Z">
        <w:r w:rsidDel="00876BE6">
          <w:rPr>
            <w:w w:val="105"/>
          </w:rPr>
          <w:delText>-</w:delText>
        </w:r>
      </w:del>
      <w:r>
        <w:rPr>
          <w:w w:val="105"/>
        </w:rPr>
        <w:t>hippocampus.</w:t>
      </w:r>
      <w:r>
        <w:rPr>
          <w:spacing w:val="30"/>
          <w:w w:val="105"/>
        </w:rPr>
        <w:t xml:space="preserve"> </w:t>
      </w:r>
      <w:commentRangeStart w:id="301"/>
      <w:commentRangeStart w:id="302"/>
      <w:r>
        <w:rPr>
          <w:w w:val="105"/>
        </w:rPr>
        <w:t>This</w:t>
      </w:r>
      <w:r>
        <w:rPr>
          <w:spacing w:val="2"/>
          <w:w w:val="105"/>
        </w:rPr>
        <w:t xml:space="preserve"> </w:t>
      </w:r>
      <w:r>
        <w:rPr>
          <w:w w:val="105"/>
        </w:rPr>
        <w:t>ordering</w:t>
      </w:r>
      <w:r>
        <w:rPr>
          <w:spacing w:val="2"/>
          <w:w w:val="105"/>
        </w:rPr>
        <w:t xml:space="preserve"> </w:t>
      </w:r>
      <w:r>
        <w:rPr>
          <w:w w:val="105"/>
        </w:rPr>
        <w:t>was</w:t>
      </w:r>
      <w:r>
        <w:rPr>
          <w:spacing w:val="2"/>
          <w:w w:val="105"/>
        </w:rPr>
        <w:t xml:space="preserve"> </w:t>
      </w:r>
      <w:r>
        <w:rPr>
          <w:w w:val="105"/>
        </w:rPr>
        <w:t>determined</w:t>
      </w:r>
      <w:r>
        <w:rPr>
          <w:spacing w:val="2"/>
          <w:w w:val="105"/>
        </w:rPr>
        <w:t xml:space="preserve"> </w:t>
      </w:r>
      <w:r>
        <w:rPr>
          <w:w w:val="105"/>
        </w:rPr>
        <w:t>empirically</w:t>
      </w:r>
      <w:r>
        <w:rPr>
          <w:spacing w:val="2"/>
          <w:w w:val="105"/>
        </w:rPr>
        <w:t xml:space="preserve"> </w:t>
      </w:r>
      <w:commentRangeEnd w:id="301"/>
      <w:r w:rsidR="00876BE6">
        <w:rPr>
          <w:rStyle w:val="CommentReference"/>
        </w:rPr>
        <w:commentReference w:id="301"/>
      </w:r>
      <w:commentRangeEnd w:id="302"/>
      <w:r w:rsidR="009A6E50">
        <w:rPr>
          <w:rStyle w:val="CommentReference"/>
        </w:rPr>
        <w:commentReference w:id="302"/>
      </w:r>
      <w:r>
        <w:rPr>
          <w:w w:val="105"/>
        </w:rPr>
        <w:t>by</w:t>
      </w:r>
      <w:r>
        <w:rPr>
          <w:spacing w:val="1"/>
          <w:w w:val="105"/>
        </w:rPr>
        <w:t xml:space="preserve"> </w:t>
      </w:r>
      <w:r>
        <w:rPr>
          <w:spacing w:val="-5"/>
          <w:w w:val="105"/>
        </w:rPr>
        <w:t>an</w:t>
      </w:r>
    </w:p>
    <w:p w14:paraId="51A3AE39" w14:textId="77777777" w:rsidR="005F326E" w:rsidRDefault="00000000">
      <w:pPr>
        <w:pStyle w:val="BodyText"/>
        <w:spacing w:before="157"/>
      </w:pPr>
      <w:proofErr w:type="gramStart"/>
      <w:r>
        <w:rPr>
          <w:rFonts w:ascii="Arial"/>
          <w:w w:val="105"/>
          <w:sz w:val="12"/>
        </w:rPr>
        <w:t>575</w:t>
      </w:r>
      <w:r>
        <w:rPr>
          <w:rFonts w:ascii="Arial"/>
          <w:spacing w:val="64"/>
          <w:w w:val="105"/>
          <w:sz w:val="12"/>
        </w:rPr>
        <w:t xml:space="preserve">  </w:t>
      </w:r>
      <w:r>
        <w:rPr>
          <w:w w:val="105"/>
        </w:rPr>
        <w:t>expert</w:t>
      </w:r>
      <w:proofErr w:type="gramEnd"/>
      <w:r>
        <w:rPr>
          <w:spacing w:val="16"/>
          <w:w w:val="105"/>
        </w:rPr>
        <w:t xml:space="preserve"> </w:t>
      </w:r>
      <w:r>
        <w:rPr>
          <w:w w:val="105"/>
        </w:rPr>
        <w:t>anatomist</w:t>
      </w:r>
      <w:r>
        <w:rPr>
          <w:spacing w:val="16"/>
          <w:w w:val="105"/>
        </w:rPr>
        <w:t xml:space="preserve"> </w:t>
      </w:r>
      <w:r>
        <w:rPr>
          <w:w w:val="105"/>
        </w:rPr>
        <w:t>who</w:t>
      </w:r>
      <w:r>
        <w:rPr>
          <w:spacing w:val="16"/>
          <w:w w:val="105"/>
        </w:rPr>
        <w:t xml:space="preserve"> </w:t>
      </w:r>
      <w:r>
        <w:rPr>
          <w:w w:val="105"/>
        </w:rPr>
        <w:t>prioritized</w:t>
      </w:r>
      <w:r>
        <w:rPr>
          <w:spacing w:val="16"/>
          <w:w w:val="105"/>
        </w:rPr>
        <w:t xml:space="preserve"> </w:t>
      </w:r>
      <w:r>
        <w:rPr>
          <w:w w:val="105"/>
        </w:rPr>
        <w:t>which</w:t>
      </w:r>
      <w:r>
        <w:rPr>
          <w:spacing w:val="16"/>
          <w:w w:val="105"/>
        </w:rPr>
        <w:t xml:space="preserve"> </w:t>
      </w:r>
      <w:r>
        <w:rPr>
          <w:w w:val="105"/>
        </w:rPr>
        <w:t>structure</w:t>
      </w:r>
      <w:r>
        <w:rPr>
          <w:spacing w:val="16"/>
          <w:w w:val="105"/>
        </w:rPr>
        <w:t xml:space="preserve"> </w:t>
      </w:r>
      <w:r>
        <w:rPr>
          <w:w w:val="105"/>
        </w:rPr>
        <w:t>to</w:t>
      </w:r>
      <w:r>
        <w:rPr>
          <w:spacing w:val="16"/>
          <w:w w:val="105"/>
        </w:rPr>
        <w:t xml:space="preserve"> </w:t>
      </w:r>
      <w:r>
        <w:rPr>
          <w:w w:val="105"/>
        </w:rPr>
        <w:t>use</w:t>
      </w:r>
      <w:r>
        <w:rPr>
          <w:spacing w:val="16"/>
          <w:w w:val="105"/>
        </w:rPr>
        <w:t xml:space="preserve"> </w:t>
      </w:r>
      <w:r>
        <w:rPr>
          <w:w w:val="105"/>
        </w:rPr>
        <w:t>in</w:t>
      </w:r>
      <w:r>
        <w:rPr>
          <w:spacing w:val="17"/>
          <w:w w:val="105"/>
        </w:rPr>
        <w:t xml:space="preserve"> </w:t>
      </w:r>
      <w:r>
        <w:rPr>
          <w:w w:val="105"/>
        </w:rPr>
        <w:t>each</w:t>
      </w:r>
      <w:r>
        <w:rPr>
          <w:spacing w:val="16"/>
          <w:w w:val="105"/>
        </w:rPr>
        <w:t xml:space="preserve"> </w:t>
      </w:r>
      <w:r>
        <w:rPr>
          <w:w w:val="105"/>
        </w:rPr>
        <w:t>iteration</w:t>
      </w:r>
      <w:r>
        <w:rPr>
          <w:spacing w:val="16"/>
          <w:w w:val="105"/>
        </w:rPr>
        <w:t xml:space="preserve"> </w:t>
      </w:r>
      <w:r>
        <w:rPr>
          <w:w w:val="105"/>
        </w:rPr>
        <w:t>by</w:t>
      </w:r>
      <w:r>
        <w:rPr>
          <w:spacing w:val="16"/>
          <w:w w:val="105"/>
        </w:rPr>
        <w:t xml:space="preserve"> </w:t>
      </w:r>
      <w:r>
        <w:rPr>
          <w:w w:val="105"/>
        </w:rPr>
        <w:t>evaluating</w:t>
      </w:r>
      <w:r>
        <w:rPr>
          <w:spacing w:val="16"/>
          <w:w w:val="105"/>
        </w:rPr>
        <w:t xml:space="preserve"> </w:t>
      </w:r>
      <w:r>
        <w:rPr>
          <w:spacing w:val="-5"/>
          <w:w w:val="105"/>
        </w:rPr>
        <w:t>the</w:t>
      </w:r>
    </w:p>
    <w:p w14:paraId="0F5FAC88" w14:textId="77777777" w:rsidR="005F326E" w:rsidRDefault="00000000">
      <w:pPr>
        <w:pStyle w:val="BodyText"/>
        <w:spacing w:before="158"/>
      </w:pPr>
      <w:proofErr w:type="gramStart"/>
      <w:r>
        <w:rPr>
          <w:rFonts w:ascii="Arial"/>
          <w:w w:val="105"/>
          <w:sz w:val="12"/>
        </w:rPr>
        <w:t>576</w:t>
      </w:r>
      <w:r>
        <w:rPr>
          <w:rFonts w:ascii="Arial"/>
          <w:spacing w:val="63"/>
          <w:w w:val="105"/>
          <w:sz w:val="12"/>
        </w:rPr>
        <w:t xml:space="preserve">  </w:t>
      </w:r>
      <w:r>
        <w:rPr>
          <w:w w:val="105"/>
        </w:rPr>
        <w:t>anatomical</w:t>
      </w:r>
      <w:proofErr w:type="gramEnd"/>
      <w:r>
        <w:rPr>
          <w:spacing w:val="25"/>
          <w:w w:val="105"/>
        </w:rPr>
        <w:t xml:space="preserve"> </w:t>
      </w:r>
      <w:r>
        <w:rPr>
          <w:w w:val="105"/>
        </w:rPr>
        <w:t>alignment</w:t>
      </w:r>
      <w:r>
        <w:rPr>
          <w:spacing w:val="24"/>
          <w:w w:val="105"/>
        </w:rPr>
        <w:t xml:space="preserve"> </w:t>
      </w:r>
      <w:r>
        <w:rPr>
          <w:w w:val="105"/>
        </w:rPr>
        <w:t>from</w:t>
      </w:r>
      <w:r>
        <w:rPr>
          <w:spacing w:val="25"/>
          <w:w w:val="105"/>
        </w:rPr>
        <w:t xml:space="preserve"> </w:t>
      </w:r>
      <w:r>
        <w:rPr>
          <w:w w:val="105"/>
        </w:rPr>
        <w:t>the</w:t>
      </w:r>
      <w:r>
        <w:rPr>
          <w:spacing w:val="25"/>
          <w:w w:val="105"/>
        </w:rPr>
        <w:t xml:space="preserve"> </w:t>
      </w:r>
      <w:r>
        <w:rPr>
          <w:w w:val="105"/>
        </w:rPr>
        <w:t>previous</w:t>
      </w:r>
      <w:r>
        <w:rPr>
          <w:spacing w:val="25"/>
          <w:w w:val="105"/>
        </w:rPr>
        <w:t xml:space="preserve"> </w:t>
      </w:r>
      <w:r>
        <w:rPr>
          <w:w w:val="105"/>
        </w:rPr>
        <w:t>iteration.</w:t>
      </w:r>
      <w:r>
        <w:rPr>
          <w:spacing w:val="74"/>
          <w:w w:val="105"/>
        </w:rPr>
        <w:t xml:space="preserve"> </w:t>
      </w:r>
      <w:r>
        <w:rPr>
          <w:w w:val="105"/>
        </w:rPr>
        <w:t>Global</w:t>
      </w:r>
      <w:r>
        <w:rPr>
          <w:spacing w:val="25"/>
          <w:w w:val="105"/>
        </w:rPr>
        <w:t xml:space="preserve"> </w:t>
      </w:r>
      <w:r>
        <w:rPr>
          <w:w w:val="105"/>
        </w:rPr>
        <w:t>and</w:t>
      </w:r>
      <w:r>
        <w:rPr>
          <w:spacing w:val="25"/>
          <w:w w:val="105"/>
        </w:rPr>
        <w:t xml:space="preserve"> </w:t>
      </w:r>
      <w:r>
        <w:rPr>
          <w:w w:val="105"/>
        </w:rPr>
        <w:t>local</w:t>
      </w:r>
      <w:r>
        <w:rPr>
          <w:spacing w:val="25"/>
          <w:w w:val="105"/>
        </w:rPr>
        <w:t xml:space="preserve"> </w:t>
      </w:r>
      <w:r>
        <w:rPr>
          <w:w w:val="105"/>
        </w:rPr>
        <w:t>mappings</w:t>
      </w:r>
      <w:r>
        <w:rPr>
          <w:spacing w:val="25"/>
          <w:w w:val="105"/>
        </w:rPr>
        <w:t xml:space="preserve"> </w:t>
      </w:r>
      <w:r>
        <w:rPr>
          <w:w w:val="105"/>
        </w:rPr>
        <w:t>are</w:t>
      </w:r>
      <w:r>
        <w:rPr>
          <w:spacing w:val="25"/>
          <w:w w:val="105"/>
        </w:rPr>
        <w:t xml:space="preserve"> </w:t>
      </w:r>
      <w:r>
        <w:rPr>
          <w:w w:val="105"/>
        </w:rPr>
        <w:t>then</w:t>
      </w:r>
      <w:r>
        <w:rPr>
          <w:spacing w:val="25"/>
          <w:w w:val="105"/>
        </w:rPr>
        <w:t xml:space="preserve"> </w:t>
      </w:r>
      <w:proofErr w:type="gramStart"/>
      <w:r>
        <w:rPr>
          <w:spacing w:val="-5"/>
          <w:w w:val="105"/>
        </w:rPr>
        <w:t>all</w:t>
      </w:r>
      <w:proofErr w:type="gramEnd"/>
    </w:p>
    <w:p w14:paraId="646A9F7E" w14:textId="77777777" w:rsidR="005F326E" w:rsidRDefault="00000000">
      <w:pPr>
        <w:pStyle w:val="BodyText"/>
        <w:spacing w:before="157"/>
      </w:pPr>
      <w:proofErr w:type="gramStart"/>
      <w:r>
        <w:rPr>
          <w:rFonts w:ascii="Arial"/>
          <w:w w:val="105"/>
          <w:sz w:val="12"/>
        </w:rPr>
        <w:t>577</w:t>
      </w:r>
      <w:r>
        <w:rPr>
          <w:rFonts w:ascii="Arial"/>
          <w:spacing w:val="63"/>
          <w:w w:val="105"/>
          <w:sz w:val="12"/>
        </w:rPr>
        <w:t xml:space="preserve">  </w:t>
      </w:r>
      <w:r>
        <w:rPr>
          <w:w w:val="105"/>
        </w:rPr>
        <w:t>concatenated</w:t>
      </w:r>
      <w:proofErr w:type="gramEnd"/>
      <w:r>
        <w:rPr>
          <w:spacing w:val="23"/>
          <w:w w:val="105"/>
        </w:rPr>
        <w:t xml:space="preserve"> </w:t>
      </w:r>
      <w:r>
        <w:rPr>
          <w:w w:val="105"/>
        </w:rPr>
        <w:t>(with</w:t>
      </w:r>
      <w:r>
        <w:rPr>
          <w:spacing w:val="22"/>
          <w:w w:val="105"/>
        </w:rPr>
        <w:t xml:space="preserve"> </w:t>
      </w:r>
      <w:r>
        <w:rPr>
          <w:w w:val="105"/>
        </w:rPr>
        <w:t>appropriate</w:t>
      </w:r>
      <w:r>
        <w:rPr>
          <w:spacing w:val="23"/>
          <w:w w:val="105"/>
        </w:rPr>
        <w:t xml:space="preserve"> </w:t>
      </w:r>
      <w:r>
        <w:rPr>
          <w:w w:val="105"/>
        </w:rPr>
        <w:t>inversions)</w:t>
      </w:r>
      <w:r>
        <w:rPr>
          <w:spacing w:val="22"/>
          <w:w w:val="105"/>
        </w:rPr>
        <w:t xml:space="preserve"> </w:t>
      </w:r>
      <w:r>
        <w:rPr>
          <w:w w:val="105"/>
        </w:rPr>
        <w:t>to</w:t>
      </w:r>
      <w:r>
        <w:rPr>
          <w:spacing w:val="22"/>
          <w:w w:val="105"/>
        </w:rPr>
        <w:t xml:space="preserve"> </w:t>
      </w:r>
      <w:r>
        <w:rPr>
          <w:w w:val="105"/>
        </w:rPr>
        <w:t>create</w:t>
      </w:r>
      <w:r>
        <w:rPr>
          <w:spacing w:val="23"/>
          <w:w w:val="105"/>
        </w:rPr>
        <w:t xml:space="preserve"> </w:t>
      </w:r>
      <w:r>
        <w:rPr>
          <w:w w:val="105"/>
        </w:rPr>
        <w:t>the</w:t>
      </w:r>
      <w:r>
        <w:rPr>
          <w:spacing w:val="22"/>
          <w:w w:val="105"/>
        </w:rPr>
        <w:t xml:space="preserve"> </w:t>
      </w:r>
      <w:r>
        <w:rPr>
          <w:w w:val="105"/>
        </w:rPr>
        <w:t>final</w:t>
      </w:r>
      <w:r>
        <w:rPr>
          <w:spacing w:val="22"/>
          <w:w w:val="105"/>
        </w:rPr>
        <w:t xml:space="preserve"> </w:t>
      </w:r>
      <w:r>
        <w:rPr>
          <w:w w:val="105"/>
        </w:rPr>
        <w:t>mapping</w:t>
      </w:r>
      <w:r>
        <w:rPr>
          <w:spacing w:val="23"/>
          <w:w w:val="105"/>
        </w:rPr>
        <w:t xml:space="preserve"> </w:t>
      </w:r>
      <w:r>
        <w:rPr>
          <w:w w:val="105"/>
        </w:rPr>
        <w:t>between</w:t>
      </w:r>
      <w:r>
        <w:rPr>
          <w:spacing w:val="22"/>
          <w:w w:val="105"/>
        </w:rPr>
        <w:t xml:space="preserve"> </w:t>
      </w:r>
      <w:r>
        <w:rPr>
          <w:w w:val="105"/>
        </w:rPr>
        <w:t>the</w:t>
      </w:r>
      <w:r>
        <w:rPr>
          <w:spacing w:val="23"/>
          <w:w w:val="105"/>
        </w:rPr>
        <w:t xml:space="preserve"> </w:t>
      </w:r>
      <w:r>
        <w:rPr>
          <w:spacing w:val="-4"/>
          <w:w w:val="105"/>
        </w:rPr>
        <w:t>MER-</w:t>
      </w:r>
    </w:p>
    <w:p w14:paraId="6975868D" w14:textId="03E8C8AA" w:rsidR="005F326E" w:rsidRDefault="00000000">
      <w:pPr>
        <w:pStyle w:val="BodyText"/>
        <w:spacing w:before="157"/>
      </w:pPr>
      <w:proofErr w:type="gramStart"/>
      <w:r>
        <w:rPr>
          <w:rFonts w:ascii="Arial"/>
          <w:w w:val="105"/>
          <w:sz w:val="12"/>
        </w:rPr>
        <w:t>578</w:t>
      </w:r>
      <w:r>
        <w:rPr>
          <w:rFonts w:ascii="Arial"/>
          <w:spacing w:val="62"/>
          <w:w w:val="105"/>
          <w:sz w:val="12"/>
        </w:rPr>
        <w:t xml:space="preserve">  </w:t>
      </w:r>
      <w:r>
        <w:rPr>
          <w:w w:val="105"/>
        </w:rPr>
        <w:t>FISH</w:t>
      </w:r>
      <w:proofErr w:type="gramEnd"/>
      <w:r>
        <w:rPr>
          <w:spacing w:val="2"/>
          <w:w w:val="105"/>
        </w:rPr>
        <w:t xml:space="preserve"> </w:t>
      </w:r>
      <w:r>
        <w:rPr>
          <w:w w:val="105"/>
        </w:rPr>
        <w:t>data</w:t>
      </w:r>
      <w:r>
        <w:rPr>
          <w:spacing w:val="3"/>
          <w:w w:val="105"/>
        </w:rPr>
        <w:t xml:space="preserve"> </w:t>
      </w:r>
      <w:r>
        <w:rPr>
          <w:w w:val="105"/>
        </w:rPr>
        <w:t>and</w:t>
      </w:r>
      <w:r>
        <w:rPr>
          <w:spacing w:val="1"/>
          <w:w w:val="105"/>
        </w:rPr>
        <w:t xml:space="preserve"> </w:t>
      </w:r>
      <w:r>
        <w:rPr>
          <w:w w:val="105"/>
        </w:rPr>
        <w:t>AllenCCFv3</w:t>
      </w:r>
      <w:r>
        <w:rPr>
          <w:spacing w:val="2"/>
          <w:w w:val="105"/>
        </w:rPr>
        <w:t xml:space="preserve"> </w:t>
      </w:r>
      <w:r>
        <w:rPr>
          <w:w w:val="105"/>
        </w:rPr>
        <w:t>(</w:t>
      </w:r>
      <w:r w:rsidRPr="00876BE6">
        <w:rPr>
          <w:w w:val="105"/>
          <w:highlight w:val="yellow"/>
          <w:rPrChange w:id="303" w:author="Gee, James C" w:date="2024-04-10T18:59:00Z">
            <w:rPr>
              <w:w w:val="105"/>
            </w:rPr>
          </w:rPrChange>
        </w:rPr>
        <w:t>Figure</w:t>
      </w:r>
      <w:r w:rsidRPr="00876BE6">
        <w:rPr>
          <w:spacing w:val="2"/>
          <w:w w:val="105"/>
          <w:highlight w:val="yellow"/>
          <w:rPrChange w:id="304" w:author="Gee, James C" w:date="2024-04-10T18:59:00Z">
            <w:rPr>
              <w:spacing w:val="2"/>
              <w:w w:val="105"/>
            </w:rPr>
          </w:rPrChange>
        </w:rPr>
        <w:t xml:space="preserve"> </w:t>
      </w:r>
      <w:r w:rsidRPr="00876BE6">
        <w:rPr>
          <w:w w:val="105"/>
          <w:highlight w:val="yellow"/>
          <w:rPrChange w:id="305" w:author="Gee, James C" w:date="2024-04-10T18:59:00Z">
            <w:rPr>
              <w:w w:val="105"/>
            </w:rPr>
          </w:rPrChange>
        </w:rPr>
        <w:t>7</w:t>
      </w:r>
      <w:r>
        <w:rPr>
          <w:w w:val="105"/>
        </w:rPr>
        <w:t>).</w:t>
      </w:r>
      <w:r>
        <w:rPr>
          <w:spacing w:val="35"/>
          <w:w w:val="105"/>
        </w:rPr>
        <w:t xml:space="preserve"> </w:t>
      </w:r>
      <w:r>
        <w:rPr>
          <w:w w:val="105"/>
        </w:rPr>
        <w:t>This</w:t>
      </w:r>
      <w:r>
        <w:rPr>
          <w:spacing w:val="3"/>
          <w:w w:val="105"/>
        </w:rPr>
        <w:t xml:space="preserve"> </w:t>
      </w:r>
      <w:r>
        <w:rPr>
          <w:w w:val="105"/>
        </w:rPr>
        <w:t>mapping</w:t>
      </w:r>
      <w:r>
        <w:rPr>
          <w:spacing w:val="2"/>
          <w:w w:val="105"/>
        </w:rPr>
        <w:t xml:space="preserve"> </w:t>
      </w:r>
      <w:r>
        <w:rPr>
          <w:w w:val="105"/>
        </w:rPr>
        <w:t>is</w:t>
      </w:r>
      <w:r>
        <w:rPr>
          <w:spacing w:val="3"/>
          <w:w w:val="105"/>
        </w:rPr>
        <w:t xml:space="preserve"> </w:t>
      </w:r>
      <w:r>
        <w:rPr>
          <w:w w:val="105"/>
        </w:rPr>
        <w:t>then</w:t>
      </w:r>
      <w:r>
        <w:rPr>
          <w:spacing w:val="2"/>
          <w:w w:val="105"/>
        </w:rPr>
        <w:t xml:space="preserve"> </w:t>
      </w:r>
      <w:r>
        <w:rPr>
          <w:w w:val="105"/>
        </w:rPr>
        <w:t>used</w:t>
      </w:r>
      <w:r>
        <w:rPr>
          <w:spacing w:val="2"/>
          <w:w w:val="105"/>
        </w:rPr>
        <w:t xml:space="preserve"> </w:t>
      </w:r>
      <w:r>
        <w:rPr>
          <w:w w:val="105"/>
        </w:rPr>
        <w:t>to</w:t>
      </w:r>
      <w:r>
        <w:rPr>
          <w:spacing w:val="2"/>
          <w:w w:val="105"/>
        </w:rPr>
        <w:t xml:space="preserve"> </w:t>
      </w:r>
      <w:r>
        <w:rPr>
          <w:w w:val="105"/>
        </w:rPr>
        <w:t>provide</w:t>
      </w:r>
      <w:r>
        <w:rPr>
          <w:spacing w:val="3"/>
          <w:w w:val="105"/>
        </w:rPr>
        <w:t xml:space="preserve"> </w:t>
      </w:r>
      <w:ins w:id="306" w:author="Gee, James C" w:date="2024-04-10T18:59:00Z">
        <w:r w:rsidR="00876BE6">
          <w:rPr>
            <w:spacing w:val="3"/>
            <w:w w:val="105"/>
          </w:rPr>
          <w:t xml:space="preserve">a </w:t>
        </w:r>
      </w:ins>
      <w:proofErr w:type="gramStart"/>
      <w:r>
        <w:rPr>
          <w:w w:val="105"/>
        </w:rPr>
        <w:t>point-to-</w:t>
      </w:r>
      <w:r>
        <w:rPr>
          <w:spacing w:val="-4"/>
          <w:w w:val="105"/>
        </w:rPr>
        <w:t>point</w:t>
      </w:r>
      <w:proofErr w:type="gramEnd"/>
    </w:p>
    <w:p w14:paraId="5CB7D0FF" w14:textId="77777777" w:rsidR="005F326E" w:rsidRDefault="00000000">
      <w:pPr>
        <w:pStyle w:val="BodyText"/>
        <w:spacing w:before="158"/>
      </w:pPr>
      <w:proofErr w:type="gramStart"/>
      <w:r>
        <w:rPr>
          <w:rFonts w:ascii="Arial"/>
          <w:w w:val="105"/>
          <w:sz w:val="12"/>
        </w:rPr>
        <w:t>579</w:t>
      </w:r>
      <w:r>
        <w:rPr>
          <w:rFonts w:ascii="Arial"/>
          <w:spacing w:val="49"/>
          <w:w w:val="105"/>
          <w:sz w:val="12"/>
        </w:rPr>
        <w:t xml:space="preserve">  </w:t>
      </w:r>
      <w:r>
        <w:rPr>
          <w:w w:val="105"/>
        </w:rPr>
        <w:t>correspondence</w:t>
      </w:r>
      <w:proofErr w:type="gramEnd"/>
      <w:r>
        <w:rPr>
          <w:spacing w:val="-12"/>
          <w:w w:val="105"/>
        </w:rPr>
        <w:t xml:space="preserve"> </w:t>
      </w:r>
      <w:r>
        <w:rPr>
          <w:w w:val="105"/>
        </w:rPr>
        <w:t>between</w:t>
      </w:r>
      <w:r>
        <w:rPr>
          <w:spacing w:val="-12"/>
          <w:w w:val="105"/>
        </w:rPr>
        <w:t xml:space="preserve"> </w:t>
      </w:r>
      <w:r>
        <w:rPr>
          <w:w w:val="105"/>
        </w:rPr>
        <w:t>the</w:t>
      </w:r>
      <w:r>
        <w:rPr>
          <w:spacing w:val="-11"/>
          <w:w w:val="105"/>
        </w:rPr>
        <w:t xml:space="preserve"> </w:t>
      </w:r>
      <w:r>
        <w:rPr>
          <w:w w:val="105"/>
        </w:rPr>
        <w:t>original</w:t>
      </w:r>
      <w:r>
        <w:rPr>
          <w:spacing w:val="-12"/>
          <w:w w:val="105"/>
        </w:rPr>
        <w:t xml:space="preserve"> </w:t>
      </w:r>
      <w:r>
        <w:rPr>
          <w:w w:val="105"/>
        </w:rPr>
        <w:t>MERFISH</w:t>
      </w:r>
      <w:r>
        <w:rPr>
          <w:spacing w:val="-12"/>
          <w:w w:val="105"/>
        </w:rPr>
        <w:t xml:space="preserve"> </w:t>
      </w:r>
      <w:r>
        <w:rPr>
          <w:w w:val="105"/>
        </w:rPr>
        <w:t>coordinate</w:t>
      </w:r>
      <w:r>
        <w:rPr>
          <w:spacing w:val="-11"/>
          <w:w w:val="105"/>
        </w:rPr>
        <w:t xml:space="preserve"> </w:t>
      </w:r>
      <w:r>
        <w:rPr>
          <w:w w:val="105"/>
        </w:rPr>
        <w:t>space</w:t>
      </w:r>
      <w:r>
        <w:rPr>
          <w:spacing w:val="-12"/>
          <w:w w:val="105"/>
        </w:rPr>
        <w:t xml:space="preserve"> </w:t>
      </w:r>
      <w:r>
        <w:rPr>
          <w:w w:val="105"/>
        </w:rPr>
        <w:t>and</w:t>
      </w:r>
      <w:r>
        <w:rPr>
          <w:spacing w:val="-12"/>
          <w:w w:val="105"/>
        </w:rPr>
        <w:t xml:space="preserve"> </w:t>
      </w:r>
      <w:r>
        <w:rPr>
          <w:w w:val="105"/>
        </w:rPr>
        <w:t>the</w:t>
      </w:r>
      <w:r>
        <w:rPr>
          <w:spacing w:val="-11"/>
          <w:w w:val="105"/>
        </w:rPr>
        <w:t xml:space="preserve"> </w:t>
      </w:r>
      <w:r>
        <w:rPr>
          <w:w w:val="105"/>
        </w:rPr>
        <w:t>AllenCCFv3</w:t>
      </w:r>
      <w:r>
        <w:rPr>
          <w:spacing w:val="-12"/>
          <w:w w:val="105"/>
        </w:rPr>
        <w:t xml:space="preserve"> </w:t>
      </w:r>
      <w:r>
        <w:rPr>
          <w:spacing w:val="-2"/>
          <w:w w:val="105"/>
        </w:rPr>
        <w:t>space,</w:t>
      </w:r>
    </w:p>
    <w:p w14:paraId="12D9B78F" w14:textId="77777777" w:rsidR="005F326E" w:rsidRDefault="005F326E">
      <w:pPr>
        <w:sectPr w:rsidR="005F326E" w:rsidSect="008C17C3">
          <w:pgSz w:w="12240" w:h="15840"/>
          <w:pgMar w:top="1320" w:right="0" w:bottom="280" w:left="940" w:header="720" w:footer="720" w:gutter="0"/>
          <w:cols w:space="720"/>
        </w:sectPr>
      </w:pPr>
    </w:p>
    <w:p w14:paraId="45639229" w14:textId="77777777" w:rsidR="005F326E" w:rsidRDefault="00000000">
      <w:pPr>
        <w:pStyle w:val="BodyText"/>
        <w:spacing w:before="135"/>
      </w:pPr>
      <w:proofErr w:type="gramStart"/>
      <w:r>
        <w:rPr>
          <w:rFonts w:ascii="Arial"/>
          <w:w w:val="105"/>
          <w:sz w:val="12"/>
        </w:rPr>
        <w:lastRenderedPageBreak/>
        <w:t>580</w:t>
      </w:r>
      <w:r>
        <w:rPr>
          <w:rFonts w:ascii="Arial"/>
          <w:spacing w:val="56"/>
          <w:w w:val="105"/>
          <w:sz w:val="12"/>
        </w:rPr>
        <w:t xml:space="preserve">  </w:t>
      </w:r>
      <w:r>
        <w:rPr>
          <w:w w:val="105"/>
        </w:rPr>
        <w:t>thus</w:t>
      </w:r>
      <w:proofErr w:type="gramEnd"/>
      <w:r>
        <w:rPr>
          <w:spacing w:val="16"/>
          <w:w w:val="105"/>
        </w:rPr>
        <w:t xml:space="preserve"> </w:t>
      </w:r>
      <w:r>
        <w:rPr>
          <w:w w:val="105"/>
        </w:rPr>
        <w:t>allowing</w:t>
      </w:r>
      <w:r>
        <w:rPr>
          <w:spacing w:val="14"/>
          <w:w w:val="105"/>
        </w:rPr>
        <w:t xml:space="preserve"> </w:t>
      </w:r>
      <w:r>
        <w:rPr>
          <w:w w:val="105"/>
        </w:rPr>
        <w:t>mapping</w:t>
      </w:r>
      <w:r>
        <w:rPr>
          <w:spacing w:val="15"/>
          <w:w w:val="105"/>
        </w:rPr>
        <w:t xml:space="preserve"> </w:t>
      </w:r>
      <w:r>
        <w:rPr>
          <w:w w:val="105"/>
        </w:rPr>
        <w:t>of</w:t>
      </w:r>
      <w:r>
        <w:rPr>
          <w:spacing w:val="15"/>
          <w:w w:val="105"/>
        </w:rPr>
        <w:t xml:space="preserve"> </w:t>
      </w:r>
      <w:r>
        <w:rPr>
          <w:w w:val="105"/>
        </w:rPr>
        <w:t>individual</w:t>
      </w:r>
      <w:r>
        <w:rPr>
          <w:spacing w:val="14"/>
          <w:w w:val="105"/>
        </w:rPr>
        <w:t xml:space="preserve"> </w:t>
      </w:r>
      <w:r>
        <w:rPr>
          <w:w w:val="105"/>
        </w:rPr>
        <w:t>genes</w:t>
      </w:r>
      <w:r>
        <w:rPr>
          <w:spacing w:val="15"/>
          <w:w w:val="105"/>
        </w:rPr>
        <w:t xml:space="preserve"> </w:t>
      </w:r>
      <w:r>
        <w:rPr>
          <w:w w:val="105"/>
        </w:rPr>
        <w:t>and</w:t>
      </w:r>
      <w:r>
        <w:rPr>
          <w:spacing w:val="14"/>
          <w:w w:val="105"/>
        </w:rPr>
        <w:t xml:space="preserve"> </w:t>
      </w:r>
      <w:r>
        <w:rPr>
          <w:w w:val="105"/>
        </w:rPr>
        <w:t>cell</w:t>
      </w:r>
      <w:r>
        <w:rPr>
          <w:spacing w:val="15"/>
          <w:w w:val="105"/>
        </w:rPr>
        <w:t xml:space="preserve"> </w:t>
      </w:r>
      <w:r>
        <w:rPr>
          <w:w w:val="105"/>
        </w:rPr>
        <w:t>types</w:t>
      </w:r>
      <w:r>
        <w:rPr>
          <w:spacing w:val="15"/>
          <w:w w:val="105"/>
        </w:rPr>
        <w:t xml:space="preserve"> </w:t>
      </w:r>
      <w:r>
        <w:rPr>
          <w:w w:val="105"/>
        </w:rPr>
        <w:t>located</w:t>
      </w:r>
      <w:r>
        <w:rPr>
          <w:spacing w:val="14"/>
          <w:w w:val="105"/>
        </w:rPr>
        <w:t xml:space="preserve"> </w:t>
      </w:r>
      <w:r>
        <w:rPr>
          <w:w w:val="105"/>
        </w:rPr>
        <w:t>in</w:t>
      </w:r>
      <w:r>
        <w:rPr>
          <w:spacing w:val="15"/>
          <w:w w:val="105"/>
        </w:rPr>
        <w:t xml:space="preserve"> </w:t>
      </w:r>
      <w:r>
        <w:rPr>
          <w:w w:val="105"/>
        </w:rPr>
        <w:t>the</w:t>
      </w:r>
      <w:r>
        <w:rPr>
          <w:spacing w:val="15"/>
          <w:w w:val="105"/>
        </w:rPr>
        <w:t xml:space="preserve"> </w:t>
      </w:r>
      <w:r>
        <w:rPr>
          <w:w w:val="105"/>
        </w:rPr>
        <w:t>MERFISH</w:t>
      </w:r>
      <w:r>
        <w:rPr>
          <w:spacing w:val="14"/>
          <w:w w:val="105"/>
        </w:rPr>
        <w:t xml:space="preserve"> </w:t>
      </w:r>
      <w:r>
        <w:rPr>
          <w:w w:val="105"/>
        </w:rPr>
        <w:t>data</w:t>
      </w:r>
      <w:r>
        <w:rPr>
          <w:spacing w:val="15"/>
          <w:w w:val="105"/>
        </w:rPr>
        <w:t xml:space="preserve"> </w:t>
      </w:r>
      <w:r>
        <w:rPr>
          <w:spacing w:val="-5"/>
          <w:w w:val="105"/>
        </w:rPr>
        <w:t>to</w:t>
      </w:r>
    </w:p>
    <w:p w14:paraId="17EB04FD" w14:textId="77777777" w:rsidR="005F326E" w:rsidRDefault="00000000">
      <w:pPr>
        <w:pStyle w:val="BodyText"/>
        <w:spacing w:before="157"/>
      </w:pPr>
      <w:proofErr w:type="gramStart"/>
      <w:r>
        <w:rPr>
          <w:rFonts w:ascii="Arial"/>
          <w:w w:val="105"/>
          <w:sz w:val="12"/>
        </w:rPr>
        <w:t>581</w:t>
      </w:r>
      <w:r>
        <w:rPr>
          <w:rFonts w:ascii="Arial"/>
          <w:spacing w:val="65"/>
          <w:w w:val="105"/>
          <w:sz w:val="12"/>
        </w:rPr>
        <w:t xml:space="preserve">  </w:t>
      </w:r>
      <w:r>
        <w:rPr>
          <w:w w:val="105"/>
        </w:rPr>
        <w:t>be</w:t>
      </w:r>
      <w:proofErr w:type="gramEnd"/>
      <w:r>
        <w:rPr>
          <w:spacing w:val="15"/>
          <w:w w:val="105"/>
        </w:rPr>
        <w:t xml:space="preserve"> </w:t>
      </w:r>
      <w:r>
        <w:rPr>
          <w:w w:val="105"/>
        </w:rPr>
        <w:t>directly</w:t>
      </w:r>
      <w:r>
        <w:rPr>
          <w:spacing w:val="16"/>
          <w:w w:val="105"/>
        </w:rPr>
        <w:t xml:space="preserve"> </w:t>
      </w:r>
      <w:r>
        <w:rPr>
          <w:w w:val="105"/>
        </w:rPr>
        <w:t>mapped</w:t>
      </w:r>
      <w:r>
        <w:rPr>
          <w:spacing w:val="15"/>
          <w:w w:val="105"/>
        </w:rPr>
        <w:t xml:space="preserve"> </w:t>
      </w:r>
      <w:r>
        <w:rPr>
          <w:w w:val="105"/>
        </w:rPr>
        <w:t>into</w:t>
      </w:r>
      <w:r>
        <w:rPr>
          <w:spacing w:val="14"/>
          <w:w w:val="105"/>
        </w:rPr>
        <w:t xml:space="preserve"> </w:t>
      </w:r>
      <w:r>
        <w:rPr>
          <w:w w:val="105"/>
        </w:rPr>
        <w:t>the</w:t>
      </w:r>
      <w:r>
        <w:rPr>
          <w:spacing w:val="16"/>
          <w:w w:val="105"/>
        </w:rPr>
        <w:t xml:space="preserve"> </w:t>
      </w:r>
      <w:r>
        <w:rPr>
          <w:spacing w:val="-2"/>
          <w:w w:val="105"/>
        </w:rPr>
        <w:t>AllenCCFv3.</w:t>
      </w:r>
    </w:p>
    <w:p w14:paraId="2E2B2C70" w14:textId="77777777" w:rsidR="005F326E" w:rsidRDefault="005F326E">
      <w:pPr>
        <w:pStyle w:val="BodyText"/>
        <w:ind w:left="0"/>
        <w:rPr>
          <w:sz w:val="20"/>
        </w:rPr>
      </w:pPr>
    </w:p>
    <w:p w14:paraId="495485F3" w14:textId="77777777" w:rsidR="005F326E" w:rsidRDefault="005F326E">
      <w:pPr>
        <w:pStyle w:val="BodyText"/>
        <w:spacing w:before="6"/>
        <w:ind w:left="0"/>
        <w:rPr>
          <w:sz w:val="21"/>
        </w:rPr>
      </w:pPr>
    </w:p>
    <w:p w14:paraId="4AA39D22" w14:textId="77777777" w:rsidR="005F326E" w:rsidRDefault="00000000">
      <w:pPr>
        <w:pStyle w:val="Heading1"/>
        <w:tabs>
          <w:tab w:val="left" w:pos="1235"/>
        </w:tabs>
      </w:pPr>
      <w:r>
        <w:rPr>
          <w:rFonts w:ascii="Arial"/>
          <w:b w:val="0"/>
          <w:w w:val="115"/>
          <w:sz w:val="12"/>
        </w:rPr>
        <w:t>582</w:t>
      </w:r>
      <w:r>
        <w:rPr>
          <w:rFonts w:ascii="Arial"/>
          <w:b w:val="0"/>
          <w:spacing w:val="119"/>
          <w:w w:val="115"/>
          <w:sz w:val="12"/>
        </w:rPr>
        <w:t xml:space="preserve"> </w:t>
      </w:r>
      <w:bookmarkStart w:id="307" w:name="DevCCF_velocity_flow_transformation_mode"/>
      <w:bookmarkEnd w:id="307"/>
      <w:r>
        <w:rPr>
          <w:spacing w:val="-5"/>
          <w:w w:val="115"/>
        </w:rPr>
        <w:t>4.4</w:t>
      </w:r>
      <w:r>
        <w:tab/>
      </w:r>
      <w:proofErr w:type="spellStart"/>
      <w:r>
        <w:rPr>
          <w:w w:val="115"/>
        </w:rPr>
        <w:t>DevCCF</w:t>
      </w:r>
      <w:proofErr w:type="spellEnd"/>
      <w:r>
        <w:rPr>
          <w:spacing w:val="32"/>
          <w:w w:val="115"/>
        </w:rPr>
        <w:t xml:space="preserve"> </w:t>
      </w:r>
      <w:r>
        <w:rPr>
          <w:w w:val="115"/>
        </w:rPr>
        <w:t>velocity</w:t>
      </w:r>
      <w:r>
        <w:rPr>
          <w:spacing w:val="32"/>
          <w:w w:val="115"/>
        </w:rPr>
        <w:t xml:space="preserve"> </w:t>
      </w:r>
      <w:r>
        <w:rPr>
          <w:w w:val="115"/>
        </w:rPr>
        <w:t>flow</w:t>
      </w:r>
      <w:r>
        <w:rPr>
          <w:spacing w:val="33"/>
          <w:w w:val="115"/>
        </w:rPr>
        <w:t xml:space="preserve"> </w:t>
      </w:r>
      <w:r>
        <w:rPr>
          <w:w w:val="115"/>
        </w:rPr>
        <w:t>transformation</w:t>
      </w:r>
      <w:r>
        <w:rPr>
          <w:spacing w:val="32"/>
          <w:w w:val="115"/>
        </w:rPr>
        <w:t xml:space="preserve"> </w:t>
      </w:r>
      <w:r>
        <w:rPr>
          <w:spacing w:val="-4"/>
          <w:w w:val="115"/>
        </w:rPr>
        <w:t>model</w:t>
      </w:r>
    </w:p>
    <w:p w14:paraId="01D003BD" w14:textId="77777777" w:rsidR="005F326E" w:rsidRDefault="005F326E">
      <w:pPr>
        <w:pStyle w:val="BodyText"/>
        <w:spacing w:before="7"/>
        <w:ind w:left="0"/>
        <w:rPr>
          <w:b/>
          <w:sz w:val="22"/>
        </w:rPr>
      </w:pPr>
    </w:p>
    <w:p w14:paraId="242C09BB" w14:textId="5B593FB6" w:rsidR="005F326E" w:rsidRDefault="00000000">
      <w:pPr>
        <w:pStyle w:val="BodyText"/>
        <w:spacing w:before="145"/>
      </w:pPr>
      <w:proofErr w:type="gramStart"/>
      <w:r>
        <w:rPr>
          <w:rFonts w:ascii="Arial"/>
          <w:w w:val="105"/>
          <w:sz w:val="12"/>
        </w:rPr>
        <w:t>583</w:t>
      </w:r>
      <w:r>
        <w:rPr>
          <w:rFonts w:ascii="Arial"/>
          <w:spacing w:val="50"/>
          <w:w w:val="105"/>
          <w:sz w:val="12"/>
        </w:rPr>
        <w:t xml:space="preserve">  </w:t>
      </w:r>
      <w:r>
        <w:rPr>
          <w:w w:val="105"/>
        </w:rPr>
        <w:t>Given</w:t>
      </w:r>
      <w:proofErr w:type="gramEnd"/>
      <w:r>
        <w:rPr>
          <w:spacing w:val="-5"/>
          <w:w w:val="105"/>
        </w:rPr>
        <w:t xml:space="preserve"> </w:t>
      </w:r>
      <w:r>
        <w:rPr>
          <w:w w:val="105"/>
        </w:rPr>
        <w:t>multiple,</w:t>
      </w:r>
      <w:r>
        <w:rPr>
          <w:spacing w:val="-3"/>
          <w:w w:val="105"/>
        </w:rPr>
        <w:t xml:space="preserve"> </w:t>
      </w:r>
      <w:r>
        <w:rPr>
          <w:w w:val="105"/>
        </w:rPr>
        <w:t>linearly</w:t>
      </w:r>
      <w:r>
        <w:rPr>
          <w:spacing w:val="-6"/>
          <w:w w:val="105"/>
        </w:rPr>
        <w:t xml:space="preserve"> </w:t>
      </w:r>
      <w:r>
        <w:rPr>
          <w:w w:val="105"/>
        </w:rPr>
        <w:t>or</w:t>
      </w:r>
      <w:r>
        <w:rPr>
          <w:spacing w:val="-4"/>
          <w:w w:val="105"/>
        </w:rPr>
        <w:t xml:space="preserve"> </w:t>
      </w:r>
      <w:r>
        <w:rPr>
          <w:w w:val="105"/>
        </w:rPr>
        <w:t>non-linearly</w:t>
      </w:r>
      <w:r>
        <w:rPr>
          <w:spacing w:val="-5"/>
          <w:w w:val="105"/>
        </w:rPr>
        <w:t xml:space="preserve"> </w:t>
      </w:r>
      <w:r>
        <w:rPr>
          <w:w w:val="105"/>
        </w:rPr>
        <w:t>ordered</w:t>
      </w:r>
      <w:r>
        <w:rPr>
          <w:spacing w:val="-5"/>
          <w:w w:val="105"/>
        </w:rPr>
        <w:t xml:space="preserve"> </w:t>
      </w:r>
      <w:r>
        <w:rPr>
          <w:w w:val="105"/>
        </w:rPr>
        <w:t>point</w:t>
      </w:r>
      <w:r>
        <w:rPr>
          <w:spacing w:val="-4"/>
          <w:w w:val="105"/>
        </w:rPr>
        <w:t xml:space="preserve"> </w:t>
      </w:r>
      <w:r>
        <w:rPr>
          <w:w w:val="105"/>
        </w:rPr>
        <w:t>sets</w:t>
      </w:r>
      <w:r>
        <w:rPr>
          <w:spacing w:val="-5"/>
          <w:w w:val="105"/>
        </w:rPr>
        <w:t xml:space="preserve"> </w:t>
      </w:r>
      <w:r>
        <w:rPr>
          <w:w w:val="105"/>
        </w:rPr>
        <w:t>where</w:t>
      </w:r>
      <w:r>
        <w:rPr>
          <w:spacing w:val="-5"/>
          <w:w w:val="105"/>
        </w:rPr>
        <w:t xml:space="preserve"> </w:t>
      </w:r>
      <w:r>
        <w:rPr>
          <w:w w:val="105"/>
        </w:rPr>
        <w:t>individual</w:t>
      </w:r>
      <w:r>
        <w:rPr>
          <w:spacing w:val="-4"/>
          <w:w w:val="105"/>
        </w:rPr>
        <w:t xml:space="preserve"> </w:t>
      </w:r>
      <w:r>
        <w:rPr>
          <w:w w:val="105"/>
        </w:rPr>
        <w:t>points</w:t>
      </w:r>
      <w:r>
        <w:rPr>
          <w:spacing w:val="-5"/>
          <w:w w:val="105"/>
        </w:rPr>
        <w:t xml:space="preserve"> </w:t>
      </w:r>
      <w:r>
        <w:rPr>
          <w:w w:val="105"/>
        </w:rPr>
        <w:t>across</w:t>
      </w:r>
      <w:ins w:id="308" w:author="Gee, James C" w:date="2024-04-10T18:59:00Z">
        <w:r w:rsidR="00876BE6">
          <w:rPr>
            <w:w w:val="105"/>
          </w:rPr>
          <w:t xml:space="preserve"> the sets</w:t>
        </w:r>
      </w:ins>
      <w:r>
        <w:rPr>
          <w:spacing w:val="-5"/>
          <w:w w:val="105"/>
        </w:rPr>
        <w:t xml:space="preserve"> are</w:t>
      </w:r>
    </w:p>
    <w:p w14:paraId="487E1AE2" w14:textId="77777777" w:rsidR="005F326E" w:rsidRDefault="00000000">
      <w:pPr>
        <w:pStyle w:val="BodyText"/>
        <w:spacing w:before="158"/>
      </w:pPr>
      <w:proofErr w:type="gramStart"/>
      <w:r>
        <w:rPr>
          <w:rFonts w:ascii="Arial"/>
          <w:sz w:val="12"/>
        </w:rPr>
        <w:t>584</w:t>
      </w:r>
      <w:r>
        <w:rPr>
          <w:rFonts w:ascii="Arial"/>
          <w:spacing w:val="64"/>
          <w:w w:val="150"/>
          <w:sz w:val="12"/>
        </w:rPr>
        <w:t xml:space="preserve">  </w:t>
      </w:r>
      <w:r>
        <w:t>in</w:t>
      </w:r>
      <w:proofErr w:type="gramEnd"/>
      <w:r>
        <w:rPr>
          <w:spacing w:val="13"/>
        </w:rPr>
        <w:t xml:space="preserve"> </w:t>
      </w:r>
      <w:r>
        <w:t>one-to-one</w:t>
      </w:r>
      <w:r>
        <w:rPr>
          <w:spacing w:val="12"/>
        </w:rPr>
        <w:t xml:space="preserve"> </w:t>
      </w:r>
      <w:r>
        <w:t>correspondence,</w:t>
      </w:r>
      <w:r>
        <w:rPr>
          <w:spacing w:val="17"/>
        </w:rPr>
        <w:t xml:space="preserve"> </w:t>
      </w:r>
      <w:r>
        <w:t>we</w:t>
      </w:r>
      <w:r>
        <w:rPr>
          <w:spacing w:val="12"/>
        </w:rPr>
        <w:t xml:space="preserve"> </w:t>
      </w:r>
      <w:r>
        <w:t>developed</w:t>
      </w:r>
      <w:r>
        <w:rPr>
          <w:spacing w:val="13"/>
        </w:rPr>
        <w:t xml:space="preserve"> </w:t>
      </w:r>
      <w:r>
        <w:t>an</w:t>
      </w:r>
      <w:r>
        <w:rPr>
          <w:spacing w:val="12"/>
        </w:rPr>
        <w:t xml:space="preserve"> </w:t>
      </w:r>
      <w:r>
        <w:t>approach</w:t>
      </w:r>
      <w:r>
        <w:rPr>
          <w:spacing w:val="13"/>
        </w:rPr>
        <w:t xml:space="preserve"> </w:t>
      </w:r>
      <w:r>
        <w:t>for</w:t>
      </w:r>
      <w:r>
        <w:rPr>
          <w:spacing w:val="13"/>
        </w:rPr>
        <w:t xml:space="preserve"> </w:t>
      </w:r>
      <w:r>
        <w:t>generating</w:t>
      </w:r>
      <w:r>
        <w:rPr>
          <w:spacing w:val="12"/>
        </w:rPr>
        <w:t xml:space="preserve"> </w:t>
      </w:r>
      <w:r>
        <w:t>a</w:t>
      </w:r>
      <w:r>
        <w:rPr>
          <w:spacing w:val="13"/>
        </w:rPr>
        <w:t xml:space="preserve"> </w:t>
      </w:r>
      <w:r>
        <w:t>velocity</w:t>
      </w:r>
      <w:r>
        <w:rPr>
          <w:spacing w:val="13"/>
        </w:rPr>
        <w:t xml:space="preserve"> </w:t>
      </w:r>
      <w:r>
        <w:t>flow</w:t>
      </w:r>
      <w:r>
        <w:rPr>
          <w:spacing w:val="12"/>
        </w:rPr>
        <w:t xml:space="preserve"> </w:t>
      </w:r>
      <w:r>
        <w:rPr>
          <w:spacing w:val="-2"/>
        </w:rPr>
        <w:t>trans-</w:t>
      </w:r>
    </w:p>
    <w:p w14:paraId="28DA39AD" w14:textId="77777777" w:rsidR="005F326E" w:rsidRDefault="00000000">
      <w:pPr>
        <w:pStyle w:val="BodyText"/>
        <w:spacing w:before="157"/>
      </w:pPr>
      <w:proofErr w:type="gramStart"/>
      <w:r>
        <w:rPr>
          <w:rFonts w:ascii="Arial"/>
          <w:w w:val="105"/>
          <w:sz w:val="12"/>
        </w:rPr>
        <w:t>585</w:t>
      </w:r>
      <w:r>
        <w:rPr>
          <w:rFonts w:ascii="Arial"/>
          <w:spacing w:val="49"/>
          <w:w w:val="105"/>
          <w:sz w:val="12"/>
        </w:rPr>
        <w:t xml:space="preserve">  </w:t>
      </w:r>
      <w:r>
        <w:rPr>
          <w:w w:val="105"/>
        </w:rPr>
        <w:t>formation</w:t>
      </w:r>
      <w:proofErr w:type="gramEnd"/>
      <w:r>
        <w:rPr>
          <w:spacing w:val="-13"/>
          <w:w w:val="105"/>
        </w:rPr>
        <w:t xml:space="preserve"> </w:t>
      </w:r>
      <w:r>
        <w:rPr>
          <w:w w:val="105"/>
        </w:rPr>
        <w:t>model</w:t>
      </w:r>
      <w:r>
        <w:rPr>
          <w:spacing w:val="-14"/>
          <w:w w:val="105"/>
        </w:rPr>
        <w:t xml:space="preserve"> </w:t>
      </w:r>
      <w:r>
        <w:rPr>
          <w:w w:val="105"/>
        </w:rPr>
        <w:t>to</w:t>
      </w:r>
      <w:r>
        <w:rPr>
          <w:spacing w:val="-14"/>
          <w:w w:val="105"/>
        </w:rPr>
        <w:t xml:space="preserve"> </w:t>
      </w:r>
      <w:r>
        <w:rPr>
          <w:w w:val="105"/>
        </w:rPr>
        <w:t>describe</w:t>
      </w:r>
      <w:r>
        <w:rPr>
          <w:spacing w:val="-14"/>
          <w:w w:val="105"/>
        </w:rPr>
        <w:t xml:space="preserve"> </w:t>
      </w:r>
      <w:r>
        <w:rPr>
          <w:w w:val="105"/>
        </w:rPr>
        <w:t>a</w:t>
      </w:r>
      <w:r>
        <w:rPr>
          <w:spacing w:val="-14"/>
          <w:w w:val="105"/>
        </w:rPr>
        <w:t xml:space="preserve"> </w:t>
      </w:r>
      <w:r>
        <w:rPr>
          <w:w w:val="105"/>
        </w:rPr>
        <w:t>time-varying</w:t>
      </w:r>
      <w:r>
        <w:rPr>
          <w:spacing w:val="-14"/>
          <w:w w:val="105"/>
        </w:rPr>
        <w:t xml:space="preserve"> </w:t>
      </w:r>
      <w:r>
        <w:rPr>
          <w:w w:val="105"/>
        </w:rPr>
        <w:t>diffeomorphic</w:t>
      </w:r>
      <w:r>
        <w:rPr>
          <w:spacing w:val="-15"/>
          <w:w w:val="105"/>
        </w:rPr>
        <w:t xml:space="preserve"> </w:t>
      </w:r>
      <w:r>
        <w:rPr>
          <w:w w:val="105"/>
        </w:rPr>
        <w:t>mapping</w:t>
      </w:r>
      <w:r>
        <w:rPr>
          <w:spacing w:val="-14"/>
          <w:w w:val="105"/>
        </w:rPr>
        <w:t xml:space="preserve"> </w:t>
      </w:r>
      <w:r>
        <w:rPr>
          <w:w w:val="105"/>
        </w:rPr>
        <w:t>as</w:t>
      </w:r>
      <w:r>
        <w:rPr>
          <w:spacing w:val="-14"/>
          <w:w w:val="105"/>
        </w:rPr>
        <w:t xml:space="preserve"> </w:t>
      </w:r>
      <w:r>
        <w:rPr>
          <w:w w:val="105"/>
        </w:rPr>
        <w:t>a</w:t>
      </w:r>
      <w:r>
        <w:rPr>
          <w:spacing w:val="-14"/>
          <w:w w:val="105"/>
        </w:rPr>
        <w:t xml:space="preserve"> </w:t>
      </w:r>
      <w:r>
        <w:rPr>
          <w:w w:val="105"/>
        </w:rPr>
        <w:t>variant</w:t>
      </w:r>
      <w:r>
        <w:rPr>
          <w:spacing w:val="-14"/>
          <w:w w:val="105"/>
        </w:rPr>
        <w:t xml:space="preserve"> </w:t>
      </w:r>
      <w:r>
        <w:rPr>
          <w:w w:val="105"/>
        </w:rPr>
        <w:t>of</w:t>
      </w:r>
      <w:r>
        <w:rPr>
          <w:spacing w:val="-14"/>
          <w:w w:val="105"/>
        </w:rPr>
        <w:t xml:space="preserve"> </w:t>
      </w:r>
      <w:r>
        <w:rPr>
          <w:w w:val="105"/>
        </w:rPr>
        <w:t>the</w:t>
      </w:r>
      <w:r>
        <w:rPr>
          <w:spacing w:val="-14"/>
          <w:w w:val="105"/>
        </w:rPr>
        <w:t xml:space="preserve"> </w:t>
      </w:r>
      <w:commentRangeStart w:id="309"/>
      <w:commentRangeStart w:id="310"/>
      <w:r>
        <w:rPr>
          <w:spacing w:val="-2"/>
          <w:w w:val="105"/>
        </w:rPr>
        <w:t>inexact</w:t>
      </w:r>
      <w:commentRangeEnd w:id="309"/>
      <w:r w:rsidR="00D463F5">
        <w:rPr>
          <w:rStyle w:val="CommentReference"/>
        </w:rPr>
        <w:commentReference w:id="309"/>
      </w:r>
      <w:commentRangeEnd w:id="310"/>
      <w:r w:rsidR="009A6E50">
        <w:rPr>
          <w:rStyle w:val="CommentReference"/>
        </w:rPr>
        <w:commentReference w:id="310"/>
      </w:r>
    </w:p>
    <w:p w14:paraId="56E37910" w14:textId="77777777" w:rsidR="005F326E" w:rsidRDefault="00000000">
      <w:pPr>
        <w:pStyle w:val="BodyText"/>
        <w:spacing w:before="158"/>
      </w:pPr>
      <w:proofErr w:type="gramStart"/>
      <w:r>
        <w:rPr>
          <w:rFonts w:ascii="Arial"/>
          <w:w w:val="105"/>
          <w:sz w:val="12"/>
        </w:rPr>
        <w:t>586</w:t>
      </w:r>
      <w:r>
        <w:rPr>
          <w:rFonts w:ascii="Arial"/>
          <w:spacing w:val="58"/>
          <w:w w:val="105"/>
          <w:sz w:val="12"/>
        </w:rPr>
        <w:t xml:space="preserve">  </w:t>
      </w:r>
      <w:r>
        <w:rPr>
          <w:w w:val="105"/>
        </w:rPr>
        <w:t>landmark</w:t>
      </w:r>
      <w:proofErr w:type="gramEnd"/>
      <w:r>
        <w:rPr>
          <w:spacing w:val="14"/>
          <w:w w:val="105"/>
        </w:rPr>
        <w:t xml:space="preserve"> </w:t>
      </w:r>
      <w:r>
        <w:rPr>
          <w:w w:val="105"/>
        </w:rPr>
        <w:t>matching</w:t>
      </w:r>
      <w:r>
        <w:rPr>
          <w:spacing w:val="15"/>
          <w:w w:val="105"/>
        </w:rPr>
        <w:t xml:space="preserve"> </w:t>
      </w:r>
      <w:r>
        <w:rPr>
          <w:w w:val="105"/>
        </w:rPr>
        <w:t>solution.</w:t>
      </w:r>
      <w:r>
        <w:rPr>
          <w:spacing w:val="49"/>
          <w:w w:val="105"/>
        </w:rPr>
        <w:t xml:space="preserve"> </w:t>
      </w:r>
      <w:r>
        <w:rPr>
          <w:w w:val="105"/>
        </w:rPr>
        <w:t>Integration</w:t>
      </w:r>
      <w:r>
        <w:rPr>
          <w:spacing w:val="14"/>
          <w:w w:val="105"/>
        </w:rPr>
        <w:t xml:space="preserve"> </w:t>
      </w:r>
      <w:r>
        <w:rPr>
          <w:w w:val="105"/>
        </w:rPr>
        <w:t>of</w:t>
      </w:r>
      <w:r>
        <w:rPr>
          <w:spacing w:val="15"/>
          <w:w w:val="105"/>
        </w:rPr>
        <w:t xml:space="preserve"> </w:t>
      </w:r>
      <w:r>
        <w:rPr>
          <w:w w:val="105"/>
        </w:rPr>
        <w:t>the</w:t>
      </w:r>
      <w:r>
        <w:rPr>
          <w:spacing w:val="15"/>
          <w:w w:val="105"/>
        </w:rPr>
        <w:t xml:space="preserve"> </w:t>
      </w:r>
      <w:r>
        <w:rPr>
          <w:w w:val="105"/>
        </w:rPr>
        <w:t>resulting</w:t>
      </w:r>
      <w:r>
        <w:rPr>
          <w:spacing w:val="15"/>
          <w:w w:val="105"/>
        </w:rPr>
        <w:t xml:space="preserve"> </w:t>
      </w:r>
      <w:r>
        <w:rPr>
          <w:w w:val="105"/>
        </w:rPr>
        <w:t>velocity</w:t>
      </w:r>
      <w:r>
        <w:rPr>
          <w:spacing w:val="15"/>
          <w:w w:val="105"/>
        </w:rPr>
        <w:t xml:space="preserve"> </w:t>
      </w:r>
      <w:r>
        <w:rPr>
          <w:w w:val="105"/>
        </w:rPr>
        <w:t>field</w:t>
      </w:r>
      <w:r>
        <w:rPr>
          <w:spacing w:val="14"/>
          <w:w w:val="105"/>
        </w:rPr>
        <w:t xml:space="preserve"> </w:t>
      </w:r>
      <w:r>
        <w:rPr>
          <w:w w:val="105"/>
        </w:rPr>
        <w:t>can</w:t>
      </w:r>
      <w:r>
        <w:rPr>
          <w:spacing w:val="15"/>
          <w:w w:val="105"/>
        </w:rPr>
        <w:t xml:space="preserve"> </w:t>
      </w:r>
      <w:r>
        <w:rPr>
          <w:w w:val="105"/>
        </w:rPr>
        <w:t>then</w:t>
      </w:r>
      <w:r>
        <w:rPr>
          <w:spacing w:val="14"/>
          <w:w w:val="105"/>
        </w:rPr>
        <w:t xml:space="preserve"> </w:t>
      </w:r>
      <w:r>
        <w:rPr>
          <w:w w:val="105"/>
        </w:rPr>
        <w:t>be</w:t>
      </w:r>
      <w:r>
        <w:rPr>
          <w:spacing w:val="15"/>
          <w:w w:val="105"/>
        </w:rPr>
        <w:t xml:space="preserve"> </w:t>
      </w:r>
      <w:r>
        <w:rPr>
          <w:w w:val="105"/>
        </w:rPr>
        <w:t>used</w:t>
      </w:r>
      <w:r>
        <w:rPr>
          <w:spacing w:val="15"/>
          <w:w w:val="105"/>
        </w:rPr>
        <w:t xml:space="preserve"> </w:t>
      </w:r>
      <w:r>
        <w:rPr>
          <w:spacing w:val="-5"/>
          <w:w w:val="105"/>
        </w:rPr>
        <w:t>to</w:t>
      </w:r>
    </w:p>
    <w:p w14:paraId="6FA84522" w14:textId="77777777" w:rsidR="005F326E" w:rsidRDefault="00000000">
      <w:pPr>
        <w:pStyle w:val="BodyText"/>
        <w:spacing w:before="157"/>
      </w:pPr>
      <w:proofErr w:type="gramStart"/>
      <w:r>
        <w:rPr>
          <w:rFonts w:ascii="Arial"/>
          <w:w w:val="105"/>
          <w:sz w:val="12"/>
        </w:rPr>
        <w:t>587</w:t>
      </w:r>
      <w:r>
        <w:rPr>
          <w:rFonts w:ascii="Arial"/>
          <w:spacing w:val="59"/>
          <w:w w:val="105"/>
          <w:sz w:val="12"/>
        </w:rPr>
        <w:t xml:space="preserve">  </w:t>
      </w:r>
      <w:r>
        <w:rPr>
          <w:w w:val="105"/>
        </w:rPr>
        <w:t>describe</w:t>
      </w:r>
      <w:proofErr w:type="gramEnd"/>
      <w:r>
        <w:rPr>
          <w:spacing w:val="17"/>
          <w:w w:val="105"/>
        </w:rPr>
        <w:t xml:space="preserve"> </w:t>
      </w:r>
      <w:r>
        <w:rPr>
          <w:w w:val="105"/>
        </w:rPr>
        <w:t>the</w:t>
      </w:r>
      <w:r>
        <w:rPr>
          <w:spacing w:val="16"/>
          <w:w w:val="105"/>
        </w:rPr>
        <w:t xml:space="preserve"> </w:t>
      </w:r>
      <w:r>
        <w:rPr>
          <w:w w:val="105"/>
        </w:rPr>
        <w:t>displacement</w:t>
      </w:r>
      <w:r>
        <w:rPr>
          <w:spacing w:val="17"/>
          <w:w w:val="105"/>
        </w:rPr>
        <w:t xml:space="preserve"> </w:t>
      </w:r>
      <w:r>
        <w:rPr>
          <w:w w:val="105"/>
        </w:rPr>
        <w:t>between</w:t>
      </w:r>
      <w:r>
        <w:rPr>
          <w:spacing w:val="16"/>
          <w:w w:val="105"/>
        </w:rPr>
        <w:t xml:space="preserve"> </w:t>
      </w:r>
      <w:r>
        <w:rPr>
          <w:w w:val="105"/>
        </w:rPr>
        <w:t>any</w:t>
      </w:r>
      <w:r>
        <w:rPr>
          <w:spacing w:val="16"/>
          <w:w w:val="105"/>
        </w:rPr>
        <w:t xml:space="preserve"> </w:t>
      </w:r>
      <w:r>
        <w:rPr>
          <w:w w:val="105"/>
        </w:rPr>
        <w:t>two</w:t>
      </w:r>
      <w:r>
        <w:rPr>
          <w:spacing w:val="17"/>
          <w:w w:val="105"/>
        </w:rPr>
        <w:t xml:space="preserve"> </w:t>
      </w:r>
      <w:r>
        <w:rPr>
          <w:w w:val="105"/>
        </w:rPr>
        <w:t>time</w:t>
      </w:r>
      <w:r>
        <w:rPr>
          <w:spacing w:val="16"/>
          <w:w w:val="105"/>
        </w:rPr>
        <w:t xml:space="preserve"> </w:t>
      </w:r>
      <w:r>
        <w:rPr>
          <w:w w:val="105"/>
        </w:rPr>
        <w:t>points</w:t>
      </w:r>
      <w:r>
        <w:rPr>
          <w:spacing w:val="16"/>
          <w:w w:val="105"/>
        </w:rPr>
        <w:t xml:space="preserve"> </w:t>
      </w:r>
      <w:r>
        <w:rPr>
          <w:w w:val="105"/>
        </w:rPr>
        <w:t>within</w:t>
      </w:r>
      <w:r>
        <w:rPr>
          <w:spacing w:val="16"/>
          <w:w w:val="105"/>
        </w:rPr>
        <w:t xml:space="preserve"> </w:t>
      </w:r>
      <w:r>
        <w:rPr>
          <w:w w:val="105"/>
        </w:rPr>
        <w:t>this</w:t>
      </w:r>
      <w:r>
        <w:rPr>
          <w:spacing w:val="17"/>
          <w:w w:val="105"/>
        </w:rPr>
        <w:t xml:space="preserve"> </w:t>
      </w:r>
      <w:r>
        <w:rPr>
          <w:w w:val="105"/>
        </w:rPr>
        <w:t>time-parameterized</w:t>
      </w:r>
      <w:r>
        <w:rPr>
          <w:spacing w:val="16"/>
          <w:w w:val="105"/>
        </w:rPr>
        <w:t xml:space="preserve"> </w:t>
      </w:r>
      <w:r>
        <w:rPr>
          <w:spacing w:val="-5"/>
          <w:w w:val="105"/>
        </w:rPr>
        <w:t>do-</w:t>
      </w:r>
    </w:p>
    <w:p w14:paraId="25711FE4" w14:textId="77777777" w:rsidR="005F326E" w:rsidRDefault="00000000">
      <w:pPr>
        <w:pStyle w:val="BodyText"/>
        <w:spacing w:before="157"/>
      </w:pPr>
      <w:proofErr w:type="gramStart"/>
      <w:r>
        <w:rPr>
          <w:rFonts w:ascii="Arial"/>
          <w:w w:val="105"/>
          <w:sz w:val="12"/>
        </w:rPr>
        <w:t>588</w:t>
      </w:r>
      <w:r>
        <w:rPr>
          <w:rFonts w:ascii="Arial"/>
          <w:spacing w:val="54"/>
          <w:w w:val="105"/>
          <w:sz w:val="12"/>
        </w:rPr>
        <w:t xml:space="preserve">  </w:t>
      </w:r>
      <w:r>
        <w:rPr>
          <w:w w:val="105"/>
        </w:rPr>
        <w:t>main</w:t>
      </w:r>
      <w:proofErr w:type="gramEnd"/>
      <w:r>
        <w:rPr>
          <w:w w:val="105"/>
        </w:rPr>
        <w:t>.</w:t>
      </w:r>
      <w:r>
        <w:rPr>
          <w:spacing w:val="42"/>
          <w:w w:val="105"/>
        </w:rPr>
        <w:t xml:space="preserve"> </w:t>
      </w:r>
      <w:r>
        <w:rPr>
          <w:w w:val="105"/>
        </w:rPr>
        <w:t>Regularization</w:t>
      </w:r>
      <w:r>
        <w:rPr>
          <w:spacing w:val="10"/>
          <w:w w:val="105"/>
        </w:rPr>
        <w:t xml:space="preserve"> </w:t>
      </w:r>
      <w:r>
        <w:rPr>
          <w:w w:val="105"/>
        </w:rPr>
        <w:t>of</w:t>
      </w:r>
      <w:r>
        <w:rPr>
          <w:spacing w:val="11"/>
          <w:w w:val="105"/>
        </w:rPr>
        <w:t xml:space="preserve"> </w:t>
      </w:r>
      <w:r>
        <w:rPr>
          <w:w w:val="105"/>
        </w:rPr>
        <w:t>the</w:t>
      </w:r>
      <w:r>
        <w:rPr>
          <w:spacing w:val="10"/>
          <w:w w:val="105"/>
        </w:rPr>
        <w:t xml:space="preserve"> </w:t>
      </w:r>
      <w:r>
        <w:rPr>
          <w:w w:val="105"/>
        </w:rPr>
        <w:t>sparse</w:t>
      </w:r>
      <w:r>
        <w:rPr>
          <w:spacing w:val="11"/>
          <w:w w:val="105"/>
        </w:rPr>
        <w:t xml:space="preserve"> </w:t>
      </w:r>
      <w:r>
        <w:rPr>
          <w:w w:val="105"/>
        </w:rPr>
        <w:t>correspondence</w:t>
      </w:r>
      <w:r>
        <w:rPr>
          <w:spacing w:val="11"/>
          <w:w w:val="105"/>
        </w:rPr>
        <w:t xml:space="preserve"> </w:t>
      </w:r>
      <w:r>
        <w:rPr>
          <w:w w:val="105"/>
        </w:rPr>
        <w:t>between</w:t>
      </w:r>
      <w:r>
        <w:rPr>
          <w:spacing w:val="11"/>
          <w:w w:val="105"/>
        </w:rPr>
        <w:t xml:space="preserve"> </w:t>
      </w:r>
      <w:r>
        <w:rPr>
          <w:w w:val="105"/>
        </w:rPr>
        <w:t>point</w:t>
      </w:r>
      <w:r>
        <w:rPr>
          <w:spacing w:val="10"/>
          <w:w w:val="105"/>
        </w:rPr>
        <w:t xml:space="preserve"> </w:t>
      </w:r>
      <w:r>
        <w:rPr>
          <w:w w:val="105"/>
        </w:rPr>
        <w:t>sets</w:t>
      </w:r>
      <w:r>
        <w:rPr>
          <w:spacing w:val="11"/>
          <w:w w:val="105"/>
        </w:rPr>
        <w:t xml:space="preserve"> </w:t>
      </w:r>
      <w:r>
        <w:rPr>
          <w:w w:val="105"/>
        </w:rPr>
        <w:t>is</w:t>
      </w:r>
      <w:r>
        <w:rPr>
          <w:spacing w:val="11"/>
          <w:w w:val="105"/>
        </w:rPr>
        <w:t xml:space="preserve"> </w:t>
      </w:r>
      <w:r>
        <w:rPr>
          <w:w w:val="105"/>
        </w:rPr>
        <w:t>performed</w:t>
      </w:r>
      <w:r>
        <w:rPr>
          <w:spacing w:val="11"/>
          <w:w w:val="105"/>
        </w:rPr>
        <w:t xml:space="preserve"> </w:t>
      </w:r>
      <w:r>
        <w:rPr>
          <w:w w:val="105"/>
        </w:rPr>
        <w:t>using</w:t>
      </w:r>
      <w:r>
        <w:rPr>
          <w:spacing w:val="10"/>
          <w:w w:val="105"/>
        </w:rPr>
        <w:t xml:space="preserve"> </w:t>
      </w:r>
      <w:r>
        <w:rPr>
          <w:spacing w:val="-12"/>
          <w:w w:val="105"/>
        </w:rPr>
        <w:t>a</w:t>
      </w:r>
    </w:p>
    <w:p w14:paraId="7FE12EF0" w14:textId="4E255540" w:rsidR="005F326E" w:rsidRDefault="00000000">
      <w:pPr>
        <w:pStyle w:val="BodyText"/>
        <w:spacing w:before="142"/>
      </w:pPr>
      <w:proofErr w:type="gramStart"/>
      <w:r>
        <w:rPr>
          <w:rFonts w:ascii="Arial"/>
          <w:w w:val="105"/>
          <w:sz w:val="12"/>
        </w:rPr>
        <w:t>589</w:t>
      </w:r>
      <w:r>
        <w:rPr>
          <w:rFonts w:ascii="Arial"/>
          <w:spacing w:val="53"/>
          <w:w w:val="105"/>
          <w:sz w:val="12"/>
        </w:rPr>
        <w:t xml:space="preserve">  </w:t>
      </w:r>
      <w:r>
        <w:rPr>
          <w:w w:val="105"/>
        </w:rPr>
        <w:t>generalized</w:t>
      </w:r>
      <w:proofErr w:type="gramEnd"/>
      <w:r>
        <w:rPr>
          <w:spacing w:val="-11"/>
          <w:w w:val="105"/>
        </w:rPr>
        <w:t xml:space="preserve"> </w:t>
      </w:r>
      <w:r>
        <w:rPr>
          <w:w w:val="105"/>
        </w:rPr>
        <w:t>B-spline</w:t>
      </w:r>
      <w:r>
        <w:rPr>
          <w:spacing w:val="-12"/>
          <w:w w:val="105"/>
        </w:rPr>
        <w:t xml:space="preserve"> </w:t>
      </w:r>
      <w:r>
        <w:rPr>
          <w:w w:val="105"/>
        </w:rPr>
        <w:t>scattered</w:t>
      </w:r>
      <w:r>
        <w:rPr>
          <w:spacing w:val="-12"/>
          <w:w w:val="105"/>
        </w:rPr>
        <w:t xml:space="preserve"> </w:t>
      </w:r>
      <w:r>
        <w:rPr>
          <w:w w:val="105"/>
        </w:rPr>
        <w:t>data</w:t>
      </w:r>
      <w:r>
        <w:rPr>
          <w:spacing w:val="-12"/>
          <w:w w:val="105"/>
        </w:rPr>
        <w:t xml:space="preserve"> </w:t>
      </w:r>
      <w:r>
        <w:rPr>
          <w:w w:val="105"/>
        </w:rPr>
        <w:t>approximation</w:t>
      </w:r>
      <w:r>
        <w:rPr>
          <w:spacing w:val="-11"/>
          <w:w w:val="105"/>
        </w:rPr>
        <w:t xml:space="preserve"> </w:t>
      </w:r>
      <w:r>
        <w:rPr>
          <w:w w:val="105"/>
        </w:rPr>
        <w:t>technique,</w:t>
      </w:r>
      <w:r>
        <w:rPr>
          <w:w w:val="105"/>
          <w:position w:val="9"/>
          <w:sz w:val="16"/>
        </w:rPr>
        <w:t>67</w:t>
      </w:r>
      <w:r>
        <w:rPr>
          <w:spacing w:val="18"/>
          <w:w w:val="105"/>
          <w:position w:val="9"/>
          <w:sz w:val="16"/>
        </w:rPr>
        <w:t xml:space="preserve"> </w:t>
      </w:r>
      <w:r>
        <w:rPr>
          <w:w w:val="105"/>
        </w:rPr>
        <w:t>also</w:t>
      </w:r>
      <w:r>
        <w:rPr>
          <w:spacing w:val="-12"/>
          <w:w w:val="105"/>
        </w:rPr>
        <w:t xml:space="preserve"> </w:t>
      </w:r>
      <w:del w:id="311" w:author="Gee, James C" w:date="2024-04-10T19:00:00Z">
        <w:r w:rsidDel="00D463F5">
          <w:rPr>
            <w:w w:val="105"/>
          </w:rPr>
          <w:delText>developed</w:delText>
        </w:r>
        <w:r w:rsidDel="00D463F5">
          <w:rPr>
            <w:spacing w:val="-12"/>
            <w:w w:val="105"/>
          </w:rPr>
          <w:delText xml:space="preserve"> </w:delText>
        </w:r>
      </w:del>
      <w:ins w:id="312" w:author="Gee, James C" w:date="2024-04-10T19:00:00Z">
        <w:r w:rsidR="00D463F5">
          <w:rPr>
            <w:w w:val="105"/>
          </w:rPr>
          <w:t>created</w:t>
        </w:r>
        <w:r w:rsidR="00D463F5">
          <w:rPr>
            <w:spacing w:val="-12"/>
            <w:w w:val="105"/>
          </w:rPr>
          <w:t xml:space="preserve"> </w:t>
        </w:r>
      </w:ins>
      <w:r>
        <w:rPr>
          <w:w w:val="105"/>
        </w:rPr>
        <w:t>by</w:t>
      </w:r>
      <w:r>
        <w:rPr>
          <w:spacing w:val="-12"/>
          <w:w w:val="105"/>
        </w:rPr>
        <w:t xml:space="preserve"> </w:t>
      </w:r>
      <w:r>
        <w:rPr>
          <w:w w:val="105"/>
        </w:rPr>
        <w:t>the</w:t>
      </w:r>
      <w:r>
        <w:rPr>
          <w:spacing w:val="-12"/>
          <w:w w:val="105"/>
        </w:rPr>
        <w:t xml:space="preserve"> </w:t>
      </w:r>
      <w:proofErr w:type="spellStart"/>
      <w:r>
        <w:rPr>
          <w:spacing w:val="-2"/>
          <w:w w:val="105"/>
        </w:rPr>
        <w:t>ANTsX</w:t>
      </w:r>
      <w:proofErr w:type="spellEnd"/>
    </w:p>
    <w:p w14:paraId="7CD2A778" w14:textId="77777777" w:rsidR="005F326E" w:rsidRDefault="00000000">
      <w:pPr>
        <w:pStyle w:val="BodyText"/>
        <w:spacing w:before="158"/>
      </w:pPr>
      <w:proofErr w:type="gramStart"/>
      <w:r>
        <w:rPr>
          <w:rFonts w:ascii="Arial"/>
          <w:w w:val="105"/>
          <w:sz w:val="12"/>
        </w:rPr>
        <w:t>590</w:t>
      </w:r>
      <w:r>
        <w:rPr>
          <w:rFonts w:ascii="Arial"/>
          <w:spacing w:val="61"/>
          <w:w w:val="105"/>
          <w:sz w:val="12"/>
        </w:rPr>
        <w:t xml:space="preserve">  </w:t>
      </w:r>
      <w:r>
        <w:rPr>
          <w:w w:val="105"/>
        </w:rPr>
        <w:t>developers</w:t>
      </w:r>
      <w:proofErr w:type="gramEnd"/>
      <w:r>
        <w:rPr>
          <w:spacing w:val="13"/>
          <w:w w:val="105"/>
        </w:rPr>
        <w:t xml:space="preserve"> </w:t>
      </w:r>
      <w:r>
        <w:rPr>
          <w:w w:val="105"/>
        </w:rPr>
        <w:t>and</w:t>
      </w:r>
      <w:r>
        <w:rPr>
          <w:spacing w:val="13"/>
          <w:w w:val="105"/>
        </w:rPr>
        <w:t xml:space="preserve"> </w:t>
      </w:r>
      <w:r>
        <w:rPr>
          <w:w w:val="105"/>
        </w:rPr>
        <w:t>contributed</w:t>
      </w:r>
      <w:r>
        <w:rPr>
          <w:spacing w:val="13"/>
          <w:w w:val="105"/>
        </w:rPr>
        <w:t xml:space="preserve"> </w:t>
      </w:r>
      <w:r>
        <w:rPr>
          <w:w w:val="105"/>
        </w:rPr>
        <w:t>to</w:t>
      </w:r>
      <w:r>
        <w:rPr>
          <w:spacing w:val="11"/>
          <w:w w:val="105"/>
        </w:rPr>
        <w:t xml:space="preserve"> </w:t>
      </w:r>
      <w:r>
        <w:rPr>
          <w:spacing w:val="-4"/>
          <w:w w:val="105"/>
        </w:rPr>
        <w:t>ITK.</w:t>
      </w:r>
    </w:p>
    <w:p w14:paraId="386F9138" w14:textId="77777777" w:rsidR="005F326E" w:rsidRDefault="005F326E">
      <w:pPr>
        <w:pStyle w:val="BodyText"/>
        <w:ind w:left="0"/>
        <w:rPr>
          <w:sz w:val="20"/>
        </w:rPr>
      </w:pPr>
    </w:p>
    <w:p w14:paraId="2B22D71B" w14:textId="77777777" w:rsidR="005F326E" w:rsidRDefault="005F326E">
      <w:pPr>
        <w:pStyle w:val="BodyText"/>
        <w:spacing w:before="2"/>
        <w:ind w:left="0"/>
        <w:rPr>
          <w:sz w:val="17"/>
        </w:rPr>
      </w:pPr>
    </w:p>
    <w:p w14:paraId="72A2DE67" w14:textId="77777777" w:rsidR="005F326E" w:rsidRDefault="00000000">
      <w:pPr>
        <w:pStyle w:val="Heading2"/>
        <w:tabs>
          <w:tab w:val="left" w:pos="1321"/>
        </w:tabs>
      </w:pPr>
      <w:r>
        <w:rPr>
          <w:rFonts w:ascii="Arial"/>
          <w:b w:val="0"/>
          <w:w w:val="115"/>
          <w:sz w:val="12"/>
        </w:rPr>
        <w:t>591</w:t>
      </w:r>
      <w:r>
        <w:rPr>
          <w:rFonts w:ascii="Arial"/>
          <w:b w:val="0"/>
          <w:spacing w:val="119"/>
          <w:w w:val="115"/>
          <w:sz w:val="12"/>
        </w:rPr>
        <w:t xml:space="preserve"> </w:t>
      </w:r>
      <w:bookmarkStart w:id="313" w:name="Velocity_field_optimization"/>
      <w:bookmarkEnd w:id="313"/>
      <w:r>
        <w:rPr>
          <w:spacing w:val="-4"/>
          <w:w w:val="115"/>
        </w:rPr>
        <w:t>4.4.1</w:t>
      </w:r>
      <w:r>
        <w:tab/>
      </w:r>
      <w:r>
        <w:rPr>
          <w:w w:val="115"/>
        </w:rPr>
        <w:t>Velocity</w:t>
      </w:r>
      <w:r>
        <w:rPr>
          <w:spacing w:val="-4"/>
          <w:w w:val="115"/>
        </w:rPr>
        <w:t xml:space="preserve"> </w:t>
      </w:r>
      <w:r>
        <w:rPr>
          <w:w w:val="115"/>
        </w:rPr>
        <w:t>field</w:t>
      </w:r>
      <w:r>
        <w:rPr>
          <w:spacing w:val="-3"/>
          <w:w w:val="115"/>
        </w:rPr>
        <w:t xml:space="preserve"> </w:t>
      </w:r>
      <w:r>
        <w:rPr>
          <w:spacing w:val="-2"/>
          <w:w w:val="115"/>
        </w:rPr>
        <w:t>optimization</w:t>
      </w:r>
    </w:p>
    <w:p w14:paraId="6D3B0D13" w14:textId="77777777" w:rsidR="005F326E" w:rsidRDefault="005F326E">
      <w:pPr>
        <w:pStyle w:val="BodyText"/>
        <w:spacing w:before="3"/>
        <w:ind w:left="0"/>
        <w:rPr>
          <w:b/>
          <w:sz w:val="23"/>
        </w:rPr>
      </w:pPr>
    </w:p>
    <w:p w14:paraId="0D719541" w14:textId="77777777" w:rsidR="005F326E" w:rsidRDefault="00000000">
      <w:pPr>
        <w:pStyle w:val="BodyText"/>
        <w:spacing w:before="131"/>
      </w:pPr>
      <w:proofErr w:type="gramStart"/>
      <w:r>
        <w:rPr>
          <w:rFonts w:ascii="Arial"/>
          <w:w w:val="105"/>
          <w:sz w:val="12"/>
        </w:rPr>
        <w:t>592</w:t>
      </w:r>
      <w:r>
        <w:rPr>
          <w:rFonts w:ascii="Arial"/>
          <w:spacing w:val="57"/>
          <w:w w:val="105"/>
          <w:sz w:val="12"/>
        </w:rPr>
        <w:t xml:space="preserve">  </w:t>
      </w:r>
      <w:r>
        <w:rPr>
          <w:w w:val="105"/>
        </w:rPr>
        <w:t>To</w:t>
      </w:r>
      <w:proofErr w:type="gramEnd"/>
      <w:r>
        <w:rPr>
          <w:spacing w:val="50"/>
          <w:w w:val="105"/>
        </w:rPr>
        <w:t xml:space="preserve"> </w:t>
      </w:r>
      <w:r>
        <w:rPr>
          <w:w w:val="105"/>
        </w:rPr>
        <w:t>apply</w:t>
      </w:r>
      <w:r>
        <w:rPr>
          <w:spacing w:val="49"/>
          <w:w w:val="105"/>
        </w:rPr>
        <w:t xml:space="preserve"> </w:t>
      </w:r>
      <w:r>
        <w:rPr>
          <w:w w:val="105"/>
        </w:rPr>
        <w:t>this</w:t>
      </w:r>
      <w:r>
        <w:rPr>
          <w:spacing w:val="49"/>
          <w:w w:val="105"/>
        </w:rPr>
        <w:t xml:space="preserve"> </w:t>
      </w:r>
      <w:r>
        <w:rPr>
          <w:w w:val="105"/>
        </w:rPr>
        <w:t>methodology</w:t>
      </w:r>
      <w:r>
        <w:rPr>
          <w:spacing w:val="49"/>
          <w:w w:val="105"/>
        </w:rPr>
        <w:t xml:space="preserve"> </w:t>
      </w:r>
      <w:r>
        <w:rPr>
          <w:w w:val="105"/>
        </w:rPr>
        <w:t>to</w:t>
      </w:r>
      <w:r>
        <w:rPr>
          <w:spacing w:val="50"/>
          <w:w w:val="105"/>
        </w:rPr>
        <w:t xml:space="preserve"> </w:t>
      </w:r>
      <w:r>
        <w:rPr>
          <w:w w:val="105"/>
        </w:rPr>
        <w:t>the</w:t>
      </w:r>
      <w:r>
        <w:rPr>
          <w:spacing w:val="49"/>
          <w:w w:val="105"/>
        </w:rPr>
        <w:t xml:space="preserve"> </w:t>
      </w:r>
      <w:r>
        <w:rPr>
          <w:w w:val="105"/>
        </w:rPr>
        <w:t>developmental</w:t>
      </w:r>
      <w:r>
        <w:rPr>
          <w:spacing w:val="49"/>
          <w:w w:val="105"/>
        </w:rPr>
        <w:t xml:space="preserve"> </w:t>
      </w:r>
      <w:r>
        <w:rPr>
          <w:w w:val="105"/>
        </w:rPr>
        <w:t>templates,</w:t>
      </w:r>
      <w:r>
        <w:rPr>
          <w:w w:val="105"/>
          <w:position w:val="9"/>
          <w:sz w:val="16"/>
        </w:rPr>
        <w:t>15</w:t>
      </w:r>
      <w:r>
        <w:rPr>
          <w:spacing w:val="79"/>
          <w:w w:val="105"/>
          <w:position w:val="9"/>
          <w:sz w:val="16"/>
        </w:rPr>
        <w:t xml:space="preserve"> </w:t>
      </w:r>
      <w:r>
        <w:rPr>
          <w:w w:val="105"/>
        </w:rPr>
        <w:t>we</w:t>
      </w:r>
      <w:r>
        <w:rPr>
          <w:spacing w:val="50"/>
          <w:w w:val="105"/>
        </w:rPr>
        <w:t xml:space="preserve"> </w:t>
      </w:r>
      <w:r>
        <w:rPr>
          <w:w w:val="105"/>
        </w:rPr>
        <w:t>coalesced</w:t>
      </w:r>
      <w:r>
        <w:rPr>
          <w:spacing w:val="49"/>
          <w:w w:val="105"/>
        </w:rPr>
        <w:t xml:space="preserve"> </w:t>
      </w:r>
      <w:r>
        <w:rPr>
          <w:w w:val="105"/>
        </w:rPr>
        <w:t>the</w:t>
      </w:r>
      <w:r>
        <w:rPr>
          <w:spacing w:val="49"/>
          <w:w w:val="105"/>
        </w:rPr>
        <w:t xml:space="preserve"> </w:t>
      </w:r>
      <w:r>
        <w:rPr>
          <w:spacing w:val="-2"/>
          <w:w w:val="105"/>
        </w:rPr>
        <w:t>manual</w:t>
      </w:r>
    </w:p>
    <w:p w14:paraId="5977A21F" w14:textId="77777777" w:rsidR="005F326E" w:rsidRDefault="00000000">
      <w:pPr>
        <w:pStyle w:val="BodyText"/>
        <w:spacing w:before="157"/>
      </w:pPr>
      <w:proofErr w:type="gramStart"/>
      <w:r>
        <w:rPr>
          <w:rFonts w:ascii="Arial"/>
          <w:w w:val="105"/>
          <w:sz w:val="12"/>
        </w:rPr>
        <w:t>593</w:t>
      </w:r>
      <w:r>
        <w:rPr>
          <w:rFonts w:ascii="Arial"/>
          <w:spacing w:val="58"/>
          <w:w w:val="105"/>
          <w:sz w:val="12"/>
        </w:rPr>
        <w:t xml:space="preserve">  </w:t>
      </w:r>
      <w:r>
        <w:rPr>
          <w:w w:val="105"/>
        </w:rPr>
        <w:t>annotations</w:t>
      </w:r>
      <w:proofErr w:type="gramEnd"/>
      <w:r>
        <w:rPr>
          <w:spacing w:val="41"/>
          <w:w w:val="105"/>
        </w:rPr>
        <w:t xml:space="preserve"> </w:t>
      </w:r>
      <w:r>
        <w:rPr>
          <w:w w:val="105"/>
        </w:rPr>
        <w:t>of</w:t>
      </w:r>
      <w:r>
        <w:rPr>
          <w:spacing w:val="41"/>
          <w:w w:val="105"/>
        </w:rPr>
        <w:t xml:space="preserve"> </w:t>
      </w:r>
      <w:r>
        <w:rPr>
          <w:w w:val="105"/>
        </w:rPr>
        <w:t>the</w:t>
      </w:r>
      <w:r>
        <w:rPr>
          <w:spacing w:val="40"/>
          <w:w w:val="105"/>
        </w:rPr>
        <w:t xml:space="preserve"> </w:t>
      </w:r>
      <w:r>
        <w:rPr>
          <w:w w:val="105"/>
        </w:rPr>
        <w:t>developmental</w:t>
      </w:r>
      <w:r>
        <w:rPr>
          <w:spacing w:val="41"/>
          <w:w w:val="105"/>
        </w:rPr>
        <w:t xml:space="preserve"> </w:t>
      </w:r>
      <w:r>
        <w:rPr>
          <w:w w:val="105"/>
        </w:rPr>
        <w:t>templates</w:t>
      </w:r>
      <w:r>
        <w:rPr>
          <w:spacing w:val="41"/>
          <w:w w:val="105"/>
        </w:rPr>
        <w:t xml:space="preserve"> </w:t>
      </w:r>
      <w:r>
        <w:rPr>
          <w:w w:val="105"/>
        </w:rPr>
        <w:t>into</w:t>
      </w:r>
      <w:r>
        <w:rPr>
          <w:spacing w:val="41"/>
          <w:w w:val="105"/>
        </w:rPr>
        <w:t xml:space="preserve"> </w:t>
      </w:r>
      <w:commentRangeStart w:id="314"/>
      <w:commentRangeStart w:id="315"/>
      <w:r>
        <w:rPr>
          <w:w w:val="105"/>
        </w:rPr>
        <w:t>26</w:t>
      </w:r>
      <w:r>
        <w:rPr>
          <w:spacing w:val="40"/>
          <w:w w:val="105"/>
        </w:rPr>
        <w:t xml:space="preserve"> </w:t>
      </w:r>
      <w:r>
        <w:rPr>
          <w:w w:val="105"/>
        </w:rPr>
        <w:t>common</w:t>
      </w:r>
      <w:r>
        <w:rPr>
          <w:spacing w:val="41"/>
          <w:w w:val="105"/>
        </w:rPr>
        <w:t xml:space="preserve"> </w:t>
      </w:r>
      <w:r>
        <w:rPr>
          <w:w w:val="105"/>
        </w:rPr>
        <w:t>anatomical</w:t>
      </w:r>
      <w:r>
        <w:rPr>
          <w:spacing w:val="41"/>
          <w:w w:val="105"/>
        </w:rPr>
        <w:t xml:space="preserve"> </w:t>
      </w:r>
      <w:r>
        <w:rPr>
          <w:w w:val="105"/>
        </w:rPr>
        <w:t>regions</w:t>
      </w:r>
      <w:r>
        <w:rPr>
          <w:spacing w:val="40"/>
          <w:w w:val="105"/>
        </w:rPr>
        <w:t xml:space="preserve"> </w:t>
      </w:r>
      <w:commentRangeEnd w:id="314"/>
      <w:r w:rsidR="00D463F5">
        <w:rPr>
          <w:rStyle w:val="CommentReference"/>
        </w:rPr>
        <w:commentReference w:id="314"/>
      </w:r>
      <w:commentRangeEnd w:id="315"/>
      <w:r w:rsidR="009A6E50">
        <w:rPr>
          <w:rStyle w:val="CommentReference"/>
        </w:rPr>
        <w:commentReference w:id="315"/>
      </w:r>
      <w:r>
        <w:rPr>
          <w:w w:val="105"/>
        </w:rPr>
        <w:t>(13</w:t>
      </w:r>
      <w:r>
        <w:rPr>
          <w:spacing w:val="41"/>
          <w:w w:val="105"/>
        </w:rPr>
        <w:t xml:space="preserve"> </w:t>
      </w:r>
      <w:r>
        <w:rPr>
          <w:spacing w:val="-5"/>
          <w:w w:val="105"/>
        </w:rPr>
        <w:t>per</w:t>
      </w:r>
    </w:p>
    <w:p w14:paraId="5D93725A" w14:textId="77777777" w:rsidR="005F326E" w:rsidRDefault="00000000">
      <w:pPr>
        <w:pStyle w:val="BodyText"/>
        <w:spacing w:before="157"/>
      </w:pPr>
      <w:proofErr w:type="gramStart"/>
      <w:r>
        <w:rPr>
          <w:rFonts w:ascii="Arial"/>
          <w:w w:val="105"/>
          <w:sz w:val="12"/>
        </w:rPr>
        <w:t>594</w:t>
      </w:r>
      <w:r>
        <w:rPr>
          <w:rFonts w:ascii="Arial"/>
          <w:spacing w:val="59"/>
          <w:w w:val="105"/>
          <w:sz w:val="12"/>
        </w:rPr>
        <w:t xml:space="preserve">  </w:t>
      </w:r>
      <w:r>
        <w:rPr>
          <w:w w:val="105"/>
        </w:rPr>
        <w:t>hemisphere</w:t>
      </w:r>
      <w:proofErr w:type="gramEnd"/>
      <w:r>
        <w:rPr>
          <w:w w:val="105"/>
        </w:rPr>
        <w:t>).</w:t>
      </w:r>
      <w:r>
        <w:rPr>
          <w:spacing w:val="24"/>
          <w:w w:val="105"/>
        </w:rPr>
        <w:t xml:space="preserve">  </w:t>
      </w:r>
      <w:r>
        <w:rPr>
          <w:w w:val="105"/>
        </w:rPr>
        <w:t>We</w:t>
      </w:r>
      <w:r>
        <w:rPr>
          <w:spacing w:val="37"/>
          <w:w w:val="105"/>
        </w:rPr>
        <w:t xml:space="preserve"> </w:t>
      </w:r>
      <w:r>
        <w:rPr>
          <w:w w:val="105"/>
        </w:rPr>
        <w:t>then</w:t>
      </w:r>
      <w:r>
        <w:rPr>
          <w:spacing w:val="36"/>
          <w:w w:val="105"/>
        </w:rPr>
        <w:t xml:space="preserve"> </w:t>
      </w:r>
      <w:r>
        <w:rPr>
          <w:w w:val="105"/>
        </w:rPr>
        <w:t>used</w:t>
      </w:r>
      <w:r>
        <w:rPr>
          <w:spacing w:val="36"/>
          <w:w w:val="105"/>
        </w:rPr>
        <w:t xml:space="preserve"> </w:t>
      </w:r>
      <w:r>
        <w:rPr>
          <w:w w:val="105"/>
        </w:rPr>
        <w:t>these</w:t>
      </w:r>
      <w:r>
        <w:rPr>
          <w:spacing w:val="36"/>
          <w:w w:val="105"/>
        </w:rPr>
        <w:t xml:space="preserve"> </w:t>
      </w:r>
      <w:r>
        <w:rPr>
          <w:w w:val="105"/>
        </w:rPr>
        <w:t>regions</w:t>
      </w:r>
      <w:r>
        <w:rPr>
          <w:spacing w:val="36"/>
          <w:w w:val="105"/>
        </w:rPr>
        <w:t xml:space="preserve"> </w:t>
      </w:r>
      <w:r>
        <w:rPr>
          <w:w w:val="105"/>
        </w:rPr>
        <w:t>to</w:t>
      </w:r>
      <w:r>
        <w:rPr>
          <w:spacing w:val="37"/>
          <w:w w:val="105"/>
        </w:rPr>
        <w:t xml:space="preserve"> </w:t>
      </w:r>
      <w:r>
        <w:rPr>
          <w:w w:val="105"/>
        </w:rPr>
        <w:t>generate</w:t>
      </w:r>
      <w:r>
        <w:rPr>
          <w:spacing w:val="36"/>
          <w:w w:val="105"/>
        </w:rPr>
        <w:t xml:space="preserve"> </w:t>
      </w:r>
      <w:r>
        <w:rPr>
          <w:w w:val="105"/>
        </w:rPr>
        <w:t>invertible</w:t>
      </w:r>
      <w:r>
        <w:rPr>
          <w:spacing w:val="36"/>
          <w:w w:val="105"/>
        </w:rPr>
        <w:t xml:space="preserve"> </w:t>
      </w:r>
      <w:r>
        <w:rPr>
          <w:w w:val="105"/>
        </w:rPr>
        <w:t>transformations</w:t>
      </w:r>
      <w:r>
        <w:rPr>
          <w:spacing w:val="36"/>
          <w:w w:val="105"/>
        </w:rPr>
        <w:t xml:space="preserve"> </w:t>
      </w:r>
      <w:r>
        <w:rPr>
          <w:spacing w:val="-2"/>
          <w:w w:val="105"/>
        </w:rPr>
        <w:t>between</w:t>
      </w:r>
    </w:p>
    <w:p w14:paraId="7C96C088" w14:textId="75A1BD96" w:rsidR="005F326E" w:rsidRDefault="00000000">
      <w:pPr>
        <w:pStyle w:val="BodyText"/>
        <w:spacing w:before="158"/>
      </w:pPr>
      <w:proofErr w:type="gramStart"/>
      <w:r>
        <w:rPr>
          <w:rFonts w:ascii="Arial"/>
          <w:sz w:val="12"/>
        </w:rPr>
        <w:t>595</w:t>
      </w:r>
      <w:r>
        <w:rPr>
          <w:rFonts w:ascii="Arial"/>
          <w:spacing w:val="73"/>
          <w:sz w:val="12"/>
        </w:rPr>
        <w:t xml:space="preserve">  </w:t>
      </w:r>
      <w:r>
        <w:t>successive</w:t>
      </w:r>
      <w:proofErr w:type="gramEnd"/>
      <w:r>
        <w:rPr>
          <w:spacing w:val="54"/>
        </w:rPr>
        <w:t xml:space="preserve"> </w:t>
      </w:r>
      <w:r>
        <w:t>time</w:t>
      </w:r>
      <w:r>
        <w:rPr>
          <w:spacing w:val="53"/>
        </w:rPr>
        <w:t xml:space="preserve"> </w:t>
      </w:r>
      <w:r>
        <w:t>points.</w:t>
      </w:r>
      <w:r>
        <w:rPr>
          <w:spacing w:val="41"/>
        </w:rPr>
        <w:t xml:space="preserve">  </w:t>
      </w:r>
      <w:r>
        <w:t>Specifically</w:t>
      </w:r>
      <w:ins w:id="316" w:author="Gee, James C" w:date="2024-04-10T19:01:00Z">
        <w:r w:rsidR="00D463F5">
          <w:t>,</w:t>
        </w:r>
      </w:ins>
      <w:r>
        <w:rPr>
          <w:spacing w:val="55"/>
        </w:rPr>
        <w:t xml:space="preserve"> </w:t>
      </w:r>
      <w:r>
        <w:t>each</w:t>
      </w:r>
      <w:r>
        <w:rPr>
          <w:spacing w:val="54"/>
        </w:rPr>
        <w:t xml:space="preserve"> </w:t>
      </w:r>
      <w:r>
        <w:t>label</w:t>
      </w:r>
      <w:r>
        <w:rPr>
          <w:spacing w:val="54"/>
        </w:rPr>
        <w:t xml:space="preserve"> </w:t>
      </w:r>
      <w:r>
        <w:t>was</w:t>
      </w:r>
      <w:r>
        <w:rPr>
          <w:spacing w:val="53"/>
        </w:rPr>
        <w:t xml:space="preserve"> </w:t>
      </w:r>
      <w:r>
        <w:t>used</w:t>
      </w:r>
      <w:r>
        <w:rPr>
          <w:spacing w:val="54"/>
        </w:rPr>
        <w:t xml:space="preserve"> </w:t>
      </w:r>
      <w:r>
        <w:t>to</w:t>
      </w:r>
      <w:r>
        <w:rPr>
          <w:spacing w:val="54"/>
        </w:rPr>
        <w:t xml:space="preserve"> </w:t>
      </w:r>
      <w:r>
        <w:t>create</w:t>
      </w:r>
      <w:r>
        <w:rPr>
          <w:spacing w:val="54"/>
        </w:rPr>
        <w:t xml:space="preserve"> </w:t>
      </w:r>
      <w:r>
        <w:t>a</w:t>
      </w:r>
      <w:r>
        <w:rPr>
          <w:spacing w:val="54"/>
        </w:rPr>
        <w:t xml:space="preserve"> </w:t>
      </w:r>
      <w:r>
        <w:t>pair</w:t>
      </w:r>
      <w:r>
        <w:rPr>
          <w:spacing w:val="53"/>
        </w:rPr>
        <w:t xml:space="preserve"> </w:t>
      </w:r>
      <w:r>
        <w:t>of</w:t>
      </w:r>
      <w:r>
        <w:rPr>
          <w:spacing w:val="54"/>
        </w:rPr>
        <w:t xml:space="preserve"> </w:t>
      </w:r>
      <w:r>
        <w:t>single</w:t>
      </w:r>
      <w:r>
        <w:rPr>
          <w:spacing w:val="54"/>
        </w:rPr>
        <w:t xml:space="preserve"> </w:t>
      </w:r>
      <w:proofErr w:type="gramStart"/>
      <w:r>
        <w:rPr>
          <w:spacing w:val="-2"/>
        </w:rPr>
        <w:t>region</w:t>
      </w:r>
      <w:proofErr w:type="gramEnd"/>
    </w:p>
    <w:p w14:paraId="3E651971" w14:textId="77777777" w:rsidR="005F326E" w:rsidRDefault="00000000">
      <w:pPr>
        <w:pStyle w:val="BodyText"/>
        <w:spacing w:before="157"/>
      </w:pPr>
      <w:proofErr w:type="gramStart"/>
      <w:r>
        <w:rPr>
          <w:rFonts w:ascii="Arial" w:hAnsi="Arial"/>
          <w:w w:val="105"/>
          <w:sz w:val="12"/>
        </w:rPr>
        <w:t>596</w:t>
      </w:r>
      <w:r>
        <w:rPr>
          <w:rFonts w:ascii="Arial" w:hAnsi="Arial"/>
          <w:spacing w:val="56"/>
          <w:w w:val="105"/>
          <w:sz w:val="12"/>
        </w:rPr>
        <w:t xml:space="preserve">  </w:t>
      </w:r>
      <w:r>
        <w:rPr>
          <w:w w:val="105"/>
        </w:rPr>
        <w:t>images</w:t>
      </w:r>
      <w:proofErr w:type="gramEnd"/>
      <w:r>
        <w:rPr>
          <w:spacing w:val="39"/>
          <w:w w:val="105"/>
        </w:rPr>
        <w:t xml:space="preserve"> </w:t>
      </w:r>
      <w:r>
        <w:rPr>
          <w:w w:val="105"/>
        </w:rPr>
        <w:t>resulting</w:t>
      </w:r>
      <w:r>
        <w:rPr>
          <w:spacing w:val="39"/>
          <w:w w:val="105"/>
        </w:rPr>
        <w:t xml:space="preserve"> </w:t>
      </w:r>
      <w:r>
        <w:rPr>
          <w:w w:val="105"/>
        </w:rPr>
        <w:t>in</w:t>
      </w:r>
      <w:r>
        <w:rPr>
          <w:spacing w:val="38"/>
          <w:w w:val="105"/>
        </w:rPr>
        <w:t xml:space="preserve"> </w:t>
      </w:r>
      <w:r>
        <w:rPr>
          <w:w w:val="105"/>
        </w:rPr>
        <w:t>26</w:t>
      </w:r>
      <w:r>
        <w:rPr>
          <w:spacing w:val="38"/>
          <w:w w:val="105"/>
        </w:rPr>
        <w:t xml:space="preserve"> </w:t>
      </w:r>
      <w:r>
        <w:rPr>
          <w:w w:val="105"/>
        </w:rPr>
        <w:t>pairs</w:t>
      </w:r>
      <w:r>
        <w:rPr>
          <w:spacing w:val="38"/>
          <w:w w:val="105"/>
        </w:rPr>
        <w:t xml:space="preserve"> </w:t>
      </w:r>
      <w:r>
        <w:rPr>
          <w:w w:val="105"/>
        </w:rPr>
        <w:t>of</w:t>
      </w:r>
      <w:r>
        <w:rPr>
          <w:spacing w:val="38"/>
          <w:w w:val="105"/>
        </w:rPr>
        <w:t xml:space="preserve"> </w:t>
      </w:r>
      <w:r>
        <w:rPr>
          <w:w w:val="105"/>
        </w:rPr>
        <w:t>“source”</w:t>
      </w:r>
      <w:r>
        <w:rPr>
          <w:spacing w:val="38"/>
          <w:w w:val="105"/>
        </w:rPr>
        <w:t xml:space="preserve"> </w:t>
      </w:r>
      <w:r>
        <w:rPr>
          <w:w w:val="105"/>
        </w:rPr>
        <w:t>and</w:t>
      </w:r>
      <w:r>
        <w:rPr>
          <w:spacing w:val="38"/>
          <w:w w:val="105"/>
        </w:rPr>
        <w:t xml:space="preserve"> </w:t>
      </w:r>
      <w:r>
        <w:rPr>
          <w:w w:val="105"/>
        </w:rPr>
        <w:t>“target”</w:t>
      </w:r>
      <w:r>
        <w:rPr>
          <w:spacing w:val="38"/>
          <w:w w:val="105"/>
        </w:rPr>
        <w:t xml:space="preserve"> </w:t>
      </w:r>
      <w:r>
        <w:rPr>
          <w:w w:val="105"/>
        </w:rPr>
        <w:t>images.</w:t>
      </w:r>
      <w:r>
        <w:rPr>
          <w:spacing w:val="28"/>
          <w:w w:val="105"/>
        </w:rPr>
        <w:t xml:space="preserve">  </w:t>
      </w:r>
      <w:r>
        <w:rPr>
          <w:w w:val="105"/>
        </w:rPr>
        <w:t>The</w:t>
      </w:r>
      <w:r>
        <w:rPr>
          <w:spacing w:val="39"/>
          <w:w w:val="105"/>
        </w:rPr>
        <w:t xml:space="preserve"> </w:t>
      </w:r>
      <w:r>
        <w:rPr>
          <w:w w:val="105"/>
        </w:rPr>
        <w:t>multiple</w:t>
      </w:r>
      <w:r>
        <w:rPr>
          <w:spacing w:val="38"/>
          <w:w w:val="105"/>
        </w:rPr>
        <w:t xml:space="preserve"> </w:t>
      </w:r>
      <w:r>
        <w:rPr>
          <w:w w:val="105"/>
        </w:rPr>
        <w:t>image</w:t>
      </w:r>
      <w:r>
        <w:rPr>
          <w:spacing w:val="38"/>
          <w:w w:val="105"/>
        </w:rPr>
        <w:t xml:space="preserve"> </w:t>
      </w:r>
      <w:proofErr w:type="gramStart"/>
      <w:r>
        <w:rPr>
          <w:spacing w:val="-2"/>
          <w:w w:val="105"/>
        </w:rPr>
        <w:t>pairs</w:t>
      </w:r>
      <w:proofErr w:type="gramEnd"/>
    </w:p>
    <w:p w14:paraId="478DDD71" w14:textId="77777777" w:rsidR="005F326E" w:rsidRDefault="00000000">
      <w:pPr>
        <w:pStyle w:val="BodyText"/>
        <w:spacing w:before="158"/>
      </w:pPr>
      <w:proofErr w:type="gramStart"/>
      <w:r>
        <w:rPr>
          <w:rFonts w:ascii="Arial"/>
          <w:sz w:val="12"/>
        </w:rPr>
        <w:t>597</w:t>
      </w:r>
      <w:r>
        <w:rPr>
          <w:rFonts w:ascii="Arial"/>
          <w:spacing w:val="66"/>
          <w:w w:val="150"/>
          <w:sz w:val="12"/>
        </w:rPr>
        <w:t xml:space="preserve">  </w:t>
      </w:r>
      <w:r>
        <w:t>were</w:t>
      </w:r>
      <w:proofErr w:type="gramEnd"/>
      <w:r>
        <w:rPr>
          <w:spacing w:val="50"/>
        </w:rPr>
        <w:t xml:space="preserve"> </w:t>
      </w:r>
      <w:commentRangeStart w:id="317"/>
      <w:commentRangeStart w:id="318"/>
      <w:r>
        <w:t>used</w:t>
      </w:r>
      <w:commentRangeEnd w:id="317"/>
      <w:r w:rsidR="00D463F5">
        <w:rPr>
          <w:rStyle w:val="CommentReference"/>
        </w:rPr>
        <w:commentReference w:id="317"/>
      </w:r>
      <w:commentRangeEnd w:id="318"/>
      <w:r w:rsidR="009A6E50">
        <w:rPr>
          <w:rStyle w:val="CommentReference"/>
        </w:rPr>
        <w:commentReference w:id="318"/>
      </w:r>
      <w:r>
        <w:rPr>
          <w:spacing w:val="50"/>
        </w:rPr>
        <w:t xml:space="preserve"> </w:t>
      </w:r>
      <w:r>
        <w:t>to</w:t>
      </w:r>
      <w:r>
        <w:rPr>
          <w:spacing w:val="49"/>
        </w:rPr>
        <w:t xml:space="preserve"> </w:t>
      </w:r>
      <w:r>
        <w:t>iteratively</w:t>
      </w:r>
      <w:r>
        <w:rPr>
          <w:spacing w:val="50"/>
        </w:rPr>
        <w:t xml:space="preserve"> </w:t>
      </w:r>
      <w:r>
        <w:t>estimate</w:t>
      </w:r>
      <w:r>
        <w:rPr>
          <w:spacing w:val="49"/>
        </w:rPr>
        <w:t xml:space="preserve"> </w:t>
      </w:r>
      <w:r>
        <w:t>a</w:t>
      </w:r>
      <w:r>
        <w:rPr>
          <w:spacing w:val="50"/>
        </w:rPr>
        <w:t xml:space="preserve"> </w:t>
      </w:r>
      <w:r>
        <w:t>diffeomorphic</w:t>
      </w:r>
      <w:r>
        <w:rPr>
          <w:spacing w:val="49"/>
        </w:rPr>
        <w:t xml:space="preserve"> </w:t>
      </w:r>
      <w:r>
        <w:t>pairwise</w:t>
      </w:r>
      <w:r>
        <w:rPr>
          <w:spacing w:val="49"/>
        </w:rPr>
        <w:t xml:space="preserve"> </w:t>
      </w:r>
      <w:r>
        <w:t>transform.</w:t>
      </w:r>
      <w:r>
        <w:rPr>
          <w:spacing w:val="29"/>
        </w:rPr>
        <w:t xml:space="preserve">  </w:t>
      </w:r>
      <w:r>
        <w:t>Given</w:t>
      </w:r>
      <w:r>
        <w:rPr>
          <w:spacing w:val="49"/>
        </w:rPr>
        <w:t xml:space="preserve"> </w:t>
      </w:r>
      <w:r>
        <w:t>the</w:t>
      </w:r>
      <w:r>
        <w:rPr>
          <w:spacing w:val="50"/>
        </w:rPr>
        <w:t xml:space="preserve"> </w:t>
      </w:r>
      <w:r>
        <w:t>seven</w:t>
      </w:r>
      <w:r>
        <w:rPr>
          <w:spacing w:val="49"/>
        </w:rPr>
        <w:t xml:space="preserve"> </w:t>
      </w:r>
      <w:r>
        <w:rPr>
          <w:spacing w:val="-5"/>
        </w:rPr>
        <w:t>at-</w:t>
      </w:r>
    </w:p>
    <w:p w14:paraId="28750647" w14:textId="77777777" w:rsidR="005F326E" w:rsidRDefault="00000000">
      <w:pPr>
        <w:pStyle w:val="BodyText"/>
        <w:spacing w:before="157"/>
      </w:pPr>
      <w:proofErr w:type="gramStart"/>
      <w:r>
        <w:rPr>
          <w:rFonts w:ascii="Arial"/>
          <w:w w:val="105"/>
          <w:sz w:val="12"/>
        </w:rPr>
        <w:t>598</w:t>
      </w:r>
      <w:r>
        <w:rPr>
          <w:rFonts w:ascii="Arial"/>
          <w:spacing w:val="57"/>
          <w:w w:val="105"/>
          <w:sz w:val="12"/>
        </w:rPr>
        <w:t xml:space="preserve">  </w:t>
      </w:r>
      <w:r>
        <w:rPr>
          <w:w w:val="105"/>
        </w:rPr>
        <w:t>lases</w:t>
      </w:r>
      <w:proofErr w:type="gramEnd"/>
      <w:r>
        <w:rPr>
          <w:spacing w:val="32"/>
          <w:w w:val="105"/>
        </w:rPr>
        <w:t xml:space="preserve"> </w:t>
      </w:r>
      <w:r>
        <w:rPr>
          <w:w w:val="105"/>
        </w:rPr>
        <w:t>E11.5,</w:t>
      </w:r>
      <w:r>
        <w:rPr>
          <w:spacing w:val="35"/>
          <w:w w:val="105"/>
        </w:rPr>
        <w:t xml:space="preserve"> </w:t>
      </w:r>
      <w:r>
        <w:rPr>
          <w:w w:val="105"/>
        </w:rPr>
        <w:t>E13.5,</w:t>
      </w:r>
      <w:r>
        <w:rPr>
          <w:spacing w:val="35"/>
          <w:w w:val="105"/>
        </w:rPr>
        <w:t xml:space="preserve"> </w:t>
      </w:r>
      <w:r>
        <w:rPr>
          <w:w w:val="105"/>
        </w:rPr>
        <w:t>E15.5,</w:t>
      </w:r>
      <w:r>
        <w:rPr>
          <w:spacing w:val="36"/>
          <w:w w:val="105"/>
        </w:rPr>
        <w:t xml:space="preserve"> </w:t>
      </w:r>
      <w:r>
        <w:rPr>
          <w:w w:val="105"/>
        </w:rPr>
        <w:t>E18.5,</w:t>
      </w:r>
      <w:r>
        <w:rPr>
          <w:spacing w:val="35"/>
          <w:w w:val="105"/>
        </w:rPr>
        <w:t xml:space="preserve"> </w:t>
      </w:r>
      <w:r>
        <w:rPr>
          <w:w w:val="105"/>
        </w:rPr>
        <w:t>P4,</w:t>
      </w:r>
      <w:r>
        <w:rPr>
          <w:spacing w:val="35"/>
          <w:w w:val="105"/>
        </w:rPr>
        <w:t xml:space="preserve"> </w:t>
      </w:r>
      <w:r>
        <w:rPr>
          <w:w w:val="105"/>
        </w:rPr>
        <w:t>P14,</w:t>
      </w:r>
      <w:r>
        <w:rPr>
          <w:spacing w:val="35"/>
          <w:w w:val="105"/>
        </w:rPr>
        <w:t xml:space="preserve"> </w:t>
      </w:r>
      <w:r>
        <w:rPr>
          <w:w w:val="105"/>
        </w:rPr>
        <w:t>and</w:t>
      </w:r>
      <w:r>
        <w:rPr>
          <w:spacing w:val="30"/>
          <w:w w:val="105"/>
        </w:rPr>
        <w:t xml:space="preserve"> </w:t>
      </w:r>
      <w:r>
        <w:rPr>
          <w:w w:val="105"/>
        </w:rPr>
        <w:t>P56,</w:t>
      </w:r>
      <w:r>
        <w:rPr>
          <w:spacing w:val="35"/>
          <w:w w:val="105"/>
        </w:rPr>
        <w:t xml:space="preserve"> </w:t>
      </w:r>
      <w:r>
        <w:rPr>
          <w:w w:val="105"/>
        </w:rPr>
        <w:t>this</w:t>
      </w:r>
      <w:r>
        <w:rPr>
          <w:spacing w:val="31"/>
          <w:w w:val="105"/>
        </w:rPr>
        <w:t xml:space="preserve"> </w:t>
      </w:r>
      <w:r>
        <w:rPr>
          <w:w w:val="105"/>
        </w:rPr>
        <w:t>resulted</w:t>
      </w:r>
      <w:r>
        <w:rPr>
          <w:spacing w:val="30"/>
          <w:w w:val="105"/>
        </w:rPr>
        <w:t xml:space="preserve"> </w:t>
      </w:r>
      <w:r>
        <w:rPr>
          <w:w w:val="105"/>
        </w:rPr>
        <w:t>in</w:t>
      </w:r>
      <w:r>
        <w:rPr>
          <w:spacing w:val="29"/>
          <w:w w:val="105"/>
        </w:rPr>
        <w:t xml:space="preserve"> </w:t>
      </w:r>
      <w:r>
        <w:rPr>
          <w:w w:val="105"/>
        </w:rPr>
        <w:t>6</w:t>
      </w:r>
      <w:r>
        <w:rPr>
          <w:spacing w:val="30"/>
          <w:w w:val="105"/>
        </w:rPr>
        <w:t xml:space="preserve"> </w:t>
      </w:r>
      <w:r>
        <w:rPr>
          <w:w w:val="105"/>
        </w:rPr>
        <w:t>sets</w:t>
      </w:r>
      <w:r>
        <w:rPr>
          <w:spacing w:val="31"/>
          <w:w w:val="105"/>
        </w:rPr>
        <w:t xml:space="preserve"> </w:t>
      </w:r>
      <w:r>
        <w:rPr>
          <w:w w:val="105"/>
        </w:rPr>
        <w:t>of</w:t>
      </w:r>
      <w:r>
        <w:rPr>
          <w:spacing w:val="30"/>
          <w:w w:val="105"/>
        </w:rPr>
        <w:t xml:space="preserve"> </w:t>
      </w:r>
      <w:r>
        <w:rPr>
          <w:spacing w:val="-2"/>
          <w:w w:val="105"/>
        </w:rPr>
        <w:t>transforms</w:t>
      </w:r>
    </w:p>
    <w:p w14:paraId="2C7E9D8C" w14:textId="78940B35" w:rsidR="005F326E" w:rsidRDefault="00000000">
      <w:pPr>
        <w:pStyle w:val="BodyText"/>
        <w:spacing w:before="157"/>
      </w:pPr>
      <w:proofErr w:type="gramStart"/>
      <w:r>
        <w:rPr>
          <w:rFonts w:ascii="Arial"/>
          <w:w w:val="105"/>
          <w:sz w:val="12"/>
        </w:rPr>
        <w:t>599</w:t>
      </w:r>
      <w:r>
        <w:rPr>
          <w:rFonts w:ascii="Arial"/>
          <w:spacing w:val="54"/>
          <w:w w:val="105"/>
          <w:sz w:val="12"/>
        </w:rPr>
        <w:t xml:space="preserve">  </w:t>
      </w:r>
      <w:r>
        <w:rPr>
          <w:w w:val="105"/>
        </w:rPr>
        <w:t>between</w:t>
      </w:r>
      <w:proofErr w:type="gramEnd"/>
      <w:r>
        <w:rPr>
          <w:spacing w:val="28"/>
          <w:w w:val="105"/>
        </w:rPr>
        <w:t xml:space="preserve"> </w:t>
      </w:r>
      <w:r>
        <w:rPr>
          <w:w w:val="105"/>
        </w:rPr>
        <w:t>successive</w:t>
      </w:r>
      <w:r>
        <w:rPr>
          <w:spacing w:val="27"/>
          <w:w w:val="105"/>
        </w:rPr>
        <w:t xml:space="preserve"> </w:t>
      </w:r>
      <w:r>
        <w:rPr>
          <w:w w:val="105"/>
        </w:rPr>
        <w:t>time</w:t>
      </w:r>
      <w:r>
        <w:rPr>
          <w:spacing w:val="27"/>
          <w:w w:val="105"/>
        </w:rPr>
        <w:t xml:space="preserve"> </w:t>
      </w:r>
      <w:r>
        <w:rPr>
          <w:w w:val="105"/>
        </w:rPr>
        <w:t>points.</w:t>
      </w:r>
      <w:r>
        <w:rPr>
          <w:spacing w:val="64"/>
          <w:w w:val="150"/>
        </w:rPr>
        <w:t xml:space="preserve"> </w:t>
      </w:r>
      <w:r>
        <w:rPr>
          <w:w w:val="105"/>
        </w:rPr>
        <w:t>Given</w:t>
      </w:r>
      <w:r>
        <w:rPr>
          <w:spacing w:val="27"/>
          <w:w w:val="105"/>
        </w:rPr>
        <w:t xml:space="preserve"> </w:t>
      </w:r>
      <w:r>
        <w:rPr>
          <w:w w:val="105"/>
        </w:rPr>
        <w:t>the</w:t>
      </w:r>
      <w:r>
        <w:rPr>
          <w:spacing w:val="27"/>
          <w:w w:val="105"/>
        </w:rPr>
        <w:t xml:space="preserve"> </w:t>
      </w:r>
      <w:r>
        <w:rPr>
          <w:w w:val="105"/>
        </w:rPr>
        <w:t>relative</w:t>
      </w:r>
      <w:r>
        <w:rPr>
          <w:spacing w:val="28"/>
          <w:w w:val="105"/>
        </w:rPr>
        <w:t xml:space="preserve"> </w:t>
      </w:r>
      <w:r>
        <w:rPr>
          <w:w w:val="105"/>
        </w:rPr>
        <w:t>sizes</w:t>
      </w:r>
      <w:r>
        <w:rPr>
          <w:spacing w:val="27"/>
          <w:w w:val="105"/>
        </w:rPr>
        <w:t xml:space="preserve"> </w:t>
      </w:r>
      <w:r>
        <w:rPr>
          <w:w w:val="105"/>
        </w:rPr>
        <w:t>between</w:t>
      </w:r>
      <w:r>
        <w:rPr>
          <w:spacing w:val="27"/>
          <w:w w:val="105"/>
        </w:rPr>
        <w:t xml:space="preserve"> </w:t>
      </w:r>
      <w:r>
        <w:rPr>
          <w:w w:val="105"/>
        </w:rPr>
        <w:t>atlases</w:t>
      </w:r>
      <w:ins w:id="319" w:author="Gee, James C" w:date="2024-04-10T19:02:00Z">
        <w:r w:rsidR="00D463F5">
          <w:rPr>
            <w:w w:val="105"/>
          </w:rPr>
          <w:t xml:space="preserve"> (ranging from X to X)</w:t>
        </w:r>
      </w:ins>
      <w:r>
        <w:rPr>
          <w:w w:val="105"/>
        </w:rPr>
        <w:t>,</w:t>
      </w:r>
      <w:r>
        <w:rPr>
          <w:spacing w:val="32"/>
          <w:w w:val="105"/>
        </w:rPr>
        <w:t xml:space="preserve"> </w:t>
      </w:r>
      <w:r>
        <w:rPr>
          <w:w w:val="105"/>
        </w:rPr>
        <w:t>on</w:t>
      </w:r>
      <w:r>
        <w:rPr>
          <w:spacing w:val="27"/>
          <w:w w:val="105"/>
        </w:rPr>
        <w:t xml:space="preserve"> </w:t>
      </w:r>
      <w:r>
        <w:rPr>
          <w:w w:val="105"/>
        </w:rPr>
        <w:t>the</w:t>
      </w:r>
      <w:r>
        <w:rPr>
          <w:spacing w:val="27"/>
          <w:w w:val="105"/>
        </w:rPr>
        <w:t xml:space="preserve"> </w:t>
      </w:r>
      <w:r>
        <w:rPr>
          <w:w w:val="105"/>
        </w:rPr>
        <w:t>order</w:t>
      </w:r>
      <w:r>
        <w:rPr>
          <w:spacing w:val="28"/>
          <w:w w:val="105"/>
        </w:rPr>
        <w:t xml:space="preserve"> </w:t>
      </w:r>
      <w:r>
        <w:rPr>
          <w:spacing w:val="-5"/>
          <w:w w:val="105"/>
        </w:rPr>
        <w:t>of</w:t>
      </w:r>
    </w:p>
    <w:p w14:paraId="106ECFD7" w14:textId="77777777" w:rsidR="005F326E" w:rsidRDefault="00000000">
      <w:pPr>
        <w:pStyle w:val="BodyText"/>
        <w:spacing w:before="143"/>
      </w:pPr>
      <w:proofErr w:type="gramStart"/>
      <w:r>
        <w:rPr>
          <w:rFonts w:ascii="Arial"/>
          <w:w w:val="105"/>
          <w:sz w:val="12"/>
        </w:rPr>
        <w:t>600</w:t>
      </w:r>
      <w:r>
        <w:rPr>
          <w:rFonts w:ascii="Arial"/>
          <w:spacing w:val="58"/>
          <w:w w:val="105"/>
          <w:sz w:val="12"/>
        </w:rPr>
        <w:t xml:space="preserve">  </w:t>
      </w:r>
      <w:r>
        <w:rPr>
          <w:w w:val="105"/>
        </w:rPr>
        <w:t>10</w:t>
      </w:r>
      <w:r>
        <w:rPr>
          <w:w w:val="105"/>
          <w:position w:val="9"/>
          <w:sz w:val="16"/>
        </w:rPr>
        <w:t>6</w:t>
      </w:r>
      <w:proofErr w:type="gramEnd"/>
      <w:r>
        <w:rPr>
          <w:spacing w:val="72"/>
          <w:w w:val="105"/>
          <w:position w:val="9"/>
          <w:sz w:val="16"/>
        </w:rPr>
        <w:t xml:space="preserve"> </w:t>
      </w:r>
      <w:r>
        <w:rPr>
          <w:w w:val="105"/>
        </w:rPr>
        <w:t>points</w:t>
      </w:r>
      <w:r>
        <w:rPr>
          <w:spacing w:val="41"/>
          <w:w w:val="105"/>
        </w:rPr>
        <w:t xml:space="preserve"> </w:t>
      </w:r>
      <w:r>
        <w:rPr>
          <w:w w:val="105"/>
        </w:rPr>
        <w:t>were</w:t>
      </w:r>
      <w:r>
        <w:rPr>
          <w:spacing w:val="42"/>
          <w:w w:val="105"/>
        </w:rPr>
        <w:t xml:space="preserve"> </w:t>
      </w:r>
      <w:r>
        <w:rPr>
          <w:w w:val="105"/>
        </w:rPr>
        <w:t>randomly</w:t>
      </w:r>
      <w:r>
        <w:rPr>
          <w:spacing w:val="41"/>
          <w:w w:val="105"/>
        </w:rPr>
        <w:t xml:space="preserve"> </w:t>
      </w:r>
      <w:r>
        <w:rPr>
          <w:w w:val="105"/>
        </w:rPr>
        <w:t>sampled</w:t>
      </w:r>
      <w:r>
        <w:rPr>
          <w:spacing w:val="42"/>
          <w:w w:val="105"/>
        </w:rPr>
        <w:t xml:space="preserve"> </w:t>
      </w:r>
      <w:proofErr w:type="spellStart"/>
      <w:r>
        <w:rPr>
          <w:w w:val="105"/>
        </w:rPr>
        <w:t>labelwise</w:t>
      </w:r>
      <w:proofErr w:type="spellEnd"/>
      <w:r>
        <w:rPr>
          <w:spacing w:val="41"/>
          <w:w w:val="105"/>
        </w:rPr>
        <w:t xml:space="preserve"> </w:t>
      </w:r>
      <w:r>
        <w:rPr>
          <w:w w:val="105"/>
        </w:rPr>
        <w:t>in</w:t>
      </w:r>
      <w:r>
        <w:rPr>
          <w:spacing w:val="41"/>
          <w:w w:val="105"/>
        </w:rPr>
        <w:t xml:space="preserve"> </w:t>
      </w:r>
      <w:r>
        <w:rPr>
          <w:w w:val="105"/>
        </w:rPr>
        <w:t>the</w:t>
      </w:r>
      <w:r>
        <w:rPr>
          <w:spacing w:val="42"/>
          <w:w w:val="105"/>
        </w:rPr>
        <w:t xml:space="preserve"> </w:t>
      </w:r>
      <w:r>
        <w:rPr>
          <w:w w:val="105"/>
        </w:rPr>
        <w:t>P56</w:t>
      </w:r>
      <w:r>
        <w:rPr>
          <w:spacing w:val="41"/>
          <w:w w:val="105"/>
        </w:rPr>
        <w:t xml:space="preserve"> </w:t>
      </w:r>
      <w:r>
        <w:rPr>
          <w:w w:val="105"/>
        </w:rPr>
        <w:t>template</w:t>
      </w:r>
      <w:r>
        <w:rPr>
          <w:spacing w:val="42"/>
          <w:w w:val="105"/>
        </w:rPr>
        <w:t xml:space="preserve"> </w:t>
      </w:r>
      <w:r>
        <w:rPr>
          <w:w w:val="105"/>
        </w:rPr>
        <w:t>space</w:t>
      </w:r>
      <w:r>
        <w:rPr>
          <w:spacing w:val="41"/>
          <w:w w:val="105"/>
        </w:rPr>
        <w:t xml:space="preserve"> </w:t>
      </w:r>
      <w:r>
        <w:rPr>
          <w:w w:val="105"/>
        </w:rPr>
        <w:t>and</w:t>
      </w:r>
      <w:r>
        <w:rPr>
          <w:spacing w:val="42"/>
          <w:w w:val="105"/>
        </w:rPr>
        <w:t xml:space="preserve"> </w:t>
      </w:r>
      <w:r>
        <w:rPr>
          <w:spacing w:val="-2"/>
          <w:w w:val="105"/>
        </w:rPr>
        <w:t>propagated</w:t>
      </w:r>
    </w:p>
    <w:p w14:paraId="062825A1" w14:textId="77777777" w:rsidR="005F326E" w:rsidRDefault="00000000">
      <w:pPr>
        <w:pStyle w:val="BodyText"/>
        <w:spacing w:before="157"/>
      </w:pPr>
      <w:proofErr w:type="gramStart"/>
      <w:r>
        <w:rPr>
          <w:rFonts w:ascii="Arial"/>
          <w:w w:val="105"/>
          <w:sz w:val="12"/>
        </w:rPr>
        <w:t>601</w:t>
      </w:r>
      <w:r>
        <w:rPr>
          <w:rFonts w:ascii="Arial"/>
          <w:spacing w:val="52"/>
          <w:w w:val="105"/>
          <w:sz w:val="12"/>
        </w:rPr>
        <w:t xml:space="preserve">  </w:t>
      </w:r>
      <w:r>
        <w:rPr>
          <w:w w:val="105"/>
        </w:rPr>
        <w:t>to</w:t>
      </w:r>
      <w:proofErr w:type="gramEnd"/>
      <w:r>
        <w:rPr>
          <w:spacing w:val="22"/>
          <w:w w:val="105"/>
        </w:rPr>
        <w:t xml:space="preserve"> </w:t>
      </w:r>
      <w:r>
        <w:rPr>
          <w:w w:val="105"/>
        </w:rPr>
        <w:t>each</w:t>
      </w:r>
      <w:r>
        <w:rPr>
          <w:spacing w:val="22"/>
          <w:w w:val="105"/>
        </w:rPr>
        <w:t xml:space="preserve"> </w:t>
      </w:r>
      <w:r>
        <w:rPr>
          <w:w w:val="105"/>
        </w:rPr>
        <w:t>successive</w:t>
      </w:r>
      <w:r>
        <w:rPr>
          <w:spacing w:val="22"/>
          <w:w w:val="105"/>
        </w:rPr>
        <w:t xml:space="preserve"> </w:t>
      </w:r>
      <w:r>
        <w:rPr>
          <w:w w:val="105"/>
        </w:rPr>
        <w:t>atlas</w:t>
      </w:r>
      <w:r>
        <w:rPr>
          <w:spacing w:val="22"/>
          <w:w w:val="105"/>
        </w:rPr>
        <w:t xml:space="preserve"> </w:t>
      </w:r>
      <w:r>
        <w:rPr>
          <w:w w:val="105"/>
        </w:rPr>
        <w:t>providing</w:t>
      </w:r>
      <w:r>
        <w:rPr>
          <w:spacing w:val="23"/>
          <w:w w:val="105"/>
        </w:rPr>
        <w:t xml:space="preserve"> </w:t>
      </w:r>
      <w:r>
        <w:rPr>
          <w:w w:val="105"/>
        </w:rPr>
        <w:t>the</w:t>
      </w:r>
      <w:r>
        <w:rPr>
          <w:spacing w:val="22"/>
          <w:w w:val="105"/>
        </w:rPr>
        <w:t xml:space="preserve"> </w:t>
      </w:r>
      <w:r>
        <w:rPr>
          <w:w w:val="105"/>
        </w:rPr>
        <w:t>point</w:t>
      </w:r>
      <w:r>
        <w:rPr>
          <w:spacing w:val="22"/>
          <w:w w:val="105"/>
        </w:rPr>
        <w:t xml:space="preserve"> </w:t>
      </w:r>
      <w:r>
        <w:rPr>
          <w:w w:val="105"/>
        </w:rPr>
        <w:t>sets</w:t>
      </w:r>
      <w:r>
        <w:rPr>
          <w:spacing w:val="22"/>
          <w:w w:val="105"/>
        </w:rPr>
        <w:t xml:space="preserve"> </w:t>
      </w:r>
      <w:r>
        <w:rPr>
          <w:w w:val="105"/>
        </w:rPr>
        <w:t>for</w:t>
      </w:r>
      <w:r>
        <w:rPr>
          <w:spacing w:val="22"/>
          <w:w w:val="105"/>
        </w:rPr>
        <w:t xml:space="preserve"> </w:t>
      </w:r>
      <w:r>
        <w:rPr>
          <w:w w:val="105"/>
        </w:rPr>
        <w:t>constructing</w:t>
      </w:r>
      <w:r>
        <w:rPr>
          <w:spacing w:val="22"/>
          <w:w w:val="105"/>
        </w:rPr>
        <w:t xml:space="preserve"> </w:t>
      </w:r>
      <w:r>
        <w:rPr>
          <w:w w:val="105"/>
        </w:rPr>
        <w:t>the</w:t>
      </w:r>
      <w:r>
        <w:rPr>
          <w:spacing w:val="23"/>
          <w:w w:val="105"/>
        </w:rPr>
        <w:t xml:space="preserve"> </w:t>
      </w:r>
      <w:r>
        <w:rPr>
          <w:w w:val="105"/>
        </w:rPr>
        <w:t>velocity</w:t>
      </w:r>
      <w:r>
        <w:rPr>
          <w:spacing w:val="22"/>
          <w:w w:val="105"/>
        </w:rPr>
        <w:t xml:space="preserve"> </w:t>
      </w:r>
      <w:r>
        <w:rPr>
          <w:w w:val="105"/>
        </w:rPr>
        <w:t>flow</w:t>
      </w:r>
      <w:r>
        <w:rPr>
          <w:spacing w:val="22"/>
          <w:w w:val="105"/>
        </w:rPr>
        <w:t xml:space="preserve"> </w:t>
      </w:r>
      <w:r>
        <w:rPr>
          <w:spacing w:val="-2"/>
          <w:w w:val="105"/>
        </w:rPr>
        <w:t>model.</w:t>
      </w:r>
    </w:p>
    <w:p w14:paraId="4D383FA5" w14:textId="77777777" w:rsidR="005F326E" w:rsidRDefault="00000000">
      <w:pPr>
        <w:pStyle w:val="BodyText"/>
        <w:spacing w:before="157"/>
      </w:pPr>
      <w:proofErr w:type="gramStart"/>
      <w:r>
        <w:rPr>
          <w:rFonts w:ascii="Arial"/>
          <w:w w:val="105"/>
          <w:sz w:val="12"/>
        </w:rPr>
        <w:t>602</w:t>
      </w:r>
      <w:r>
        <w:rPr>
          <w:rFonts w:ascii="Arial"/>
          <w:spacing w:val="55"/>
          <w:w w:val="105"/>
          <w:sz w:val="12"/>
        </w:rPr>
        <w:t xml:space="preserve">  </w:t>
      </w:r>
      <w:r>
        <w:rPr>
          <w:w w:val="105"/>
        </w:rPr>
        <w:t>Approximately</w:t>
      </w:r>
      <w:proofErr w:type="gramEnd"/>
      <w:r>
        <w:rPr>
          <w:spacing w:val="33"/>
          <w:w w:val="105"/>
        </w:rPr>
        <w:t xml:space="preserve"> </w:t>
      </w:r>
      <w:r>
        <w:rPr>
          <w:w w:val="105"/>
        </w:rPr>
        <w:t>125</w:t>
      </w:r>
      <w:r>
        <w:rPr>
          <w:spacing w:val="32"/>
          <w:w w:val="105"/>
        </w:rPr>
        <w:t xml:space="preserve"> </w:t>
      </w:r>
      <w:r>
        <w:rPr>
          <w:w w:val="105"/>
        </w:rPr>
        <w:t>iterations</w:t>
      </w:r>
      <w:r>
        <w:rPr>
          <w:spacing w:val="33"/>
          <w:w w:val="105"/>
        </w:rPr>
        <w:t xml:space="preserve"> </w:t>
      </w:r>
      <w:r>
        <w:rPr>
          <w:w w:val="105"/>
        </w:rPr>
        <w:t>resulted</w:t>
      </w:r>
      <w:r>
        <w:rPr>
          <w:spacing w:val="32"/>
          <w:w w:val="105"/>
        </w:rPr>
        <w:t xml:space="preserve"> </w:t>
      </w:r>
      <w:r>
        <w:rPr>
          <w:w w:val="105"/>
        </w:rPr>
        <w:t>in</w:t>
      </w:r>
      <w:r>
        <w:rPr>
          <w:spacing w:val="32"/>
          <w:w w:val="105"/>
        </w:rPr>
        <w:t xml:space="preserve"> </w:t>
      </w:r>
      <w:r>
        <w:rPr>
          <w:w w:val="105"/>
        </w:rPr>
        <w:t>a</w:t>
      </w:r>
      <w:r>
        <w:rPr>
          <w:spacing w:val="32"/>
          <w:w w:val="105"/>
        </w:rPr>
        <w:t xml:space="preserve"> </w:t>
      </w:r>
      <w:r>
        <w:rPr>
          <w:w w:val="105"/>
        </w:rPr>
        <w:t>steady</w:t>
      </w:r>
      <w:r>
        <w:rPr>
          <w:spacing w:val="32"/>
          <w:w w:val="105"/>
        </w:rPr>
        <w:t xml:space="preserve"> </w:t>
      </w:r>
      <w:r>
        <w:rPr>
          <w:w w:val="105"/>
        </w:rPr>
        <w:t>convergence</w:t>
      </w:r>
      <w:r>
        <w:rPr>
          <w:spacing w:val="33"/>
          <w:w w:val="105"/>
        </w:rPr>
        <w:t xml:space="preserve"> </w:t>
      </w:r>
      <w:r>
        <w:rPr>
          <w:w w:val="105"/>
        </w:rPr>
        <w:t>based</w:t>
      </w:r>
      <w:r>
        <w:rPr>
          <w:spacing w:val="32"/>
          <w:w w:val="105"/>
        </w:rPr>
        <w:t xml:space="preserve"> </w:t>
      </w:r>
      <w:r>
        <w:rPr>
          <w:w w:val="105"/>
        </w:rPr>
        <w:t>on</w:t>
      </w:r>
      <w:r>
        <w:rPr>
          <w:spacing w:val="32"/>
          <w:w w:val="105"/>
        </w:rPr>
        <w:t xml:space="preserve"> </w:t>
      </w:r>
      <w:r>
        <w:rPr>
          <w:w w:val="105"/>
        </w:rPr>
        <w:t>the</w:t>
      </w:r>
      <w:r>
        <w:rPr>
          <w:spacing w:val="32"/>
          <w:w w:val="105"/>
        </w:rPr>
        <w:t xml:space="preserve"> </w:t>
      </w:r>
      <w:r>
        <w:rPr>
          <w:w w:val="105"/>
        </w:rPr>
        <w:t>average</w:t>
      </w:r>
      <w:r>
        <w:rPr>
          <w:spacing w:val="32"/>
          <w:w w:val="105"/>
        </w:rPr>
        <w:t xml:space="preserve"> </w:t>
      </w:r>
      <w:r>
        <w:rPr>
          <w:spacing w:val="-5"/>
          <w:w w:val="105"/>
        </w:rPr>
        <w:t>Eu-</w:t>
      </w:r>
    </w:p>
    <w:p w14:paraId="01EE7297" w14:textId="77777777" w:rsidR="005F326E" w:rsidRDefault="00000000">
      <w:pPr>
        <w:pStyle w:val="BodyText"/>
        <w:spacing w:before="158"/>
      </w:pPr>
      <w:proofErr w:type="gramStart"/>
      <w:r>
        <w:rPr>
          <w:rFonts w:ascii="Arial"/>
          <w:w w:val="105"/>
          <w:sz w:val="12"/>
        </w:rPr>
        <w:t>603</w:t>
      </w:r>
      <w:r>
        <w:rPr>
          <w:rFonts w:ascii="Arial"/>
          <w:spacing w:val="60"/>
          <w:w w:val="105"/>
          <w:sz w:val="12"/>
        </w:rPr>
        <w:t xml:space="preserve">  </w:t>
      </w:r>
      <w:proofErr w:type="spellStart"/>
      <w:r>
        <w:rPr>
          <w:w w:val="105"/>
        </w:rPr>
        <w:t>clidean</w:t>
      </w:r>
      <w:proofErr w:type="spellEnd"/>
      <w:proofErr w:type="gramEnd"/>
      <w:r>
        <w:rPr>
          <w:spacing w:val="23"/>
          <w:w w:val="105"/>
        </w:rPr>
        <w:t xml:space="preserve"> </w:t>
      </w:r>
      <w:r>
        <w:rPr>
          <w:w w:val="105"/>
        </w:rPr>
        <w:t>norm</w:t>
      </w:r>
      <w:r>
        <w:rPr>
          <w:spacing w:val="23"/>
          <w:w w:val="105"/>
        </w:rPr>
        <w:t xml:space="preserve"> </w:t>
      </w:r>
      <w:r>
        <w:rPr>
          <w:w w:val="105"/>
        </w:rPr>
        <w:t>between</w:t>
      </w:r>
      <w:r>
        <w:rPr>
          <w:spacing w:val="23"/>
          <w:w w:val="105"/>
        </w:rPr>
        <w:t xml:space="preserve"> </w:t>
      </w:r>
      <w:r>
        <w:rPr>
          <w:w w:val="105"/>
        </w:rPr>
        <w:t>transformed</w:t>
      </w:r>
      <w:r>
        <w:rPr>
          <w:spacing w:val="22"/>
          <w:w w:val="105"/>
        </w:rPr>
        <w:t xml:space="preserve"> </w:t>
      </w:r>
      <w:r>
        <w:rPr>
          <w:w w:val="105"/>
        </w:rPr>
        <w:t>point</w:t>
      </w:r>
      <w:r>
        <w:rPr>
          <w:spacing w:val="23"/>
          <w:w w:val="105"/>
        </w:rPr>
        <w:t xml:space="preserve"> </w:t>
      </w:r>
      <w:r>
        <w:rPr>
          <w:w w:val="105"/>
        </w:rPr>
        <w:t>sets.</w:t>
      </w:r>
      <w:r>
        <w:rPr>
          <w:spacing w:val="71"/>
          <w:w w:val="105"/>
        </w:rPr>
        <w:t xml:space="preserve"> </w:t>
      </w:r>
      <w:r>
        <w:rPr>
          <w:w w:val="105"/>
        </w:rPr>
        <w:t>Ten</w:t>
      </w:r>
      <w:r>
        <w:rPr>
          <w:spacing w:val="22"/>
          <w:w w:val="105"/>
        </w:rPr>
        <w:t xml:space="preserve"> </w:t>
      </w:r>
      <w:r>
        <w:rPr>
          <w:w w:val="105"/>
        </w:rPr>
        <w:t>integration</w:t>
      </w:r>
      <w:r>
        <w:rPr>
          <w:spacing w:val="23"/>
          <w:w w:val="105"/>
        </w:rPr>
        <w:t xml:space="preserve"> </w:t>
      </w:r>
      <w:r>
        <w:rPr>
          <w:w w:val="105"/>
        </w:rPr>
        <w:t>points</w:t>
      </w:r>
      <w:r>
        <w:rPr>
          <w:spacing w:val="23"/>
          <w:w w:val="105"/>
        </w:rPr>
        <w:t xml:space="preserve"> </w:t>
      </w:r>
      <w:r>
        <w:rPr>
          <w:w w:val="105"/>
        </w:rPr>
        <w:t>were</w:t>
      </w:r>
      <w:r>
        <w:rPr>
          <w:spacing w:val="23"/>
          <w:w w:val="105"/>
        </w:rPr>
        <w:t xml:space="preserve"> </w:t>
      </w:r>
      <w:r>
        <w:rPr>
          <w:w w:val="105"/>
        </w:rPr>
        <w:t>used</w:t>
      </w:r>
      <w:r>
        <w:rPr>
          <w:spacing w:val="22"/>
          <w:w w:val="105"/>
        </w:rPr>
        <w:t xml:space="preserve"> </w:t>
      </w:r>
      <w:r>
        <w:rPr>
          <w:w w:val="105"/>
        </w:rPr>
        <w:t>and</w:t>
      </w:r>
      <w:r>
        <w:rPr>
          <w:spacing w:val="23"/>
          <w:w w:val="105"/>
        </w:rPr>
        <w:t xml:space="preserve"> </w:t>
      </w:r>
      <w:proofErr w:type="gramStart"/>
      <w:r>
        <w:rPr>
          <w:spacing w:val="-4"/>
          <w:w w:val="105"/>
        </w:rPr>
        <w:t>point</w:t>
      </w:r>
      <w:proofErr w:type="gramEnd"/>
    </w:p>
    <w:p w14:paraId="33AEAF92" w14:textId="77777777" w:rsidR="005F326E" w:rsidRDefault="00000000">
      <w:pPr>
        <w:pStyle w:val="BodyText"/>
        <w:spacing w:before="157"/>
      </w:pPr>
      <w:proofErr w:type="gramStart"/>
      <w:r>
        <w:rPr>
          <w:rFonts w:ascii="Arial"/>
          <w:w w:val="105"/>
          <w:sz w:val="12"/>
        </w:rPr>
        <w:t>604</w:t>
      </w:r>
      <w:r>
        <w:rPr>
          <w:rFonts w:ascii="Arial"/>
          <w:spacing w:val="57"/>
          <w:w w:val="105"/>
          <w:sz w:val="12"/>
        </w:rPr>
        <w:t xml:space="preserve">  </w:t>
      </w:r>
      <w:r>
        <w:rPr>
          <w:w w:val="105"/>
        </w:rPr>
        <w:t>sets</w:t>
      </w:r>
      <w:proofErr w:type="gramEnd"/>
      <w:r>
        <w:rPr>
          <w:spacing w:val="9"/>
          <w:w w:val="105"/>
        </w:rPr>
        <w:t xml:space="preserve"> </w:t>
      </w:r>
      <w:r>
        <w:rPr>
          <w:w w:val="105"/>
        </w:rPr>
        <w:t>were</w:t>
      </w:r>
      <w:r>
        <w:rPr>
          <w:spacing w:val="8"/>
          <w:w w:val="105"/>
        </w:rPr>
        <w:t xml:space="preserve"> </w:t>
      </w:r>
      <w:r>
        <w:rPr>
          <w:w w:val="105"/>
        </w:rPr>
        <w:t>distributed</w:t>
      </w:r>
      <w:r>
        <w:rPr>
          <w:spacing w:val="9"/>
          <w:w w:val="105"/>
        </w:rPr>
        <w:t xml:space="preserve"> </w:t>
      </w:r>
      <w:r>
        <w:rPr>
          <w:w w:val="105"/>
        </w:rPr>
        <w:t>along</w:t>
      </w:r>
      <w:r>
        <w:rPr>
          <w:spacing w:val="8"/>
          <w:w w:val="105"/>
        </w:rPr>
        <w:t xml:space="preserve"> </w:t>
      </w:r>
      <w:r>
        <w:rPr>
          <w:w w:val="105"/>
        </w:rPr>
        <w:t>the</w:t>
      </w:r>
      <w:r>
        <w:rPr>
          <w:spacing w:val="9"/>
          <w:w w:val="105"/>
        </w:rPr>
        <w:t xml:space="preserve"> </w:t>
      </w:r>
      <w:r>
        <w:rPr>
          <w:w w:val="105"/>
        </w:rPr>
        <w:t>temporal</w:t>
      </w:r>
      <w:r>
        <w:rPr>
          <w:spacing w:val="9"/>
          <w:w w:val="105"/>
        </w:rPr>
        <w:t xml:space="preserve"> </w:t>
      </w:r>
      <w:r>
        <w:rPr>
          <w:w w:val="105"/>
        </w:rPr>
        <w:t>dimension</w:t>
      </w:r>
      <w:r>
        <w:rPr>
          <w:spacing w:val="8"/>
          <w:w w:val="105"/>
        </w:rPr>
        <w:t xml:space="preserve"> </w:t>
      </w:r>
      <w:r>
        <w:rPr>
          <w:w w:val="105"/>
        </w:rPr>
        <w:t>using</w:t>
      </w:r>
      <w:r>
        <w:rPr>
          <w:spacing w:val="9"/>
          <w:w w:val="105"/>
        </w:rPr>
        <w:t xml:space="preserve"> </w:t>
      </w:r>
      <w:r>
        <w:rPr>
          <w:w w:val="105"/>
        </w:rPr>
        <w:t>a</w:t>
      </w:r>
      <w:r>
        <w:rPr>
          <w:spacing w:val="9"/>
          <w:w w:val="105"/>
        </w:rPr>
        <w:t xml:space="preserve"> </w:t>
      </w:r>
      <w:r>
        <w:rPr>
          <w:w w:val="105"/>
        </w:rPr>
        <w:t>log</w:t>
      </w:r>
      <w:r>
        <w:rPr>
          <w:spacing w:val="8"/>
          <w:w w:val="105"/>
        </w:rPr>
        <w:t xml:space="preserve"> </w:t>
      </w:r>
      <w:r>
        <w:rPr>
          <w:w w:val="105"/>
        </w:rPr>
        <w:t>transform</w:t>
      </w:r>
      <w:r>
        <w:rPr>
          <w:spacing w:val="9"/>
          <w:w w:val="105"/>
        </w:rPr>
        <w:t xml:space="preserve"> </w:t>
      </w:r>
      <w:r>
        <w:rPr>
          <w:w w:val="105"/>
        </w:rPr>
        <w:t>for</w:t>
      </w:r>
      <w:r>
        <w:rPr>
          <w:spacing w:val="8"/>
          <w:w w:val="105"/>
        </w:rPr>
        <w:t xml:space="preserve"> </w:t>
      </w:r>
      <w:r>
        <w:rPr>
          <w:w w:val="105"/>
        </w:rPr>
        <w:t>a</w:t>
      </w:r>
      <w:r>
        <w:rPr>
          <w:spacing w:val="9"/>
          <w:w w:val="105"/>
        </w:rPr>
        <w:t xml:space="preserve"> </w:t>
      </w:r>
      <w:r>
        <w:rPr>
          <w:w w:val="105"/>
        </w:rPr>
        <w:t>more</w:t>
      </w:r>
      <w:r>
        <w:rPr>
          <w:spacing w:val="9"/>
          <w:w w:val="105"/>
        </w:rPr>
        <w:t xml:space="preserve"> </w:t>
      </w:r>
      <w:r>
        <w:rPr>
          <w:spacing w:val="-2"/>
          <w:w w:val="105"/>
        </w:rPr>
        <w:t>evenly</w:t>
      </w:r>
    </w:p>
    <w:p w14:paraId="4F924E08" w14:textId="370EBB23" w:rsidR="005F326E" w:rsidRDefault="00000000">
      <w:pPr>
        <w:pStyle w:val="BodyText"/>
        <w:spacing w:before="158"/>
      </w:pPr>
      <w:proofErr w:type="gramStart"/>
      <w:r>
        <w:rPr>
          <w:rFonts w:ascii="Arial"/>
          <w:w w:val="105"/>
          <w:sz w:val="12"/>
        </w:rPr>
        <w:t>605</w:t>
      </w:r>
      <w:r>
        <w:rPr>
          <w:rFonts w:ascii="Arial"/>
          <w:spacing w:val="57"/>
          <w:w w:val="105"/>
          <w:sz w:val="12"/>
        </w:rPr>
        <w:t xml:space="preserve">  </w:t>
      </w:r>
      <w:r>
        <w:rPr>
          <w:w w:val="105"/>
        </w:rPr>
        <w:t>spaced</w:t>
      </w:r>
      <w:proofErr w:type="gramEnd"/>
      <w:r>
        <w:rPr>
          <w:spacing w:val="28"/>
          <w:w w:val="105"/>
        </w:rPr>
        <w:t xml:space="preserve"> </w:t>
      </w:r>
      <w:r>
        <w:rPr>
          <w:w w:val="105"/>
        </w:rPr>
        <w:t>sampling.</w:t>
      </w:r>
      <w:r>
        <w:rPr>
          <w:spacing w:val="59"/>
          <w:w w:val="150"/>
        </w:rPr>
        <w:t xml:space="preserve"> </w:t>
      </w:r>
      <w:r>
        <w:rPr>
          <w:w w:val="105"/>
        </w:rPr>
        <w:t>For</w:t>
      </w:r>
      <w:r>
        <w:rPr>
          <w:spacing w:val="27"/>
          <w:w w:val="105"/>
        </w:rPr>
        <w:t xml:space="preserve"> </w:t>
      </w:r>
      <w:r>
        <w:rPr>
          <w:w w:val="105"/>
        </w:rPr>
        <w:t>additional</w:t>
      </w:r>
      <w:r>
        <w:rPr>
          <w:spacing w:val="27"/>
          <w:w w:val="105"/>
        </w:rPr>
        <w:t xml:space="preserve"> </w:t>
      </w:r>
      <w:r>
        <w:rPr>
          <w:w w:val="105"/>
        </w:rPr>
        <w:t>information</w:t>
      </w:r>
      <w:ins w:id="320" w:author="Gee, James C" w:date="2024-04-10T19:03:00Z">
        <w:r w:rsidR="00D463F5">
          <w:rPr>
            <w:w w:val="105"/>
          </w:rPr>
          <w:t>,</w:t>
        </w:r>
      </w:ins>
      <w:r>
        <w:rPr>
          <w:spacing w:val="27"/>
          <w:w w:val="105"/>
        </w:rPr>
        <w:t xml:space="preserve"> </w:t>
      </w:r>
      <w:r>
        <w:rPr>
          <w:w w:val="105"/>
        </w:rPr>
        <w:t>see</w:t>
      </w:r>
      <w:r>
        <w:rPr>
          <w:spacing w:val="27"/>
          <w:w w:val="105"/>
        </w:rPr>
        <w:t xml:space="preserve"> </w:t>
      </w:r>
      <w:r>
        <w:rPr>
          <w:w w:val="105"/>
        </w:rPr>
        <w:t>the</w:t>
      </w:r>
      <w:r>
        <w:rPr>
          <w:spacing w:val="27"/>
          <w:w w:val="105"/>
        </w:rPr>
        <w:t xml:space="preserve"> </w:t>
      </w:r>
      <w:r>
        <w:rPr>
          <w:w w:val="105"/>
        </w:rPr>
        <w:t>help</w:t>
      </w:r>
      <w:r>
        <w:rPr>
          <w:spacing w:val="27"/>
          <w:w w:val="105"/>
        </w:rPr>
        <w:t xml:space="preserve"> </w:t>
      </w:r>
      <w:r>
        <w:rPr>
          <w:w w:val="105"/>
        </w:rPr>
        <w:t>menu</w:t>
      </w:r>
      <w:r>
        <w:rPr>
          <w:spacing w:val="27"/>
          <w:w w:val="105"/>
        </w:rPr>
        <w:t xml:space="preserve"> </w:t>
      </w:r>
      <w:r>
        <w:rPr>
          <w:w w:val="105"/>
        </w:rPr>
        <w:t>for</w:t>
      </w:r>
      <w:r>
        <w:rPr>
          <w:spacing w:val="27"/>
          <w:w w:val="105"/>
        </w:rPr>
        <w:t xml:space="preserve"> </w:t>
      </w:r>
      <w:r>
        <w:rPr>
          <w:w w:val="105"/>
        </w:rPr>
        <w:t>the</w:t>
      </w:r>
      <w:r>
        <w:rPr>
          <w:spacing w:val="27"/>
          <w:w w:val="105"/>
        </w:rPr>
        <w:t xml:space="preserve"> </w:t>
      </w:r>
      <w:proofErr w:type="spellStart"/>
      <w:r>
        <w:rPr>
          <w:w w:val="105"/>
        </w:rPr>
        <w:t>ANTsPy</w:t>
      </w:r>
      <w:proofErr w:type="spellEnd"/>
      <w:r>
        <w:rPr>
          <w:spacing w:val="27"/>
          <w:w w:val="105"/>
        </w:rPr>
        <w:t xml:space="preserve"> </w:t>
      </w:r>
      <w:proofErr w:type="gramStart"/>
      <w:r>
        <w:rPr>
          <w:spacing w:val="-2"/>
          <w:w w:val="105"/>
        </w:rPr>
        <w:t>function</w:t>
      </w:r>
      <w:proofErr w:type="gramEnd"/>
    </w:p>
    <w:p w14:paraId="3AC85928" w14:textId="77777777" w:rsidR="005F326E" w:rsidRDefault="00000000">
      <w:pPr>
        <w:pStyle w:val="BodyText"/>
        <w:spacing w:before="157"/>
      </w:pPr>
      <w:proofErr w:type="gramStart"/>
      <w:r>
        <w:rPr>
          <w:rFonts w:ascii="Arial"/>
          <w:sz w:val="12"/>
        </w:rPr>
        <w:t>606</w:t>
      </w:r>
      <w:r>
        <w:rPr>
          <w:rFonts w:ascii="Arial"/>
          <w:spacing w:val="60"/>
          <w:sz w:val="12"/>
        </w:rPr>
        <w:t xml:space="preserve">  </w:t>
      </w:r>
      <w:proofErr w:type="spellStart"/>
      <w:r>
        <w:rPr>
          <w:rFonts w:ascii="Courier New"/>
          <w:spacing w:val="-2"/>
          <w:w w:val="85"/>
        </w:rPr>
        <w:t>ants.fit</w:t>
      </w:r>
      <w:proofErr w:type="gramEnd"/>
      <w:r>
        <w:rPr>
          <w:rFonts w:ascii="Courier New"/>
          <w:spacing w:val="-2"/>
          <w:w w:val="85"/>
        </w:rPr>
        <w:t>_time_varying_transform_to_point_sets</w:t>
      </w:r>
      <w:proofErr w:type="spellEnd"/>
      <w:r>
        <w:rPr>
          <w:rFonts w:ascii="Courier New"/>
          <w:spacing w:val="-2"/>
          <w:w w:val="85"/>
        </w:rPr>
        <w:t>(...)</w:t>
      </w:r>
      <w:r>
        <w:rPr>
          <w:spacing w:val="-2"/>
          <w:w w:val="85"/>
        </w:rPr>
        <w:t>.</w:t>
      </w:r>
    </w:p>
    <w:p w14:paraId="33111B9D" w14:textId="77777777" w:rsidR="005F326E" w:rsidRDefault="005F326E">
      <w:pPr>
        <w:sectPr w:rsidR="005F326E" w:rsidSect="008C17C3">
          <w:pgSz w:w="12240" w:h="15840"/>
          <w:pgMar w:top="1320" w:right="0" w:bottom="280" w:left="940" w:header="720" w:footer="720" w:gutter="0"/>
          <w:cols w:space="720"/>
        </w:sectPr>
      </w:pPr>
    </w:p>
    <w:p w14:paraId="325D25D6" w14:textId="77777777" w:rsidR="005F326E" w:rsidRDefault="00000000">
      <w:pPr>
        <w:pStyle w:val="Heading1"/>
        <w:tabs>
          <w:tab w:val="left" w:pos="1235"/>
        </w:tabs>
        <w:spacing w:before="137"/>
      </w:pPr>
      <w:r>
        <w:rPr>
          <w:rFonts w:ascii="Arial"/>
          <w:b w:val="0"/>
          <w:w w:val="115"/>
          <w:sz w:val="12"/>
        </w:rPr>
        <w:lastRenderedPageBreak/>
        <w:t>607</w:t>
      </w:r>
      <w:r>
        <w:rPr>
          <w:rFonts w:ascii="Arial"/>
          <w:b w:val="0"/>
          <w:spacing w:val="119"/>
          <w:w w:val="115"/>
          <w:sz w:val="12"/>
        </w:rPr>
        <w:t xml:space="preserve"> </w:t>
      </w:r>
      <w:bookmarkStart w:id="321" w:name="ANTsXNet_mouse_brain_applications"/>
      <w:bookmarkEnd w:id="321"/>
      <w:r>
        <w:rPr>
          <w:spacing w:val="-5"/>
          <w:w w:val="115"/>
        </w:rPr>
        <w:t>4.5</w:t>
      </w:r>
      <w:r>
        <w:tab/>
      </w:r>
      <w:proofErr w:type="spellStart"/>
      <w:r>
        <w:rPr>
          <w:w w:val="115"/>
        </w:rPr>
        <w:t>ANTsXNet</w:t>
      </w:r>
      <w:proofErr w:type="spellEnd"/>
      <w:r>
        <w:rPr>
          <w:spacing w:val="41"/>
          <w:w w:val="115"/>
        </w:rPr>
        <w:t xml:space="preserve"> </w:t>
      </w:r>
      <w:r>
        <w:rPr>
          <w:w w:val="115"/>
        </w:rPr>
        <w:t>mouse</w:t>
      </w:r>
      <w:r>
        <w:rPr>
          <w:spacing w:val="42"/>
          <w:w w:val="115"/>
        </w:rPr>
        <w:t xml:space="preserve"> </w:t>
      </w:r>
      <w:r>
        <w:rPr>
          <w:w w:val="115"/>
        </w:rPr>
        <w:t>brain</w:t>
      </w:r>
      <w:r>
        <w:rPr>
          <w:spacing w:val="42"/>
          <w:w w:val="115"/>
        </w:rPr>
        <w:t xml:space="preserve"> </w:t>
      </w:r>
      <w:r>
        <w:rPr>
          <w:spacing w:val="-2"/>
          <w:w w:val="115"/>
        </w:rPr>
        <w:t>applications</w:t>
      </w:r>
    </w:p>
    <w:p w14:paraId="3A814761" w14:textId="77777777" w:rsidR="005F326E" w:rsidRDefault="005F326E">
      <w:pPr>
        <w:pStyle w:val="BodyText"/>
        <w:spacing w:before="8"/>
        <w:ind w:left="0"/>
        <w:rPr>
          <w:b/>
          <w:sz w:val="23"/>
        </w:rPr>
      </w:pPr>
    </w:p>
    <w:p w14:paraId="0C9C1667" w14:textId="77777777" w:rsidR="005F326E" w:rsidRDefault="00000000">
      <w:pPr>
        <w:pStyle w:val="Heading2"/>
        <w:tabs>
          <w:tab w:val="left" w:pos="1321"/>
        </w:tabs>
      </w:pPr>
      <w:r>
        <w:rPr>
          <w:rFonts w:ascii="Arial"/>
          <w:b w:val="0"/>
          <w:w w:val="110"/>
          <w:sz w:val="12"/>
        </w:rPr>
        <w:t>608</w:t>
      </w:r>
      <w:r>
        <w:rPr>
          <w:rFonts w:ascii="Arial"/>
          <w:b w:val="0"/>
          <w:spacing w:val="131"/>
          <w:w w:val="110"/>
          <w:sz w:val="12"/>
        </w:rPr>
        <w:t xml:space="preserve"> </w:t>
      </w:r>
      <w:bookmarkStart w:id="322" w:name="General_notes_regarding_deep_learning_tr"/>
      <w:bookmarkEnd w:id="322"/>
      <w:r>
        <w:rPr>
          <w:spacing w:val="-2"/>
          <w:w w:val="110"/>
        </w:rPr>
        <w:t>4.5.1</w:t>
      </w:r>
      <w:r>
        <w:tab/>
      </w:r>
      <w:r>
        <w:rPr>
          <w:w w:val="110"/>
        </w:rPr>
        <w:t>General</w:t>
      </w:r>
      <w:r>
        <w:rPr>
          <w:spacing w:val="27"/>
          <w:w w:val="110"/>
        </w:rPr>
        <w:t xml:space="preserve"> </w:t>
      </w:r>
      <w:r>
        <w:rPr>
          <w:w w:val="110"/>
        </w:rPr>
        <w:t>notes</w:t>
      </w:r>
      <w:r>
        <w:rPr>
          <w:spacing w:val="28"/>
          <w:w w:val="110"/>
        </w:rPr>
        <w:t xml:space="preserve"> </w:t>
      </w:r>
      <w:r>
        <w:rPr>
          <w:w w:val="110"/>
        </w:rPr>
        <w:t>regarding</w:t>
      </w:r>
      <w:r>
        <w:rPr>
          <w:spacing w:val="28"/>
          <w:w w:val="110"/>
        </w:rPr>
        <w:t xml:space="preserve"> </w:t>
      </w:r>
      <w:r>
        <w:rPr>
          <w:w w:val="110"/>
        </w:rPr>
        <w:t>deep</w:t>
      </w:r>
      <w:r>
        <w:rPr>
          <w:spacing w:val="28"/>
          <w:w w:val="110"/>
        </w:rPr>
        <w:t xml:space="preserve"> </w:t>
      </w:r>
      <w:r>
        <w:rPr>
          <w:w w:val="110"/>
        </w:rPr>
        <w:t>learning</w:t>
      </w:r>
      <w:r>
        <w:rPr>
          <w:spacing w:val="28"/>
          <w:w w:val="110"/>
        </w:rPr>
        <w:t xml:space="preserve"> </w:t>
      </w:r>
      <w:r>
        <w:rPr>
          <w:spacing w:val="-2"/>
          <w:w w:val="110"/>
        </w:rPr>
        <w:t>training</w:t>
      </w:r>
    </w:p>
    <w:p w14:paraId="5B142FCE" w14:textId="77777777" w:rsidR="005F326E" w:rsidRDefault="005F326E">
      <w:pPr>
        <w:pStyle w:val="BodyText"/>
        <w:spacing w:before="8"/>
        <w:ind w:left="0"/>
        <w:rPr>
          <w:b/>
        </w:rPr>
      </w:pPr>
    </w:p>
    <w:p w14:paraId="307AC921" w14:textId="77777777" w:rsidR="005F326E" w:rsidRDefault="00000000">
      <w:pPr>
        <w:pStyle w:val="BodyText"/>
        <w:spacing w:before="146"/>
      </w:pPr>
      <w:proofErr w:type="gramStart"/>
      <w:r>
        <w:rPr>
          <w:rFonts w:ascii="Arial"/>
          <w:w w:val="105"/>
          <w:sz w:val="12"/>
        </w:rPr>
        <w:t>609</w:t>
      </w:r>
      <w:r>
        <w:rPr>
          <w:rFonts w:ascii="Arial"/>
          <w:spacing w:val="50"/>
          <w:w w:val="105"/>
          <w:sz w:val="12"/>
        </w:rPr>
        <w:t xml:space="preserve">  </w:t>
      </w:r>
      <w:r>
        <w:rPr>
          <w:w w:val="105"/>
        </w:rPr>
        <w:t>All</w:t>
      </w:r>
      <w:proofErr w:type="gramEnd"/>
      <w:r>
        <w:rPr>
          <w:spacing w:val="47"/>
          <w:w w:val="105"/>
        </w:rPr>
        <w:t xml:space="preserve"> </w:t>
      </w:r>
      <w:r>
        <w:rPr>
          <w:w w:val="105"/>
        </w:rPr>
        <w:t>network-based</w:t>
      </w:r>
      <w:r>
        <w:rPr>
          <w:spacing w:val="47"/>
          <w:w w:val="105"/>
        </w:rPr>
        <w:t xml:space="preserve"> </w:t>
      </w:r>
      <w:r>
        <w:rPr>
          <w:w w:val="105"/>
        </w:rPr>
        <w:t>approaches</w:t>
      </w:r>
      <w:r>
        <w:rPr>
          <w:spacing w:val="47"/>
          <w:w w:val="105"/>
        </w:rPr>
        <w:t xml:space="preserve"> </w:t>
      </w:r>
      <w:r>
        <w:rPr>
          <w:w w:val="105"/>
        </w:rPr>
        <w:t>described</w:t>
      </w:r>
      <w:r>
        <w:rPr>
          <w:spacing w:val="46"/>
          <w:w w:val="105"/>
        </w:rPr>
        <w:t xml:space="preserve"> </w:t>
      </w:r>
      <w:r>
        <w:rPr>
          <w:w w:val="105"/>
        </w:rPr>
        <w:t>below</w:t>
      </w:r>
      <w:r>
        <w:rPr>
          <w:spacing w:val="47"/>
          <w:w w:val="105"/>
        </w:rPr>
        <w:t xml:space="preserve"> </w:t>
      </w:r>
      <w:r>
        <w:rPr>
          <w:w w:val="105"/>
        </w:rPr>
        <w:t>were</w:t>
      </w:r>
      <w:r>
        <w:rPr>
          <w:spacing w:val="46"/>
          <w:w w:val="105"/>
        </w:rPr>
        <w:t xml:space="preserve"> </w:t>
      </w:r>
      <w:r>
        <w:rPr>
          <w:w w:val="105"/>
        </w:rPr>
        <w:t>implemented</w:t>
      </w:r>
      <w:r>
        <w:rPr>
          <w:spacing w:val="47"/>
          <w:w w:val="105"/>
        </w:rPr>
        <w:t xml:space="preserve"> </w:t>
      </w:r>
      <w:r>
        <w:rPr>
          <w:w w:val="105"/>
        </w:rPr>
        <w:t>and</w:t>
      </w:r>
      <w:r>
        <w:rPr>
          <w:spacing w:val="47"/>
          <w:w w:val="105"/>
        </w:rPr>
        <w:t xml:space="preserve"> </w:t>
      </w:r>
      <w:r>
        <w:rPr>
          <w:w w:val="105"/>
        </w:rPr>
        <w:t>organized</w:t>
      </w:r>
      <w:r>
        <w:rPr>
          <w:spacing w:val="46"/>
          <w:w w:val="105"/>
        </w:rPr>
        <w:t xml:space="preserve"> </w:t>
      </w:r>
      <w:r>
        <w:rPr>
          <w:w w:val="105"/>
        </w:rPr>
        <w:t>in</w:t>
      </w:r>
      <w:r>
        <w:rPr>
          <w:spacing w:val="47"/>
          <w:w w:val="105"/>
        </w:rPr>
        <w:t xml:space="preserve"> </w:t>
      </w:r>
      <w:r>
        <w:rPr>
          <w:spacing w:val="-5"/>
          <w:w w:val="105"/>
        </w:rPr>
        <w:t>the</w:t>
      </w:r>
    </w:p>
    <w:p w14:paraId="7182C1EA" w14:textId="77777777" w:rsidR="005F326E" w:rsidRDefault="00000000">
      <w:pPr>
        <w:pStyle w:val="BodyText"/>
        <w:spacing w:before="157"/>
      </w:pPr>
      <w:proofErr w:type="gramStart"/>
      <w:r>
        <w:rPr>
          <w:rFonts w:ascii="Arial"/>
          <w:w w:val="105"/>
          <w:sz w:val="12"/>
        </w:rPr>
        <w:t>610</w:t>
      </w:r>
      <w:r>
        <w:rPr>
          <w:rFonts w:ascii="Arial"/>
          <w:spacing w:val="52"/>
          <w:w w:val="105"/>
          <w:sz w:val="12"/>
        </w:rPr>
        <w:t xml:space="preserve">  </w:t>
      </w:r>
      <w:proofErr w:type="spellStart"/>
      <w:r>
        <w:rPr>
          <w:w w:val="105"/>
        </w:rPr>
        <w:t>ANTsXNet</w:t>
      </w:r>
      <w:proofErr w:type="spellEnd"/>
      <w:proofErr w:type="gramEnd"/>
      <w:r>
        <w:rPr>
          <w:spacing w:val="-8"/>
          <w:w w:val="105"/>
        </w:rPr>
        <w:t xml:space="preserve"> </w:t>
      </w:r>
      <w:r>
        <w:rPr>
          <w:w w:val="105"/>
        </w:rPr>
        <w:t>libraries</w:t>
      </w:r>
      <w:r>
        <w:rPr>
          <w:spacing w:val="-8"/>
          <w:w w:val="105"/>
        </w:rPr>
        <w:t xml:space="preserve"> </w:t>
      </w:r>
      <w:r>
        <w:rPr>
          <w:w w:val="105"/>
        </w:rPr>
        <w:t>comprising</w:t>
      </w:r>
      <w:r>
        <w:rPr>
          <w:spacing w:val="-7"/>
          <w:w w:val="105"/>
        </w:rPr>
        <w:t xml:space="preserve"> </w:t>
      </w:r>
      <w:r>
        <w:rPr>
          <w:w w:val="105"/>
        </w:rPr>
        <w:t>Python</w:t>
      </w:r>
      <w:r>
        <w:rPr>
          <w:spacing w:val="-8"/>
          <w:w w:val="105"/>
        </w:rPr>
        <w:t xml:space="preserve"> </w:t>
      </w:r>
      <w:r>
        <w:rPr>
          <w:w w:val="105"/>
        </w:rPr>
        <w:t>(</w:t>
      </w:r>
      <w:proofErr w:type="spellStart"/>
      <w:r>
        <w:rPr>
          <w:w w:val="105"/>
        </w:rPr>
        <w:t>ANTsPyNet</w:t>
      </w:r>
      <w:proofErr w:type="spellEnd"/>
      <w:r>
        <w:rPr>
          <w:w w:val="105"/>
        </w:rPr>
        <w:t>)</w:t>
      </w:r>
      <w:r>
        <w:rPr>
          <w:spacing w:val="-8"/>
          <w:w w:val="105"/>
        </w:rPr>
        <w:t xml:space="preserve"> </w:t>
      </w:r>
      <w:r>
        <w:rPr>
          <w:w w:val="105"/>
        </w:rPr>
        <w:t>and</w:t>
      </w:r>
      <w:r>
        <w:rPr>
          <w:spacing w:val="-7"/>
          <w:w w:val="105"/>
        </w:rPr>
        <w:t xml:space="preserve"> </w:t>
      </w:r>
      <w:r>
        <w:rPr>
          <w:w w:val="105"/>
        </w:rPr>
        <w:t>R</w:t>
      </w:r>
      <w:r>
        <w:rPr>
          <w:spacing w:val="-9"/>
          <w:w w:val="105"/>
        </w:rPr>
        <w:t xml:space="preserve"> </w:t>
      </w:r>
      <w:r>
        <w:rPr>
          <w:w w:val="105"/>
        </w:rPr>
        <w:t>(</w:t>
      </w:r>
      <w:proofErr w:type="spellStart"/>
      <w:r>
        <w:rPr>
          <w:w w:val="105"/>
        </w:rPr>
        <w:t>ANTsRNet</w:t>
      </w:r>
      <w:proofErr w:type="spellEnd"/>
      <w:r>
        <w:rPr>
          <w:w w:val="105"/>
        </w:rPr>
        <w:t>)</w:t>
      </w:r>
      <w:r>
        <w:rPr>
          <w:spacing w:val="-7"/>
          <w:w w:val="105"/>
        </w:rPr>
        <w:t xml:space="preserve"> </w:t>
      </w:r>
      <w:r>
        <w:rPr>
          <w:w w:val="105"/>
        </w:rPr>
        <w:t>analogs</w:t>
      </w:r>
      <w:r>
        <w:rPr>
          <w:spacing w:val="-8"/>
          <w:w w:val="105"/>
        </w:rPr>
        <w:t xml:space="preserve"> </w:t>
      </w:r>
      <w:r>
        <w:rPr>
          <w:w w:val="105"/>
        </w:rPr>
        <w:t>using</w:t>
      </w:r>
      <w:r>
        <w:rPr>
          <w:spacing w:val="-8"/>
          <w:w w:val="105"/>
        </w:rPr>
        <w:t xml:space="preserve"> </w:t>
      </w:r>
      <w:r>
        <w:rPr>
          <w:spacing w:val="-5"/>
          <w:w w:val="105"/>
        </w:rPr>
        <w:t>the</w:t>
      </w:r>
    </w:p>
    <w:p w14:paraId="4056206C" w14:textId="45FD30D0" w:rsidR="005F326E" w:rsidRDefault="00000000">
      <w:pPr>
        <w:pStyle w:val="BodyText"/>
        <w:spacing w:before="157"/>
      </w:pPr>
      <w:proofErr w:type="gramStart"/>
      <w:r>
        <w:rPr>
          <w:rFonts w:ascii="Arial"/>
          <w:w w:val="105"/>
          <w:sz w:val="12"/>
        </w:rPr>
        <w:t>611</w:t>
      </w:r>
      <w:r>
        <w:rPr>
          <w:rFonts w:ascii="Arial"/>
          <w:spacing w:val="46"/>
          <w:w w:val="105"/>
          <w:sz w:val="12"/>
        </w:rPr>
        <w:t xml:space="preserve">  </w:t>
      </w:r>
      <w:proofErr w:type="spellStart"/>
      <w:r>
        <w:rPr>
          <w:w w:val="105"/>
        </w:rPr>
        <w:t>Keras</w:t>
      </w:r>
      <w:proofErr w:type="spellEnd"/>
      <w:proofErr w:type="gramEnd"/>
      <w:r>
        <w:rPr>
          <w:w w:val="105"/>
        </w:rPr>
        <w:t>/</w:t>
      </w:r>
      <w:proofErr w:type="spellStart"/>
      <w:r>
        <w:rPr>
          <w:w w:val="105"/>
        </w:rPr>
        <w:t>Tensorflow</w:t>
      </w:r>
      <w:proofErr w:type="spellEnd"/>
      <w:r>
        <w:rPr>
          <w:spacing w:val="2"/>
          <w:w w:val="105"/>
        </w:rPr>
        <w:t xml:space="preserve"> </w:t>
      </w:r>
      <w:r>
        <w:rPr>
          <w:w w:val="105"/>
        </w:rPr>
        <w:t>libraries</w:t>
      </w:r>
      <w:r>
        <w:rPr>
          <w:spacing w:val="1"/>
          <w:w w:val="105"/>
        </w:rPr>
        <w:t xml:space="preserve"> </w:t>
      </w:r>
      <w:r>
        <w:rPr>
          <w:w w:val="105"/>
        </w:rPr>
        <w:t>available</w:t>
      </w:r>
      <w:r>
        <w:rPr>
          <w:spacing w:val="1"/>
          <w:w w:val="105"/>
        </w:rPr>
        <w:t xml:space="preserve"> </w:t>
      </w:r>
      <w:r>
        <w:rPr>
          <w:w w:val="105"/>
        </w:rPr>
        <w:t>as</w:t>
      </w:r>
      <w:r>
        <w:rPr>
          <w:spacing w:val="1"/>
          <w:w w:val="105"/>
        </w:rPr>
        <w:t xml:space="preserve"> </w:t>
      </w:r>
      <w:r>
        <w:rPr>
          <w:w w:val="105"/>
        </w:rPr>
        <w:t>open</w:t>
      </w:r>
      <w:ins w:id="323" w:author="Gee, James C" w:date="2024-04-10T19:03:00Z">
        <w:r w:rsidR="005652AF">
          <w:rPr>
            <w:w w:val="105"/>
          </w:rPr>
          <w:t xml:space="preserve"> </w:t>
        </w:r>
      </w:ins>
      <w:del w:id="324" w:author="Gee, James C" w:date="2024-04-10T19:03:00Z">
        <w:r w:rsidDel="005652AF">
          <w:rPr>
            <w:w w:val="105"/>
          </w:rPr>
          <w:delText>-</w:delText>
        </w:r>
      </w:del>
      <w:r>
        <w:rPr>
          <w:w w:val="105"/>
        </w:rPr>
        <w:t>source</w:t>
      </w:r>
      <w:r>
        <w:rPr>
          <w:spacing w:val="1"/>
          <w:w w:val="105"/>
        </w:rPr>
        <w:t xml:space="preserve"> </w:t>
      </w:r>
      <w:r>
        <w:rPr>
          <w:w w:val="105"/>
        </w:rPr>
        <w:t xml:space="preserve">in </w:t>
      </w:r>
      <w:proofErr w:type="spellStart"/>
      <w:r>
        <w:rPr>
          <w:w w:val="105"/>
        </w:rPr>
        <w:t>ANTsX</w:t>
      </w:r>
      <w:proofErr w:type="spellEnd"/>
      <w:r>
        <w:rPr>
          <w:spacing w:val="1"/>
          <w:w w:val="105"/>
        </w:rPr>
        <w:t xml:space="preserve"> </w:t>
      </w:r>
      <w:r>
        <w:rPr>
          <w:w w:val="105"/>
        </w:rPr>
        <w:t>GitHub repositories.</w:t>
      </w:r>
      <w:r>
        <w:rPr>
          <w:spacing w:val="22"/>
          <w:w w:val="105"/>
        </w:rPr>
        <w:t xml:space="preserve"> </w:t>
      </w:r>
      <w:r>
        <w:rPr>
          <w:w w:val="105"/>
        </w:rPr>
        <w:t>For</w:t>
      </w:r>
      <w:r>
        <w:rPr>
          <w:spacing w:val="1"/>
          <w:w w:val="105"/>
        </w:rPr>
        <w:t xml:space="preserve"> </w:t>
      </w:r>
      <w:r>
        <w:rPr>
          <w:spacing w:val="-5"/>
          <w:w w:val="105"/>
        </w:rPr>
        <w:t>the</w:t>
      </w:r>
    </w:p>
    <w:p w14:paraId="4326B729" w14:textId="4D93626E" w:rsidR="005F326E" w:rsidRDefault="00000000">
      <w:pPr>
        <w:pStyle w:val="BodyText"/>
        <w:spacing w:before="158"/>
      </w:pPr>
      <w:proofErr w:type="gramStart"/>
      <w:r>
        <w:rPr>
          <w:rFonts w:ascii="Arial"/>
          <w:w w:val="105"/>
          <w:sz w:val="12"/>
        </w:rPr>
        <w:t>612</w:t>
      </w:r>
      <w:r>
        <w:rPr>
          <w:rFonts w:ascii="Arial"/>
          <w:spacing w:val="61"/>
          <w:w w:val="105"/>
          <w:sz w:val="12"/>
        </w:rPr>
        <w:t xml:space="preserve">  </w:t>
      </w:r>
      <w:r>
        <w:rPr>
          <w:w w:val="105"/>
        </w:rPr>
        <w:t>various</w:t>
      </w:r>
      <w:proofErr w:type="gramEnd"/>
      <w:r>
        <w:rPr>
          <w:spacing w:val="27"/>
          <w:w w:val="105"/>
        </w:rPr>
        <w:t xml:space="preserve"> </w:t>
      </w:r>
      <w:r>
        <w:rPr>
          <w:w w:val="105"/>
        </w:rPr>
        <w:t>applications,</w:t>
      </w:r>
      <w:r>
        <w:rPr>
          <w:spacing w:val="30"/>
          <w:w w:val="105"/>
        </w:rPr>
        <w:t xml:space="preserve"> </w:t>
      </w:r>
      <w:r>
        <w:rPr>
          <w:w w:val="105"/>
        </w:rPr>
        <w:t>both</w:t>
      </w:r>
      <w:r>
        <w:rPr>
          <w:spacing w:val="26"/>
          <w:w w:val="105"/>
        </w:rPr>
        <w:t xml:space="preserve"> </w:t>
      </w:r>
      <w:ins w:id="325" w:author="Gee, James C" w:date="2024-04-10T19:04:00Z">
        <w:r w:rsidR="005652AF">
          <w:rPr>
            <w:spacing w:val="26"/>
            <w:w w:val="105"/>
          </w:rPr>
          <w:t xml:space="preserve">libraries </w:t>
        </w:r>
      </w:ins>
      <w:r>
        <w:rPr>
          <w:w w:val="105"/>
        </w:rPr>
        <w:t>share</w:t>
      </w:r>
      <w:r>
        <w:rPr>
          <w:spacing w:val="27"/>
          <w:w w:val="105"/>
        </w:rPr>
        <w:t xml:space="preserve"> </w:t>
      </w:r>
      <w:r>
        <w:rPr>
          <w:w w:val="105"/>
        </w:rPr>
        <w:t>the</w:t>
      </w:r>
      <w:r>
        <w:rPr>
          <w:spacing w:val="27"/>
          <w:w w:val="105"/>
        </w:rPr>
        <w:t xml:space="preserve"> </w:t>
      </w:r>
      <w:r>
        <w:rPr>
          <w:w w:val="105"/>
        </w:rPr>
        <w:t>identically</w:t>
      </w:r>
      <w:r>
        <w:rPr>
          <w:spacing w:val="26"/>
          <w:w w:val="105"/>
        </w:rPr>
        <w:t xml:space="preserve"> </w:t>
      </w:r>
      <w:r>
        <w:rPr>
          <w:w w:val="105"/>
        </w:rPr>
        <w:t>trained</w:t>
      </w:r>
      <w:r>
        <w:rPr>
          <w:spacing w:val="27"/>
          <w:w w:val="105"/>
        </w:rPr>
        <w:t xml:space="preserve"> </w:t>
      </w:r>
      <w:r>
        <w:rPr>
          <w:w w:val="105"/>
        </w:rPr>
        <w:t>weights</w:t>
      </w:r>
      <w:r>
        <w:rPr>
          <w:spacing w:val="26"/>
          <w:w w:val="105"/>
        </w:rPr>
        <w:t xml:space="preserve"> </w:t>
      </w:r>
      <w:r>
        <w:rPr>
          <w:w w:val="105"/>
        </w:rPr>
        <w:t>for</w:t>
      </w:r>
      <w:r>
        <w:rPr>
          <w:spacing w:val="27"/>
          <w:w w:val="105"/>
        </w:rPr>
        <w:t xml:space="preserve"> </w:t>
      </w:r>
      <w:r>
        <w:rPr>
          <w:w w:val="105"/>
        </w:rPr>
        <w:t>mutual</w:t>
      </w:r>
      <w:r>
        <w:rPr>
          <w:spacing w:val="27"/>
          <w:w w:val="105"/>
        </w:rPr>
        <w:t xml:space="preserve"> </w:t>
      </w:r>
      <w:r>
        <w:rPr>
          <w:spacing w:val="-2"/>
          <w:w w:val="105"/>
        </w:rPr>
        <w:t>reproducibility.</w:t>
      </w:r>
    </w:p>
    <w:p w14:paraId="3F4D7743" w14:textId="77777777" w:rsidR="005F326E" w:rsidRDefault="00000000">
      <w:pPr>
        <w:pStyle w:val="BodyText"/>
        <w:spacing w:before="157"/>
      </w:pPr>
      <w:proofErr w:type="gramStart"/>
      <w:r>
        <w:rPr>
          <w:rFonts w:ascii="Arial"/>
          <w:w w:val="105"/>
          <w:sz w:val="12"/>
        </w:rPr>
        <w:t>613</w:t>
      </w:r>
      <w:r>
        <w:rPr>
          <w:rFonts w:ascii="Arial"/>
          <w:spacing w:val="64"/>
          <w:w w:val="105"/>
          <w:sz w:val="12"/>
        </w:rPr>
        <w:t xml:space="preserve">  </w:t>
      </w:r>
      <w:r>
        <w:rPr>
          <w:w w:val="105"/>
        </w:rPr>
        <w:t>For</w:t>
      </w:r>
      <w:proofErr w:type="gramEnd"/>
      <w:r>
        <w:rPr>
          <w:spacing w:val="42"/>
          <w:w w:val="105"/>
        </w:rPr>
        <w:t xml:space="preserve"> </w:t>
      </w:r>
      <w:r>
        <w:rPr>
          <w:w w:val="105"/>
        </w:rPr>
        <w:t>all</w:t>
      </w:r>
      <w:r>
        <w:rPr>
          <w:spacing w:val="41"/>
          <w:w w:val="105"/>
        </w:rPr>
        <w:t xml:space="preserve"> </w:t>
      </w:r>
      <w:r>
        <w:rPr>
          <w:w w:val="105"/>
        </w:rPr>
        <w:t>GPU</w:t>
      </w:r>
      <w:r>
        <w:rPr>
          <w:spacing w:val="42"/>
          <w:w w:val="105"/>
        </w:rPr>
        <w:t xml:space="preserve"> </w:t>
      </w:r>
      <w:r>
        <w:rPr>
          <w:w w:val="105"/>
        </w:rPr>
        <w:t>training,</w:t>
      </w:r>
      <w:r>
        <w:rPr>
          <w:spacing w:val="49"/>
          <w:w w:val="105"/>
        </w:rPr>
        <w:t xml:space="preserve"> </w:t>
      </w:r>
      <w:r>
        <w:rPr>
          <w:w w:val="105"/>
        </w:rPr>
        <w:t>we</w:t>
      </w:r>
      <w:r>
        <w:rPr>
          <w:spacing w:val="42"/>
          <w:w w:val="105"/>
        </w:rPr>
        <w:t xml:space="preserve"> </w:t>
      </w:r>
      <w:r>
        <w:rPr>
          <w:w w:val="105"/>
        </w:rPr>
        <w:t>used</w:t>
      </w:r>
      <w:r>
        <w:rPr>
          <w:spacing w:val="42"/>
          <w:w w:val="105"/>
        </w:rPr>
        <w:t xml:space="preserve"> </w:t>
      </w:r>
      <w:r>
        <w:rPr>
          <w:w w:val="105"/>
        </w:rPr>
        <w:t>Python</w:t>
      </w:r>
      <w:r>
        <w:rPr>
          <w:spacing w:val="42"/>
          <w:w w:val="105"/>
        </w:rPr>
        <w:t xml:space="preserve"> </w:t>
      </w:r>
      <w:r>
        <w:rPr>
          <w:w w:val="105"/>
        </w:rPr>
        <w:t>scripts</w:t>
      </w:r>
      <w:r>
        <w:rPr>
          <w:spacing w:val="42"/>
          <w:w w:val="105"/>
        </w:rPr>
        <w:t xml:space="preserve"> </w:t>
      </w:r>
      <w:r>
        <w:rPr>
          <w:w w:val="105"/>
        </w:rPr>
        <w:t>for</w:t>
      </w:r>
      <w:r>
        <w:rPr>
          <w:spacing w:val="42"/>
          <w:w w:val="105"/>
        </w:rPr>
        <w:t xml:space="preserve"> </w:t>
      </w:r>
      <w:r>
        <w:rPr>
          <w:w w:val="105"/>
        </w:rPr>
        <w:t>creating</w:t>
      </w:r>
      <w:r>
        <w:rPr>
          <w:spacing w:val="42"/>
          <w:w w:val="105"/>
        </w:rPr>
        <w:t xml:space="preserve"> </w:t>
      </w:r>
      <w:r>
        <w:rPr>
          <w:w w:val="105"/>
        </w:rPr>
        <w:t>custom</w:t>
      </w:r>
      <w:r>
        <w:rPr>
          <w:spacing w:val="42"/>
          <w:w w:val="105"/>
        </w:rPr>
        <w:t xml:space="preserve"> </w:t>
      </w:r>
      <w:r>
        <w:rPr>
          <w:w w:val="105"/>
        </w:rPr>
        <w:t>batch</w:t>
      </w:r>
      <w:r>
        <w:rPr>
          <w:spacing w:val="42"/>
          <w:w w:val="105"/>
        </w:rPr>
        <w:t xml:space="preserve"> </w:t>
      </w:r>
      <w:r>
        <w:rPr>
          <w:w w:val="105"/>
        </w:rPr>
        <w:t>generators.</w:t>
      </w:r>
      <w:r>
        <w:rPr>
          <w:spacing w:val="29"/>
          <w:w w:val="105"/>
        </w:rPr>
        <w:t xml:space="preserve">  </w:t>
      </w:r>
      <w:r>
        <w:rPr>
          <w:spacing w:val="-5"/>
          <w:w w:val="105"/>
        </w:rPr>
        <w:t>As</w:t>
      </w:r>
    </w:p>
    <w:p w14:paraId="19E5173D" w14:textId="77777777" w:rsidR="005F326E" w:rsidRDefault="00000000">
      <w:pPr>
        <w:pStyle w:val="BodyText"/>
        <w:spacing w:before="158"/>
      </w:pPr>
      <w:proofErr w:type="gramStart"/>
      <w:r>
        <w:rPr>
          <w:rFonts w:ascii="Arial"/>
          <w:w w:val="105"/>
          <w:sz w:val="12"/>
        </w:rPr>
        <w:t>614</w:t>
      </w:r>
      <w:r>
        <w:rPr>
          <w:rFonts w:ascii="Arial"/>
          <w:spacing w:val="61"/>
          <w:w w:val="105"/>
          <w:sz w:val="12"/>
        </w:rPr>
        <w:t xml:space="preserve">  </w:t>
      </w:r>
      <w:r>
        <w:rPr>
          <w:w w:val="105"/>
        </w:rPr>
        <w:t>such</w:t>
      </w:r>
      <w:proofErr w:type="gramEnd"/>
      <w:r>
        <w:rPr>
          <w:spacing w:val="24"/>
          <w:w w:val="105"/>
        </w:rPr>
        <w:t xml:space="preserve"> </w:t>
      </w:r>
      <w:r>
        <w:rPr>
          <w:w w:val="105"/>
        </w:rPr>
        <w:t>batch</w:t>
      </w:r>
      <w:r>
        <w:rPr>
          <w:spacing w:val="23"/>
          <w:w w:val="105"/>
        </w:rPr>
        <w:t xml:space="preserve"> </w:t>
      </w:r>
      <w:r>
        <w:rPr>
          <w:w w:val="105"/>
        </w:rPr>
        <w:t>generators</w:t>
      </w:r>
      <w:r>
        <w:rPr>
          <w:spacing w:val="24"/>
          <w:w w:val="105"/>
        </w:rPr>
        <w:t xml:space="preserve"> </w:t>
      </w:r>
      <w:r>
        <w:rPr>
          <w:w w:val="105"/>
        </w:rPr>
        <w:t>tend</w:t>
      </w:r>
      <w:r>
        <w:rPr>
          <w:spacing w:val="23"/>
          <w:w w:val="105"/>
        </w:rPr>
        <w:t xml:space="preserve"> </w:t>
      </w:r>
      <w:r>
        <w:rPr>
          <w:w w:val="105"/>
        </w:rPr>
        <w:t>to</w:t>
      </w:r>
      <w:r>
        <w:rPr>
          <w:spacing w:val="23"/>
          <w:w w:val="105"/>
        </w:rPr>
        <w:t xml:space="preserve"> </w:t>
      </w:r>
      <w:r>
        <w:rPr>
          <w:w w:val="105"/>
        </w:rPr>
        <w:t>be</w:t>
      </w:r>
      <w:r>
        <w:rPr>
          <w:spacing w:val="24"/>
          <w:w w:val="105"/>
        </w:rPr>
        <w:t xml:space="preserve"> </w:t>
      </w:r>
      <w:r>
        <w:rPr>
          <w:w w:val="105"/>
        </w:rPr>
        <w:t>application-specific,</w:t>
      </w:r>
      <w:r>
        <w:rPr>
          <w:spacing w:val="26"/>
          <w:w w:val="105"/>
        </w:rPr>
        <w:t xml:space="preserve"> </w:t>
      </w:r>
      <w:r>
        <w:rPr>
          <w:w w:val="105"/>
        </w:rPr>
        <w:t>we</w:t>
      </w:r>
      <w:r>
        <w:rPr>
          <w:spacing w:val="23"/>
          <w:w w:val="105"/>
        </w:rPr>
        <w:t xml:space="preserve"> </w:t>
      </w:r>
      <w:r>
        <w:rPr>
          <w:w w:val="105"/>
        </w:rPr>
        <w:t>store</w:t>
      </w:r>
      <w:r>
        <w:rPr>
          <w:spacing w:val="24"/>
          <w:w w:val="105"/>
        </w:rPr>
        <w:t xml:space="preserve"> </w:t>
      </w:r>
      <w:r>
        <w:rPr>
          <w:w w:val="105"/>
        </w:rPr>
        <w:t>them</w:t>
      </w:r>
      <w:r>
        <w:rPr>
          <w:spacing w:val="23"/>
          <w:w w:val="105"/>
        </w:rPr>
        <w:t xml:space="preserve"> </w:t>
      </w:r>
      <w:r>
        <w:rPr>
          <w:w w:val="105"/>
        </w:rPr>
        <w:t>in</w:t>
      </w:r>
      <w:r>
        <w:rPr>
          <w:spacing w:val="23"/>
          <w:w w:val="105"/>
        </w:rPr>
        <w:t xml:space="preserve"> </w:t>
      </w:r>
      <w:r>
        <w:rPr>
          <w:w w:val="105"/>
        </w:rPr>
        <w:t>a</w:t>
      </w:r>
      <w:r>
        <w:rPr>
          <w:spacing w:val="23"/>
          <w:w w:val="105"/>
        </w:rPr>
        <w:t xml:space="preserve"> </w:t>
      </w:r>
      <w:r>
        <w:rPr>
          <w:w w:val="105"/>
        </w:rPr>
        <w:t>separate</w:t>
      </w:r>
      <w:r>
        <w:rPr>
          <w:spacing w:val="24"/>
          <w:w w:val="105"/>
        </w:rPr>
        <w:t xml:space="preserve"> </w:t>
      </w:r>
      <w:r>
        <w:rPr>
          <w:spacing w:val="-2"/>
          <w:w w:val="105"/>
        </w:rPr>
        <w:t>GitHub</w:t>
      </w:r>
    </w:p>
    <w:p w14:paraId="04B94718" w14:textId="77777777" w:rsidR="005F326E" w:rsidRDefault="00000000">
      <w:pPr>
        <w:pStyle w:val="BodyText"/>
        <w:tabs>
          <w:tab w:val="left" w:pos="9646"/>
        </w:tabs>
        <w:spacing w:before="157"/>
      </w:pPr>
      <w:r>
        <w:rPr>
          <w:rFonts w:ascii="Arial"/>
          <w:w w:val="110"/>
          <w:sz w:val="12"/>
        </w:rPr>
        <w:t>615</w:t>
      </w:r>
      <w:r>
        <w:rPr>
          <w:rFonts w:ascii="Arial"/>
          <w:spacing w:val="79"/>
          <w:w w:val="150"/>
          <w:sz w:val="12"/>
        </w:rPr>
        <w:t xml:space="preserve"> </w:t>
      </w:r>
      <w:proofErr w:type="gramStart"/>
      <w:r>
        <w:rPr>
          <w:w w:val="110"/>
        </w:rPr>
        <w:t>repository</w:t>
      </w:r>
      <w:proofErr w:type="gramEnd"/>
      <w:r>
        <w:rPr>
          <w:spacing w:val="12"/>
          <w:w w:val="110"/>
        </w:rPr>
        <w:t xml:space="preserve"> </w:t>
      </w:r>
      <w:r>
        <w:rPr>
          <w:w w:val="110"/>
        </w:rPr>
        <w:t>for</w:t>
      </w:r>
      <w:r>
        <w:rPr>
          <w:spacing w:val="12"/>
          <w:w w:val="110"/>
        </w:rPr>
        <w:t xml:space="preserve"> </w:t>
      </w:r>
      <w:r>
        <w:rPr>
          <w:w w:val="110"/>
        </w:rPr>
        <w:t>public</w:t>
      </w:r>
      <w:r>
        <w:rPr>
          <w:spacing w:val="12"/>
          <w:w w:val="110"/>
        </w:rPr>
        <w:t xml:space="preserve"> </w:t>
      </w:r>
      <w:r>
        <w:rPr>
          <w:w w:val="110"/>
        </w:rPr>
        <w:t>availability</w:t>
      </w:r>
      <w:r>
        <w:rPr>
          <w:spacing w:val="12"/>
          <w:w w:val="110"/>
        </w:rPr>
        <w:t xml:space="preserve"> </w:t>
      </w:r>
      <w:r>
        <w:rPr>
          <w:spacing w:val="-2"/>
          <w:w w:val="110"/>
        </w:rPr>
        <w:t>(</w:t>
      </w:r>
      <w:hyperlink r:id="rId287">
        <w:r>
          <w:rPr>
            <w:color w:val="0000FF"/>
            <w:spacing w:val="-2"/>
            <w:w w:val="110"/>
          </w:rPr>
          <w:t>https://github.com/ntustison/ANTsXNetTraining</w:t>
        </w:r>
      </w:hyperlink>
      <w:r>
        <w:rPr>
          <w:spacing w:val="-2"/>
          <w:w w:val="110"/>
        </w:rPr>
        <w:t>).</w:t>
      </w:r>
      <w:r>
        <w:tab/>
      </w:r>
      <w:r>
        <w:rPr>
          <w:spacing w:val="-5"/>
          <w:w w:val="110"/>
        </w:rPr>
        <w:t>In</w:t>
      </w:r>
    </w:p>
    <w:p w14:paraId="52E92594" w14:textId="358E7814" w:rsidR="005F326E" w:rsidRDefault="00000000">
      <w:pPr>
        <w:pStyle w:val="BodyText"/>
        <w:spacing w:before="157"/>
      </w:pPr>
      <w:proofErr w:type="gramStart"/>
      <w:r>
        <w:rPr>
          <w:rFonts w:ascii="Arial"/>
          <w:w w:val="105"/>
          <w:sz w:val="12"/>
        </w:rPr>
        <w:t>616</w:t>
      </w:r>
      <w:r>
        <w:rPr>
          <w:rFonts w:ascii="Arial"/>
          <w:spacing w:val="56"/>
          <w:w w:val="105"/>
          <w:sz w:val="12"/>
        </w:rPr>
        <w:t xml:space="preserve">  </w:t>
      </w:r>
      <w:r>
        <w:rPr>
          <w:w w:val="105"/>
        </w:rPr>
        <w:t>terms</w:t>
      </w:r>
      <w:proofErr w:type="gramEnd"/>
      <w:r>
        <w:rPr>
          <w:spacing w:val="20"/>
          <w:w w:val="105"/>
        </w:rPr>
        <w:t xml:space="preserve"> </w:t>
      </w:r>
      <w:r>
        <w:rPr>
          <w:w w:val="105"/>
        </w:rPr>
        <w:t>of</w:t>
      </w:r>
      <w:r>
        <w:rPr>
          <w:spacing w:val="19"/>
          <w:w w:val="105"/>
        </w:rPr>
        <w:t xml:space="preserve"> </w:t>
      </w:r>
      <w:r>
        <w:rPr>
          <w:w w:val="105"/>
        </w:rPr>
        <w:t>GPU</w:t>
      </w:r>
      <w:r>
        <w:rPr>
          <w:spacing w:val="19"/>
          <w:w w:val="105"/>
        </w:rPr>
        <w:t xml:space="preserve"> </w:t>
      </w:r>
      <w:r>
        <w:rPr>
          <w:w w:val="105"/>
        </w:rPr>
        <w:t>hardware,</w:t>
      </w:r>
      <w:r>
        <w:rPr>
          <w:spacing w:val="22"/>
          <w:w w:val="105"/>
        </w:rPr>
        <w:t xml:space="preserve"> </w:t>
      </w:r>
      <w:r>
        <w:rPr>
          <w:w w:val="105"/>
        </w:rPr>
        <w:t>all</w:t>
      </w:r>
      <w:r>
        <w:rPr>
          <w:spacing w:val="19"/>
          <w:w w:val="105"/>
        </w:rPr>
        <w:t xml:space="preserve"> </w:t>
      </w:r>
      <w:r>
        <w:rPr>
          <w:w w:val="105"/>
        </w:rPr>
        <w:t>training</w:t>
      </w:r>
      <w:r>
        <w:rPr>
          <w:spacing w:val="19"/>
          <w:w w:val="105"/>
        </w:rPr>
        <w:t xml:space="preserve"> </w:t>
      </w:r>
      <w:r>
        <w:rPr>
          <w:w w:val="105"/>
        </w:rPr>
        <w:t>was</w:t>
      </w:r>
      <w:r>
        <w:rPr>
          <w:spacing w:val="20"/>
          <w:w w:val="105"/>
        </w:rPr>
        <w:t xml:space="preserve"> </w:t>
      </w:r>
      <w:del w:id="326" w:author="Gee, James C" w:date="2024-04-10T19:04:00Z">
        <w:r w:rsidDel="005652AF">
          <w:rPr>
            <w:w w:val="105"/>
          </w:rPr>
          <w:delText>done</w:delText>
        </w:r>
        <w:r w:rsidDel="005652AF">
          <w:rPr>
            <w:spacing w:val="19"/>
            <w:w w:val="105"/>
          </w:rPr>
          <w:delText xml:space="preserve"> </w:delText>
        </w:r>
      </w:del>
      <w:ins w:id="327" w:author="Gee, James C" w:date="2024-04-10T19:04:00Z">
        <w:r w:rsidR="005652AF">
          <w:rPr>
            <w:w w:val="105"/>
          </w:rPr>
          <w:t>performed</w:t>
        </w:r>
        <w:r w:rsidR="005652AF">
          <w:rPr>
            <w:spacing w:val="19"/>
            <w:w w:val="105"/>
          </w:rPr>
          <w:t xml:space="preserve"> </w:t>
        </w:r>
      </w:ins>
      <w:r>
        <w:rPr>
          <w:w w:val="105"/>
        </w:rPr>
        <w:t>on</w:t>
      </w:r>
      <w:r>
        <w:rPr>
          <w:spacing w:val="19"/>
          <w:w w:val="105"/>
        </w:rPr>
        <w:t xml:space="preserve"> </w:t>
      </w:r>
      <w:r>
        <w:rPr>
          <w:w w:val="105"/>
        </w:rPr>
        <w:t>a</w:t>
      </w:r>
      <w:r>
        <w:rPr>
          <w:spacing w:val="19"/>
          <w:w w:val="105"/>
        </w:rPr>
        <w:t xml:space="preserve"> </w:t>
      </w:r>
      <w:commentRangeStart w:id="328"/>
      <w:commentRangeStart w:id="329"/>
      <w:r>
        <w:rPr>
          <w:w w:val="105"/>
        </w:rPr>
        <w:t>DGX</w:t>
      </w:r>
      <w:commentRangeEnd w:id="328"/>
      <w:r w:rsidR="005652AF">
        <w:rPr>
          <w:rStyle w:val="CommentReference"/>
        </w:rPr>
        <w:commentReference w:id="328"/>
      </w:r>
      <w:commentRangeEnd w:id="329"/>
      <w:r w:rsidR="00695BC5">
        <w:rPr>
          <w:rStyle w:val="CommentReference"/>
        </w:rPr>
        <w:commentReference w:id="329"/>
      </w:r>
      <w:r>
        <w:rPr>
          <w:spacing w:val="19"/>
          <w:w w:val="105"/>
        </w:rPr>
        <w:t xml:space="preserve"> </w:t>
      </w:r>
      <w:r>
        <w:rPr>
          <w:w w:val="105"/>
        </w:rPr>
        <w:t>(GPUs:</w:t>
      </w:r>
      <w:r>
        <w:rPr>
          <w:spacing w:val="54"/>
          <w:w w:val="105"/>
        </w:rPr>
        <w:t xml:space="preserve"> </w:t>
      </w:r>
      <w:r>
        <w:rPr>
          <w:w w:val="105"/>
        </w:rPr>
        <w:t>4X</w:t>
      </w:r>
      <w:r>
        <w:rPr>
          <w:spacing w:val="19"/>
          <w:w w:val="105"/>
        </w:rPr>
        <w:t xml:space="preserve"> </w:t>
      </w:r>
      <w:r>
        <w:rPr>
          <w:w w:val="105"/>
        </w:rPr>
        <w:t>Tesla</w:t>
      </w:r>
      <w:r>
        <w:rPr>
          <w:spacing w:val="19"/>
          <w:w w:val="105"/>
        </w:rPr>
        <w:t xml:space="preserve"> </w:t>
      </w:r>
      <w:r>
        <w:rPr>
          <w:w w:val="105"/>
        </w:rPr>
        <w:t>V100,</w:t>
      </w:r>
      <w:r>
        <w:rPr>
          <w:spacing w:val="22"/>
          <w:w w:val="105"/>
        </w:rPr>
        <w:t xml:space="preserve"> </w:t>
      </w:r>
      <w:r>
        <w:rPr>
          <w:spacing w:val="-2"/>
          <w:w w:val="105"/>
        </w:rPr>
        <w:t>system</w:t>
      </w:r>
    </w:p>
    <w:p w14:paraId="55539201" w14:textId="77777777" w:rsidR="005F326E" w:rsidRDefault="00000000">
      <w:pPr>
        <w:pStyle w:val="BodyText"/>
        <w:spacing w:before="158"/>
      </w:pPr>
      <w:proofErr w:type="gramStart"/>
      <w:r>
        <w:rPr>
          <w:rFonts w:ascii="Arial"/>
          <w:sz w:val="12"/>
        </w:rPr>
        <w:t>617</w:t>
      </w:r>
      <w:r>
        <w:rPr>
          <w:rFonts w:ascii="Arial"/>
          <w:spacing w:val="70"/>
          <w:sz w:val="12"/>
        </w:rPr>
        <w:t xml:space="preserve">  </w:t>
      </w:r>
      <w:r>
        <w:t>memory</w:t>
      </w:r>
      <w:proofErr w:type="gramEnd"/>
      <w:r>
        <w:t>:</w:t>
      </w:r>
      <w:r>
        <w:rPr>
          <w:spacing w:val="51"/>
        </w:rPr>
        <w:t xml:space="preserve"> </w:t>
      </w:r>
      <w:r>
        <w:t>256</w:t>
      </w:r>
      <w:r>
        <w:rPr>
          <w:spacing w:val="21"/>
        </w:rPr>
        <w:t xml:space="preserve"> </w:t>
      </w:r>
      <w:r>
        <w:t>GB</w:t>
      </w:r>
      <w:r>
        <w:rPr>
          <w:spacing w:val="22"/>
        </w:rPr>
        <w:t xml:space="preserve"> </w:t>
      </w:r>
      <w:r>
        <w:t>LRDIMM</w:t>
      </w:r>
      <w:r>
        <w:rPr>
          <w:spacing w:val="22"/>
        </w:rPr>
        <w:t xml:space="preserve"> </w:t>
      </w:r>
      <w:r>
        <w:rPr>
          <w:spacing w:val="-2"/>
        </w:rPr>
        <w:t>DDR4).</w:t>
      </w:r>
    </w:p>
    <w:p w14:paraId="02151825" w14:textId="77777777" w:rsidR="005F326E" w:rsidRDefault="00000000">
      <w:pPr>
        <w:pStyle w:val="BodyText"/>
        <w:spacing w:before="274"/>
      </w:pPr>
      <w:proofErr w:type="gramStart"/>
      <w:r>
        <w:rPr>
          <w:rFonts w:ascii="Arial"/>
          <w:w w:val="105"/>
          <w:sz w:val="12"/>
        </w:rPr>
        <w:t>618</w:t>
      </w:r>
      <w:r>
        <w:rPr>
          <w:rFonts w:ascii="Arial"/>
          <w:spacing w:val="61"/>
          <w:w w:val="105"/>
          <w:sz w:val="12"/>
        </w:rPr>
        <w:t xml:space="preserve">  </w:t>
      </w:r>
      <w:r>
        <w:rPr>
          <w:w w:val="105"/>
        </w:rPr>
        <w:t>Data</w:t>
      </w:r>
      <w:proofErr w:type="gramEnd"/>
      <w:r>
        <w:rPr>
          <w:spacing w:val="53"/>
          <w:w w:val="105"/>
        </w:rPr>
        <w:t xml:space="preserve"> </w:t>
      </w:r>
      <w:r>
        <w:rPr>
          <w:w w:val="105"/>
        </w:rPr>
        <w:t>augmentation</w:t>
      </w:r>
      <w:r>
        <w:rPr>
          <w:spacing w:val="52"/>
          <w:w w:val="105"/>
        </w:rPr>
        <w:t xml:space="preserve"> </w:t>
      </w:r>
      <w:r>
        <w:rPr>
          <w:w w:val="105"/>
        </w:rPr>
        <w:t>is</w:t>
      </w:r>
      <w:r>
        <w:rPr>
          <w:spacing w:val="53"/>
          <w:w w:val="105"/>
        </w:rPr>
        <w:t xml:space="preserve"> </w:t>
      </w:r>
      <w:r>
        <w:rPr>
          <w:w w:val="105"/>
        </w:rPr>
        <w:t>crucial</w:t>
      </w:r>
      <w:r>
        <w:rPr>
          <w:spacing w:val="52"/>
          <w:w w:val="105"/>
        </w:rPr>
        <w:t xml:space="preserve"> </w:t>
      </w:r>
      <w:r>
        <w:rPr>
          <w:w w:val="105"/>
        </w:rPr>
        <w:t>for</w:t>
      </w:r>
      <w:r>
        <w:rPr>
          <w:spacing w:val="53"/>
          <w:w w:val="105"/>
        </w:rPr>
        <w:t xml:space="preserve"> </w:t>
      </w:r>
      <w:r>
        <w:rPr>
          <w:w w:val="105"/>
        </w:rPr>
        <w:t>generalizability</w:t>
      </w:r>
      <w:r>
        <w:rPr>
          <w:spacing w:val="52"/>
          <w:w w:val="105"/>
        </w:rPr>
        <w:t xml:space="preserve"> </w:t>
      </w:r>
      <w:r>
        <w:rPr>
          <w:w w:val="105"/>
        </w:rPr>
        <w:t>and</w:t>
      </w:r>
      <w:r>
        <w:rPr>
          <w:spacing w:val="53"/>
          <w:w w:val="105"/>
        </w:rPr>
        <w:t xml:space="preserve"> </w:t>
      </w:r>
      <w:r>
        <w:rPr>
          <w:w w:val="105"/>
        </w:rPr>
        <w:t>accuracy</w:t>
      </w:r>
      <w:r>
        <w:rPr>
          <w:spacing w:val="53"/>
          <w:w w:val="105"/>
        </w:rPr>
        <w:t xml:space="preserve"> </w:t>
      </w:r>
      <w:r>
        <w:rPr>
          <w:w w:val="105"/>
        </w:rPr>
        <w:t>of</w:t>
      </w:r>
      <w:r>
        <w:rPr>
          <w:spacing w:val="52"/>
          <w:w w:val="105"/>
        </w:rPr>
        <w:t xml:space="preserve"> </w:t>
      </w:r>
      <w:r>
        <w:rPr>
          <w:w w:val="105"/>
        </w:rPr>
        <w:t>the</w:t>
      </w:r>
      <w:r>
        <w:rPr>
          <w:spacing w:val="53"/>
          <w:w w:val="105"/>
        </w:rPr>
        <w:t xml:space="preserve"> </w:t>
      </w:r>
      <w:r>
        <w:rPr>
          <w:w w:val="105"/>
        </w:rPr>
        <w:t>trained</w:t>
      </w:r>
      <w:r>
        <w:rPr>
          <w:spacing w:val="52"/>
          <w:w w:val="105"/>
        </w:rPr>
        <w:t xml:space="preserve"> </w:t>
      </w:r>
      <w:r>
        <w:rPr>
          <w:spacing w:val="-2"/>
          <w:w w:val="105"/>
        </w:rPr>
        <w:t>networks.</w:t>
      </w:r>
    </w:p>
    <w:p w14:paraId="7E4BE681" w14:textId="77777777" w:rsidR="005F326E" w:rsidRDefault="00000000">
      <w:pPr>
        <w:pStyle w:val="BodyText"/>
        <w:spacing w:before="158"/>
      </w:pPr>
      <w:proofErr w:type="gramStart"/>
      <w:r>
        <w:rPr>
          <w:rFonts w:ascii="Arial"/>
          <w:w w:val="105"/>
          <w:sz w:val="12"/>
        </w:rPr>
        <w:t>619</w:t>
      </w:r>
      <w:r>
        <w:rPr>
          <w:rFonts w:ascii="Arial"/>
          <w:spacing w:val="59"/>
          <w:w w:val="105"/>
          <w:sz w:val="12"/>
        </w:rPr>
        <w:t xml:space="preserve">  </w:t>
      </w:r>
      <w:r>
        <w:rPr>
          <w:w w:val="105"/>
        </w:rPr>
        <w:t>Intensity</w:t>
      </w:r>
      <w:proofErr w:type="gramEnd"/>
      <w:r>
        <w:rPr>
          <w:w w:val="105"/>
        </w:rPr>
        <w:t>-based</w:t>
      </w:r>
      <w:r>
        <w:rPr>
          <w:spacing w:val="14"/>
          <w:w w:val="105"/>
        </w:rPr>
        <w:t xml:space="preserve"> </w:t>
      </w:r>
      <w:r>
        <w:rPr>
          <w:w w:val="105"/>
        </w:rPr>
        <w:t>data</w:t>
      </w:r>
      <w:r>
        <w:rPr>
          <w:spacing w:val="14"/>
          <w:w w:val="105"/>
        </w:rPr>
        <w:t xml:space="preserve"> </w:t>
      </w:r>
      <w:r>
        <w:rPr>
          <w:w w:val="105"/>
        </w:rPr>
        <w:t>augmentation</w:t>
      </w:r>
      <w:r>
        <w:rPr>
          <w:spacing w:val="13"/>
          <w:w w:val="105"/>
        </w:rPr>
        <w:t xml:space="preserve"> </w:t>
      </w:r>
      <w:r>
        <w:rPr>
          <w:w w:val="105"/>
        </w:rPr>
        <w:t>consisted</w:t>
      </w:r>
      <w:r>
        <w:rPr>
          <w:spacing w:val="14"/>
          <w:w w:val="105"/>
        </w:rPr>
        <w:t xml:space="preserve"> </w:t>
      </w:r>
      <w:r>
        <w:rPr>
          <w:w w:val="105"/>
        </w:rPr>
        <w:t>of</w:t>
      </w:r>
      <w:r>
        <w:rPr>
          <w:spacing w:val="13"/>
          <w:w w:val="105"/>
        </w:rPr>
        <w:t xml:space="preserve"> </w:t>
      </w:r>
      <w:r>
        <w:rPr>
          <w:w w:val="105"/>
        </w:rPr>
        <w:t>randomly</w:t>
      </w:r>
      <w:r>
        <w:rPr>
          <w:spacing w:val="14"/>
          <w:w w:val="105"/>
        </w:rPr>
        <w:t xml:space="preserve"> </w:t>
      </w:r>
      <w:r>
        <w:rPr>
          <w:w w:val="105"/>
        </w:rPr>
        <w:t>added</w:t>
      </w:r>
      <w:r>
        <w:rPr>
          <w:spacing w:val="13"/>
          <w:w w:val="105"/>
        </w:rPr>
        <w:t xml:space="preserve"> </w:t>
      </w:r>
      <w:r>
        <w:rPr>
          <w:w w:val="105"/>
        </w:rPr>
        <w:t>noise</w:t>
      </w:r>
      <w:r>
        <w:rPr>
          <w:spacing w:val="14"/>
          <w:w w:val="105"/>
        </w:rPr>
        <w:t xml:space="preserve"> </w:t>
      </w:r>
      <w:r>
        <w:rPr>
          <w:w w:val="105"/>
        </w:rPr>
        <w:t>(i.e.,</w:t>
      </w:r>
      <w:r>
        <w:rPr>
          <w:spacing w:val="14"/>
          <w:w w:val="105"/>
        </w:rPr>
        <w:t xml:space="preserve"> </w:t>
      </w:r>
      <w:r>
        <w:rPr>
          <w:w w:val="105"/>
        </w:rPr>
        <w:t>Gaussian,</w:t>
      </w:r>
      <w:r>
        <w:rPr>
          <w:spacing w:val="14"/>
          <w:w w:val="105"/>
        </w:rPr>
        <w:t xml:space="preserve"> </w:t>
      </w:r>
      <w:r>
        <w:rPr>
          <w:spacing w:val="-2"/>
          <w:w w:val="105"/>
        </w:rPr>
        <w:t>shot,</w:t>
      </w:r>
    </w:p>
    <w:p w14:paraId="40D6E35E" w14:textId="77777777" w:rsidR="005F326E" w:rsidRDefault="00000000">
      <w:pPr>
        <w:pStyle w:val="BodyText"/>
        <w:spacing w:before="157"/>
      </w:pPr>
      <w:proofErr w:type="gramStart"/>
      <w:r>
        <w:rPr>
          <w:rFonts w:ascii="Arial"/>
          <w:sz w:val="12"/>
        </w:rPr>
        <w:t>620</w:t>
      </w:r>
      <w:r>
        <w:rPr>
          <w:rFonts w:ascii="Arial"/>
          <w:spacing w:val="77"/>
          <w:w w:val="150"/>
          <w:sz w:val="12"/>
        </w:rPr>
        <w:t xml:space="preserve">  </w:t>
      </w:r>
      <w:r>
        <w:t>salt</w:t>
      </w:r>
      <w:proofErr w:type="gramEnd"/>
      <w:r>
        <w:t>-and-pepper),</w:t>
      </w:r>
      <w:r>
        <w:rPr>
          <w:spacing w:val="26"/>
        </w:rPr>
        <w:t xml:space="preserve"> </w:t>
      </w:r>
      <w:r>
        <w:t>simulated</w:t>
      </w:r>
      <w:r>
        <w:rPr>
          <w:spacing w:val="23"/>
        </w:rPr>
        <w:t xml:space="preserve"> </w:t>
      </w:r>
      <w:r>
        <w:t>bias</w:t>
      </w:r>
      <w:r>
        <w:rPr>
          <w:spacing w:val="22"/>
        </w:rPr>
        <w:t xml:space="preserve"> </w:t>
      </w:r>
      <w:r>
        <w:t>fields</w:t>
      </w:r>
      <w:r>
        <w:rPr>
          <w:spacing w:val="22"/>
        </w:rPr>
        <w:t xml:space="preserve"> </w:t>
      </w:r>
      <w:r>
        <w:t>based</w:t>
      </w:r>
      <w:r>
        <w:rPr>
          <w:spacing w:val="22"/>
        </w:rPr>
        <w:t xml:space="preserve"> </w:t>
      </w:r>
      <w:r>
        <w:t>on</w:t>
      </w:r>
      <w:r>
        <w:rPr>
          <w:spacing w:val="22"/>
        </w:rPr>
        <w:t xml:space="preserve"> </w:t>
      </w:r>
      <w:r>
        <w:t>N4</w:t>
      </w:r>
      <w:r>
        <w:rPr>
          <w:spacing w:val="23"/>
        </w:rPr>
        <w:t xml:space="preserve"> </w:t>
      </w:r>
      <w:r>
        <w:t>bias</w:t>
      </w:r>
      <w:r>
        <w:rPr>
          <w:spacing w:val="22"/>
        </w:rPr>
        <w:t xml:space="preserve"> </w:t>
      </w:r>
      <w:r>
        <w:t>field</w:t>
      </w:r>
      <w:r>
        <w:rPr>
          <w:spacing w:val="22"/>
        </w:rPr>
        <w:t xml:space="preserve"> </w:t>
      </w:r>
      <w:r>
        <w:t>modeling,</w:t>
      </w:r>
      <w:r>
        <w:rPr>
          <w:spacing w:val="26"/>
        </w:rPr>
        <w:t xml:space="preserve"> </w:t>
      </w:r>
      <w:r>
        <w:t>and</w:t>
      </w:r>
      <w:r>
        <w:rPr>
          <w:spacing w:val="22"/>
        </w:rPr>
        <w:t xml:space="preserve"> </w:t>
      </w:r>
      <w:r>
        <w:t>histogram</w:t>
      </w:r>
      <w:r>
        <w:rPr>
          <w:spacing w:val="22"/>
        </w:rPr>
        <w:t xml:space="preserve"> </w:t>
      </w:r>
      <w:r>
        <w:rPr>
          <w:spacing w:val="-2"/>
        </w:rPr>
        <w:t>warp-</w:t>
      </w:r>
    </w:p>
    <w:p w14:paraId="0EDD6B56" w14:textId="77777777" w:rsidR="005F326E" w:rsidRDefault="00000000">
      <w:pPr>
        <w:pStyle w:val="BodyText"/>
        <w:spacing w:before="142"/>
      </w:pPr>
      <w:proofErr w:type="gramStart"/>
      <w:r>
        <w:rPr>
          <w:rFonts w:ascii="Arial"/>
          <w:w w:val="105"/>
          <w:sz w:val="12"/>
        </w:rPr>
        <w:t>621</w:t>
      </w:r>
      <w:r>
        <w:rPr>
          <w:rFonts w:ascii="Arial"/>
          <w:spacing w:val="48"/>
          <w:w w:val="105"/>
          <w:sz w:val="12"/>
        </w:rPr>
        <w:t xml:space="preserve">  </w:t>
      </w:r>
      <w:proofErr w:type="spellStart"/>
      <w:r>
        <w:rPr>
          <w:w w:val="105"/>
        </w:rPr>
        <w:t>ing</w:t>
      </w:r>
      <w:proofErr w:type="spellEnd"/>
      <w:proofErr w:type="gramEnd"/>
      <w:r>
        <w:rPr>
          <w:spacing w:val="20"/>
          <w:w w:val="105"/>
        </w:rPr>
        <w:t xml:space="preserve"> </w:t>
      </w:r>
      <w:r>
        <w:rPr>
          <w:w w:val="105"/>
        </w:rPr>
        <w:t>for</w:t>
      </w:r>
      <w:r>
        <w:rPr>
          <w:spacing w:val="20"/>
          <w:w w:val="105"/>
        </w:rPr>
        <w:t xml:space="preserve"> </w:t>
      </w:r>
      <w:r>
        <w:rPr>
          <w:w w:val="105"/>
        </w:rPr>
        <w:t>mimicking</w:t>
      </w:r>
      <w:r>
        <w:rPr>
          <w:spacing w:val="20"/>
          <w:w w:val="105"/>
        </w:rPr>
        <w:t xml:space="preserve"> </w:t>
      </w:r>
      <w:r>
        <w:rPr>
          <w:w w:val="105"/>
        </w:rPr>
        <w:t>well-known</w:t>
      </w:r>
      <w:r>
        <w:rPr>
          <w:spacing w:val="20"/>
          <w:w w:val="105"/>
        </w:rPr>
        <w:t xml:space="preserve"> </w:t>
      </w:r>
      <w:r>
        <w:rPr>
          <w:w w:val="105"/>
        </w:rPr>
        <w:t>MRI</w:t>
      </w:r>
      <w:r>
        <w:rPr>
          <w:spacing w:val="21"/>
          <w:w w:val="105"/>
        </w:rPr>
        <w:t xml:space="preserve"> </w:t>
      </w:r>
      <w:r>
        <w:rPr>
          <w:w w:val="105"/>
        </w:rPr>
        <w:t>intensity</w:t>
      </w:r>
      <w:r>
        <w:rPr>
          <w:spacing w:val="21"/>
          <w:w w:val="105"/>
        </w:rPr>
        <w:t xml:space="preserve"> </w:t>
      </w:r>
      <w:r>
        <w:rPr>
          <w:w w:val="105"/>
        </w:rPr>
        <w:t>nonlinearities.</w:t>
      </w:r>
      <w:r>
        <w:rPr>
          <w:w w:val="105"/>
          <w:position w:val="9"/>
          <w:sz w:val="16"/>
        </w:rPr>
        <w:t>26,70</w:t>
      </w:r>
      <w:r>
        <w:rPr>
          <w:spacing w:val="49"/>
          <w:w w:val="105"/>
          <w:position w:val="9"/>
          <w:sz w:val="16"/>
        </w:rPr>
        <w:t xml:space="preserve"> </w:t>
      </w:r>
      <w:r>
        <w:rPr>
          <w:w w:val="105"/>
        </w:rPr>
        <w:t>These</w:t>
      </w:r>
      <w:r>
        <w:rPr>
          <w:spacing w:val="21"/>
          <w:w w:val="105"/>
        </w:rPr>
        <w:t xml:space="preserve"> </w:t>
      </w:r>
      <w:r>
        <w:rPr>
          <w:w w:val="105"/>
        </w:rPr>
        <w:t>augmentation</w:t>
      </w:r>
      <w:r>
        <w:rPr>
          <w:spacing w:val="20"/>
          <w:w w:val="105"/>
        </w:rPr>
        <w:t xml:space="preserve"> </w:t>
      </w:r>
      <w:r>
        <w:rPr>
          <w:spacing w:val="-4"/>
          <w:w w:val="105"/>
        </w:rPr>
        <w:t>tech-</w:t>
      </w:r>
    </w:p>
    <w:p w14:paraId="5F6B8214" w14:textId="77777777" w:rsidR="005F326E" w:rsidRDefault="00000000">
      <w:pPr>
        <w:pStyle w:val="BodyText"/>
        <w:spacing w:before="158"/>
      </w:pPr>
      <w:proofErr w:type="gramStart"/>
      <w:r>
        <w:rPr>
          <w:rFonts w:ascii="Arial"/>
          <w:w w:val="105"/>
          <w:sz w:val="12"/>
        </w:rPr>
        <w:t>622</w:t>
      </w:r>
      <w:r>
        <w:rPr>
          <w:rFonts w:ascii="Arial"/>
          <w:spacing w:val="53"/>
          <w:w w:val="105"/>
          <w:sz w:val="12"/>
        </w:rPr>
        <w:t xml:space="preserve">  </w:t>
      </w:r>
      <w:proofErr w:type="spellStart"/>
      <w:r>
        <w:rPr>
          <w:w w:val="105"/>
        </w:rPr>
        <w:t>niques</w:t>
      </w:r>
      <w:proofErr w:type="spellEnd"/>
      <w:proofErr w:type="gramEnd"/>
      <w:r>
        <w:rPr>
          <w:spacing w:val="29"/>
          <w:w w:val="105"/>
        </w:rPr>
        <w:t xml:space="preserve"> </w:t>
      </w:r>
      <w:r>
        <w:rPr>
          <w:w w:val="105"/>
        </w:rPr>
        <w:t>are</w:t>
      </w:r>
      <w:r>
        <w:rPr>
          <w:spacing w:val="30"/>
          <w:w w:val="105"/>
        </w:rPr>
        <w:t xml:space="preserve"> </w:t>
      </w:r>
      <w:r>
        <w:rPr>
          <w:w w:val="105"/>
        </w:rPr>
        <w:t>available</w:t>
      </w:r>
      <w:r>
        <w:rPr>
          <w:spacing w:val="29"/>
          <w:w w:val="105"/>
        </w:rPr>
        <w:t xml:space="preserve"> </w:t>
      </w:r>
      <w:r>
        <w:rPr>
          <w:w w:val="105"/>
        </w:rPr>
        <w:t>in</w:t>
      </w:r>
      <w:r>
        <w:rPr>
          <w:spacing w:val="30"/>
          <w:w w:val="105"/>
        </w:rPr>
        <w:t xml:space="preserve"> </w:t>
      </w:r>
      <w:proofErr w:type="spellStart"/>
      <w:r>
        <w:rPr>
          <w:w w:val="105"/>
        </w:rPr>
        <w:t>ANTsXNet</w:t>
      </w:r>
      <w:proofErr w:type="spellEnd"/>
      <w:r>
        <w:rPr>
          <w:spacing w:val="29"/>
          <w:w w:val="105"/>
        </w:rPr>
        <w:t xml:space="preserve"> </w:t>
      </w:r>
      <w:r>
        <w:rPr>
          <w:w w:val="105"/>
        </w:rPr>
        <w:t>(only</w:t>
      </w:r>
      <w:r>
        <w:rPr>
          <w:spacing w:val="30"/>
          <w:w w:val="105"/>
        </w:rPr>
        <w:t xml:space="preserve"> </w:t>
      </w:r>
      <w:proofErr w:type="spellStart"/>
      <w:r>
        <w:rPr>
          <w:w w:val="105"/>
        </w:rPr>
        <w:t>ANTsPyNet</w:t>
      </w:r>
      <w:proofErr w:type="spellEnd"/>
      <w:r>
        <w:rPr>
          <w:spacing w:val="29"/>
          <w:w w:val="105"/>
        </w:rPr>
        <w:t xml:space="preserve"> </w:t>
      </w:r>
      <w:r>
        <w:rPr>
          <w:w w:val="105"/>
        </w:rPr>
        <w:t>versions</w:t>
      </w:r>
      <w:r>
        <w:rPr>
          <w:spacing w:val="30"/>
          <w:w w:val="105"/>
        </w:rPr>
        <w:t xml:space="preserve"> </w:t>
      </w:r>
      <w:r>
        <w:rPr>
          <w:w w:val="105"/>
        </w:rPr>
        <w:t>are</w:t>
      </w:r>
      <w:r>
        <w:rPr>
          <w:spacing w:val="29"/>
          <w:w w:val="105"/>
        </w:rPr>
        <w:t xml:space="preserve"> </w:t>
      </w:r>
      <w:r>
        <w:rPr>
          <w:w w:val="105"/>
        </w:rPr>
        <w:t>listed</w:t>
      </w:r>
      <w:r>
        <w:rPr>
          <w:spacing w:val="30"/>
          <w:w w:val="105"/>
        </w:rPr>
        <w:t xml:space="preserve"> </w:t>
      </w:r>
      <w:r>
        <w:rPr>
          <w:w w:val="105"/>
        </w:rPr>
        <w:t>with</w:t>
      </w:r>
      <w:r>
        <w:rPr>
          <w:spacing w:val="29"/>
          <w:w w:val="105"/>
        </w:rPr>
        <w:t xml:space="preserve"> </w:t>
      </w:r>
      <w:proofErr w:type="spellStart"/>
      <w:r>
        <w:rPr>
          <w:spacing w:val="-2"/>
          <w:w w:val="105"/>
        </w:rPr>
        <w:t>ANTsRNet</w:t>
      </w:r>
      <w:proofErr w:type="spellEnd"/>
    </w:p>
    <w:p w14:paraId="3A6A302D" w14:textId="77777777" w:rsidR="005F326E" w:rsidRDefault="00000000">
      <w:pPr>
        <w:pStyle w:val="BodyText"/>
        <w:spacing w:before="157"/>
      </w:pPr>
      <w:proofErr w:type="gramStart"/>
      <w:r>
        <w:rPr>
          <w:rFonts w:ascii="Arial"/>
          <w:w w:val="105"/>
          <w:sz w:val="12"/>
        </w:rPr>
        <w:t>623</w:t>
      </w:r>
      <w:r>
        <w:rPr>
          <w:rFonts w:ascii="Arial"/>
          <w:spacing w:val="45"/>
          <w:w w:val="105"/>
          <w:sz w:val="12"/>
        </w:rPr>
        <w:t xml:space="preserve">  </w:t>
      </w:r>
      <w:r>
        <w:rPr>
          <w:w w:val="105"/>
        </w:rPr>
        <w:t>versions</w:t>
      </w:r>
      <w:proofErr w:type="gramEnd"/>
      <w:r>
        <w:rPr>
          <w:spacing w:val="2"/>
          <w:w w:val="105"/>
        </w:rPr>
        <w:t xml:space="preserve"> </w:t>
      </w:r>
      <w:r>
        <w:rPr>
          <w:w w:val="105"/>
        </w:rPr>
        <w:t>available)</w:t>
      </w:r>
      <w:r>
        <w:rPr>
          <w:spacing w:val="1"/>
          <w:w w:val="105"/>
        </w:rPr>
        <w:t xml:space="preserve"> </w:t>
      </w:r>
      <w:r>
        <w:rPr>
          <w:w w:val="105"/>
        </w:rPr>
        <w:t>and</w:t>
      </w:r>
      <w:r>
        <w:rPr>
          <w:spacing w:val="-1"/>
          <w:w w:val="105"/>
        </w:rPr>
        <w:t xml:space="preserve"> </w:t>
      </w:r>
      <w:r>
        <w:rPr>
          <w:spacing w:val="-2"/>
          <w:w w:val="105"/>
        </w:rPr>
        <w:t>include:</w:t>
      </w:r>
    </w:p>
    <w:p w14:paraId="16C7124E" w14:textId="77777777" w:rsidR="005F326E" w:rsidRDefault="005F326E">
      <w:pPr>
        <w:pStyle w:val="BodyText"/>
        <w:ind w:left="0"/>
        <w:rPr>
          <w:sz w:val="20"/>
        </w:rPr>
      </w:pPr>
    </w:p>
    <w:p w14:paraId="6E15F9A6" w14:textId="77777777" w:rsidR="005F326E" w:rsidRDefault="00000000">
      <w:pPr>
        <w:pStyle w:val="BodyText"/>
        <w:tabs>
          <w:tab w:val="left" w:pos="786"/>
        </w:tabs>
        <w:spacing w:before="285"/>
      </w:pPr>
      <w:r>
        <w:rPr>
          <w:rFonts w:ascii="Arial" w:hAnsi="Arial"/>
          <w:spacing w:val="-5"/>
          <w:sz w:val="12"/>
        </w:rPr>
        <w:t>624</w:t>
      </w:r>
      <w:r>
        <w:rPr>
          <w:rFonts w:ascii="Arial" w:hAnsi="Arial"/>
          <w:sz w:val="12"/>
        </w:rPr>
        <w:tab/>
      </w:r>
      <w:r>
        <w:rPr>
          <w:rFonts w:ascii="Arial" w:hAnsi="Arial"/>
          <w:w w:val="185"/>
        </w:rPr>
        <w:t>•</w:t>
      </w:r>
      <w:r>
        <w:rPr>
          <w:rFonts w:ascii="Arial" w:hAnsi="Arial"/>
          <w:spacing w:val="7"/>
          <w:w w:val="185"/>
        </w:rPr>
        <w:t xml:space="preserve"> </w:t>
      </w:r>
      <w:r>
        <w:t>image</w:t>
      </w:r>
      <w:r>
        <w:rPr>
          <w:spacing w:val="27"/>
        </w:rPr>
        <w:t xml:space="preserve"> </w:t>
      </w:r>
      <w:r>
        <w:t>noise:</w:t>
      </w:r>
      <w:r>
        <w:rPr>
          <w:spacing w:val="57"/>
        </w:rPr>
        <w:t xml:space="preserve"> </w:t>
      </w:r>
      <w:proofErr w:type="spellStart"/>
      <w:r>
        <w:rPr>
          <w:rFonts w:ascii="Courier New" w:hAnsi="Courier New"/>
          <w:spacing w:val="-2"/>
          <w:w w:val="90"/>
        </w:rPr>
        <w:t>ants.add_noise_to_image</w:t>
      </w:r>
      <w:proofErr w:type="spellEnd"/>
      <w:r>
        <w:rPr>
          <w:rFonts w:ascii="Courier New" w:hAnsi="Courier New"/>
          <w:spacing w:val="-2"/>
          <w:w w:val="90"/>
        </w:rPr>
        <w:t>(...)</w:t>
      </w:r>
      <w:r>
        <w:rPr>
          <w:spacing w:val="-2"/>
          <w:w w:val="90"/>
        </w:rPr>
        <w:t>,</w:t>
      </w:r>
    </w:p>
    <w:p w14:paraId="5C1741CD" w14:textId="77777777" w:rsidR="005F326E" w:rsidRDefault="005F326E">
      <w:pPr>
        <w:pStyle w:val="BodyText"/>
        <w:spacing w:before="9"/>
        <w:ind w:left="0"/>
        <w:rPr>
          <w:sz w:val="28"/>
        </w:rPr>
      </w:pPr>
    </w:p>
    <w:p w14:paraId="03442FEA" w14:textId="77777777" w:rsidR="005F326E" w:rsidRDefault="00000000">
      <w:pPr>
        <w:pStyle w:val="BodyText"/>
        <w:tabs>
          <w:tab w:val="left" w:pos="786"/>
        </w:tabs>
      </w:pPr>
      <w:r>
        <w:rPr>
          <w:rFonts w:ascii="Arial" w:hAnsi="Arial"/>
          <w:spacing w:val="-5"/>
          <w:sz w:val="12"/>
        </w:rPr>
        <w:t>625</w:t>
      </w:r>
      <w:r>
        <w:rPr>
          <w:rFonts w:ascii="Arial" w:hAnsi="Arial"/>
          <w:sz w:val="12"/>
        </w:rPr>
        <w:tab/>
      </w:r>
      <w:r>
        <w:rPr>
          <w:rFonts w:ascii="Arial" w:hAnsi="Arial"/>
          <w:w w:val="90"/>
        </w:rPr>
        <w:t>•</w:t>
      </w:r>
      <w:r>
        <w:rPr>
          <w:rFonts w:ascii="Arial" w:hAnsi="Arial"/>
          <w:spacing w:val="65"/>
        </w:rPr>
        <w:t xml:space="preserve"> </w:t>
      </w:r>
      <w:r>
        <w:rPr>
          <w:w w:val="90"/>
        </w:rPr>
        <w:t>simulated</w:t>
      </w:r>
      <w:r>
        <w:rPr>
          <w:spacing w:val="28"/>
        </w:rPr>
        <w:t xml:space="preserve"> </w:t>
      </w:r>
      <w:r>
        <w:rPr>
          <w:w w:val="90"/>
        </w:rPr>
        <w:t>bias</w:t>
      </w:r>
      <w:r>
        <w:rPr>
          <w:spacing w:val="30"/>
        </w:rPr>
        <w:t xml:space="preserve"> </w:t>
      </w:r>
      <w:r>
        <w:rPr>
          <w:w w:val="90"/>
        </w:rPr>
        <w:t>field:</w:t>
      </w:r>
      <w:r>
        <w:rPr>
          <w:spacing w:val="57"/>
        </w:rPr>
        <w:t xml:space="preserve"> </w:t>
      </w:r>
      <w:proofErr w:type="spellStart"/>
      <w:proofErr w:type="gramStart"/>
      <w:r>
        <w:rPr>
          <w:rFonts w:ascii="Courier New" w:hAnsi="Courier New"/>
          <w:w w:val="90"/>
        </w:rPr>
        <w:t>antspynet.simulate</w:t>
      </w:r>
      <w:proofErr w:type="gramEnd"/>
      <w:r>
        <w:rPr>
          <w:rFonts w:ascii="Courier New" w:hAnsi="Courier New"/>
          <w:w w:val="90"/>
        </w:rPr>
        <w:t>_bias_field</w:t>
      </w:r>
      <w:proofErr w:type="spellEnd"/>
      <w:r>
        <w:rPr>
          <w:rFonts w:ascii="Courier New" w:hAnsi="Courier New"/>
          <w:w w:val="90"/>
        </w:rPr>
        <w:t>(...)</w:t>
      </w:r>
      <w:r>
        <w:rPr>
          <w:w w:val="90"/>
        </w:rPr>
        <w:t>,</w:t>
      </w:r>
      <w:r>
        <w:rPr>
          <w:spacing w:val="29"/>
        </w:rPr>
        <w:t xml:space="preserve"> </w:t>
      </w:r>
      <w:r>
        <w:rPr>
          <w:spacing w:val="-5"/>
          <w:w w:val="90"/>
        </w:rPr>
        <w:t>and</w:t>
      </w:r>
    </w:p>
    <w:p w14:paraId="69EEE0B3" w14:textId="77777777" w:rsidR="005F326E" w:rsidRDefault="005F326E">
      <w:pPr>
        <w:pStyle w:val="BodyText"/>
        <w:spacing w:before="8"/>
        <w:ind w:left="0"/>
        <w:rPr>
          <w:sz w:val="28"/>
        </w:rPr>
      </w:pPr>
    </w:p>
    <w:p w14:paraId="0C2F11D1" w14:textId="77777777" w:rsidR="005F326E" w:rsidRDefault="00000000">
      <w:pPr>
        <w:pStyle w:val="BodyText"/>
        <w:tabs>
          <w:tab w:val="left" w:pos="786"/>
        </w:tabs>
        <w:spacing w:before="1"/>
      </w:pPr>
      <w:r>
        <w:rPr>
          <w:rFonts w:ascii="Arial" w:hAnsi="Arial"/>
          <w:spacing w:val="-5"/>
          <w:sz w:val="12"/>
        </w:rPr>
        <w:t>626</w:t>
      </w:r>
      <w:r>
        <w:rPr>
          <w:rFonts w:ascii="Arial" w:hAnsi="Arial"/>
          <w:sz w:val="12"/>
        </w:rPr>
        <w:tab/>
      </w:r>
      <w:r>
        <w:rPr>
          <w:rFonts w:ascii="Arial" w:hAnsi="Arial"/>
          <w:w w:val="185"/>
        </w:rPr>
        <w:t>•</w:t>
      </w:r>
      <w:r>
        <w:rPr>
          <w:rFonts w:ascii="Arial" w:hAnsi="Arial"/>
          <w:spacing w:val="33"/>
          <w:w w:val="185"/>
        </w:rPr>
        <w:t xml:space="preserve"> </w:t>
      </w:r>
      <w:r>
        <w:t>nonlinear</w:t>
      </w:r>
      <w:r>
        <w:rPr>
          <w:spacing w:val="23"/>
        </w:rPr>
        <w:t xml:space="preserve"> </w:t>
      </w:r>
      <w:r>
        <w:t>intensity</w:t>
      </w:r>
      <w:r>
        <w:rPr>
          <w:spacing w:val="23"/>
        </w:rPr>
        <w:t xml:space="preserve"> </w:t>
      </w:r>
      <w:r>
        <w:t>warping:</w:t>
      </w:r>
      <w:r>
        <w:rPr>
          <w:spacing w:val="71"/>
        </w:rPr>
        <w:t xml:space="preserve"> </w:t>
      </w:r>
      <w:proofErr w:type="spellStart"/>
      <w:proofErr w:type="gramStart"/>
      <w:r>
        <w:rPr>
          <w:rFonts w:ascii="Courier New" w:hAnsi="Courier New"/>
          <w:spacing w:val="-2"/>
          <w:w w:val="85"/>
        </w:rPr>
        <w:t>antspynet.histogram</w:t>
      </w:r>
      <w:proofErr w:type="gramEnd"/>
      <w:r>
        <w:rPr>
          <w:rFonts w:ascii="Courier New" w:hAnsi="Courier New"/>
          <w:spacing w:val="-2"/>
          <w:w w:val="85"/>
        </w:rPr>
        <w:t>_warp_image_intensities</w:t>
      </w:r>
      <w:proofErr w:type="spellEnd"/>
      <w:r>
        <w:rPr>
          <w:rFonts w:ascii="Courier New" w:hAnsi="Courier New"/>
          <w:spacing w:val="-2"/>
          <w:w w:val="85"/>
        </w:rPr>
        <w:t>(...)</w:t>
      </w:r>
      <w:r>
        <w:rPr>
          <w:spacing w:val="-2"/>
          <w:w w:val="85"/>
        </w:rPr>
        <w:t>.</w:t>
      </w:r>
    </w:p>
    <w:p w14:paraId="04CB40CB" w14:textId="77777777" w:rsidR="005F326E" w:rsidRDefault="005F326E">
      <w:pPr>
        <w:pStyle w:val="BodyText"/>
        <w:ind w:left="0"/>
        <w:rPr>
          <w:sz w:val="20"/>
        </w:rPr>
      </w:pPr>
    </w:p>
    <w:p w14:paraId="04815243" w14:textId="77777777" w:rsidR="005F326E" w:rsidRDefault="00000000">
      <w:pPr>
        <w:pStyle w:val="BodyText"/>
        <w:spacing w:before="265"/>
      </w:pPr>
      <w:proofErr w:type="gramStart"/>
      <w:r>
        <w:rPr>
          <w:rFonts w:ascii="Arial"/>
          <w:w w:val="105"/>
          <w:sz w:val="12"/>
        </w:rPr>
        <w:t>627</w:t>
      </w:r>
      <w:r>
        <w:rPr>
          <w:rFonts w:ascii="Arial"/>
          <w:spacing w:val="64"/>
          <w:w w:val="105"/>
          <w:sz w:val="12"/>
        </w:rPr>
        <w:t xml:space="preserve">  </w:t>
      </w:r>
      <w:r>
        <w:rPr>
          <w:w w:val="105"/>
        </w:rPr>
        <w:t>Shape</w:t>
      </w:r>
      <w:proofErr w:type="gramEnd"/>
      <w:r>
        <w:rPr>
          <w:w w:val="105"/>
        </w:rPr>
        <w:t>-based</w:t>
      </w:r>
      <w:r>
        <w:rPr>
          <w:spacing w:val="48"/>
          <w:w w:val="105"/>
        </w:rPr>
        <w:t xml:space="preserve"> </w:t>
      </w:r>
      <w:r>
        <w:rPr>
          <w:w w:val="105"/>
        </w:rPr>
        <w:t>data</w:t>
      </w:r>
      <w:r>
        <w:rPr>
          <w:spacing w:val="48"/>
          <w:w w:val="105"/>
        </w:rPr>
        <w:t xml:space="preserve"> </w:t>
      </w:r>
      <w:r>
        <w:rPr>
          <w:w w:val="105"/>
        </w:rPr>
        <w:t>augmentation</w:t>
      </w:r>
      <w:r>
        <w:rPr>
          <w:spacing w:val="47"/>
          <w:w w:val="105"/>
        </w:rPr>
        <w:t xml:space="preserve"> </w:t>
      </w:r>
      <w:r>
        <w:rPr>
          <w:w w:val="105"/>
        </w:rPr>
        <w:t>used</w:t>
      </w:r>
      <w:r>
        <w:rPr>
          <w:spacing w:val="48"/>
          <w:w w:val="105"/>
        </w:rPr>
        <w:t xml:space="preserve"> </w:t>
      </w:r>
      <w:r>
        <w:rPr>
          <w:w w:val="105"/>
        </w:rPr>
        <w:t>both</w:t>
      </w:r>
      <w:r>
        <w:rPr>
          <w:spacing w:val="47"/>
          <w:w w:val="105"/>
        </w:rPr>
        <w:t xml:space="preserve"> </w:t>
      </w:r>
      <w:r>
        <w:rPr>
          <w:w w:val="105"/>
        </w:rPr>
        <w:t>random</w:t>
      </w:r>
      <w:r>
        <w:rPr>
          <w:spacing w:val="48"/>
          <w:w w:val="105"/>
        </w:rPr>
        <w:t xml:space="preserve"> </w:t>
      </w:r>
      <w:r>
        <w:rPr>
          <w:w w:val="105"/>
        </w:rPr>
        <w:t>linear</w:t>
      </w:r>
      <w:r>
        <w:rPr>
          <w:spacing w:val="47"/>
          <w:w w:val="105"/>
        </w:rPr>
        <w:t xml:space="preserve"> </w:t>
      </w:r>
      <w:r>
        <w:rPr>
          <w:w w:val="105"/>
        </w:rPr>
        <w:t>and</w:t>
      </w:r>
      <w:r>
        <w:rPr>
          <w:spacing w:val="49"/>
          <w:w w:val="105"/>
        </w:rPr>
        <w:t xml:space="preserve"> </w:t>
      </w:r>
      <w:r>
        <w:rPr>
          <w:w w:val="105"/>
        </w:rPr>
        <w:t>nonlinear</w:t>
      </w:r>
      <w:r>
        <w:rPr>
          <w:spacing w:val="48"/>
          <w:w w:val="105"/>
        </w:rPr>
        <w:t xml:space="preserve"> </w:t>
      </w:r>
      <w:r>
        <w:rPr>
          <w:w w:val="105"/>
        </w:rPr>
        <w:t>deformations</w:t>
      </w:r>
      <w:r>
        <w:rPr>
          <w:spacing w:val="49"/>
          <w:w w:val="105"/>
        </w:rPr>
        <w:t xml:space="preserve"> </w:t>
      </w:r>
      <w:r>
        <w:rPr>
          <w:spacing w:val="-5"/>
          <w:w w:val="105"/>
        </w:rPr>
        <w:t>in</w:t>
      </w:r>
    </w:p>
    <w:p w14:paraId="703D95C0" w14:textId="77777777" w:rsidR="005F326E" w:rsidRDefault="00000000">
      <w:pPr>
        <w:pStyle w:val="BodyText"/>
        <w:spacing w:before="158"/>
      </w:pPr>
      <w:proofErr w:type="gramStart"/>
      <w:r>
        <w:rPr>
          <w:rFonts w:ascii="Arial"/>
          <w:w w:val="105"/>
          <w:sz w:val="12"/>
        </w:rPr>
        <w:t>628</w:t>
      </w:r>
      <w:r>
        <w:rPr>
          <w:rFonts w:ascii="Arial"/>
          <w:spacing w:val="62"/>
          <w:w w:val="105"/>
          <w:sz w:val="12"/>
        </w:rPr>
        <w:t xml:space="preserve">  </w:t>
      </w:r>
      <w:r>
        <w:rPr>
          <w:w w:val="105"/>
        </w:rPr>
        <w:t>addition</w:t>
      </w:r>
      <w:proofErr w:type="gramEnd"/>
      <w:r>
        <w:rPr>
          <w:spacing w:val="28"/>
          <w:w w:val="105"/>
        </w:rPr>
        <w:t xml:space="preserve"> </w:t>
      </w:r>
      <w:r>
        <w:rPr>
          <w:w w:val="105"/>
        </w:rPr>
        <w:t>to</w:t>
      </w:r>
      <w:r>
        <w:rPr>
          <w:spacing w:val="27"/>
          <w:w w:val="105"/>
        </w:rPr>
        <w:t xml:space="preserve"> </w:t>
      </w:r>
      <w:r>
        <w:rPr>
          <w:w w:val="105"/>
        </w:rPr>
        <w:t>anisotropic</w:t>
      </w:r>
      <w:r>
        <w:rPr>
          <w:spacing w:val="28"/>
          <w:w w:val="105"/>
        </w:rPr>
        <w:t xml:space="preserve"> </w:t>
      </w:r>
      <w:r>
        <w:rPr>
          <w:w w:val="105"/>
        </w:rPr>
        <w:t>resampling</w:t>
      </w:r>
      <w:r>
        <w:rPr>
          <w:spacing w:val="28"/>
          <w:w w:val="105"/>
        </w:rPr>
        <w:t xml:space="preserve"> </w:t>
      </w:r>
      <w:r>
        <w:rPr>
          <w:w w:val="105"/>
        </w:rPr>
        <w:t>in</w:t>
      </w:r>
      <w:r>
        <w:rPr>
          <w:spacing w:val="28"/>
          <w:w w:val="105"/>
        </w:rPr>
        <w:t xml:space="preserve"> </w:t>
      </w:r>
      <w:r>
        <w:rPr>
          <w:w w:val="105"/>
        </w:rPr>
        <w:t>the</w:t>
      </w:r>
      <w:r>
        <w:rPr>
          <w:spacing w:val="28"/>
          <w:w w:val="105"/>
        </w:rPr>
        <w:t xml:space="preserve"> </w:t>
      </w:r>
      <w:r>
        <w:rPr>
          <w:w w:val="105"/>
        </w:rPr>
        <w:t>three</w:t>
      </w:r>
      <w:r>
        <w:rPr>
          <w:spacing w:val="28"/>
          <w:w w:val="105"/>
        </w:rPr>
        <w:t xml:space="preserve"> </w:t>
      </w:r>
      <w:r>
        <w:rPr>
          <w:w w:val="105"/>
        </w:rPr>
        <w:t>canonical</w:t>
      </w:r>
      <w:r>
        <w:rPr>
          <w:spacing w:val="28"/>
          <w:w w:val="105"/>
        </w:rPr>
        <w:t xml:space="preserve"> </w:t>
      </w:r>
      <w:r>
        <w:rPr>
          <w:w w:val="105"/>
        </w:rPr>
        <w:t>orientations</w:t>
      </w:r>
      <w:r>
        <w:rPr>
          <w:spacing w:val="28"/>
          <w:w w:val="105"/>
        </w:rPr>
        <w:t xml:space="preserve"> </w:t>
      </w:r>
      <w:r>
        <w:rPr>
          <w:w w:val="105"/>
        </w:rPr>
        <w:t>to</w:t>
      </w:r>
      <w:r>
        <w:rPr>
          <w:spacing w:val="28"/>
          <w:w w:val="105"/>
        </w:rPr>
        <w:t xml:space="preserve"> </w:t>
      </w:r>
      <w:r>
        <w:rPr>
          <w:w w:val="105"/>
        </w:rPr>
        <w:t>mimic</w:t>
      </w:r>
      <w:r>
        <w:rPr>
          <w:spacing w:val="28"/>
          <w:w w:val="105"/>
        </w:rPr>
        <w:t xml:space="preserve"> </w:t>
      </w:r>
      <w:r>
        <w:rPr>
          <w:spacing w:val="-2"/>
          <w:w w:val="105"/>
        </w:rPr>
        <w:t>frequently</w:t>
      </w:r>
    </w:p>
    <w:p w14:paraId="05A6D68C" w14:textId="27089EA8" w:rsidR="005F326E" w:rsidRDefault="00000000">
      <w:pPr>
        <w:pStyle w:val="BodyText"/>
        <w:spacing w:before="157"/>
      </w:pPr>
      <w:proofErr w:type="gramStart"/>
      <w:r>
        <w:rPr>
          <w:rFonts w:ascii="Arial"/>
          <w:w w:val="105"/>
          <w:sz w:val="12"/>
        </w:rPr>
        <w:t>629</w:t>
      </w:r>
      <w:r>
        <w:rPr>
          <w:rFonts w:ascii="Arial"/>
          <w:spacing w:val="47"/>
          <w:w w:val="105"/>
          <w:sz w:val="12"/>
        </w:rPr>
        <w:t xml:space="preserve">  </w:t>
      </w:r>
      <w:r>
        <w:rPr>
          <w:w w:val="105"/>
        </w:rPr>
        <w:t>used</w:t>
      </w:r>
      <w:proofErr w:type="gramEnd"/>
      <w:r>
        <w:rPr>
          <w:spacing w:val="1"/>
          <w:w w:val="105"/>
        </w:rPr>
        <w:t xml:space="preserve"> </w:t>
      </w:r>
      <w:r>
        <w:rPr>
          <w:w w:val="105"/>
        </w:rPr>
        <w:t>acquisition</w:t>
      </w:r>
      <w:r>
        <w:rPr>
          <w:spacing w:val="1"/>
          <w:w w:val="105"/>
        </w:rPr>
        <w:t xml:space="preserve"> </w:t>
      </w:r>
      <w:r>
        <w:rPr>
          <w:w w:val="105"/>
        </w:rPr>
        <w:t>protocols</w:t>
      </w:r>
      <w:r>
        <w:rPr>
          <w:spacing w:val="2"/>
          <w:w w:val="105"/>
        </w:rPr>
        <w:t xml:space="preserve"> </w:t>
      </w:r>
      <w:r>
        <w:rPr>
          <w:w w:val="105"/>
        </w:rPr>
        <w:t>for</w:t>
      </w:r>
      <w:r>
        <w:rPr>
          <w:spacing w:val="1"/>
          <w:w w:val="105"/>
        </w:rPr>
        <w:t xml:space="preserve"> </w:t>
      </w:r>
      <w:del w:id="330" w:author="Gee, James C" w:date="2024-04-10T19:04:00Z">
        <w:r w:rsidDel="005652AF">
          <w:rPr>
            <w:w w:val="105"/>
          </w:rPr>
          <w:delText>mice</w:delText>
        </w:r>
        <w:r w:rsidDel="005652AF">
          <w:rPr>
            <w:spacing w:val="2"/>
            <w:w w:val="105"/>
          </w:rPr>
          <w:delText xml:space="preserve"> </w:delText>
        </w:r>
      </w:del>
      <w:ins w:id="331" w:author="Gee, James C" w:date="2024-04-10T19:04:00Z">
        <w:r w:rsidR="005652AF">
          <w:rPr>
            <w:w w:val="105"/>
          </w:rPr>
          <w:t>mouse</w:t>
        </w:r>
        <w:r w:rsidR="005652AF">
          <w:rPr>
            <w:spacing w:val="2"/>
            <w:w w:val="105"/>
          </w:rPr>
          <w:t xml:space="preserve"> </w:t>
        </w:r>
      </w:ins>
      <w:r>
        <w:rPr>
          <w:spacing w:val="-2"/>
          <w:w w:val="105"/>
        </w:rPr>
        <w:t>brains:</w:t>
      </w:r>
    </w:p>
    <w:p w14:paraId="6C816CA2" w14:textId="77777777" w:rsidR="005F326E" w:rsidRDefault="005F326E">
      <w:pPr>
        <w:pStyle w:val="BodyText"/>
        <w:ind w:left="0"/>
        <w:rPr>
          <w:sz w:val="20"/>
        </w:rPr>
      </w:pPr>
    </w:p>
    <w:p w14:paraId="3C317066" w14:textId="77777777" w:rsidR="005F326E" w:rsidRDefault="00000000">
      <w:pPr>
        <w:pStyle w:val="BodyText"/>
        <w:tabs>
          <w:tab w:val="left" w:pos="786"/>
        </w:tabs>
        <w:spacing w:before="285"/>
      </w:pPr>
      <w:r>
        <w:rPr>
          <w:rFonts w:ascii="Arial" w:hAnsi="Arial"/>
          <w:spacing w:val="-5"/>
          <w:sz w:val="12"/>
        </w:rPr>
        <w:t>630</w:t>
      </w:r>
      <w:r>
        <w:rPr>
          <w:rFonts w:ascii="Arial" w:hAnsi="Arial"/>
          <w:sz w:val="12"/>
        </w:rPr>
        <w:tab/>
      </w:r>
      <w:r>
        <w:rPr>
          <w:rFonts w:ascii="Arial" w:hAnsi="Arial"/>
          <w:w w:val="90"/>
        </w:rPr>
        <w:t>•</w:t>
      </w:r>
      <w:r>
        <w:rPr>
          <w:rFonts w:ascii="Arial" w:hAnsi="Arial"/>
          <w:spacing w:val="69"/>
        </w:rPr>
        <w:t xml:space="preserve"> </w:t>
      </w:r>
      <w:r>
        <w:rPr>
          <w:w w:val="90"/>
        </w:rPr>
        <w:t>random</w:t>
      </w:r>
      <w:r>
        <w:rPr>
          <w:spacing w:val="30"/>
        </w:rPr>
        <w:t xml:space="preserve"> </w:t>
      </w:r>
      <w:r>
        <w:rPr>
          <w:w w:val="90"/>
        </w:rPr>
        <w:t>spatial</w:t>
      </w:r>
      <w:r>
        <w:rPr>
          <w:spacing w:val="32"/>
        </w:rPr>
        <w:t xml:space="preserve"> </w:t>
      </w:r>
      <w:r>
        <w:rPr>
          <w:w w:val="90"/>
        </w:rPr>
        <w:t>warping:</w:t>
      </w:r>
      <w:r>
        <w:rPr>
          <w:spacing w:val="61"/>
        </w:rPr>
        <w:t xml:space="preserve"> </w:t>
      </w:r>
      <w:proofErr w:type="spellStart"/>
      <w:proofErr w:type="gramStart"/>
      <w:r>
        <w:rPr>
          <w:rFonts w:ascii="Courier New" w:hAnsi="Courier New"/>
          <w:w w:val="90"/>
        </w:rPr>
        <w:t>antspynet.randomly</w:t>
      </w:r>
      <w:proofErr w:type="gramEnd"/>
      <w:r>
        <w:rPr>
          <w:rFonts w:ascii="Courier New" w:hAnsi="Courier New"/>
          <w:w w:val="90"/>
        </w:rPr>
        <w:t>_transform_image_data</w:t>
      </w:r>
      <w:proofErr w:type="spellEnd"/>
      <w:r>
        <w:rPr>
          <w:rFonts w:ascii="Courier New" w:hAnsi="Courier New"/>
          <w:w w:val="90"/>
        </w:rPr>
        <w:t>(...)</w:t>
      </w:r>
      <w:r>
        <w:rPr>
          <w:rFonts w:ascii="Courier New" w:hAnsi="Courier New"/>
          <w:spacing w:val="-9"/>
          <w:w w:val="90"/>
        </w:rPr>
        <w:t xml:space="preserve"> </w:t>
      </w:r>
      <w:r>
        <w:rPr>
          <w:spacing w:val="-5"/>
          <w:w w:val="90"/>
        </w:rPr>
        <w:t>and</w:t>
      </w:r>
    </w:p>
    <w:p w14:paraId="4FB1C1F6" w14:textId="77777777" w:rsidR="005F326E" w:rsidRDefault="005F326E">
      <w:pPr>
        <w:pStyle w:val="BodyText"/>
        <w:spacing w:before="8"/>
        <w:ind w:left="0"/>
        <w:rPr>
          <w:sz w:val="28"/>
        </w:rPr>
      </w:pPr>
    </w:p>
    <w:p w14:paraId="716ACA17" w14:textId="77777777" w:rsidR="005F326E" w:rsidRDefault="00000000">
      <w:pPr>
        <w:pStyle w:val="BodyText"/>
        <w:tabs>
          <w:tab w:val="left" w:pos="786"/>
        </w:tabs>
        <w:spacing w:before="1"/>
      </w:pPr>
      <w:r>
        <w:rPr>
          <w:rFonts w:ascii="Arial" w:hAnsi="Arial"/>
          <w:spacing w:val="-5"/>
          <w:sz w:val="12"/>
        </w:rPr>
        <w:t>631</w:t>
      </w:r>
      <w:r>
        <w:rPr>
          <w:rFonts w:ascii="Arial" w:hAnsi="Arial"/>
          <w:sz w:val="12"/>
        </w:rPr>
        <w:tab/>
      </w:r>
      <w:r>
        <w:rPr>
          <w:rFonts w:ascii="Arial" w:hAnsi="Arial"/>
          <w:w w:val="185"/>
        </w:rPr>
        <w:t>•</w:t>
      </w:r>
      <w:r>
        <w:rPr>
          <w:rFonts w:ascii="Arial" w:hAnsi="Arial"/>
          <w:spacing w:val="36"/>
          <w:w w:val="185"/>
        </w:rPr>
        <w:t xml:space="preserve"> </w:t>
      </w:r>
      <w:r>
        <w:t>anisotropic</w:t>
      </w:r>
      <w:r>
        <w:rPr>
          <w:spacing w:val="48"/>
        </w:rPr>
        <w:t xml:space="preserve"> </w:t>
      </w:r>
      <w:r>
        <w:t>resampling:</w:t>
      </w:r>
      <w:r>
        <w:rPr>
          <w:spacing w:val="52"/>
          <w:w w:val="150"/>
        </w:rPr>
        <w:t xml:space="preserve"> </w:t>
      </w:r>
      <w:proofErr w:type="spellStart"/>
      <w:proofErr w:type="gramStart"/>
      <w:r>
        <w:rPr>
          <w:rFonts w:ascii="Courier New" w:hAnsi="Courier New"/>
          <w:spacing w:val="-2"/>
          <w:w w:val="90"/>
        </w:rPr>
        <w:t>ants.resample</w:t>
      </w:r>
      <w:proofErr w:type="gramEnd"/>
      <w:r>
        <w:rPr>
          <w:rFonts w:ascii="Courier New" w:hAnsi="Courier New"/>
          <w:spacing w:val="-2"/>
          <w:w w:val="90"/>
        </w:rPr>
        <w:t>_image</w:t>
      </w:r>
      <w:proofErr w:type="spellEnd"/>
      <w:r>
        <w:rPr>
          <w:rFonts w:ascii="Courier New" w:hAnsi="Courier New"/>
          <w:spacing w:val="-2"/>
          <w:w w:val="90"/>
        </w:rPr>
        <w:t>(...)</w:t>
      </w:r>
      <w:r>
        <w:rPr>
          <w:spacing w:val="-2"/>
          <w:w w:val="90"/>
        </w:rPr>
        <w:t>.</w:t>
      </w:r>
    </w:p>
    <w:p w14:paraId="28D7B863" w14:textId="77777777" w:rsidR="005F326E" w:rsidRDefault="005F326E">
      <w:pPr>
        <w:sectPr w:rsidR="005F326E" w:rsidSect="008C17C3">
          <w:pgSz w:w="12240" w:h="15840"/>
          <w:pgMar w:top="1280" w:right="0" w:bottom="280" w:left="940" w:header="720" w:footer="720" w:gutter="0"/>
          <w:cols w:space="720"/>
        </w:sectPr>
      </w:pPr>
    </w:p>
    <w:p w14:paraId="76C97452" w14:textId="77777777" w:rsidR="005F326E" w:rsidRDefault="00000000">
      <w:pPr>
        <w:pStyle w:val="Heading2"/>
        <w:tabs>
          <w:tab w:val="left" w:pos="1321"/>
        </w:tabs>
        <w:spacing w:before="135"/>
      </w:pPr>
      <w:r>
        <w:rPr>
          <w:rFonts w:ascii="Arial"/>
          <w:b w:val="0"/>
          <w:w w:val="115"/>
          <w:sz w:val="12"/>
        </w:rPr>
        <w:lastRenderedPageBreak/>
        <w:t>632</w:t>
      </w:r>
      <w:r>
        <w:rPr>
          <w:rFonts w:ascii="Arial"/>
          <w:b w:val="0"/>
          <w:spacing w:val="119"/>
          <w:w w:val="115"/>
          <w:sz w:val="12"/>
        </w:rPr>
        <w:t xml:space="preserve"> </w:t>
      </w:r>
      <w:bookmarkStart w:id="332" w:name="Brain_extraction"/>
      <w:bookmarkEnd w:id="332"/>
      <w:r>
        <w:rPr>
          <w:spacing w:val="-4"/>
          <w:w w:val="115"/>
        </w:rPr>
        <w:t>4.5.2</w:t>
      </w:r>
      <w:r>
        <w:tab/>
      </w:r>
      <w:r>
        <w:rPr>
          <w:w w:val="115"/>
        </w:rPr>
        <w:t>Brain</w:t>
      </w:r>
      <w:r>
        <w:rPr>
          <w:spacing w:val="-4"/>
          <w:w w:val="115"/>
        </w:rPr>
        <w:t xml:space="preserve"> </w:t>
      </w:r>
      <w:r>
        <w:rPr>
          <w:spacing w:val="-2"/>
          <w:w w:val="115"/>
        </w:rPr>
        <w:t>extraction</w:t>
      </w:r>
    </w:p>
    <w:p w14:paraId="29805D22" w14:textId="77777777" w:rsidR="005F326E" w:rsidRDefault="005F326E">
      <w:pPr>
        <w:pStyle w:val="BodyText"/>
        <w:spacing w:before="10"/>
        <w:ind w:left="0"/>
        <w:rPr>
          <w:b/>
        </w:rPr>
      </w:pPr>
    </w:p>
    <w:p w14:paraId="3C81B80B" w14:textId="77777777" w:rsidR="005F326E" w:rsidRDefault="00000000">
      <w:pPr>
        <w:pStyle w:val="BodyText"/>
        <w:spacing w:before="145"/>
      </w:pPr>
      <w:proofErr w:type="gramStart"/>
      <w:r>
        <w:rPr>
          <w:rFonts w:ascii="Arial"/>
          <w:w w:val="105"/>
          <w:sz w:val="12"/>
        </w:rPr>
        <w:t>633</w:t>
      </w:r>
      <w:r>
        <w:rPr>
          <w:rFonts w:ascii="Arial"/>
          <w:spacing w:val="55"/>
          <w:w w:val="105"/>
          <w:sz w:val="12"/>
        </w:rPr>
        <w:t xml:space="preserve">  </w:t>
      </w:r>
      <w:r>
        <w:rPr>
          <w:w w:val="105"/>
        </w:rPr>
        <w:t>Similar</w:t>
      </w:r>
      <w:proofErr w:type="gramEnd"/>
      <w:r>
        <w:rPr>
          <w:spacing w:val="31"/>
          <w:w w:val="105"/>
        </w:rPr>
        <w:t xml:space="preserve"> </w:t>
      </w:r>
      <w:r>
        <w:rPr>
          <w:w w:val="105"/>
        </w:rPr>
        <w:t>to</w:t>
      </w:r>
      <w:r>
        <w:rPr>
          <w:spacing w:val="31"/>
          <w:w w:val="105"/>
        </w:rPr>
        <w:t xml:space="preserve"> </w:t>
      </w:r>
      <w:r>
        <w:rPr>
          <w:w w:val="105"/>
        </w:rPr>
        <w:t>human</w:t>
      </w:r>
      <w:r>
        <w:rPr>
          <w:spacing w:val="30"/>
          <w:w w:val="105"/>
        </w:rPr>
        <w:t xml:space="preserve"> </w:t>
      </w:r>
      <w:r>
        <w:rPr>
          <w:w w:val="105"/>
        </w:rPr>
        <w:t>neuroimage</w:t>
      </w:r>
      <w:r>
        <w:rPr>
          <w:spacing w:val="30"/>
          <w:w w:val="105"/>
        </w:rPr>
        <w:t xml:space="preserve"> </w:t>
      </w:r>
      <w:r>
        <w:rPr>
          <w:w w:val="105"/>
        </w:rPr>
        <w:t>processing,</w:t>
      </w:r>
      <w:r>
        <w:rPr>
          <w:spacing w:val="36"/>
          <w:w w:val="105"/>
        </w:rPr>
        <w:t xml:space="preserve"> </w:t>
      </w:r>
      <w:r>
        <w:rPr>
          <w:w w:val="105"/>
        </w:rPr>
        <w:t>brain</w:t>
      </w:r>
      <w:r>
        <w:rPr>
          <w:spacing w:val="30"/>
          <w:w w:val="105"/>
        </w:rPr>
        <w:t xml:space="preserve"> </w:t>
      </w:r>
      <w:r>
        <w:rPr>
          <w:w w:val="105"/>
        </w:rPr>
        <w:t>extraction</w:t>
      </w:r>
      <w:r>
        <w:rPr>
          <w:spacing w:val="31"/>
          <w:w w:val="105"/>
        </w:rPr>
        <w:t xml:space="preserve"> </w:t>
      </w:r>
      <w:r>
        <w:rPr>
          <w:w w:val="105"/>
        </w:rPr>
        <w:t>is</w:t>
      </w:r>
      <w:r>
        <w:rPr>
          <w:spacing w:val="30"/>
          <w:w w:val="105"/>
        </w:rPr>
        <w:t xml:space="preserve"> </w:t>
      </w:r>
      <w:r>
        <w:rPr>
          <w:w w:val="105"/>
        </w:rPr>
        <w:t>a</w:t>
      </w:r>
      <w:r>
        <w:rPr>
          <w:spacing w:val="30"/>
          <w:w w:val="105"/>
        </w:rPr>
        <w:t xml:space="preserve"> </w:t>
      </w:r>
      <w:r>
        <w:rPr>
          <w:w w:val="105"/>
        </w:rPr>
        <w:t>crucial</w:t>
      </w:r>
      <w:r>
        <w:rPr>
          <w:spacing w:val="30"/>
          <w:w w:val="105"/>
        </w:rPr>
        <w:t xml:space="preserve"> </w:t>
      </w:r>
      <w:r>
        <w:rPr>
          <w:w w:val="105"/>
        </w:rPr>
        <w:t>preprocessing</w:t>
      </w:r>
      <w:r>
        <w:rPr>
          <w:spacing w:val="31"/>
          <w:w w:val="105"/>
        </w:rPr>
        <w:t xml:space="preserve"> </w:t>
      </w:r>
      <w:r>
        <w:rPr>
          <w:spacing w:val="-4"/>
          <w:w w:val="105"/>
        </w:rPr>
        <w:t>step</w:t>
      </w:r>
    </w:p>
    <w:p w14:paraId="577E5DE7" w14:textId="77777777" w:rsidR="005F326E" w:rsidRDefault="00000000">
      <w:pPr>
        <w:pStyle w:val="BodyText"/>
        <w:tabs>
          <w:tab w:val="left" w:pos="3677"/>
        </w:tabs>
        <w:spacing w:before="158"/>
      </w:pPr>
      <w:proofErr w:type="gramStart"/>
      <w:r>
        <w:rPr>
          <w:rFonts w:ascii="Arial"/>
          <w:w w:val="105"/>
          <w:sz w:val="12"/>
        </w:rPr>
        <w:t>634</w:t>
      </w:r>
      <w:r>
        <w:rPr>
          <w:rFonts w:ascii="Arial"/>
          <w:spacing w:val="62"/>
          <w:w w:val="105"/>
          <w:sz w:val="12"/>
        </w:rPr>
        <w:t xml:space="preserve">  </w:t>
      </w:r>
      <w:r>
        <w:rPr>
          <w:w w:val="105"/>
        </w:rPr>
        <w:t>for</w:t>
      </w:r>
      <w:proofErr w:type="gramEnd"/>
      <w:r>
        <w:rPr>
          <w:spacing w:val="50"/>
          <w:w w:val="105"/>
        </w:rPr>
        <w:t xml:space="preserve"> </w:t>
      </w:r>
      <w:r>
        <w:rPr>
          <w:w w:val="105"/>
        </w:rPr>
        <w:t>accurate</w:t>
      </w:r>
      <w:r>
        <w:rPr>
          <w:spacing w:val="49"/>
          <w:w w:val="105"/>
        </w:rPr>
        <w:t xml:space="preserve"> </w:t>
      </w:r>
      <w:r>
        <w:rPr>
          <w:w w:val="105"/>
        </w:rPr>
        <w:t>brain</w:t>
      </w:r>
      <w:r>
        <w:rPr>
          <w:spacing w:val="50"/>
          <w:w w:val="105"/>
        </w:rPr>
        <w:t xml:space="preserve"> </w:t>
      </w:r>
      <w:r>
        <w:rPr>
          <w:spacing w:val="-2"/>
          <w:w w:val="105"/>
        </w:rPr>
        <w:t>mapping.</w:t>
      </w:r>
      <w:r>
        <w:tab/>
      </w:r>
      <w:r>
        <w:rPr>
          <w:w w:val="105"/>
        </w:rPr>
        <w:t>Within</w:t>
      </w:r>
      <w:r>
        <w:rPr>
          <w:spacing w:val="40"/>
          <w:w w:val="105"/>
        </w:rPr>
        <w:t xml:space="preserve"> </w:t>
      </w:r>
      <w:proofErr w:type="spellStart"/>
      <w:r>
        <w:rPr>
          <w:w w:val="105"/>
        </w:rPr>
        <w:t>ANTsXNet</w:t>
      </w:r>
      <w:proofErr w:type="spellEnd"/>
      <w:r>
        <w:rPr>
          <w:w w:val="105"/>
        </w:rPr>
        <w:t>,</w:t>
      </w:r>
      <w:r>
        <w:rPr>
          <w:spacing w:val="48"/>
          <w:w w:val="105"/>
        </w:rPr>
        <w:t xml:space="preserve"> </w:t>
      </w:r>
      <w:r>
        <w:rPr>
          <w:w w:val="105"/>
        </w:rPr>
        <w:t>we</w:t>
      </w:r>
      <w:r>
        <w:rPr>
          <w:spacing w:val="40"/>
          <w:w w:val="105"/>
        </w:rPr>
        <w:t xml:space="preserve"> </w:t>
      </w:r>
      <w:r>
        <w:rPr>
          <w:w w:val="105"/>
        </w:rPr>
        <w:t>have</w:t>
      </w:r>
      <w:r>
        <w:rPr>
          <w:spacing w:val="40"/>
          <w:w w:val="105"/>
        </w:rPr>
        <w:t xml:space="preserve"> </w:t>
      </w:r>
      <w:r>
        <w:rPr>
          <w:w w:val="105"/>
        </w:rPr>
        <w:t>created</w:t>
      </w:r>
      <w:r>
        <w:rPr>
          <w:spacing w:val="40"/>
          <w:w w:val="105"/>
        </w:rPr>
        <w:t xml:space="preserve"> </w:t>
      </w:r>
      <w:r>
        <w:rPr>
          <w:w w:val="105"/>
        </w:rPr>
        <w:t>several</w:t>
      </w:r>
      <w:r>
        <w:rPr>
          <w:spacing w:val="41"/>
          <w:w w:val="105"/>
        </w:rPr>
        <w:t xml:space="preserve"> </w:t>
      </w:r>
      <w:r>
        <w:rPr>
          <w:w w:val="105"/>
        </w:rPr>
        <w:t>deep</w:t>
      </w:r>
      <w:r>
        <w:rPr>
          <w:spacing w:val="40"/>
          <w:w w:val="105"/>
        </w:rPr>
        <w:t xml:space="preserve"> </w:t>
      </w:r>
      <w:proofErr w:type="gramStart"/>
      <w:r>
        <w:rPr>
          <w:spacing w:val="-2"/>
          <w:w w:val="105"/>
        </w:rPr>
        <w:t>learning</w:t>
      </w:r>
      <w:proofErr w:type="gramEnd"/>
    </w:p>
    <w:p w14:paraId="25E553F1" w14:textId="320F9746" w:rsidR="005F326E" w:rsidRDefault="00000000">
      <w:pPr>
        <w:pStyle w:val="BodyText"/>
        <w:spacing w:before="157"/>
      </w:pPr>
      <w:proofErr w:type="gramStart"/>
      <w:r>
        <w:rPr>
          <w:rFonts w:ascii="Arial"/>
          <w:w w:val="105"/>
          <w:sz w:val="12"/>
        </w:rPr>
        <w:t>635</w:t>
      </w:r>
      <w:r>
        <w:rPr>
          <w:rFonts w:ascii="Arial"/>
          <w:spacing w:val="57"/>
          <w:w w:val="105"/>
          <w:sz w:val="12"/>
        </w:rPr>
        <w:t xml:space="preserve">  </w:t>
      </w:r>
      <w:r>
        <w:rPr>
          <w:w w:val="105"/>
        </w:rPr>
        <w:t>networks</w:t>
      </w:r>
      <w:proofErr w:type="gramEnd"/>
      <w:r>
        <w:rPr>
          <w:spacing w:val="52"/>
          <w:w w:val="105"/>
        </w:rPr>
        <w:t xml:space="preserve"> </w:t>
      </w:r>
      <w:r>
        <w:rPr>
          <w:w w:val="105"/>
        </w:rPr>
        <w:t>for</w:t>
      </w:r>
      <w:r>
        <w:rPr>
          <w:spacing w:val="50"/>
          <w:w w:val="105"/>
        </w:rPr>
        <w:t xml:space="preserve"> </w:t>
      </w:r>
      <w:r>
        <w:rPr>
          <w:w w:val="105"/>
        </w:rPr>
        <w:t>brain</w:t>
      </w:r>
      <w:r>
        <w:rPr>
          <w:spacing w:val="51"/>
          <w:w w:val="105"/>
        </w:rPr>
        <w:t xml:space="preserve"> </w:t>
      </w:r>
      <w:r>
        <w:rPr>
          <w:w w:val="105"/>
        </w:rPr>
        <w:t>extraction</w:t>
      </w:r>
      <w:r>
        <w:rPr>
          <w:spacing w:val="51"/>
          <w:w w:val="105"/>
        </w:rPr>
        <w:t xml:space="preserve"> </w:t>
      </w:r>
      <w:r>
        <w:rPr>
          <w:w w:val="105"/>
        </w:rPr>
        <w:t>for</w:t>
      </w:r>
      <w:r>
        <w:rPr>
          <w:spacing w:val="51"/>
          <w:w w:val="105"/>
        </w:rPr>
        <w:t xml:space="preserve"> </w:t>
      </w:r>
      <w:del w:id="333" w:author="Gee, James C" w:date="2024-04-10T19:05:00Z">
        <w:r w:rsidDel="005652AF">
          <w:rPr>
            <w:w w:val="105"/>
          </w:rPr>
          <w:delText>several</w:delText>
        </w:r>
        <w:r w:rsidDel="005652AF">
          <w:rPr>
            <w:spacing w:val="51"/>
            <w:w w:val="105"/>
          </w:rPr>
          <w:delText xml:space="preserve"> </w:delText>
        </w:r>
        <w:r w:rsidDel="005652AF">
          <w:rPr>
            <w:w w:val="105"/>
          </w:rPr>
          <w:delText>image</w:delText>
        </w:r>
      </w:del>
      <w:ins w:id="334" w:author="Gee, James C" w:date="2024-04-10T19:05:00Z">
        <w:r w:rsidR="005652AF">
          <w:rPr>
            <w:w w:val="105"/>
          </w:rPr>
          <w:t>the following MRI-based</w:t>
        </w:r>
      </w:ins>
      <w:r>
        <w:rPr>
          <w:spacing w:val="51"/>
          <w:w w:val="105"/>
        </w:rPr>
        <w:t xml:space="preserve"> </w:t>
      </w:r>
      <w:r>
        <w:rPr>
          <w:w w:val="105"/>
        </w:rPr>
        <w:t>modalities</w:t>
      </w:r>
      <w:ins w:id="335" w:author="Gee, James C" w:date="2024-04-10T19:05:00Z">
        <w:r w:rsidR="005652AF">
          <w:rPr>
            <w:spacing w:val="51"/>
            <w:w w:val="105"/>
          </w:rPr>
          <w:t xml:space="preserve">: </w:t>
        </w:r>
      </w:ins>
      <w:del w:id="336" w:author="Gee, James C" w:date="2024-04-10T19:05:00Z">
        <w:r w:rsidDel="005652AF">
          <w:rPr>
            <w:spacing w:val="51"/>
            <w:w w:val="105"/>
          </w:rPr>
          <w:delText xml:space="preserve"> </w:delText>
        </w:r>
        <w:r w:rsidDel="005652AF">
          <w:rPr>
            <w:w w:val="105"/>
          </w:rPr>
          <w:delText>(e.g.,</w:delText>
        </w:r>
        <w:r w:rsidDel="005652AF">
          <w:rPr>
            <w:spacing w:val="61"/>
            <w:w w:val="105"/>
          </w:rPr>
          <w:delText xml:space="preserve"> </w:delText>
        </w:r>
      </w:del>
      <w:r>
        <w:rPr>
          <w:w w:val="105"/>
        </w:rPr>
        <w:t>T1,</w:t>
      </w:r>
      <w:r>
        <w:rPr>
          <w:spacing w:val="61"/>
          <w:w w:val="105"/>
        </w:rPr>
        <w:t xml:space="preserve"> </w:t>
      </w:r>
      <w:r>
        <w:rPr>
          <w:w w:val="105"/>
        </w:rPr>
        <w:t>FLAIR,</w:t>
      </w:r>
      <w:r>
        <w:rPr>
          <w:spacing w:val="51"/>
          <w:w w:val="105"/>
        </w:rPr>
        <w:t xml:space="preserve"> </w:t>
      </w:r>
      <w:ins w:id="337" w:author="Gee, James C" w:date="2024-04-10T19:05:00Z">
        <w:r w:rsidR="005652AF">
          <w:rPr>
            <w:spacing w:val="51"/>
            <w:w w:val="105"/>
          </w:rPr>
          <w:t xml:space="preserve">and </w:t>
        </w:r>
      </w:ins>
      <w:r>
        <w:rPr>
          <w:spacing w:val="-2"/>
          <w:w w:val="105"/>
        </w:rPr>
        <w:t>fractional</w:t>
      </w:r>
    </w:p>
    <w:p w14:paraId="69D2030A" w14:textId="18B42155" w:rsidR="005F326E" w:rsidRDefault="00000000">
      <w:pPr>
        <w:pStyle w:val="BodyText"/>
        <w:spacing w:before="142"/>
      </w:pPr>
      <w:proofErr w:type="gramStart"/>
      <w:r>
        <w:rPr>
          <w:rFonts w:ascii="Arial"/>
          <w:w w:val="105"/>
          <w:sz w:val="12"/>
        </w:rPr>
        <w:t>636</w:t>
      </w:r>
      <w:r>
        <w:rPr>
          <w:rFonts w:ascii="Arial"/>
          <w:spacing w:val="48"/>
          <w:w w:val="105"/>
          <w:sz w:val="12"/>
        </w:rPr>
        <w:t xml:space="preserve">  </w:t>
      </w:r>
      <w:r>
        <w:rPr>
          <w:w w:val="105"/>
        </w:rPr>
        <w:t>anisotropy</w:t>
      </w:r>
      <w:proofErr w:type="gramEnd"/>
      <w:del w:id="338" w:author="Gee, James C" w:date="2024-04-10T19:05:00Z">
        <w:r w:rsidDel="005652AF">
          <w:rPr>
            <w:w w:val="105"/>
          </w:rPr>
          <w:delText>)</w:delText>
        </w:r>
      </w:del>
      <w:r>
        <w:rPr>
          <w:w w:val="105"/>
        </w:rPr>
        <w:t>.</w:t>
      </w:r>
      <w:r>
        <w:rPr>
          <w:spacing w:val="33"/>
          <w:w w:val="105"/>
        </w:rPr>
        <w:t xml:space="preserve"> </w:t>
      </w:r>
      <w:r w:rsidRPr="005652AF">
        <w:rPr>
          <w:strike/>
          <w:w w:val="105"/>
          <w:rPrChange w:id="339" w:author="Gee, James C" w:date="2024-04-10T19:06:00Z">
            <w:rPr>
              <w:w w:val="105"/>
            </w:rPr>
          </w:rPrChange>
        </w:rPr>
        <w:t>Similarly,</w:t>
      </w:r>
      <w:r>
        <w:rPr>
          <w:spacing w:val="6"/>
          <w:w w:val="105"/>
        </w:rPr>
        <w:t xml:space="preserve"> </w:t>
      </w:r>
      <w:ins w:id="340" w:author="Gee, James C" w:date="2024-04-10T19:06:00Z">
        <w:r w:rsidR="005652AF">
          <w:rPr>
            <w:w w:val="105"/>
          </w:rPr>
          <w:t>F</w:t>
        </w:r>
      </w:ins>
      <w:del w:id="341" w:author="Gee, James C" w:date="2024-04-10T19:06:00Z">
        <w:r w:rsidDel="005652AF">
          <w:rPr>
            <w:w w:val="105"/>
          </w:rPr>
          <w:delText>f</w:delText>
        </w:r>
      </w:del>
      <w:r>
        <w:rPr>
          <w:w w:val="105"/>
        </w:rPr>
        <w:t>or</w:t>
      </w:r>
      <w:r>
        <w:rPr>
          <w:spacing w:val="4"/>
          <w:w w:val="105"/>
        </w:rPr>
        <w:t xml:space="preserve"> </w:t>
      </w:r>
      <w:r>
        <w:rPr>
          <w:w w:val="105"/>
        </w:rPr>
        <w:t>the</w:t>
      </w:r>
      <w:r>
        <w:rPr>
          <w:spacing w:val="6"/>
          <w:w w:val="105"/>
        </w:rPr>
        <w:t xml:space="preserve"> </w:t>
      </w:r>
      <w:r>
        <w:rPr>
          <w:w w:val="105"/>
        </w:rPr>
        <w:t>developmental</w:t>
      </w:r>
      <w:r>
        <w:rPr>
          <w:spacing w:val="6"/>
          <w:w w:val="105"/>
        </w:rPr>
        <w:t xml:space="preserve"> </w:t>
      </w:r>
      <w:r>
        <w:rPr>
          <w:w w:val="105"/>
        </w:rPr>
        <w:t>brain</w:t>
      </w:r>
      <w:r>
        <w:rPr>
          <w:spacing w:val="5"/>
          <w:w w:val="105"/>
        </w:rPr>
        <w:t xml:space="preserve"> </w:t>
      </w:r>
      <w:r>
        <w:rPr>
          <w:w w:val="105"/>
        </w:rPr>
        <w:t>atlas</w:t>
      </w:r>
      <w:r>
        <w:rPr>
          <w:spacing w:val="6"/>
          <w:w w:val="105"/>
        </w:rPr>
        <w:t xml:space="preserve"> </w:t>
      </w:r>
      <w:r>
        <w:rPr>
          <w:w w:val="105"/>
        </w:rPr>
        <w:t>work</w:t>
      </w:r>
      <w:r>
        <w:rPr>
          <w:w w:val="105"/>
          <w:position w:val="9"/>
          <w:sz w:val="16"/>
        </w:rPr>
        <w:t>15</w:t>
      </w:r>
      <w:r>
        <w:rPr>
          <w:spacing w:val="34"/>
          <w:w w:val="105"/>
          <w:position w:val="9"/>
          <w:sz w:val="16"/>
        </w:rPr>
        <w:t xml:space="preserve"> </w:t>
      </w:r>
      <w:r>
        <w:rPr>
          <w:w w:val="105"/>
        </w:rPr>
        <w:t>we</w:t>
      </w:r>
      <w:r>
        <w:rPr>
          <w:spacing w:val="6"/>
          <w:w w:val="105"/>
        </w:rPr>
        <w:t xml:space="preserve"> </w:t>
      </w:r>
      <w:r>
        <w:rPr>
          <w:w w:val="105"/>
        </w:rPr>
        <w:t>developed</w:t>
      </w:r>
      <w:r>
        <w:rPr>
          <w:spacing w:val="5"/>
          <w:w w:val="105"/>
        </w:rPr>
        <w:t xml:space="preserve"> </w:t>
      </w:r>
      <w:r>
        <w:rPr>
          <w:w w:val="105"/>
        </w:rPr>
        <w:t>similar</w:t>
      </w:r>
      <w:r>
        <w:rPr>
          <w:spacing w:val="5"/>
          <w:w w:val="105"/>
        </w:rPr>
        <w:t xml:space="preserve"> </w:t>
      </w:r>
      <w:proofErr w:type="spellStart"/>
      <w:r>
        <w:rPr>
          <w:spacing w:val="-4"/>
          <w:w w:val="105"/>
        </w:rPr>
        <w:t>func</w:t>
      </w:r>
      <w:proofErr w:type="spellEnd"/>
      <w:r>
        <w:rPr>
          <w:spacing w:val="-4"/>
          <w:w w:val="105"/>
        </w:rPr>
        <w:t>-</w:t>
      </w:r>
    </w:p>
    <w:p w14:paraId="38CB8334" w14:textId="77777777" w:rsidR="005F326E" w:rsidRDefault="00000000">
      <w:pPr>
        <w:pStyle w:val="BodyText"/>
        <w:spacing w:before="157"/>
      </w:pPr>
      <w:proofErr w:type="gramStart"/>
      <w:r>
        <w:rPr>
          <w:rFonts w:ascii="Arial"/>
          <w:w w:val="105"/>
          <w:sz w:val="12"/>
        </w:rPr>
        <w:t>637</w:t>
      </w:r>
      <w:r>
        <w:rPr>
          <w:rFonts w:ascii="Arial"/>
          <w:spacing w:val="50"/>
          <w:w w:val="105"/>
          <w:sz w:val="12"/>
        </w:rPr>
        <w:t xml:space="preserve">  </w:t>
      </w:r>
      <w:proofErr w:type="spellStart"/>
      <w:r>
        <w:rPr>
          <w:w w:val="105"/>
        </w:rPr>
        <w:t>tionality</w:t>
      </w:r>
      <w:proofErr w:type="spellEnd"/>
      <w:proofErr w:type="gramEnd"/>
      <w:r>
        <w:rPr>
          <w:spacing w:val="13"/>
          <w:w w:val="105"/>
        </w:rPr>
        <w:t xml:space="preserve"> </w:t>
      </w:r>
      <w:r>
        <w:rPr>
          <w:w w:val="105"/>
        </w:rPr>
        <w:t>for</w:t>
      </w:r>
      <w:r>
        <w:rPr>
          <w:spacing w:val="12"/>
          <w:w w:val="105"/>
        </w:rPr>
        <w:t xml:space="preserve"> </w:t>
      </w:r>
      <w:r>
        <w:rPr>
          <w:w w:val="105"/>
        </w:rPr>
        <w:t>mouse</w:t>
      </w:r>
      <w:r>
        <w:rPr>
          <w:spacing w:val="12"/>
          <w:w w:val="105"/>
        </w:rPr>
        <w:t xml:space="preserve"> </w:t>
      </w:r>
      <w:r>
        <w:rPr>
          <w:w w:val="105"/>
        </w:rPr>
        <w:t>brains</w:t>
      </w:r>
      <w:r>
        <w:rPr>
          <w:spacing w:val="12"/>
          <w:w w:val="105"/>
        </w:rPr>
        <w:t xml:space="preserve"> </w:t>
      </w:r>
      <w:r>
        <w:rPr>
          <w:w w:val="105"/>
        </w:rPr>
        <w:t>of</w:t>
      </w:r>
      <w:r>
        <w:rPr>
          <w:spacing w:val="12"/>
          <w:w w:val="105"/>
        </w:rPr>
        <w:t xml:space="preserve"> </w:t>
      </w:r>
      <w:commentRangeStart w:id="342"/>
      <w:commentRangeStart w:id="343"/>
      <w:r>
        <w:rPr>
          <w:w w:val="105"/>
        </w:rPr>
        <w:t>different</w:t>
      </w:r>
      <w:r>
        <w:rPr>
          <w:spacing w:val="12"/>
          <w:w w:val="105"/>
        </w:rPr>
        <w:t xml:space="preserve"> </w:t>
      </w:r>
      <w:r>
        <w:rPr>
          <w:w w:val="105"/>
        </w:rPr>
        <w:t>modalities</w:t>
      </w:r>
      <w:r>
        <w:rPr>
          <w:spacing w:val="12"/>
          <w:w w:val="105"/>
        </w:rPr>
        <w:t xml:space="preserve"> </w:t>
      </w:r>
      <w:r>
        <w:rPr>
          <w:w w:val="105"/>
        </w:rPr>
        <w:t>and</w:t>
      </w:r>
      <w:r>
        <w:rPr>
          <w:spacing w:val="12"/>
          <w:w w:val="105"/>
        </w:rPr>
        <w:t xml:space="preserve"> </w:t>
      </w:r>
      <w:r>
        <w:rPr>
          <w:w w:val="105"/>
        </w:rPr>
        <w:t>developmental</w:t>
      </w:r>
      <w:r>
        <w:rPr>
          <w:spacing w:val="12"/>
          <w:w w:val="105"/>
        </w:rPr>
        <w:t xml:space="preserve"> </w:t>
      </w:r>
      <w:r>
        <w:rPr>
          <w:w w:val="105"/>
        </w:rPr>
        <w:t>age</w:t>
      </w:r>
      <w:commentRangeEnd w:id="342"/>
      <w:r w:rsidR="005652AF">
        <w:rPr>
          <w:rStyle w:val="CommentReference"/>
        </w:rPr>
        <w:commentReference w:id="342"/>
      </w:r>
      <w:commentRangeEnd w:id="343"/>
      <w:r w:rsidR="008F6FA5">
        <w:rPr>
          <w:rStyle w:val="CommentReference"/>
        </w:rPr>
        <w:commentReference w:id="343"/>
      </w:r>
      <w:r>
        <w:rPr>
          <w:w w:val="105"/>
        </w:rPr>
        <w:t>.</w:t>
      </w:r>
      <w:r>
        <w:rPr>
          <w:spacing w:val="51"/>
          <w:w w:val="105"/>
        </w:rPr>
        <w:t xml:space="preserve"> </w:t>
      </w:r>
      <w:r>
        <w:rPr>
          <w:w w:val="105"/>
        </w:rPr>
        <w:t>All</w:t>
      </w:r>
      <w:r>
        <w:rPr>
          <w:spacing w:val="12"/>
          <w:w w:val="105"/>
        </w:rPr>
        <w:t xml:space="preserve"> </w:t>
      </w:r>
      <w:r>
        <w:rPr>
          <w:w w:val="105"/>
        </w:rPr>
        <w:t>networks</w:t>
      </w:r>
      <w:r>
        <w:rPr>
          <w:spacing w:val="12"/>
          <w:w w:val="105"/>
        </w:rPr>
        <w:t xml:space="preserve"> </w:t>
      </w:r>
      <w:proofErr w:type="gramStart"/>
      <w:r>
        <w:rPr>
          <w:spacing w:val="-5"/>
          <w:w w:val="105"/>
        </w:rPr>
        <w:t>use</w:t>
      </w:r>
      <w:proofErr w:type="gramEnd"/>
    </w:p>
    <w:p w14:paraId="7275434B" w14:textId="77777777" w:rsidR="005F326E" w:rsidRDefault="00000000">
      <w:pPr>
        <w:pStyle w:val="BodyText"/>
        <w:spacing w:before="142"/>
      </w:pPr>
      <w:proofErr w:type="gramStart"/>
      <w:r>
        <w:rPr>
          <w:rFonts w:ascii="Arial"/>
          <w:w w:val="105"/>
          <w:sz w:val="12"/>
        </w:rPr>
        <w:t>638</w:t>
      </w:r>
      <w:r>
        <w:rPr>
          <w:rFonts w:ascii="Arial"/>
          <w:spacing w:val="59"/>
          <w:w w:val="105"/>
          <w:sz w:val="12"/>
        </w:rPr>
        <w:t xml:space="preserve">  </w:t>
      </w:r>
      <w:r>
        <w:rPr>
          <w:w w:val="105"/>
        </w:rPr>
        <w:t>a</w:t>
      </w:r>
      <w:proofErr w:type="gramEnd"/>
      <w:r>
        <w:rPr>
          <w:spacing w:val="33"/>
          <w:w w:val="105"/>
        </w:rPr>
        <w:t xml:space="preserve"> </w:t>
      </w:r>
      <w:r>
        <w:rPr>
          <w:w w:val="105"/>
        </w:rPr>
        <w:t>conventional</w:t>
      </w:r>
      <w:r>
        <w:rPr>
          <w:spacing w:val="32"/>
          <w:w w:val="105"/>
        </w:rPr>
        <w:t xml:space="preserve"> </w:t>
      </w:r>
      <w:r>
        <w:rPr>
          <w:w w:val="105"/>
        </w:rPr>
        <w:t>U-net</w:t>
      </w:r>
      <w:r>
        <w:rPr>
          <w:spacing w:val="33"/>
          <w:w w:val="105"/>
        </w:rPr>
        <w:t xml:space="preserve"> </w:t>
      </w:r>
      <w:r>
        <w:rPr>
          <w:w w:val="105"/>
        </w:rPr>
        <w:t>architecture.</w:t>
      </w:r>
      <w:r>
        <w:rPr>
          <w:w w:val="105"/>
          <w:position w:val="9"/>
          <w:sz w:val="16"/>
        </w:rPr>
        <w:t>71</w:t>
      </w:r>
      <w:r>
        <w:rPr>
          <w:spacing w:val="63"/>
          <w:w w:val="105"/>
          <w:position w:val="9"/>
          <w:sz w:val="16"/>
        </w:rPr>
        <w:t xml:space="preserve"> </w:t>
      </w:r>
      <w:r>
        <w:rPr>
          <w:w w:val="105"/>
        </w:rPr>
        <w:t>Whereas</w:t>
      </w:r>
      <w:r>
        <w:rPr>
          <w:spacing w:val="32"/>
          <w:w w:val="105"/>
        </w:rPr>
        <w:t xml:space="preserve"> </w:t>
      </w:r>
      <w:r>
        <w:rPr>
          <w:w w:val="105"/>
        </w:rPr>
        <w:t>T2-weighted</w:t>
      </w:r>
      <w:r>
        <w:rPr>
          <w:spacing w:val="32"/>
          <w:w w:val="105"/>
        </w:rPr>
        <w:t xml:space="preserve"> </w:t>
      </w:r>
      <w:r>
        <w:rPr>
          <w:w w:val="105"/>
        </w:rPr>
        <w:t>brain</w:t>
      </w:r>
      <w:r>
        <w:rPr>
          <w:spacing w:val="33"/>
          <w:w w:val="105"/>
        </w:rPr>
        <w:t xml:space="preserve"> </w:t>
      </w:r>
      <w:r>
        <w:rPr>
          <w:w w:val="105"/>
        </w:rPr>
        <w:t>extraction</w:t>
      </w:r>
      <w:r>
        <w:rPr>
          <w:spacing w:val="32"/>
          <w:w w:val="105"/>
        </w:rPr>
        <w:t xml:space="preserve"> </w:t>
      </w:r>
      <w:r>
        <w:rPr>
          <w:w w:val="105"/>
        </w:rPr>
        <w:t>is</w:t>
      </w:r>
      <w:r>
        <w:rPr>
          <w:spacing w:val="33"/>
          <w:w w:val="105"/>
        </w:rPr>
        <w:t xml:space="preserve"> </w:t>
      </w:r>
      <w:r>
        <w:rPr>
          <w:spacing w:val="-2"/>
          <w:w w:val="105"/>
        </w:rPr>
        <w:t>volumetric-</w:t>
      </w:r>
    </w:p>
    <w:p w14:paraId="17A3998C" w14:textId="77777777" w:rsidR="005F326E" w:rsidRDefault="00000000">
      <w:pPr>
        <w:pStyle w:val="BodyText"/>
        <w:spacing w:before="158"/>
      </w:pPr>
      <w:proofErr w:type="gramStart"/>
      <w:r>
        <w:rPr>
          <w:rFonts w:ascii="Arial"/>
          <w:w w:val="105"/>
          <w:sz w:val="12"/>
        </w:rPr>
        <w:t>639</w:t>
      </w:r>
      <w:r>
        <w:rPr>
          <w:rFonts w:ascii="Arial"/>
          <w:spacing w:val="62"/>
          <w:w w:val="105"/>
          <w:sz w:val="12"/>
        </w:rPr>
        <w:t xml:space="preserve">  </w:t>
      </w:r>
      <w:r>
        <w:rPr>
          <w:w w:val="105"/>
        </w:rPr>
        <w:t>based</w:t>
      </w:r>
      <w:proofErr w:type="gramEnd"/>
      <w:r>
        <w:rPr>
          <w:spacing w:val="3"/>
          <w:w w:val="105"/>
        </w:rPr>
        <w:t xml:space="preserve"> </w:t>
      </w:r>
      <w:r>
        <w:rPr>
          <w:w w:val="105"/>
        </w:rPr>
        <w:t>for</w:t>
      </w:r>
      <w:r>
        <w:rPr>
          <w:spacing w:val="3"/>
          <w:w w:val="105"/>
        </w:rPr>
        <w:t xml:space="preserve"> </w:t>
      </w:r>
      <w:r>
        <w:rPr>
          <w:w w:val="105"/>
        </w:rPr>
        <w:t>both</w:t>
      </w:r>
      <w:r>
        <w:rPr>
          <w:spacing w:val="3"/>
          <w:w w:val="105"/>
        </w:rPr>
        <w:t xml:space="preserve"> </w:t>
      </w:r>
      <w:r>
        <w:rPr>
          <w:w w:val="105"/>
        </w:rPr>
        <w:t>isotropic</w:t>
      </w:r>
      <w:r>
        <w:rPr>
          <w:spacing w:val="4"/>
          <w:w w:val="105"/>
        </w:rPr>
        <w:t xml:space="preserve"> </w:t>
      </w:r>
      <w:r>
        <w:rPr>
          <w:w w:val="105"/>
        </w:rPr>
        <w:t>and</w:t>
      </w:r>
      <w:r>
        <w:rPr>
          <w:spacing w:val="2"/>
          <w:w w:val="105"/>
        </w:rPr>
        <w:t xml:space="preserve"> </w:t>
      </w:r>
      <w:r>
        <w:rPr>
          <w:w w:val="105"/>
        </w:rPr>
        <w:t>anisotropic</w:t>
      </w:r>
      <w:r>
        <w:rPr>
          <w:spacing w:val="3"/>
          <w:w w:val="105"/>
        </w:rPr>
        <w:t xml:space="preserve"> </w:t>
      </w:r>
      <w:r>
        <w:rPr>
          <w:w w:val="105"/>
        </w:rPr>
        <w:t>data,</w:t>
      </w:r>
      <w:r>
        <w:rPr>
          <w:spacing w:val="6"/>
          <w:w w:val="105"/>
        </w:rPr>
        <w:t xml:space="preserve"> </w:t>
      </w:r>
      <w:r>
        <w:rPr>
          <w:w w:val="105"/>
        </w:rPr>
        <w:t>coronal</w:t>
      </w:r>
      <w:r>
        <w:rPr>
          <w:spacing w:val="3"/>
          <w:w w:val="105"/>
        </w:rPr>
        <w:t xml:space="preserve"> </w:t>
      </w:r>
      <w:r>
        <w:rPr>
          <w:w w:val="105"/>
        </w:rPr>
        <w:t>and</w:t>
      </w:r>
      <w:r>
        <w:rPr>
          <w:spacing w:val="3"/>
          <w:w w:val="105"/>
        </w:rPr>
        <w:t xml:space="preserve"> </w:t>
      </w:r>
      <w:r>
        <w:rPr>
          <w:w w:val="105"/>
        </w:rPr>
        <w:t>sagittal</w:t>
      </w:r>
      <w:r>
        <w:rPr>
          <w:spacing w:val="3"/>
          <w:w w:val="105"/>
        </w:rPr>
        <w:t xml:space="preserve"> </w:t>
      </w:r>
      <w:r>
        <w:rPr>
          <w:w w:val="105"/>
        </w:rPr>
        <w:t>networks</w:t>
      </w:r>
      <w:r>
        <w:rPr>
          <w:spacing w:val="3"/>
          <w:w w:val="105"/>
        </w:rPr>
        <w:t xml:space="preserve"> </w:t>
      </w:r>
      <w:r>
        <w:rPr>
          <w:w w:val="105"/>
        </w:rPr>
        <w:t>are</w:t>
      </w:r>
      <w:r>
        <w:rPr>
          <w:spacing w:val="2"/>
          <w:w w:val="105"/>
        </w:rPr>
        <w:t xml:space="preserve"> </w:t>
      </w:r>
      <w:r>
        <w:rPr>
          <w:w w:val="105"/>
        </w:rPr>
        <w:t>available</w:t>
      </w:r>
      <w:r>
        <w:rPr>
          <w:spacing w:val="3"/>
          <w:w w:val="105"/>
        </w:rPr>
        <w:t xml:space="preserve"> </w:t>
      </w:r>
      <w:r>
        <w:rPr>
          <w:spacing w:val="-5"/>
          <w:w w:val="105"/>
        </w:rPr>
        <w:t>for</w:t>
      </w:r>
    </w:p>
    <w:p w14:paraId="7A4648BA" w14:textId="409C914F" w:rsidR="005F326E" w:rsidRDefault="00000000">
      <w:pPr>
        <w:pStyle w:val="BodyText"/>
        <w:spacing w:before="157"/>
      </w:pPr>
      <w:proofErr w:type="gramStart"/>
      <w:r>
        <w:rPr>
          <w:rFonts w:ascii="Arial"/>
          <w:w w:val="105"/>
          <w:sz w:val="12"/>
        </w:rPr>
        <w:t>640</w:t>
      </w:r>
      <w:r>
        <w:rPr>
          <w:rFonts w:ascii="Arial"/>
          <w:spacing w:val="62"/>
          <w:w w:val="105"/>
          <w:sz w:val="12"/>
        </w:rPr>
        <w:t xml:space="preserve">  </w:t>
      </w:r>
      <w:r>
        <w:rPr>
          <w:w w:val="105"/>
        </w:rPr>
        <w:t>both</w:t>
      </w:r>
      <w:proofErr w:type="gramEnd"/>
      <w:r>
        <w:rPr>
          <w:spacing w:val="24"/>
          <w:w w:val="105"/>
        </w:rPr>
        <w:t xml:space="preserve"> </w:t>
      </w:r>
      <w:r>
        <w:rPr>
          <w:w w:val="105"/>
        </w:rPr>
        <w:t>E13.5</w:t>
      </w:r>
      <w:r>
        <w:rPr>
          <w:spacing w:val="25"/>
          <w:w w:val="105"/>
        </w:rPr>
        <w:t xml:space="preserve"> </w:t>
      </w:r>
      <w:r>
        <w:rPr>
          <w:w w:val="105"/>
        </w:rPr>
        <w:t>and</w:t>
      </w:r>
      <w:r>
        <w:rPr>
          <w:spacing w:val="24"/>
          <w:w w:val="105"/>
        </w:rPr>
        <w:t xml:space="preserve"> </w:t>
      </w:r>
      <w:r>
        <w:rPr>
          <w:w w:val="105"/>
        </w:rPr>
        <w:t>E15.5</w:t>
      </w:r>
      <w:r>
        <w:rPr>
          <w:spacing w:val="24"/>
          <w:w w:val="105"/>
        </w:rPr>
        <w:t xml:space="preserve"> </w:t>
      </w:r>
      <w:r>
        <w:rPr>
          <w:w w:val="105"/>
        </w:rPr>
        <w:t>data</w:t>
      </w:r>
      <w:ins w:id="344" w:author="Gee, James C" w:date="2024-04-10T19:07:00Z">
        <w:r w:rsidR="005652AF">
          <w:rPr>
            <w:w w:val="105"/>
          </w:rPr>
          <w:t xml:space="preserve"> because XXXX</w:t>
        </w:r>
      </w:ins>
      <w:r>
        <w:rPr>
          <w:w w:val="105"/>
        </w:rPr>
        <w:t>.</w:t>
      </w:r>
      <w:r>
        <w:rPr>
          <w:spacing w:val="72"/>
          <w:w w:val="105"/>
        </w:rPr>
        <w:t xml:space="preserve"> </w:t>
      </w:r>
      <w:r>
        <w:rPr>
          <w:w w:val="105"/>
        </w:rPr>
        <w:t>In</w:t>
      </w:r>
      <w:r>
        <w:rPr>
          <w:spacing w:val="25"/>
          <w:w w:val="105"/>
        </w:rPr>
        <w:t xml:space="preserve"> </w:t>
      </w:r>
      <w:proofErr w:type="spellStart"/>
      <w:r>
        <w:rPr>
          <w:w w:val="105"/>
        </w:rPr>
        <w:t>ANTsPyNet</w:t>
      </w:r>
      <w:proofErr w:type="spellEnd"/>
      <w:r>
        <w:rPr>
          <w:w w:val="105"/>
        </w:rPr>
        <w:t>,</w:t>
      </w:r>
      <w:r>
        <w:rPr>
          <w:spacing w:val="27"/>
          <w:w w:val="105"/>
        </w:rPr>
        <w:t xml:space="preserve"> </w:t>
      </w:r>
      <w:r>
        <w:rPr>
          <w:w w:val="105"/>
        </w:rPr>
        <w:t>this</w:t>
      </w:r>
      <w:r>
        <w:rPr>
          <w:spacing w:val="24"/>
          <w:w w:val="105"/>
        </w:rPr>
        <w:t xml:space="preserve"> </w:t>
      </w:r>
      <w:r>
        <w:rPr>
          <w:w w:val="105"/>
        </w:rPr>
        <w:t>functionality</w:t>
      </w:r>
      <w:r>
        <w:rPr>
          <w:spacing w:val="24"/>
          <w:w w:val="105"/>
        </w:rPr>
        <w:t xml:space="preserve"> </w:t>
      </w:r>
      <w:r>
        <w:rPr>
          <w:w w:val="105"/>
        </w:rPr>
        <w:t>is</w:t>
      </w:r>
      <w:r>
        <w:rPr>
          <w:spacing w:val="25"/>
          <w:w w:val="105"/>
        </w:rPr>
        <w:t xml:space="preserve"> </w:t>
      </w:r>
      <w:r>
        <w:rPr>
          <w:w w:val="105"/>
        </w:rPr>
        <w:t>available</w:t>
      </w:r>
      <w:r>
        <w:rPr>
          <w:spacing w:val="24"/>
          <w:w w:val="105"/>
        </w:rPr>
        <w:t xml:space="preserve"> </w:t>
      </w:r>
      <w:r>
        <w:rPr>
          <w:w w:val="105"/>
        </w:rPr>
        <w:t>in</w:t>
      </w:r>
      <w:r>
        <w:rPr>
          <w:spacing w:val="24"/>
          <w:w w:val="105"/>
        </w:rPr>
        <w:t xml:space="preserve"> </w:t>
      </w:r>
      <w:r>
        <w:rPr>
          <w:w w:val="105"/>
        </w:rPr>
        <w:t>the</w:t>
      </w:r>
      <w:r>
        <w:rPr>
          <w:spacing w:val="24"/>
          <w:w w:val="105"/>
        </w:rPr>
        <w:t xml:space="preserve"> </w:t>
      </w:r>
      <w:proofErr w:type="gramStart"/>
      <w:r>
        <w:rPr>
          <w:spacing w:val="-2"/>
          <w:w w:val="105"/>
        </w:rPr>
        <w:t>program</w:t>
      </w:r>
      <w:proofErr w:type="gramEnd"/>
    </w:p>
    <w:p w14:paraId="7561029A" w14:textId="77777777" w:rsidR="005F326E" w:rsidRDefault="00000000">
      <w:pPr>
        <w:pStyle w:val="BodyText"/>
        <w:spacing w:before="158"/>
      </w:pPr>
      <w:proofErr w:type="gramStart"/>
      <w:r>
        <w:rPr>
          <w:rFonts w:ascii="Arial"/>
          <w:sz w:val="12"/>
        </w:rPr>
        <w:t>641</w:t>
      </w:r>
      <w:r>
        <w:rPr>
          <w:rFonts w:ascii="Arial"/>
          <w:spacing w:val="60"/>
          <w:sz w:val="12"/>
        </w:rPr>
        <w:t xml:space="preserve">  </w:t>
      </w:r>
      <w:proofErr w:type="spellStart"/>
      <w:r>
        <w:rPr>
          <w:rFonts w:ascii="Courier New"/>
          <w:spacing w:val="-2"/>
          <w:w w:val="85"/>
        </w:rPr>
        <w:t>antspynet</w:t>
      </w:r>
      <w:proofErr w:type="gramEnd"/>
      <w:r>
        <w:rPr>
          <w:rFonts w:ascii="Courier New"/>
          <w:spacing w:val="-2"/>
          <w:w w:val="85"/>
        </w:rPr>
        <w:t>.mouse_brain_extraction</w:t>
      </w:r>
      <w:proofErr w:type="spellEnd"/>
      <w:r>
        <w:rPr>
          <w:rFonts w:ascii="Courier New"/>
          <w:spacing w:val="-2"/>
          <w:w w:val="85"/>
        </w:rPr>
        <w:t>(...)</w:t>
      </w:r>
      <w:r>
        <w:rPr>
          <w:spacing w:val="-2"/>
          <w:w w:val="85"/>
        </w:rPr>
        <w:t>.</w:t>
      </w:r>
    </w:p>
    <w:p w14:paraId="25ADB187" w14:textId="77777777" w:rsidR="005F326E" w:rsidRDefault="00000000">
      <w:pPr>
        <w:pStyle w:val="BodyText"/>
        <w:spacing w:before="256"/>
      </w:pPr>
      <w:proofErr w:type="gramStart"/>
      <w:r>
        <w:rPr>
          <w:rFonts w:ascii="Arial"/>
          <w:w w:val="105"/>
          <w:sz w:val="12"/>
        </w:rPr>
        <w:t>642</w:t>
      </w:r>
      <w:r>
        <w:rPr>
          <w:rFonts w:ascii="Arial"/>
          <w:spacing w:val="57"/>
          <w:w w:val="105"/>
          <w:sz w:val="12"/>
        </w:rPr>
        <w:t xml:space="preserve">  </w:t>
      </w:r>
      <w:r>
        <w:rPr>
          <w:w w:val="105"/>
        </w:rPr>
        <w:t>For</w:t>
      </w:r>
      <w:proofErr w:type="gramEnd"/>
      <w:r>
        <w:rPr>
          <w:spacing w:val="2"/>
          <w:w w:val="105"/>
        </w:rPr>
        <w:t xml:space="preserve"> </w:t>
      </w:r>
      <w:r>
        <w:rPr>
          <w:w w:val="105"/>
        </w:rPr>
        <w:t>the</w:t>
      </w:r>
      <w:r>
        <w:rPr>
          <w:spacing w:val="2"/>
          <w:w w:val="105"/>
        </w:rPr>
        <w:t xml:space="preserve"> </w:t>
      </w:r>
      <w:r>
        <w:rPr>
          <w:w w:val="105"/>
        </w:rPr>
        <w:t>two-shot</w:t>
      </w:r>
      <w:r>
        <w:rPr>
          <w:spacing w:val="2"/>
          <w:w w:val="105"/>
        </w:rPr>
        <w:t xml:space="preserve"> </w:t>
      </w:r>
      <w:r>
        <w:rPr>
          <w:w w:val="105"/>
        </w:rPr>
        <w:t>T2-weighted</w:t>
      </w:r>
      <w:r>
        <w:rPr>
          <w:spacing w:val="2"/>
          <w:w w:val="105"/>
        </w:rPr>
        <w:t xml:space="preserve"> </w:t>
      </w:r>
      <w:r>
        <w:rPr>
          <w:w w:val="105"/>
        </w:rPr>
        <w:t>brain</w:t>
      </w:r>
      <w:r>
        <w:rPr>
          <w:spacing w:val="2"/>
          <w:w w:val="105"/>
        </w:rPr>
        <w:t xml:space="preserve"> </w:t>
      </w:r>
      <w:r>
        <w:rPr>
          <w:w w:val="105"/>
        </w:rPr>
        <w:t>extraction</w:t>
      </w:r>
      <w:r>
        <w:rPr>
          <w:spacing w:val="2"/>
          <w:w w:val="105"/>
        </w:rPr>
        <w:t xml:space="preserve"> </w:t>
      </w:r>
      <w:r>
        <w:rPr>
          <w:w w:val="105"/>
        </w:rPr>
        <w:t>network,</w:t>
      </w:r>
      <w:r>
        <w:rPr>
          <w:spacing w:val="3"/>
          <w:w w:val="105"/>
        </w:rPr>
        <w:t xml:space="preserve"> </w:t>
      </w:r>
      <w:r>
        <w:rPr>
          <w:w w:val="105"/>
        </w:rPr>
        <w:t>two</w:t>
      </w:r>
      <w:r>
        <w:rPr>
          <w:spacing w:val="2"/>
          <w:w w:val="105"/>
        </w:rPr>
        <w:t xml:space="preserve"> </w:t>
      </w:r>
      <w:r>
        <w:rPr>
          <w:w w:val="105"/>
        </w:rPr>
        <w:t>brain</w:t>
      </w:r>
      <w:r>
        <w:rPr>
          <w:spacing w:val="2"/>
          <w:w w:val="105"/>
        </w:rPr>
        <w:t xml:space="preserve"> </w:t>
      </w:r>
      <w:r>
        <w:rPr>
          <w:w w:val="105"/>
        </w:rPr>
        <w:t>templates</w:t>
      </w:r>
      <w:r>
        <w:rPr>
          <w:spacing w:val="2"/>
          <w:w w:val="105"/>
        </w:rPr>
        <w:t xml:space="preserve"> </w:t>
      </w:r>
      <w:r>
        <w:rPr>
          <w:w w:val="105"/>
        </w:rPr>
        <w:t>were</w:t>
      </w:r>
      <w:r>
        <w:rPr>
          <w:spacing w:val="2"/>
          <w:w w:val="105"/>
        </w:rPr>
        <w:t xml:space="preserve"> </w:t>
      </w:r>
      <w:r>
        <w:rPr>
          <w:spacing w:val="-2"/>
          <w:w w:val="105"/>
        </w:rPr>
        <w:t>generated</w:t>
      </w:r>
    </w:p>
    <w:p w14:paraId="13804AF5" w14:textId="77777777" w:rsidR="005F326E" w:rsidRDefault="00000000">
      <w:pPr>
        <w:pStyle w:val="BodyText"/>
        <w:tabs>
          <w:tab w:val="left" w:pos="3333"/>
        </w:tabs>
        <w:spacing w:before="158"/>
      </w:pPr>
      <w:proofErr w:type="gramStart"/>
      <w:r>
        <w:rPr>
          <w:rFonts w:ascii="Arial"/>
          <w:w w:val="105"/>
          <w:sz w:val="12"/>
        </w:rPr>
        <w:t>643</w:t>
      </w:r>
      <w:r>
        <w:rPr>
          <w:rFonts w:ascii="Arial"/>
          <w:spacing w:val="60"/>
          <w:w w:val="105"/>
          <w:sz w:val="12"/>
        </w:rPr>
        <w:t xml:space="preserve">  </w:t>
      </w:r>
      <w:r>
        <w:rPr>
          <w:w w:val="105"/>
        </w:rPr>
        <w:t>along</w:t>
      </w:r>
      <w:proofErr w:type="gramEnd"/>
      <w:r>
        <w:rPr>
          <w:spacing w:val="64"/>
          <w:w w:val="105"/>
        </w:rPr>
        <w:t xml:space="preserve"> </w:t>
      </w:r>
      <w:r>
        <w:rPr>
          <w:w w:val="105"/>
        </w:rPr>
        <w:t>with</w:t>
      </w:r>
      <w:r>
        <w:rPr>
          <w:spacing w:val="64"/>
          <w:w w:val="105"/>
        </w:rPr>
        <w:t xml:space="preserve"> </w:t>
      </w:r>
      <w:r>
        <w:rPr>
          <w:w w:val="105"/>
        </w:rPr>
        <w:t>their</w:t>
      </w:r>
      <w:r>
        <w:rPr>
          <w:spacing w:val="63"/>
          <w:w w:val="105"/>
        </w:rPr>
        <w:t xml:space="preserve"> </w:t>
      </w:r>
      <w:r>
        <w:rPr>
          <w:spacing w:val="-2"/>
          <w:w w:val="105"/>
        </w:rPr>
        <w:t>masks.</w:t>
      </w:r>
      <w:r>
        <w:tab/>
      </w:r>
      <w:r>
        <w:rPr>
          <w:w w:val="105"/>
        </w:rPr>
        <w:t>One</w:t>
      </w:r>
      <w:r>
        <w:rPr>
          <w:spacing w:val="65"/>
          <w:w w:val="105"/>
        </w:rPr>
        <w:t xml:space="preserve"> </w:t>
      </w:r>
      <w:r>
        <w:rPr>
          <w:w w:val="105"/>
        </w:rPr>
        <w:t>of</w:t>
      </w:r>
      <w:r>
        <w:rPr>
          <w:spacing w:val="65"/>
          <w:w w:val="105"/>
        </w:rPr>
        <w:t xml:space="preserve"> </w:t>
      </w:r>
      <w:r>
        <w:rPr>
          <w:w w:val="105"/>
        </w:rPr>
        <w:t>the</w:t>
      </w:r>
      <w:r>
        <w:rPr>
          <w:spacing w:val="66"/>
          <w:w w:val="105"/>
        </w:rPr>
        <w:t xml:space="preserve"> </w:t>
      </w:r>
      <w:r>
        <w:rPr>
          <w:w w:val="105"/>
        </w:rPr>
        <w:t>templates</w:t>
      </w:r>
      <w:r>
        <w:rPr>
          <w:spacing w:val="65"/>
          <w:w w:val="105"/>
        </w:rPr>
        <w:t xml:space="preserve"> </w:t>
      </w:r>
      <w:r>
        <w:rPr>
          <w:w w:val="105"/>
        </w:rPr>
        <w:t>was</w:t>
      </w:r>
      <w:r>
        <w:rPr>
          <w:spacing w:val="66"/>
          <w:w w:val="105"/>
        </w:rPr>
        <w:t xml:space="preserve"> </w:t>
      </w:r>
      <w:r>
        <w:rPr>
          <w:w w:val="105"/>
        </w:rPr>
        <w:t>generated</w:t>
      </w:r>
      <w:r>
        <w:rPr>
          <w:spacing w:val="65"/>
          <w:w w:val="105"/>
        </w:rPr>
        <w:t xml:space="preserve"> </w:t>
      </w:r>
      <w:r>
        <w:rPr>
          <w:w w:val="105"/>
        </w:rPr>
        <w:t>from</w:t>
      </w:r>
      <w:r>
        <w:rPr>
          <w:spacing w:val="65"/>
          <w:w w:val="105"/>
        </w:rPr>
        <w:t xml:space="preserve"> </w:t>
      </w:r>
      <w:r>
        <w:rPr>
          <w:w w:val="105"/>
        </w:rPr>
        <w:t>orthogonal</w:t>
      </w:r>
      <w:r>
        <w:rPr>
          <w:spacing w:val="66"/>
          <w:w w:val="105"/>
        </w:rPr>
        <w:t xml:space="preserve"> </w:t>
      </w:r>
      <w:proofErr w:type="gramStart"/>
      <w:r>
        <w:rPr>
          <w:spacing w:val="-2"/>
          <w:w w:val="105"/>
        </w:rPr>
        <w:t>multi-</w:t>
      </w:r>
      <w:proofErr w:type="gramEnd"/>
    </w:p>
    <w:p w14:paraId="3BC85459" w14:textId="77777777" w:rsidR="005F326E" w:rsidRDefault="00000000">
      <w:pPr>
        <w:pStyle w:val="BodyText"/>
        <w:spacing w:before="142"/>
      </w:pPr>
      <w:proofErr w:type="gramStart"/>
      <w:r>
        <w:rPr>
          <w:rFonts w:ascii="Arial"/>
          <w:w w:val="105"/>
          <w:sz w:val="12"/>
        </w:rPr>
        <w:t>644</w:t>
      </w:r>
      <w:r>
        <w:rPr>
          <w:rFonts w:ascii="Arial"/>
          <w:spacing w:val="56"/>
          <w:w w:val="105"/>
          <w:sz w:val="12"/>
        </w:rPr>
        <w:t xml:space="preserve">  </w:t>
      </w:r>
      <w:r>
        <w:rPr>
          <w:w w:val="105"/>
        </w:rPr>
        <w:t>plane</w:t>
      </w:r>
      <w:proofErr w:type="gramEnd"/>
      <w:r>
        <w:rPr>
          <w:w w:val="105"/>
        </w:rPr>
        <w:t>,</w:t>
      </w:r>
      <w:r>
        <w:rPr>
          <w:spacing w:val="5"/>
          <w:w w:val="105"/>
        </w:rPr>
        <w:t xml:space="preserve"> </w:t>
      </w:r>
      <w:r>
        <w:rPr>
          <w:w w:val="105"/>
        </w:rPr>
        <w:t>high</w:t>
      </w:r>
      <w:r>
        <w:rPr>
          <w:spacing w:val="3"/>
          <w:w w:val="105"/>
        </w:rPr>
        <w:t xml:space="preserve"> </w:t>
      </w:r>
      <w:r>
        <w:rPr>
          <w:w w:val="105"/>
        </w:rPr>
        <w:t>resolution</w:t>
      </w:r>
      <w:r>
        <w:rPr>
          <w:spacing w:val="3"/>
          <w:w w:val="105"/>
        </w:rPr>
        <w:t xml:space="preserve"> </w:t>
      </w:r>
      <w:r>
        <w:rPr>
          <w:w w:val="105"/>
        </w:rPr>
        <w:t>data</w:t>
      </w:r>
      <w:r>
        <w:rPr>
          <w:w w:val="105"/>
          <w:position w:val="9"/>
          <w:sz w:val="16"/>
        </w:rPr>
        <w:t>58</w:t>
      </w:r>
      <w:r>
        <w:rPr>
          <w:spacing w:val="33"/>
          <w:w w:val="105"/>
          <w:position w:val="9"/>
          <w:sz w:val="16"/>
        </w:rPr>
        <w:t xml:space="preserve"> </w:t>
      </w:r>
      <w:commentRangeStart w:id="345"/>
      <w:commentRangeStart w:id="346"/>
      <w:r>
        <w:rPr>
          <w:w w:val="105"/>
        </w:rPr>
        <w:t>synthesized</w:t>
      </w:r>
      <w:r>
        <w:rPr>
          <w:spacing w:val="3"/>
          <w:w w:val="105"/>
        </w:rPr>
        <w:t xml:space="preserve"> </w:t>
      </w:r>
      <w:r>
        <w:rPr>
          <w:w w:val="105"/>
        </w:rPr>
        <w:t>isotropic</w:t>
      </w:r>
      <w:commentRangeEnd w:id="345"/>
      <w:r w:rsidR="005652AF">
        <w:rPr>
          <w:rStyle w:val="CommentReference"/>
        </w:rPr>
        <w:commentReference w:id="345"/>
      </w:r>
      <w:commentRangeEnd w:id="346"/>
      <w:r w:rsidR="008F6FA5">
        <w:rPr>
          <w:rStyle w:val="CommentReference"/>
        </w:rPr>
        <w:commentReference w:id="346"/>
      </w:r>
      <w:r>
        <w:rPr>
          <w:spacing w:val="3"/>
          <w:w w:val="105"/>
        </w:rPr>
        <w:t xml:space="preserve"> </w:t>
      </w:r>
      <w:r>
        <w:rPr>
          <w:w w:val="105"/>
        </w:rPr>
        <w:t>volumetric</w:t>
      </w:r>
      <w:r>
        <w:rPr>
          <w:spacing w:val="3"/>
          <w:w w:val="105"/>
        </w:rPr>
        <w:t xml:space="preserve"> </w:t>
      </w:r>
      <w:r>
        <w:rPr>
          <w:w w:val="105"/>
        </w:rPr>
        <w:t>data</w:t>
      </w:r>
      <w:r>
        <w:rPr>
          <w:spacing w:val="3"/>
          <w:w w:val="105"/>
        </w:rPr>
        <w:t xml:space="preserve"> </w:t>
      </w:r>
      <w:r>
        <w:rPr>
          <w:w w:val="105"/>
        </w:rPr>
        <w:t>using</w:t>
      </w:r>
      <w:r>
        <w:rPr>
          <w:spacing w:val="2"/>
          <w:w w:val="105"/>
        </w:rPr>
        <w:t xml:space="preserve"> </w:t>
      </w:r>
      <w:r>
        <w:rPr>
          <w:w w:val="105"/>
        </w:rPr>
        <w:t>the</w:t>
      </w:r>
      <w:r>
        <w:rPr>
          <w:spacing w:val="3"/>
          <w:w w:val="105"/>
        </w:rPr>
        <w:t xml:space="preserve"> </w:t>
      </w:r>
      <w:r>
        <w:rPr>
          <w:w w:val="105"/>
        </w:rPr>
        <w:t>B-spline</w:t>
      </w:r>
      <w:r>
        <w:rPr>
          <w:spacing w:val="3"/>
          <w:w w:val="105"/>
        </w:rPr>
        <w:t xml:space="preserve"> </w:t>
      </w:r>
      <w:r>
        <w:rPr>
          <w:spacing w:val="-2"/>
          <w:w w:val="105"/>
        </w:rPr>
        <w:t>fitting</w:t>
      </w:r>
    </w:p>
    <w:p w14:paraId="0F58AEC8" w14:textId="7769ED32" w:rsidR="005F326E" w:rsidRDefault="00000000">
      <w:pPr>
        <w:pStyle w:val="BodyText"/>
        <w:spacing w:before="142"/>
        <w:rPr>
          <w:rFonts w:ascii="Courier New"/>
        </w:rPr>
      </w:pPr>
      <w:r>
        <w:rPr>
          <w:rFonts w:ascii="Arial"/>
          <w:sz w:val="12"/>
        </w:rPr>
        <w:t>645</w:t>
      </w:r>
      <w:r>
        <w:rPr>
          <w:rFonts w:ascii="Arial"/>
          <w:spacing w:val="58"/>
          <w:sz w:val="12"/>
        </w:rPr>
        <w:t xml:space="preserve">   </w:t>
      </w:r>
      <w:proofErr w:type="gramStart"/>
      <w:r>
        <w:t>algorithm</w:t>
      </w:r>
      <w:proofErr w:type="gramEnd"/>
      <w:r>
        <w:t>.</w:t>
      </w:r>
      <w:r>
        <w:rPr>
          <w:position w:val="9"/>
          <w:sz w:val="16"/>
        </w:rPr>
        <w:t>67</w:t>
      </w:r>
      <w:r>
        <w:rPr>
          <w:spacing w:val="45"/>
          <w:position w:val="9"/>
          <w:sz w:val="16"/>
        </w:rPr>
        <w:t xml:space="preserve"> </w:t>
      </w:r>
      <w:r>
        <w:t>This</w:t>
      </w:r>
      <w:r>
        <w:rPr>
          <w:spacing w:val="12"/>
        </w:rPr>
        <w:t xml:space="preserve"> </w:t>
      </w:r>
      <w:r>
        <w:t>algorithm</w:t>
      </w:r>
      <w:r>
        <w:rPr>
          <w:spacing w:val="12"/>
        </w:rPr>
        <w:t xml:space="preserve"> </w:t>
      </w:r>
      <w:r>
        <w:t>is</w:t>
      </w:r>
      <w:r>
        <w:rPr>
          <w:spacing w:val="12"/>
        </w:rPr>
        <w:t xml:space="preserve"> </w:t>
      </w:r>
      <w:r>
        <w:t>encapsulated</w:t>
      </w:r>
      <w:r>
        <w:rPr>
          <w:spacing w:val="12"/>
        </w:rPr>
        <w:t xml:space="preserve"> </w:t>
      </w:r>
      <w:r>
        <w:t>in</w:t>
      </w:r>
      <w:r>
        <w:rPr>
          <w:spacing w:val="12"/>
        </w:rPr>
        <w:t xml:space="preserve"> </w:t>
      </w:r>
      <w:proofErr w:type="spellStart"/>
      <w:r>
        <w:rPr>
          <w:rFonts w:ascii="Courier New"/>
          <w:spacing w:val="-2"/>
          <w:w w:val="85"/>
        </w:rPr>
        <w:t>ants.fit_bspline_object_to_scattered_data</w:t>
      </w:r>
      <w:proofErr w:type="spellEnd"/>
      <w:r>
        <w:rPr>
          <w:rFonts w:ascii="Courier New"/>
          <w:spacing w:val="-2"/>
          <w:w w:val="85"/>
        </w:rPr>
        <w:t>(...)</w:t>
      </w:r>
      <w:ins w:id="347" w:author="Gee, James C" w:date="2024-04-10T19:08:00Z">
        <w:r w:rsidR="005652AF">
          <w:rPr>
            <w:rFonts w:ascii="Courier New"/>
            <w:spacing w:val="-2"/>
            <w:w w:val="85"/>
          </w:rPr>
          <w:t>,</w:t>
        </w:r>
      </w:ins>
    </w:p>
    <w:p w14:paraId="5835D6F7" w14:textId="77777777" w:rsidR="005F326E" w:rsidRDefault="00000000">
      <w:pPr>
        <w:pStyle w:val="BodyText"/>
        <w:spacing w:before="137"/>
      </w:pPr>
      <w:proofErr w:type="gramStart"/>
      <w:r>
        <w:rPr>
          <w:rFonts w:ascii="Arial"/>
          <w:w w:val="105"/>
          <w:sz w:val="12"/>
        </w:rPr>
        <w:t>646</w:t>
      </w:r>
      <w:r>
        <w:rPr>
          <w:rFonts w:ascii="Arial"/>
          <w:spacing w:val="56"/>
          <w:w w:val="105"/>
          <w:sz w:val="12"/>
        </w:rPr>
        <w:t xml:space="preserve">  </w:t>
      </w:r>
      <w:r>
        <w:rPr>
          <w:w w:val="105"/>
        </w:rPr>
        <w:t>where</w:t>
      </w:r>
      <w:proofErr w:type="gramEnd"/>
      <w:r>
        <w:rPr>
          <w:spacing w:val="19"/>
          <w:w w:val="105"/>
        </w:rPr>
        <w:t xml:space="preserve"> </w:t>
      </w:r>
      <w:r>
        <w:rPr>
          <w:w w:val="105"/>
        </w:rPr>
        <w:t>the</w:t>
      </w:r>
      <w:r>
        <w:rPr>
          <w:spacing w:val="17"/>
          <w:w w:val="105"/>
        </w:rPr>
        <w:t xml:space="preserve"> </w:t>
      </w:r>
      <w:r>
        <w:rPr>
          <w:w w:val="105"/>
        </w:rPr>
        <w:t>input</w:t>
      </w:r>
      <w:r>
        <w:rPr>
          <w:spacing w:val="18"/>
          <w:w w:val="105"/>
        </w:rPr>
        <w:t xml:space="preserve"> </w:t>
      </w:r>
      <w:r>
        <w:rPr>
          <w:w w:val="105"/>
        </w:rPr>
        <w:t>is</w:t>
      </w:r>
      <w:r>
        <w:rPr>
          <w:spacing w:val="18"/>
          <w:w w:val="105"/>
        </w:rPr>
        <w:t xml:space="preserve"> </w:t>
      </w:r>
      <w:r>
        <w:rPr>
          <w:w w:val="105"/>
        </w:rPr>
        <w:t>the</w:t>
      </w:r>
      <w:r>
        <w:rPr>
          <w:spacing w:val="17"/>
          <w:w w:val="105"/>
        </w:rPr>
        <w:t xml:space="preserve"> </w:t>
      </w:r>
      <w:r>
        <w:rPr>
          <w:w w:val="105"/>
        </w:rPr>
        <w:t>set</w:t>
      </w:r>
      <w:r>
        <w:rPr>
          <w:spacing w:val="18"/>
          <w:w w:val="105"/>
        </w:rPr>
        <w:t xml:space="preserve"> </w:t>
      </w:r>
      <w:r>
        <w:rPr>
          <w:w w:val="105"/>
        </w:rPr>
        <w:t>of</w:t>
      </w:r>
      <w:r>
        <w:rPr>
          <w:spacing w:val="17"/>
          <w:w w:val="105"/>
        </w:rPr>
        <w:t xml:space="preserve"> </w:t>
      </w:r>
      <w:r>
        <w:rPr>
          <w:w w:val="105"/>
        </w:rPr>
        <w:t>voxel</w:t>
      </w:r>
      <w:r>
        <w:rPr>
          <w:spacing w:val="18"/>
          <w:w w:val="105"/>
        </w:rPr>
        <w:t xml:space="preserve"> </w:t>
      </w:r>
      <w:r>
        <w:rPr>
          <w:w w:val="105"/>
        </w:rPr>
        <w:t>intensity</w:t>
      </w:r>
      <w:r>
        <w:rPr>
          <w:spacing w:val="17"/>
          <w:w w:val="105"/>
        </w:rPr>
        <w:t xml:space="preserve"> </w:t>
      </w:r>
      <w:r>
        <w:rPr>
          <w:w w:val="105"/>
        </w:rPr>
        <w:t>values</w:t>
      </w:r>
      <w:r>
        <w:rPr>
          <w:spacing w:val="18"/>
          <w:w w:val="105"/>
        </w:rPr>
        <w:t xml:space="preserve"> </w:t>
      </w:r>
      <w:r>
        <w:rPr>
          <w:w w:val="105"/>
        </w:rPr>
        <w:t>and</w:t>
      </w:r>
      <w:r>
        <w:rPr>
          <w:spacing w:val="18"/>
          <w:w w:val="105"/>
        </w:rPr>
        <w:t xml:space="preserve"> </w:t>
      </w:r>
      <w:r>
        <w:rPr>
          <w:w w:val="105"/>
        </w:rPr>
        <w:t>associated</w:t>
      </w:r>
      <w:r>
        <w:rPr>
          <w:spacing w:val="17"/>
          <w:w w:val="105"/>
        </w:rPr>
        <w:t xml:space="preserve"> </w:t>
      </w:r>
      <w:r>
        <w:rPr>
          <w:w w:val="105"/>
        </w:rPr>
        <w:t>physical</w:t>
      </w:r>
      <w:r>
        <w:rPr>
          <w:spacing w:val="18"/>
          <w:w w:val="105"/>
        </w:rPr>
        <w:t xml:space="preserve"> </w:t>
      </w:r>
      <w:r>
        <w:rPr>
          <w:w w:val="105"/>
        </w:rPr>
        <w:t>location.</w:t>
      </w:r>
      <w:r>
        <w:rPr>
          <w:spacing w:val="58"/>
          <w:w w:val="105"/>
        </w:rPr>
        <w:t xml:space="preserve"> </w:t>
      </w:r>
      <w:r>
        <w:rPr>
          <w:spacing w:val="-2"/>
          <w:w w:val="105"/>
        </w:rPr>
        <w:t>Since</w:t>
      </w:r>
    </w:p>
    <w:p w14:paraId="2484B74C" w14:textId="77777777" w:rsidR="005F326E" w:rsidRDefault="00000000">
      <w:pPr>
        <w:pStyle w:val="BodyText"/>
        <w:spacing w:before="158"/>
      </w:pPr>
      <w:proofErr w:type="gramStart"/>
      <w:r>
        <w:rPr>
          <w:rFonts w:ascii="Arial"/>
          <w:w w:val="105"/>
          <w:sz w:val="12"/>
        </w:rPr>
        <w:t>647</w:t>
      </w:r>
      <w:r>
        <w:rPr>
          <w:rFonts w:ascii="Arial"/>
          <w:spacing w:val="54"/>
          <w:w w:val="105"/>
          <w:sz w:val="12"/>
        </w:rPr>
        <w:t xml:space="preserve">  </w:t>
      </w:r>
      <w:r>
        <w:rPr>
          <w:w w:val="105"/>
        </w:rPr>
        <w:t>each</w:t>
      </w:r>
      <w:proofErr w:type="gramEnd"/>
      <w:r>
        <w:rPr>
          <w:spacing w:val="22"/>
          <w:w w:val="105"/>
        </w:rPr>
        <w:t xml:space="preserve"> </w:t>
      </w:r>
      <w:r>
        <w:rPr>
          <w:w w:val="105"/>
        </w:rPr>
        <w:t>point</w:t>
      </w:r>
      <w:r>
        <w:rPr>
          <w:spacing w:val="21"/>
          <w:w w:val="105"/>
        </w:rPr>
        <w:t xml:space="preserve"> </w:t>
      </w:r>
      <w:r>
        <w:rPr>
          <w:w w:val="105"/>
        </w:rPr>
        <w:t>can</w:t>
      </w:r>
      <w:r>
        <w:rPr>
          <w:spacing w:val="21"/>
          <w:w w:val="105"/>
        </w:rPr>
        <w:t xml:space="preserve"> </w:t>
      </w:r>
      <w:r>
        <w:rPr>
          <w:w w:val="105"/>
        </w:rPr>
        <w:t>be</w:t>
      </w:r>
      <w:r>
        <w:rPr>
          <w:spacing w:val="21"/>
          <w:w w:val="105"/>
        </w:rPr>
        <w:t xml:space="preserve"> </w:t>
      </w:r>
      <w:r>
        <w:rPr>
          <w:w w:val="105"/>
        </w:rPr>
        <w:t>assigned</w:t>
      </w:r>
      <w:r>
        <w:rPr>
          <w:spacing w:val="21"/>
          <w:w w:val="105"/>
        </w:rPr>
        <w:t xml:space="preserve"> </w:t>
      </w:r>
      <w:r>
        <w:rPr>
          <w:w w:val="105"/>
        </w:rPr>
        <w:t>a</w:t>
      </w:r>
      <w:r>
        <w:rPr>
          <w:spacing w:val="21"/>
          <w:w w:val="105"/>
        </w:rPr>
        <w:t xml:space="preserve"> </w:t>
      </w:r>
      <w:r>
        <w:rPr>
          <w:w w:val="105"/>
        </w:rPr>
        <w:t>confidence</w:t>
      </w:r>
      <w:r>
        <w:rPr>
          <w:spacing w:val="21"/>
          <w:w w:val="105"/>
        </w:rPr>
        <w:t xml:space="preserve"> </w:t>
      </w:r>
      <w:r>
        <w:rPr>
          <w:w w:val="105"/>
        </w:rPr>
        <w:t>weight,</w:t>
      </w:r>
      <w:r>
        <w:rPr>
          <w:spacing w:val="25"/>
          <w:w w:val="105"/>
        </w:rPr>
        <w:t xml:space="preserve"> </w:t>
      </w:r>
      <w:r>
        <w:rPr>
          <w:w w:val="105"/>
        </w:rPr>
        <w:t>we</w:t>
      </w:r>
      <w:r>
        <w:rPr>
          <w:spacing w:val="21"/>
          <w:w w:val="105"/>
        </w:rPr>
        <w:t xml:space="preserve"> </w:t>
      </w:r>
      <w:r>
        <w:rPr>
          <w:w w:val="105"/>
        </w:rPr>
        <w:t>use</w:t>
      </w:r>
      <w:r>
        <w:rPr>
          <w:spacing w:val="21"/>
          <w:w w:val="105"/>
        </w:rPr>
        <w:t xml:space="preserve"> </w:t>
      </w:r>
      <w:r>
        <w:rPr>
          <w:w w:val="105"/>
        </w:rPr>
        <w:t>the</w:t>
      </w:r>
      <w:r>
        <w:rPr>
          <w:spacing w:val="21"/>
          <w:w w:val="105"/>
        </w:rPr>
        <w:t xml:space="preserve"> </w:t>
      </w:r>
      <w:proofErr w:type="spellStart"/>
      <w:r>
        <w:rPr>
          <w:w w:val="105"/>
        </w:rPr>
        <w:t>the</w:t>
      </w:r>
      <w:proofErr w:type="spellEnd"/>
      <w:r>
        <w:rPr>
          <w:spacing w:val="22"/>
          <w:w w:val="105"/>
        </w:rPr>
        <w:t xml:space="preserve"> </w:t>
      </w:r>
      <w:r>
        <w:rPr>
          <w:w w:val="105"/>
        </w:rPr>
        <w:t>normalized</w:t>
      </w:r>
      <w:r>
        <w:rPr>
          <w:spacing w:val="21"/>
          <w:w w:val="105"/>
        </w:rPr>
        <w:t xml:space="preserve"> </w:t>
      </w:r>
      <w:r>
        <w:rPr>
          <w:w w:val="105"/>
        </w:rPr>
        <w:t>gradient</w:t>
      </w:r>
      <w:r>
        <w:rPr>
          <w:spacing w:val="21"/>
          <w:w w:val="105"/>
        </w:rPr>
        <w:t xml:space="preserve"> </w:t>
      </w:r>
      <w:r>
        <w:rPr>
          <w:spacing w:val="-2"/>
          <w:w w:val="105"/>
        </w:rPr>
        <w:t>value</w:t>
      </w:r>
    </w:p>
    <w:p w14:paraId="127891DD" w14:textId="77777777" w:rsidR="005F326E" w:rsidRDefault="00000000">
      <w:pPr>
        <w:pStyle w:val="BodyText"/>
        <w:tabs>
          <w:tab w:val="left" w:pos="4622"/>
        </w:tabs>
        <w:spacing w:before="157"/>
      </w:pPr>
      <w:proofErr w:type="gramStart"/>
      <w:r>
        <w:rPr>
          <w:rFonts w:ascii="Arial"/>
          <w:w w:val="105"/>
          <w:sz w:val="12"/>
        </w:rPr>
        <w:t>648</w:t>
      </w:r>
      <w:r>
        <w:rPr>
          <w:rFonts w:ascii="Arial"/>
          <w:spacing w:val="51"/>
          <w:w w:val="105"/>
          <w:sz w:val="12"/>
        </w:rPr>
        <w:t xml:space="preserve">  </w:t>
      </w:r>
      <w:r>
        <w:rPr>
          <w:w w:val="105"/>
        </w:rPr>
        <w:t>to</w:t>
      </w:r>
      <w:proofErr w:type="gramEnd"/>
      <w:r>
        <w:rPr>
          <w:spacing w:val="35"/>
          <w:w w:val="105"/>
        </w:rPr>
        <w:t xml:space="preserve"> </w:t>
      </w:r>
      <w:r>
        <w:rPr>
          <w:w w:val="105"/>
        </w:rPr>
        <w:t>more</w:t>
      </w:r>
      <w:r>
        <w:rPr>
          <w:spacing w:val="36"/>
          <w:w w:val="105"/>
        </w:rPr>
        <w:t xml:space="preserve"> </w:t>
      </w:r>
      <w:r>
        <w:rPr>
          <w:w w:val="105"/>
        </w:rPr>
        <w:t>heavily</w:t>
      </w:r>
      <w:r>
        <w:rPr>
          <w:spacing w:val="36"/>
          <w:w w:val="105"/>
        </w:rPr>
        <w:t xml:space="preserve"> </w:t>
      </w:r>
      <w:r>
        <w:rPr>
          <w:w w:val="105"/>
        </w:rPr>
        <w:t>weight</w:t>
      </w:r>
      <w:r>
        <w:rPr>
          <w:spacing w:val="36"/>
          <w:w w:val="105"/>
        </w:rPr>
        <w:t xml:space="preserve"> </w:t>
      </w:r>
      <w:r>
        <w:rPr>
          <w:w w:val="105"/>
        </w:rPr>
        <w:t>edge</w:t>
      </w:r>
      <w:r>
        <w:rPr>
          <w:spacing w:val="36"/>
          <w:w w:val="105"/>
        </w:rPr>
        <w:t xml:space="preserve"> </w:t>
      </w:r>
      <w:r>
        <w:rPr>
          <w:spacing w:val="-2"/>
          <w:w w:val="105"/>
        </w:rPr>
        <w:t>regions.</w:t>
      </w:r>
      <w:r>
        <w:tab/>
      </w:r>
      <w:r>
        <w:rPr>
          <w:w w:val="105"/>
        </w:rPr>
        <w:t>Although</w:t>
      </w:r>
      <w:r>
        <w:rPr>
          <w:spacing w:val="69"/>
          <w:w w:val="105"/>
        </w:rPr>
        <w:t xml:space="preserve"> </w:t>
      </w:r>
      <w:r>
        <w:rPr>
          <w:w w:val="105"/>
        </w:rPr>
        <w:t>both</w:t>
      </w:r>
      <w:r>
        <w:rPr>
          <w:spacing w:val="69"/>
          <w:w w:val="105"/>
        </w:rPr>
        <w:t xml:space="preserve"> </w:t>
      </w:r>
      <w:r>
        <w:rPr>
          <w:w w:val="105"/>
        </w:rPr>
        <w:t>template/mask</w:t>
      </w:r>
      <w:r>
        <w:rPr>
          <w:spacing w:val="69"/>
          <w:w w:val="105"/>
        </w:rPr>
        <w:t xml:space="preserve"> </w:t>
      </w:r>
      <w:r>
        <w:rPr>
          <w:w w:val="105"/>
        </w:rPr>
        <w:t>pairs</w:t>
      </w:r>
      <w:r>
        <w:rPr>
          <w:spacing w:val="69"/>
          <w:w w:val="105"/>
        </w:rPr>
        <w:t xml:space="preserve"> </w:t>
      </w:r>
      <w:r>
        <w:rPr>
          <w:w w:val="105"/>
        </w:rPr>
        <w:t>are</w:t>
      </w:r>
      <w:r>
        <w:rPr>
          <w:spacing w:val="69"/>
          <w:w w:val="105"/>
        </w:rPr>
        <w:t xml:space="preserve"> </w:t>
      </w:r>
      <w:r>
        <w:rPr>
          <w:spacing w:val="-2"/>
          <w:w w:val="105"/>
        </w:rPr>
        <w:t>available</w:t>
      </w:r>
    </w:p>
    <w:p w14:paraId="3680880E" w14:textId="1C1AD9A8" w:rsidR="005F326E" w:rsidRDefault="00000000">
      <w:pPr>
        <w:pStyle w:val="BodyText"/>
        <w:spacing w:before="157"/>
      </w:pPr>
      <w:proofErr w:type="gramStart"/>
      <w:r>
        <w:rPr>
          <w:rFonts w:ascii="Arial"/>
          <w:w w:val="105"/>
          <w:sz w:val="12"/>
        </w:rPr>
        <w:t>649</w:t>
      </w:r>
      <w:r>
        <w:rPr>
          <w:rFonts w:ascii="Arial"/>
          <w:spacing w:val="61"/>
          <w:w w:val="105"/>
          <w:sz w:val="12"/>
        </w:rPr>
        <w:t xml:space="preserve">  </w:t>
      </w:r>
      <w:r>
        <w:rPr>
          <w:w w:val="105"/>
        </w:rPr>
        <w:t>in</w:t>
      </w:r>
      <w:proofErr w:type="gramEnd"/>
      <w:r>
        <w:rPr>
          <w:spacing w:val="53"/>
          <w:w w:val="105"/>
        </w:rPr>
        <w:t xml:space="preserve"> </w:t>
      </w:r>
      <w:r>
        <w:rPr>
          <w:w w:val="105"/>
        </w:rPr>
        <w:t>the</w:t>
      </w:r>
      <w:r>
        <w:rPr>
          <w:spacing w:val="53"/>
          <w:w w:val="105"/>
        </w:rPr>
        <w:t xml:space="preserve"> </w:t>
      </w:r>
      <w:r>
        <w:rPr>
          <w:w w:val="105"/>
        </w:rPr>
        <w:t>GitHub</w:t>
      </w:r>
      <w:r>
        <w:rPr>
          <w:spacing w:val="54"/>
          <w:w w:val="105"/>
        </w:rPr>
        <w:t xml:space="preserve"> </w:t>
      </w:r>
      <w:r>
        <w:rPr>
          <w:w w:val="105"/>
        </w:rPr>
        <w:t>repository</w:t>
      </w:r>
      <w:r>
        <w:rPr>
          <w:spacing w:val="53"/>
          <w:w w:val="105"/>
        </w:rPr>
        <w:t xml:space="preserve"> </w:t>
      </w:r>
      <w:r>
        <w:rPr>
          <w:w w:val="105"/>
        </w:rPr>
        <w:t>associated</w:t>
      </w:r>
      <w:r>
        <w:rPr>
          <w:spacing w:val="53"/>
          <w:w w:val="105"/>
        </w:rPr>
        <w:t xml:space="preserve"> </w:t>
      </w:r>
      <w:r>
        <w:rPr>
          <w:w w:val="105"/>
        </w:rPr>
        <w:t>with</w:t>
      </w:r>
      <w:r>
        <w:rPr>
          <w:spacing w:val="53"/>
          <w:w w:val="105"/>
        </w:rPr>
        <w:t xml:space="preserve"> </w:t>
      </w:r>
      <w:r>
        <w:rPr>
          <w:w w:val="105"/>
        </w:rPr>
        <w:t>this</w:t>
      </w:r>
      <w:r>
        <w:rPr>
          <w:spacing w:val="54"/>
          <w:w w:val="105"/>
        </w:rPr>
        <w:t xml:space="preserve"> </w:t>
      </w:r>
      <w:r>
        <w:rPr>
          <w:w w:val="105"/>
        </w:rPr>
        <w:t>work,</w:t>
      </w:r>
      <w:r>
        <w:rPr>
          <w:spacing w:val="64"/>
          <w:w w:val="105"/>
        </w:rPr>
        <w:t xml:space="preserve"> </w:t>
      </w:r>
      <w:r>
        <w:rPr>
          <w:w w:val="105"/>
        </w:rPr>
        <w:t>the</w:t>
      </w:r>
      <w:r>
        <w:rPr>
          <w:spacing w:val="54"/>
          <w:w w:val="105"/>
        </w:rPr>
        <w:t xml:space="preserve"> </w:t>
      </w:r>
      <w:r>
        <w:rPr>
          <w:w w:val="105"/>
        </w:rPr>
        <w:t>synthesize</w:t>
      </w:r>
      <w:ins w:id="348" w:author="Gee, James C" w:date="2024-04-10T19:07:00Z">
        <w:r w:rsidR="005652AF">
          <w:rPr>
            <w:w w:val="105"/>
          </w:rPr>
          <w:t>d</w:t>
        </w:r>
      </w:ins>
      <w:r>
        <w:rPr>
          <w:spacing w:val="53"/>
          <w:w w:val="105"/>
        </w:rPr>
        <w:t xml:space="preserve"> </w:t>
      </w:r>
      <w:r>
        <w:rPr>
          <w:w w:val="105"/>
        </w:rPr>
        <w:t>volumetric</w:t>
      </w:r>
      <w:r>
        <w:rPr>
          <w:spacing w:val="53"/>
          <w:w w:val="105"/>
        </w:rPr>
        <w:t xml:space="preserve"> </w:t>
      </w:r>
      <w:r>
        <w:rPr>
          <w:w w:val="105"/>
        </w:rPr>
        <w:t>B-</w:t>
      </w:r>
      <w:r>
        <w:rPr>
          <w:spacing w:val="-2"/>
          <w:w w:val="105"/>
        </w:rPr>
        <w:t>spline</w:t>
      </w:r>
    </w:p>
    <w:p w14:paraId="7BF04079" w14:textId="77777777" w:rsidR="005F326E" w:rsidRDefault="00000000">
      <w:pPr>
        <w:pStyle w:val="BodyText"/>
        <w:spacing w:before="158"/>
      </w:pPr>
      <w:proofErr w:type="gramStart"/>
      <w:r>
        <w:rPr>
          <w:rFonts w:ascii="Arial"/>
          <w:w w:val="105"/>
          <w:sz w:val="12"/>
        </w:rPr>
        <w:t>650</w:t>
      </w:r>
      <w:r>
        <w:rPr>
          <w:rFonts w:ascii="Arial"/>
          <w:spacing w:val="54"/>
          <w:w w:val="105"/>
          <w:sz w:val="12"/>
        </w:rPr>
        <w:t xml:space="preserve">  </w:t>
      </w:r>
      <w:r>
        <w:rPr>
          <w:w w:val="105"/>
        </w:rPr>
        <w:t>T</w:t>
      </w:r>
      <w:proofErr w:type="gramEnd"/>
      <w:r>
        <w:rPr>
          <w:w w:val="105"/>
        </w:rPr>
        <w:t>2-weighted</w:t>
      </w:r>
      <w:r>
        <w:rPr>
          <w:spacing w:val="9"/>
          <w:w w:val="105"/>
        </w:rPr>
        <w:t xml:space="preserve"> </w:t>
      </w:r>
      <w:r>
        <w:rPr>
          <w:w w:val="105"/>
        </w:rPr>
        <w:t>pair</w:t>
      </w:r>
      <w:r>
        <w:rPr>
          <w:spacing w:val="7"/>
          <w:w w:val="105"/>
        </w:rPr>
        <w:t xml:space="preserve"> </w:t>
      </w:r>
      <w:r>
        <w:rPr>
          <w:w w:val="105"/>
        </w:rPr>
        <w:t>is</w:t>
      </w:r>
      <w:r>
        <w:rPr>
          <w:spacing w:val="8"/>
          <w:w w:val="105"/>
        </w:rPr>
        <w:t xml:space="preserve"> </w:t>
      </w:r>
      <w:r>
        <w:rPr>
          <w:w w:val="105"/>
        </w:rPr>
        <w:t>available</w:t>
      </w:r>
      <w:r>
        <w:rPr>
          <w:spacing w:val="7"/>
          <w:w w:val="105"/>
        </w:rPr>
        <w:t xml:space="preserve"> </w:t>
      </w:r>
      <w:r>
        <w:rPr>
          <w:w w:val="105"/>
        </w:rPr>
        <w:t>within</w:t>
      </w:r>
      <w:r>
        <w:rPr>
          <w:spacing w:val="7"/>
          <w:w w:val="105"/>
        </w:rPr>
        <w:t xml:space="preserve"> </w:t>
      </w:r>
      <w:proofErr w:type="spellStart"/>
      <w:r>
        <w:rPr>
          <w:w w:val="105"/>
        </w:rPr>
        <w:t>ANTsXNet</w:t>
      </w:r>
      <w:proofErr w:type="spellEnd"/>
      <w:r>
        <w:rPr>
          <w:spacing w:val="7"/>
          <w:w w:val="105"/>
        </w:rPr>
        <w:t xml:space="preserve"> </w:t>
      </w:r>
      <w:r>
        <w:rPr>
          <w:w w:val="105"/>
        </w:rPr>
        <w:t>through</w:t>
      </w:r>
      <w:r>
        <w:rPr>
          <w:spacing w:val="7"/>
          <w:w w:val="105"/>
        </w:rPr>
        <w:t xml:space="preserve"> </w:t>
      </w:r>
      <w:r>
        <w:rPr>
          <w:w w:val="105"/>
        </w:rPr>
        <w:t>the</w:t>
      </w:r>
      <w:r>
        <w:rPr>
          <w:spacing w:val="7"/>
          <w:w w:val="105"/>
        </w:rPr>
        <w:t xml:space="preserve"> </w:t>
      </w:r>
      <w:r>
        <w:rPr>
          <w:spacing w:val="-2"/>
          <w:w w:val="105"/>
        </w:rPr>
        <w:t>calls:</w:t>
      </w:r>
    </w:p>
    <w:p w14:paraId="4AE6556C" w14:textId="77777777" w:rsidR="005F326E" w:rsidRDefault="005F326E">
      <w:pPr>
        <w:pStyle w:val="BodyText"/>
        <w:ind w:left="0"/>
        <w:rPr>
          <w:sz w:val="20"/>
        </w:rPr>
      </w:pPr>
    </w:p>
    <w:p w14:paraId="0167E6A1" w14:textId="77777777" w:rsidR="005F326E" w:rsidRDefault="00000000">
      <w:pPr>
        <w:pStyle w:val="BodyText"/>
        <w:tabs>
          <w:tab w:val="left" w:pos="786"/>
        </w:tabs>
        <w:spacing w:before="305"/>
      </w:pPr>
      <w:r>
        <w:rPr>
          <w:rFonts w:ascii="Arial" w:hAnsi="Arial"/>
          <w:spacing w:val="-5"/>
          <w:sz w:val="12"/>
        </w:rPr>
        <w:t>651</w:t>
      </w:r>
      <w:r>
        <w:rPr>
          <w:rFonts w:ascii="Arial" w:hAnsi="Arial"/>
          <w:sz w:val="12"/>
        </w:rPr>
        <w:tab/>
      </w:r>
      <w:proofErr w:type="gramStart"/>
      <w:r>
        <w:rPr>
          <w:rFonts w:ascii="Arial" w:hAnsi="Arial"/>
          <w:w w:val="85"/>
        </w:rPr>
        <w:t>•</w:t>
      </w:r>
      <w:r>
        <w:rPr>
          <w:rFonts w:ascii="Arial" w:hAnsi="Arial"/>
          <w:spacing w:val="40"/>
        </w:rPr>
        <w:t xml:space="preserve">  </w:t>
      </w:r>
      <w:r>
        <w:rPr>
          <w:w w:val="85"/>
        </w:rPr>
        <w:t>template</w:t>
      </w:r>
      <w:proofErr w:type="gramEnd"/>
      <w:r>
        <w:rPr>
          <w:w w:val="85"/>
        </w:rPr>
        <w:t>:</w:t>
      </w:r>
      <w:r>
        <w:rPr>
          <w:spacing w:val="36"/>
        </w:rPr>
        <w:t xml:space="preserve">  </w:t>
      </w:r>
      <w:proofErr w:type="spellStart"/>
      <w:r>
        <w:rPr>
          <w:rFonts w:ascii="Courier New" w:hAnsi="Courier New"/>
          <w:w w:val="85"/>
        </w:rPr>
        <w:t>antspynet.get_antsxnet_data</w:t>
      </w:r>
      <w:proofErr w:type="spellEnd"/>
      <w:r>
        <w:rPr>
          <w:rFonts w:ascii="Courier New" w:hAnsi="Courier New"/>
          <w:w w:val="85"/>
        </w:rPr>
        <w:t>("bsplineT2MouseTemplate")</w:t>
      </w:r>
      <w:r>
        <w:rPr>
          <w:rFonts w:ascii="Courier New" w:hAnsi="Courier New"/>
        </w:rPr>
        <w:t xml:space="preserve"> </w:t>
      </w:r>
      <w:r>
        <w:rPr>
          <w:spacing w:val="-5"/>
          <w:w w:val="85"/>
        </w:rPr>
        <w:t>and</w:t>
      </w:r>
    </w:p>
    <w:p w14:paraId="0A077287" w14:textId="77777777" w:rsidR="005F326E" w:rsidRDefault="005F326E">
      <w:pPr>
        <w:pStyle w:val="BodyText"/>
        <w:spacing w:before="2"/>
        <w:ind w:left="0"/>
        <w:rPr>
          <w:sz w:val="29"/>
        </w:rPr>
      </w:pPr>
    </w:p>
    <w:p w14:paraId="5AC155D2" w14:textId="77777777" w:rsidR="005F326E" w:rsidRDefault="00000000">
      <w:pPr>
        <w:pStyle w:val="BodyText"/>
        <w:tabs>
          <w:tab w:val="left" w:pos="786"/>
        </w:tabs>
      </w:pPr>
      <w:r>
        <w:rPr>
          <w:rFonts w:ascii="Arial" w:hAnsi="Arial"/>
          <w:spacing w:val="-5"/>
          <w:sz w:val="12"/>
        </w:rPr>
        <w:t>652</w:t>
      </w:r>
      <w:r>
        <w:rPr>
          <w:rFonts w:ascii="Arial" w:hAnsi="Arial"/>
          <w:sz w:val="12"/>
        </w:rPr>
        <w:tab/>
      </w:r>
      <w:r>
        <w:rPr>
          <w:rFonts w:ascii="Arial" w:hAnsi="Arial"/>
          <w:w w:val="185"/>
        </w:rPr>
        <w:t>•</w:t>
      </w:r>
      <w:r>
        <w:rPr>
          <w:rFonts w:ascii="Arial" w:hAnsi="Arial"/>
          <w:spacing w:val="15"/>
          <w:w w:val="185"/>
        </w:rPr>
        <w:t xml:space="preserve"> </w:t>
      </w:r>
      <w:r>
        <w:t>mask:</w:t>
      </w:r>
      <w:r>
        <w:rPr>
          <w:spacing w:val="63"/>
        </w:rPr>
        <w:t xml:space="preserve"> </w:t>
      </w:r>
      <w:proofErr w:type="spellStart"/>
      <w:r>
        <w:rPr>
          <w:rFonts w:ascii="Courier New" w:hAnsi="Courier New"/>
          <w:spacing w:val="-2"/>
          <w:w w:val="85"/>
        </w:rPr>
        <w:t>antspynet.get_antsxnet_data</w:t>
      </w:r>
      <w:proofErr w:type="spellEnd"/>
      <w:r>
        <w:rPr>
          <w:rFonts w:ascii="Courier New" w:hAnsi="Courier New"/>
          <w:spacing w:val="-2"/>
          <w:w w:val="85"/>
        </w:rPr>
        <w:t>("bsplineT2MouseTemplateBrainMask")</w:t>
      </w:r>
      <w:r>
        <w:rPr>
          <w:spacing w:val="-2"/>
          <w:w w:val="85"/>
        </w:rPr>
        <w:t>.</w:t>
      </w:r>
    </w:p>
    <w:p w14:paraId="46064825" w14:textId="77777777" w:rsidR="005F326E" w:rsidRDefault="005F326E">
      <w:pPr>
        <w:pStyle w:val="BodyText"/>
        <w:ind w:left="0"/>
        <w:rPr>
          <w:sz w:val="20"/>
        </w:rPr>
      </w:pPr>
    </w:p>
    <w:p w14:paraId="7A0A966B" w14:textId="77777777" w:rsidR="005F326E" w:rsidRDefault="005F326E">
      <w:pPr>
        <w:pStyle w:val="BodyText"/>
        <w:spacing w:before="6"/>
        <w:ind w:left="0"/>
        <w:rPr>
          <w:sz w:val="18"/>
        </w:rPr>
      </w:pPr>
    </w:p>
    <w:p w14:paraId="0339850E" w14:textId="77777777" w:rsidR="005F326E" w:rsidRDefault="00000000">
      <w:pPr>
        <w:pStyle w:val="Heading2"/>
        <w:tabs>
          <w:tab w:val="left" w:pos="1321"/>
        </w:tabs>
      </w:pPr>
      <w:r>
        <w:rPr>
          <w:rFonts w:ascii="Arial"/>
          <w:b w:val="0"/>
          <w:w w:val="110"/>
          <w:sz w:val="12"/>
        </w:rPr>
        <w:t>653</w:t>
      </w:r>
      <w:r>
        <w:rPr>
          <w:rFonts w:ascii="Arial"/>
          <w:b w:val="0"/>
          <w:spacing w:val="131"/>
          <w:w w:val="110"/>
          <w:sz w:val="12"/>
        </w:rPr>
        <w:t xml:space="preserve"> </w:t>
      </w:r>
      <w:bookmarkStart w:id="349" w:name="Brain_parcellation"/>
      <w:bookmarkEnd w:id="349"/>
      <w:r>
        <w:rPr>
          <w:spacing w:val="-2"/>
          <w:w w:val="110"/>
        </w:rPr>
        <w:t>4.5.3</w:t>
      </w:r>
      <w:r>
        <w:tab/>
      </w:r>
      <w:r>
        <w:rPr>
          <w:w w:val="110"/>
        </w:rPr>
        <w:t>Brain</w:t>
      </w:r>
      <w:r>
        <w:rPr>
          <w:spacing w:val="28"/>
          <w:w w:val="110"/>
        </w:rPr>
        <w:t xml:space="preserve"> </w:t>
      </w:r>
      <w:r>
        <w:rPr>
          <w:spacing w:val="-2"/>
          <w:w w:val="110"/>
        </w:rPr>
        <w:t>parcellation</w:t>
      </w:r>
    </w:p>
    <w:p w14:paraId="50B21911" w14:textId="77777777" w:rsidR="005F326E" w:rsidRDefault="005F326E">
      <w:pPr>
        <w:pStyle w:val="BodyText"/>
        <w:spacing w:before="10"/>
        <w:ind w:left="0"/>
        <w:rPr>
          <w:b/>
        </w:rPr>
      </w:pPr>
    </w:p>
    <w:p w14:paraId="5B7876BF" w14:textId="77777777" w:rsidR="005F326E" w:rsidRDefault="00000000">
      <w:pPr>
        <w:pStyle w:val="BodyText"/>
        <w:spacing w:before="146"/>
      </w:pPr>
      <w:proofErr w:type="gramStart"/>
      <w:r>
        <w:rPr>
          <w:rFonts w:ascii="Arial"/>
          <w:w w:val="105"/>
          <w:sz w:val="12"/>
        </w:rPr>
        <w:t>654</w:t>
      </w:r>
      <w:r>
        <w:rPr>
          <w:rFonts w:ascii="Arial"/>
          <w:spacing w:val="56"/>
          <w:w w:val="105"/>
          <w:sz w:val="12"/>
        </w:rPr>
        <w:t xml:space="preserve">  </w:t>
      </w:r>
      <w:r>
        <w:rPr>
          <w:w w:val="105"/>
        </w:rPr>
        <w:t>The</w:t>
      </w:r>
      <w:proofErr w:type="gramEnd"/>
      <w:r>
        <w:rPr>
          <w:spacing w:val="-12"/>
          <w:w w:val="105"/>
        </w:rPr>
        <w:t xml:space="preserve"> </w:t>
      </w:r>
      <w:r>
        <w:rPr>
          <w:w w:val="105"/>
        </w:rPr>
        <w:t>T2-weighted</w:t>
      </w:r>
      <w:r>
        <w:rPr>
          <w:spacing w:val="-11"/>
          <w:w w:val="105"/>
        </w:rPr>
        <w:t xml:space="preserve"> </w:t>
      </w:r>
      <w:r>
        <w:rPr>
          <w:w w:val="105"/>
        </w:rPr>
        <w:t>brain</w:t>
      </w:r>
      <w:r>
        <w:rPr>
          <w:spacing w:val="-12"/>
          <w:w w:val="105"/>
        </w:rPr>
        <w:t xml:space="preserve"> </w:t>
      </w:r>
      <w:r>
        <w:rPr>
          <w:w w:val="105"/>
        </w:rPr>
        <w:t>parcellation</w:t>
      </w:r>
      <w:r>
        <w:rPr>
          <w:spacing w:val="-11"/>
          <w:w w:val="105"/>
        </w:rPr>
        <w:t xml:space="preserve"> </w:t>
      </w:r>
      <w:r>
        <w:rPr>
          <w:w w:val="105"/>
        </w:rPr>
        <w:t>network</w:t>
      </w:r>
      <w:r>
        <w:rPr>
          <w:spacing w:val="-12"/>
          <w:w w:val="105"/>
        </w:rPr>
        <w:t xml:space="preserve"> </w:t>
      </w:r>
      <w:r>
        <w:rPr>
          <w:w w:val="105"/>
        </w:rPr>
        <w:t>is</w:t>
      </w:r>
      <w:r>
        <w:rPr>
          <w:spacing w:val="-11"/>
          <w:w w:val="105"/>
        </w:rPr>
        <w:t xml:space="preserve"> </w:t>
      </w:r>
      <w:r>
        <w:rPr>
          <w:w w:val="105"/>
        </w:rPr>
        <w:t>also</w:t>
      </w:r>
      <w:r>
        <w:rPr>
          <w:spacing w:val="-12"/>
          <w:w w:val="105"/>
        </w:rPr>
        <w:t xml:space="preserve"> </w:t>
      </w:r>
      <w:r>
        <w:rPr>
          <w:w w:val="105"/>
        </w:rPr>
        <w:t>based</w:t>
      </w:r>
      <w:r>
        <w:rPr>
          <w:spacing w:val="-12"/>
          <w:w w:val="105"/>
        </w:rPr>
        <w:t xml:space="preserve"> </w:t>
      </w:r>
      <w:r>
        <w:rPr>
          <w:w w:val="105"/>
        </w:rPr>
        <w:t>on</w:t>
      </w:r>
      <w:r>
        <w:rPr>
          <w:spacing w:val="-11"/>
          <w:w w:val="105"/>
        </w:rPr>
        <w:t xml:space="preserve"> </w:t>
      </w:r>
      <w:r>
        <w:rPr>
          <w:w w:val="105"/>
        </w:rPr>
        <w:t>a</w:t>
      </w:r>
      <w:r>
        <w:rPr>
          <w:spacing w:val="-12"/>
          <w:w w:val="105"/>
        </w:rPr>
        <w:t xml:space="preserve"> </w:t>
      </w:r>
      <w:r>
        <w:rPr>
          <w:w w:val="105"/>
        </w:rPr>
        <w:t>3-D</w:t>
      </w:r>
      <w:r>
        <w:rPr>
          <w:spacing w:val="-11"/>
          <w:w w:val="105"/>
        </w:rPr>
        <w:t xml:space="preserve"> </w:t>
      </w:r>
      <w:r>
        <w:rPr>
          <w:w w:val="105"/>
        </w:rPr>
        <w:t>U-net</w:t>
      </w:r>
      <w:r>
        <w:rPr>
          <w:spacing w:val="-12"/>
          <w:w w:val="105"/>
        </w:rPr>
        <w:t xml:space="preserve"> </w:t>
      </w:r>
      <w:r>
        <w:rPr>
          <w:w w:val="105"/>
        </w:rPr>
        <w:t>architecture</w:t>
      </w:r>
      <w:r>
        <w:rPr>
          <w:spacing w:val="-11"/>
          <w:w w:val="105"/>
        </w:rPr>
        <w:t xml:space="preserve"> </w:t>
      </w:r>
      <w:r>
        <w:rPr>
          <w:w w:val="105"/>
        </w:rPr>
        <w:t>and</w:t>
      </w:r>
      <w:r>
        <w:rPr>
          <w:spacing w:val="-12"/>
          <w:w w:val="105"/>
        </w:rPr>
        <w:t xml:space="preserve"> </w:t>
      </w:r>
      <w:r>
        <w:rPr>
          <w:spacing w:val="-5"/>
          <w:w w:val="105"/>
        </w:rPr>
        <w:t>the</w:t>
      </w:r>
    </w:p>
    <w:p w14:paraId="37705880" w14:textId="77777777" w:rsidR="005F326E" w:rsidRDefault="00000000">
      <w:pPr>
        <w:pStyle w:val="BodyText"/>
        <w:spacing w:before="157"/>
      </w:pPr>
      <w:proofErr w:type="gramStart"/>
      <w:r>
        <w:rPr>
          <w:rFonts w:ascii="Arial"/>
          <w:w w:val="105"/>
          <w:sz w:val="12"/>
        </w:rPr>
        <w:t>655</w:t>
      </w:r>
      <w:r>
        <w:rPr>
          <w:rFonts w:ascii="Arial"/>
          <w:spacing w:val="62"/>
          <w:w w:val="105"/>
          <w:sz w:val="12"/>
        </w:rPr>
        <w:t xml:space="preserve">  </w:t>
      </w:r>
      <w:r>
        <w:rPr>
          <w:w w:val="105"/>
        </w:rPr>
        <w:t>T</w:t>
      </w:r>
      <w:proofErr w:type="gramEnd"/>
      <w:r>
        <w:rPr>
          <w:w w:val="105"/>
        </w:rPr>
        <w:t>2-w</w:t>
      </w:r>
      <w:r>
        <w:rPr>
          <w:spacing w:val="-4"/>
          <w:w w:val="105"/>
        </w:rPr>
        <w:t xml:space="preserve"> </w:t>
      </w:r>
      <w:proofErr w:type="spellStart"/>
      <w:r>
        <w:rPr>
          <w:w w:val="105"/>
        </w:rPr>
        <w:t>DevCCF</w:t>
      </w:r>
      <w:proofErr w:type="spellEnd"/>
      <w:r>
        <w:rPr>
          <w:spacing w:val="-6"/>
          <w:w w:val="105"/>
        </w:rPr>
        <w:t xml:space="preserve"> </w:t>
      </w:r>
      <w:r>
        <w:rPr>
          <w:w w:val="105"/>
        </w:rPr>
        <w:t>P56</w:t>
      </w:r>
      <w:r>
        <w:rPr>
          <w:spacing w:val="-6"/>
          <w:w w:val="105"/>
        </w:rPr>
        <w:t xml:space="preserve"> </w:t>
      </w:r>
      <w:r>
        <w:rPr>
          <w:w w:val="105"/>
        </w:rPr>
        <w:t>template</w:t>
      </w:r>
      <w:r>
        <w:rPr>
          <w:spacing w:val="-5"/>
          <w:w w:val="105"/>
        </w:rPr>
        <w:t xml:space="preserve"> </w:t>
      </w:r>
      <w:r>
        <w:rPr>
          <w:w w:val="105"/>
        </w:rPr>
        <w:t>component</w:t>
      </w:r>
      <w:r>
        <w:rPr>
          <w:spacing w:val="-6"/>
          <w:w w:val="105"/>
        </w:rPr>
        <w:t xml:space="preserve"> </w:t>
      </w:r>
      <w:r>
        <w:rPr>
          <w:w w:val="105"/>
        </w:rPr>
        <w:t>with</w:t>
      </w:r>
      <w:r>
        <w:rPr>
          <w:spacing w:val="-6"/>
          <w:w w:val="105"/>
        </w:rPr>
        <w:t xml:space="preserve"> </w:t>
      </w:r>
      <w:r>
        <w:rPr>
          <w:w w:val="105"/>
        </w:rPr>
        <w:t>extensive</w:t>
      </w:r>
      <w:r>
        <w:rPr>
          <w:spacing w:val="-6"/>
          <w:w w:val="105"/>
        </w:rPr>
        <w:t xml:space="preserve"> </w:t>
      </w:r>
      <w:r>
        <w:rPr>
          <w:w w:val="105"/>
        </w:rPr>
        <w:t>data</w:t>
      </w:r>
      <w:r>
        <w:rPr>
          <w:spacing w:val="-5"/>
          <w:w w:val="105"/>
        </w:rPr>
        <w:t xml:space="preserve"> </w:t>
      </w:r>
      <w:r>
        <w:rPr>
          <w:w w:val="105"/>
        </w:rPr>
        <w:t>augmentation,</w:t>
      </w:r>
      <w:r>
        <w:rPr>
          <w:spacing w:val="-2"/>
          <w:w w:val="105"/>
        </w:rPr>
        <w:t xml:space="preserve"> </w:t>
      </w:r>
      <w:r>
        <w:rPr>
          <w:w w:val="105"/>
        </w:rPr>
        <w:t>as</w:t>
      </w:r>
      <w:r>
        <w:rPr>
          <w:spacing w:val="-6"/>
          <w:w w:val="105"/>
        </w:rPr>
        <w:t xml:space="preserve"> </w:t>
      </w:r>
      <w:r>
        <w:rPr>
          <w:w w:val="105"/>
        </w:rPr>
        <w:t>described</w:t>
      </w:r>
      <w:r>
        <w:rPr>
          <w:spacing w:val="-5"/>
          <w:w w:val="105"/>
        </w:rPr>
        <w:t xml:space="preserve"> </w:t>
      </w:r>
      <w:r>
        <w:rPr>
          <w:spacing w:val="-4"/>
          <w:w w:val="105"/>
        </w:rPr>
        <w:t>pre-</w:t>
      </w:r>
    </w:p>
    <w:p w14:paraId="6BFFFB8B" w14:textId="77777777" w:rsidR="005F326E" w:rsidRDefault="00000000">
      <w:pPr>
        <w:pStyle w:val="BodyText"/>
        <w:spacing w:before="157"/>
      </w:pPr>
      <w:proofErr w:type="gramStart"/>
      <w:r>
        <w:rPr>
          <w:rFonts w:ascii="Arial"/>
          <w:w w:val="105"/>
          <w:sz w:val="12"/>
        </w:rPr>
        <w:t>656</w:t>
      </w:r>
      <w:r>
        <w:rPr>
          <w:rFonts w:ascii="Arial"/>
          <w:spacing w:val="58"/>
          <w:w w:val="105"/>
          <w:sz w:val="12"/>
        </w:rPr>
        <w:t xml:space="preserve">  </w:t>
      </w:r>
      <w:proofErr w:type="spellStart"/>
      <w:r>
        <w:rPr>
          <w:w w:val="105"/>
        </w:rPr>
        <w:t>viously</w:t>
      </w:r>
      <w:proofErr w:type="spellEnd"/>
      <w:proofErr w:type="gramEnd"/>
      <w:r>
        <w:rPr>
          <w:w w:val="105"/>
        </w:rPr>
        <w:t>.</w:t>
      </w:r>
      <w:r>
        <w:rPr>
          <w:spacing w:val="35"/>
          <w:w w:val="105"/>
        </w:rPr>
        <w:t xml:space="preserve"> </w:t>
      </w:r>
      <w:r>
        <w:rPr>
          <w:w w:val="105"/>
        </w:rPr>
        <w:t>Intensity</w:t>
      </w:r>
      <w:r>
        <w:rPr>
          <w:spacing w:val="5"/>
          <w:w w:val="105"/>
        </w:rPr>
        <w:t xml:space="preserve"> </w:t>
      </w:r>
      <w:r>
        <w:rPr>
          <w:w w:val="105"/>
        </w:rPr>
        <w:t>differences</w:t>
      </w:r>
      <w:r>
        <w:rPr>
          <w:spacing w:val="5"/>
          <w:w w:val="105"/>
        </w:rPr>
        <w:t xml:space="preserve"> </w:t>
      </w:r>
      <w:r>
        <w:rPr>
          <w:w w:val="105"/>
        </w:rPr>
        <w:t>between</w:t>
      </w:r>
      <w:r>
        <w:rPr>
          <w:spacing w:val="6"/>
          <w:w w:val="105"/>
        </w:rPr>
        <w:t xml:space="preserve"> </w:t>
      </w:r>
      <w:r>
        <w:rPr>
          <w:w w:val="105"/>
        </w:rPr>
        <w:t>the</w:t>
      </w:r>
      <w:r>
        <w:rPr>
          <w:spacing w:val="5"/>
          <w:w w:val="105"/>
        </w:rPr>
        <w:t xml:space="preserve"> </w:t>
      </w:r>
      <w:r>
        <w:rPr>
          <w:w w:val="105"/>
        </w:rPr>
        <w:t>template</w:t>
      </w:r>
      <w:r>
        <w:rPr>
          <w:spacing w:val="5"/>
          <w:w w:val="105"/>
        </w:rPr>
        <w:t xml:space="preserve"> </w:t>
      </w:r>
      <w:r>
        <w:rPr>
          <w:w w:val="105"/>
        </w:rPr>
        <w:t>and</w:t>
      </w:r>
      <w:r>
        <w:rPr>
          <w:spacing w:val="5"/>
          <w:w w:val="105"/>
        </w:rPr>
        <w:t xml:space="preserve"> </w:t>
      </w:r>
      <w:r>
        <w:rPr>
          <w:w w:val="105"/>
        </w:rPr>
        <w:t>any</w:t>
      </w:r>
      <w:r>
        <w:rPr>
          <w:spacing w:val="5"/>
          <w:w w:val="105"/>
        </w:rPr>
        <w:t xml:space="preserve"> </w:t>
      </w:r>
      <w:r>
        <w:rPr>
          <w:w w:val="105"/>
        </w:rPr>
        <w:t>brain</w:t>
      </w:r>
      <w:r>
        <w:rPr>
          <w:spacing w:val="6"/>
          <w:w w:val="105"/>
        </w:rPr>
        <w:t xml:space="preserve"> </w:t>
      </w:r>
      <w:r>
        <w:rPr>
          <w:w w:val="105"/>
        </w:rPr>
        <w:t>extracted</w:t>
      </w:r>
      <w:r>
        <w:rPr>
          <w:spacing w:val="5"/>
          <w:w w:val="105"/>
        </w:rPr>
        <w:t xml:space="preserve"> </w:t>
      </w:r>
      <w:r>
        <w:rPr>
          <w:w w:val="105"/>
        </w:rPr>
        <w:t>input</w:t>
      </w:r>
      <w:r>
        <w:rPr>
          <w:spacing w:val="5"/>
          <w:w w:val="105"/>
        </w:rPr>
        <w:t xml:space="preserve"> </w:t>
      </w:r>
      <w:r>
        <w:rPr>
          <w:w w:val="105"/>
        </w:rPr>
        <w:t>image</w:t>
      </w:r>
      <w:r>
        <w:rPr>
          <w:spacing w:val="5"/>
          <w:w w:val="105"/>
        </w:rPr>
        <w:t xml:space="preserve"> </w:t>
      </w:r>
      <w:proofErr w:type="gramStart"/>
      <w:r>
        <w:rPr>
          <w:spacing w:val="-5"/>
          <w:w w:val="105"/>
        </w:rPr>
        <w:t>are</w:t>
      </w:r>
      <w:proofErr w:type="gramEnd"/>
    </w:p>
    <w:p w14:paraId="5661E38E" w14:textId="77777777" w:rsidR="005F326E" w:rsidRDefault="00000000">
      <w:pPr>
        <w:pStyle w:val="BodyText"/>
        <w:spacing w:before="158"/>
      </w:pPr>
      <w:proofErr w:type="gramStart"/>
      <w:r>
        <w:rPr>
          <w:rFonts w:ascii="Arial"/>
          <w:sz w:val="12"/>
        </w:rPr>
        <w:t>657</w:t>
      </w:r>
      <w:r>
        <w:rPr>
          <w:rFonts w:ascii="Arial"/>
          <w:spacing w:val="74"/>
          <w:w w:val="150"/>
          <w:sz w:val="12"/>
        </w:rPr>
        <w:t xml:space="preserve">  </w:t>
      </w:r>
      <w:r>
        <w:t>minimized</w:t>
      </w:r>
      <w:proofErr w:type="gramEnd"/>
      <w:r>
        <w:rPr>
          <w:spacing w:val="51"/>
        </w:rPr>
        <w:t xml:space="preserve"> </w:t>
      </w:r>
      <w:r>
        <w:t>through</w:t>
      </w:r>
      <w:r>
        <w:rPr>
          <w:spacing w:val="51"/>
        </w:rPr>
        <w:t xml:space="preserve"> </w:t>
      </w:r>
      <w:r>
        <w:t>the</w:t>
      </w:r>
      <w:r>
        <w:rPr>
          <w:spacing w:val="51"/>
        </w:rPr>
        <w:t xml:space="preserve"> </w:t>
      </w:r>
      <w:r>
        <w:t>use</w:t>
      </w:r>
      <w:r>
        <w:rPr>
          <w:spacing w:val="50"/>
        </w:rPr>
        <w:t xml:space="preserve"> </w:t>
      </w:r>
      <w:r>
        <w:t>of</w:t>
      </w:r>
      <w:r>
        <w:rPr>
          <w:spacing w:val="51"/>
        </w:rPr>
        <w:t xml:space="preserve"> </w:t>
      </w:r>
      <w:r>
        <w:t>the</w:t>
      </w:r>
      <w:r>
        <w:rPr>
          <w:spacing w:val="50"/>
        </w:rPr>
        <w:t xml:space="preserve"> </w:t>
      </w:r>
      <w:r>
        <w:t>rank</w:t>
      </w:r>
      <w:r>
        <w:rPr>
          <w:spacing w:val="51"/>
        </w:rPr>
        <w:t xml:space="preserve"> </w:t>
      </w:r>
      <w:r>
        <w:t>intensity</w:t>
      </w:r>
      <w:r>
        <w:rPr>
          <w:spacing w:val="51"/>
        </w:rPr>
        <w:t xml:space="preserve"> </w:t>
      </w:r>
      <w:r>
        <w:t>transform</w:t>
      </w:r>
      <w:r>
        <w:rPr>
          <w:spacing w:val="50"/>
        </w:rPr>
        <w:t xml:space="preserve"> </w:t>
      </w:r>
      <w:r>
        <w:rPr>
          <w:spacing w:val="-2"/>
          <w:w w:val="90"/>
        </w:rPr>
        <w:t>(</w:t>
      </w:r>
      <w:proofErr w:type="spellStart"/>
      <w:r>
        <w:rPr>
          <w:rFonts w:ascii="Courier New"/>
          <w:spacing w:val="-2"/>
          <w:w w:val="90"/>
        </w:rPr>
        <w:t>ants.rank_intensity</w:t>
      </w:r>
      <w:proofErr w:type="spellEnd"/>
      <w:r>
        <w:rPr>
          <w:rFonts w:ascii="Courier New"/>
          <w:spacing w:val="-2"/>
          <w:w w:val="90"/>
        </w:rPr>
        <w:t>(...)</w:t>
      </w:r>
      <w:r>
        <w:rPr>
          <w:spacing w:val="-2"/>
          <w:w w:val="90"/>
        </w:rPr>
        <w:t>).</w:t>
      </w:r>
    </w:p>
    <w:p w14:paraId="0463932F" w14:textId="77777777" w:rsidR="005F326E" w:rsidRDefault="005F326E">
      <w:pPr>
        <w:sectPr w:rsidR="005F326E" w:rsidSect="008C17C3">
          <w:pgSz w:w="12240" w:h="15840"/>
          <w:pgMar w:top="1320" w:right="0" w:bottom="280" w:left="940" w:header="720" w:footer="720" w:gutter="0"/>
          <w:cols w:space="720"/>
        </w:sectPr>
      </w:pPr>
    </w:p>
    <w:p w14:paraId="7B122852" w14:textId="77777777" w:rsidR="005F326E" w:rsidRDefault="00000000">
      <w:pPr>
        <w:pStyle w:val="BodyText"/>
        <w:spacing w:before="135"/>
      </w:pPr>
      <w:proofErr w:type="gramStart"/>
      <w:r>
        <w:rPr>
          <w:rFonts w:ascii="Arial"/>
          <w:sz w:val="12"/>
        </w:rPr>
        <w:lastRenderedPageBreak/>
        <w:t>658</w:t>
      </w:r>
      <w:r>
        <w:rPr>
          <w:rFonts w:ascii="Arial"/>
          <w:spacing w:val="72"/>
          <w:w w:val="150"/>
          <w:sz w:val="12"/>
        </w:rPr>
        <w:t xml:space="preserve">  </w:t>
      </w:r>
      <w:r>
        <w:t>Shape</w:t>
      </w:r>
      <w:proofErr w:type="gramEnd"/>
      <w:r>
        <w:rPr>
          <w:spacing w:val="36"/>
        </w:rPr>
        <w:t xml:space="preserve"> </w:t>
      </w:r>
      <w:r>
        <w:t>differences</w:t>
      </w:r>
      <w:r>
        <w:rPr>
          <w:spacing w:val="36"/>
        </w:rPr>
        <w:t xml:space="preserve"> </w:t>
      </w:r>
      <w:r>
        <w:t>are</w:t>
      </w:r>
      <w:r>
        <w:rPr>
          <w:spacing w:val="35"/>
        </w:rPr>
        <w:t xml:space="preserve"> </w:t>
      </w:r>
      <w:r>
        <w:t>reduced</w:t>
      </w:r>
      <w:r>
        <w:rPr>
          <w:spacing w:val="36"/>
        </w:rPr>
        <w:t xml:space="preserve"> </w:t>
      </w:r>
      <w:r>
        <w:t>by</w:t>
      </w:r>
      <w:r>
        <w:rPr>
          <w:spacing w:val="36"/>
        </w:rPr>
        <w:t xml:space="preserve"> </w:t>
      </w:r>
      <w:r>
        <w:t>the</w:t>
      </w:r>
      <w:r>
        <w:rPr>
          <w:spacing w:val="36"/>
        </w:rPr>
        <w:t xml:space="preserve"> </w:t>
      </w:r>
      <w:r>
        <w:t>additional</w:t>
      </w:r>
      <w:r>
        <w:rPr>
          <w:spacing w:val="36"/>
        </w:rPr>
        <w:t xml:space="preserve"> </w:t>
      </w:r>
      <w:r>
        <w:t>preprocessing</w:t>
      </w:r>
      <w:r>
        <w:rPr>
          <w:spacing w:val="36"/>
        </w:rPr>
        <w:t xml:space="preserve"> </w:t>
      </w:r>
      <w:r>
        <w:t>step</w:t>
      </w:r>
      <w:r>
        <w:rPr>
          <w:spacing w:val="36"/>
        </w:rPr>
        <w:t xml:space="preserve"> </w:t>
      </w:r>
      <w:r>
        <w:t>of</w:t>
      </w:r>
      <w:r>
        <w:rPr>
          <w:spacing w:val="36"/>
        </w:rPr>
        <w:t xml:space="preserve"> </w:t>
      </w:r>
      <w:r>
        <w:t>warping</w:t>
      </w:r>
      <w:r>
        <w:rPr>
          <w:spacing w:val="36"/>
        </w:rPr>
        <w:t xml:space="preserve"> </w:t>
      </w:r>
      <w:r>
        <w:t>the</w:t>
      </w:r>
      <w:r>
        <w:rPr>
          <w:spacing w:val="36"/>
        </w:rPr>
        <w:t xml:space="preserve"> </w:t>
      </w:r>
      <w:r>
        <w:t>brain</w:t>
      </w:r>
      <w:r>
        <w:rPr>
          <w:spacing w:val="36"/>
        </w:rPr>
        <w:t xml:space="preserve"> </w:t>
      </w:r>
      <w:r>
        <w:rPr>
          <w:spacing w:val="-5"/>
        </w:rPr>
        <w:t>ex-</w:t>
      </w:r>
    </w:p>
    <w:p w14:paraId="02A1BF1D" w14:textId="77777777" w:rsidR="005F326E" w:rsidRDefault="00000000">
      <w:pPr>
        <w:pStyle w:val="BodyText"/>
        <w:spacing w:before="157"/>
      </w:pPr>
      <w:proofErr w:type="gramStart"/>
      <w:r>
        <w:rPr>
          <w:rFonts w:ascii="Arial"/>
          <w:w w:val="105"/>
          <w:sz w:val="12"/>
        </w:rPr>
        <w:t>659</w:t>
      </w:r>
      <w:r>
        <w:rPr>
          <w:rFonts w:ascii="Arial"/>
          <w:spacing w:val="70"/>
          <w:w w:val="105"/>
          <w:sz w:val="12"/>
        </w:rPr>
        <w:t xml:space="preserve">  </w:t>
      </w:r>
      <w:proofErr w:type="spellStart"/>
      <w:r>
        <w:rPr>
          <w:w w:val="105"/>
        </w:rPr>
        <w:t>tracted</w:t>
      </w:r>
      <w:proofErr w:type="spellEnd"/>
      <w:proofErr w:type="gramEnd"/>
      <w:r>
        <w:rPr>
          <w:spacing w:val="7"/>
          <w:w w:val="105"/>
        </w:rPr>
        <w:t xml:space="preserve"> </w:t>
      </w:r>
      <w:r>
        <w:rPr>
          <w:w w:val="105"/>
        </w:rPr>
        <w:t>input</w:t>
      </w:r>
      <w:r>
        <w:rPr>
          <w:spacing w:val="7"/>
          <w:w w:val="105"/>
        </w:rPr>
        <w:t xml:space="preserve"> </w:t>
      </w:r>
      <w:r>
        <w:rPr>
          <w:w w:val="105"/>
        </w:rPr>
        <w:t>image</w:t>
      </w:r>
      <w:r>
        <w:rPr>
          <w:spacing w:val="7"/>
          <w:w w:val="105"/>
        </w:rPr>
        <w:t xml:space="preserve"> </w:t>
      </w:r>
      <w:r>
        <w:rPr>
          <w:w w:val="105"/>
        </w:rPr>
        <w:t>to</w:t>
      </w:r>
      <w:r>
        <w:rPr>
          <w:spacing w:val="7"/>
          <w:w w:val="105"/>
        </w:rPr>
        <w:t xml:space="preserve"> </w:t>
      </w:r>
      <w:r>
        <w:rPr>
          <w:w w:val="105"/>
        </w:rPr>
        <w:t>the</w:t>
      </w:r>
      <w:r>
        <w:rPr>
          <w:spacing w:val="7"/>
          <w:w w:val="105"/>
        </w:rPr>
        <w:t xml:space="preserve"> </w:t>
      </w:r>
      <w:r>
        <w:rPr>
          <w:w w:val="105"/>
        </w:rPr>
        <w:t>template.</w:t>
      </w:r>
      <w:r>
        <w:rPr>
          <w:spacing w:val="43"/>
          <w:w w:val="105"/>
        </w:rPr>
        <w:t xml:space="preserve"> </w:t>
      </w:r>
      <w:r>
        <w:rPr>
          <w:w w:val="105"/>
        </w:rPr>
        <w:t>Additional</w:t>
      </w:r>
      <w:r>
        <w:rPr>
          <w:spacing w:val="7"/>
          <w:w w:val="105"/>
        </w:rPr>
        <w:t xml:space="preserve"> </w:t>
      </w:r>
      <w:r>
        <w:rPr>
          <w:w w:val="105"/>
        </w:rPr>
        <w:t>input</w:t>
      </w:r>
      <w:r>
        <w:rPr>
          <w:spacing w:val="7"/>
          <w:w w:val="105"/>
        </w:rPr>
        <w:t xml:space="preserve"> </w:t>
      </w:r>
      <w:r>
        <w:rPr>
          <w:w w:val="105"/>
        </w:rPr>
        <w:t>channels</w:t>
      </w:r>
      <w:r>
        <w:rPr>
          <w:spacing w:val="7"/>
          <w:w w:val="105"/>
        </w:rPr>
        <w:t xml:space="preserve"> </w:t>
      </w:r>
      <w:r>
        <w:rPr>
          <w:w w:val="105"/>
        </w:rPr>
        <w:t>include</w:t>
      </w:r>
      <w:r>
        <w:rPr>
          <w:spacing w:val="7"/>
          <w:w w:val="105"/>
        </w:rPr>
        <w:t xml:space="preserve"> </w:t>
      </w:r>
      <w:r>
        <w:rPr>
          <w:w w:val="105"/>
        </w:rPr>
        <w:t>the</w:t>
      </w:r>
      <w:r>
        <w:rPr>
          <w:spacing w:val="7"/>
          <w:w w:val="105"/>
        </w:rPr>
        <w:t xml:space="preserve"> </w:t>
      </w:r>
      <w:r>
        <w:rPr>
          <w:w w:val="105"/>
        </w:rPr>
        <w:t>prior</w:t>
      </w:r>
      <w:r>
        <w:rPr>
          <w:spacing w:val="7"/>
          <w:w w:val="105"/>
        </w:rPr>
        <w:t xml:space="preserve"> </w:t>
      </w:r>
      <w:proofErr w:type="gramStart"/>
      <w:r>
        <w:rPr>
          <w:spacing w:val="-2"/>
          <w:w w:val="105"/>
        </w:rPr>
        <w:t>probability</w:t>
      </w:r>
      <w:proofErr w:type="gramEnd"/>
    </w:p>
    <w:p w14:paraId="122D6F9D" w14:textId="77777777" w:rsidR="005F326E" w:rsidRDefault="00000000">
      <w:pPr>
        <w:pStyle w:val="BodyText"/>
        <w:spacing w:before="158"/>
      </w:pPr>
      <w:proofErr w:type="gramStart"/>
      <w:r>
        <w:rPr>
          <w:rFonts w:ascii="Arial"/>
          <w:w w:val="105"/>
          <w:sz w:val="12"/>
        </w:rPr>
        <w:t>660</w:t>
      </w:r>
      <w:r>
        <w:rPr>
          <w:rFonts w:ascii="Arial"/>
          <w:spacing w:val="58"/>
          <w:w w:val="105"/>
          <w:sz w:val="12"/>
        </w:rPr>
        <w:t xml:space="preserve">  </w:t>
      </w:r>
      <w:r>
        <w:rPr>
          <w:w w:val="105"/>
        </w:rPr>
        <w:t>images</w:t>
      </w:r>
      <w:proofErr w:type="gramEnd"/>
      <w:r>
        <w:rPr>
          <w:spacing w:val="9"/>
          <w:w w:val="105"/>
        </w:rPr>
        <w:t xml:space="preserve"> </w:t>
      </w:r>
      <w:r>
        <w:rPr>
          <w:w w:val="105"/>
        </w:rPr>
        <w:t>created</w:t>
      </w:r>
      <w:r>
        <w:rPr>
          <w:spacing w:val="9"/>
          <w:w w:val="105"/>
        </w:rPr>
        <w:t xml:space="preserve"> </w:t>
      </w:r>
      <w:r>
        <w:rPr>
          <w:w w:val="105"/>
        </w:rPr>
        <w:t>from</w:t>
      </w:r>
      <w:r>
        <w:rPr>
          <w:spacing w:val="10"/>
          <w:w w:val="105"/>
        </w:rPr>
        <w:t xml:space="preserve"> </w:t>
      </w:r>
      <w:r>
        <w:rPr>
          <w:w w:val="105"/>
        </w:rPr>
        <w:t>the</w:t>
      </w:r>
      <w:r>
        <w:rPr>
          <w:spacing w:val="9"/>
          <w:w w:val="105"/>
        </w:rPr>
        <w:t xml:space="preserve"> </w:t>
      </w:r>
      <w:r>
        <w:rPr>
          <w:w w:val="105"/>
        </w:rPr>
        <w:t>template</w:t>
      </w:r>
      <w:r>
        <w:rPr>
          <w:spacing w:val="9"/>
          <w:w w:val="105"/>
        </w:rPr>
        <w:t xml:space="preserve"> </w:t>
      </w:r>
      <w:r>
        <w:rPr>
          <w:w w:val="105"/>
        </w:rPr>
        <w:t>parcellation.</w:t>
      </w:r>
      <w:r>
        <w:rPr>
          <w:spacing w:val="34"/>
          <w:w w:val="105"/>
        </w:rPr>
        <w:t xml:space="preserve"> </w:t>
      </w:r>
      <w:r>
        <w:rPr>
          <w:w w:val="105"/>
        </w:rPr>
        <w:t>These</w:t>
      </w:r>
      <w:r>
        <w:rPr>
          <w:spacing w:val="10"/>
          <w:w w:val="105"/>
        </w:rPr>
        <w:t xml:space="preserve"> </w:t>
      </w:r>
      <w:r>
        <w:rPr>
          <w:w w:val="105"/>
        </w:rPr>
        <w:t>images</w:t>
      </w:r>
      <w:r>
        <w:rPr>
          <w:spacing w:val="9"/>
          <w:w w:val="105"/>
        </w:rPr>
        <w:t xml:space="preserve"> </w:t>
      </w:r>
      <w:r>
        <w:rPr>
          <w:w w:val="105"/>
        </w:rPr>
        <w:t>are</w:t>
      </w:r>
      <w:r>
        <w:rPr>
          <w:spacing w:val="9"/>
          <w:w w:val="105"/>
        </w:rPr>
        <w:t xml:space="preserve"> </w:t>
      </w:r>
      <w:r>
        <w:rPr>
          <w:w w:val="105"/>
        </w:rPr>
        <w:t>also</w:t>
      </w:r>
      <w:r>
        <w:rPr>
          <w:spacing w:val="10"/>
          <w:w w:val="105"/>
        </w:rPr>
        <w:t xml:space="preserve"> </w:t>
      </w:r>
      <w:r>
        <w:rPr>
          <w:w w:val="105"/>
        </w:rPr>
        <w:t>available</w:t>
      </w:r>
      <w:r>
        <w:rPr>
          <w:spacing w:val="9"/>
          <w:w w:val="105"/>
        </w:rPr>
        <w:t xml:space="preserve"> </w:t>
      </w:r>
      <w:r>
        <w:rPr>
          <w:w w:val="105"/>
        </w:rPr>
        <w:t>through</w:t>
      </w:r>
      <w:r>
        <w:rPr>
          <w:spacing w:val="9"/>
          <w:w w:val="105"/>
        </w:rPr>
        <w:t xml:space="preserve"> </w:t>
      </w:r>
      <w:r>
        <w:rPr>
          <w:spacing w:val="-5"/>
          <w:w w:val="105"/>
        </w:rPr>
        <w:t>the</w:t>
      </w:r>
    </w:p>
    <w:p w14:paraId="741F96BA" w14:textId="77777777" w:rsidR="005F326E" w:rsidRDefault="00000000">
      <w:pPr>
        <w:spacing w:before="157"/>
        <w:ind w:left="110"/>
        <w:rPr>
          <w:sz w:val="24"/>
        </w:rPr>
      </w:pPr>
      <w:proofErr w:type="gramStart"/>
      <w:r>
        <w:rPr>
          <w:rFonts w:ascii="Arial"/>
          <w:sz w:val="12"/>
        </w:rPr>
        <w:t>661</w:t>
      </w:r>
      <w:r>
        <w:rPr>
          <w:rFonts w:ascii="Arial"/>
          <w:spacing w:val="71"/>
          <w:sz w:val="12"/>
        </w:rPr>
        <w:t xml:space="preserve">  </w:t>
      </w:r>
      <w:proofErr w:type="spellStart"/>
      <w:r>
        <w:rPr>
          <w:sz w:val="24"/>
        </w:rPr>
        <w:t>ANTsXNet</w:t>
      </w:r>
      <w:proofErr w:type="spellEnd"/>
      <w:proofErr w:type="gramEnd"/>
      <w:r>
        <w:rPr>
          <w:spacing w:val="22"/>
          <w:sz w:val="24"/>
        </w:rPr>
        <w:t xml:space="preserve"> </w:t>
      </w:r>
      <w:r>
        <w:rPr>
          <w:spacing w:val="-2"/>
          <w:sz w:val="24"/>
        </w:rPr>
        <w:t>interface:</w:t>
      </w:r>
    </w:p>
    <w:p w14:paraId="7AE6535B" w14:textId="77777777" w:rsidR="005F326E" w:rsidRDefault="005F326E">
      <w:pPr>
        <w:pStyle w:val="BodyText"/>
        <w:ind w:left="0"/>
        <w:rPr>
          <w:sz w:val="20"/>
        </w:rPr>
      </w:pPr>
    </w:p>
    <w:p w14:paraId="7118B893" w14:textId="77777777" w:rsidR="005F326E" w:rsidRDefault="00000000">
      <w:pPr>
        <w:pStyle w:val="BodyText"/>
        <w:tabs>
          <w:tab w:val="left" w:pos="786"/>
        </w:tabs>
        <w:spacing w:before="305"/>
      </w:pPr>
      <w:r>
        <w:rPr>
          <w:rFonts w:ascii="Arial" w:hAnsi="Arial"/>
          <w:spacing w:val="-5"/>
          <w:sz w:val="12"/>
        </w:rPr>
        <w:t>662</w:t>
      </w:r>
      <w:r>
        <w:rPr>
          <w:rFonts w:ascii="Arial" w:hAnsi="Arial"/>
          <w:sz w:val="12"/>
        </w:rPr>
        <w:tab/>
      </w:r>
      <w:proofErr w:type="gramStart"/>
      <w:r>
        <w:rPr>
          <w:rFonts w:ascii="Arial" w:hAnsi="Arial"/>
          <w:w w:val="85"/>
        </w:rPr>
        <w:t>•</w:t>
      </w:r>
      <w:r>
        <w:rPr>
          <w:rFonts w:ascii="Arial" w:hAnsi="Arial"/>
          <w:spacing w:val="40"/>
        </w:rPr>
        <w:t xml:space="preserve">  </w:t>
      </w:r>
      <w:r>
        <w:rPr>
          <w:w w:val="85"/>
        </w:rPr>
        <w:t>template</w:t>
      </w:r>
      <w:proofErr w:type="gramEnd"/>
      <w:r>
        <w:rPr>
          <w:w w:val="85"/>
        </w:rPr>
        <w:t>:</w:t>
      </w:r>
      <w:r>
        <w:rPr>
          <w:spacing w:val="36"/>
        </w:rPr>
        <w:t xml:space="preserve">  </w:t>
      </w:r>
      <w:proofErr w:type="spellStart"/>
      <w:r>
        <w:rPr>
          <w:rFonts w:ascii="Courier New" w:hAnsi="Courier New"/>
          <w:w w:val="85"/>
        </w:rPr>
        <w:t>antspynet.get_antsxnet_data</w:t>
      </w:r>
      <w:proofErr w:type="spellEnd"/>
      <w:r>
        <w:rPr>
          <w:rFonts w:ascii="Courier New" w:hAnsi="Courier New"/>
          <w:w w:val="85"/>
        </w:rPr>
        <w:t>("DevCCF_P56_MRI-T2_50um")</w:t>
      </w:r>
      <w:r>
        <w:rPr>
          <w:rFonts w:ascii="Courier New" w:hAnsi="Courier New"/>
          <w:spacing w:val="1"/>
        </w:rPr>
        <w:t xml:space="preserve"> </w:t>
      </w:r>
      <w:r>
        <w:rPr>
          <w:spacing w:val="-5"/>
          <w:w w:val="85"/>
        </w:rPr>
        <w:t>and</w:t>
      </w:r>
    </w:p>
    <w:p w14:paraId="5C6DDC9B" w14:textId="77777777" w:rsidR="005F326E" w:rsidRDefault="005F326E">
      <w:pPr>
        <w:pStyle w:val="BodyText"/>
        <w:spacing w:before="2"/>
        <w:ind w:left="0"/>
        <w:rPr>
          <w:sz w:val="29"/>
        </w:rPr>
      </w:pPr>
    </w:p>
    <w:p w14:paraId="7DB5143A" w14:textId="77777777" w:rsidR="005F326E" w:rsidRDefault="00000000">
      <w:pPr>
        <w:pStyle w:val="BodyText"/>
        <w:tabs>
          <w:tab w:val="left" w:pos="786"/>
        </w:tabs>
        <w:rPr>
          <w:rFonts w:ascii="Courier New" w:hAnsi="Courier New"/>
        </w:rPr>
      </w:pPr>
      <w:r>
        <w:rPr>
          <w:rFonts w:ascii="Arial" w:hAnsi="Arial"/>
          <w:spacing w:val="-5"/>
          <w:sz w:val="12"/>
        </w:rPr>
        <w:t>663</w:t>
      </w:r>
      <w:r>
        <w:rPr>
          <w:rFonts w:ascii="Arial" w:hAnsi="Arial"/>
          <w:sz w:val="12"/>
        </w:rPr>
        <w:tab/>
      </w:r>
      <w:r>
        <w:rPr>
          <w:rFonts w:ascii="Arial" w:hAnsi="Arial"/>
          <w:spacing w:val="-2"/>
          <w:w w:val="90"/>
        </w:rPr>
        <w:t>•</w:t>
      </w:r>
      <w:r>
        <w:rPr>
          <w:rFonts w:ascii="Arial" w:hAnsi="Arial"/>
          <w:spacing w:val="72"/>
        </w:rPr>
        <w:t xml:space="preserve"> </w:t>
      </w:r>
      <w:r>
        <w:rPr>
          <w:spacing w:val="-2"/>
          <w:w w:val="90"/>
        </w:rPr>
        <w:t>parcellation:</w:t>
      </w:r>
      <w:r>
        <w:rPr>
          <w:spacing w:val="47"/>
        </w:rPr>
        <w:t xml:space="preserve"> </w:t>
      </w:r>
      <w:commentRangeStart w:id="350"/>
      <w:commentRangeStart w:id="351"/>
      <w:r>
        <w:rPr>
          <w:rFonts w:ascii="Courier New" w:hAnsi="Courier New"/>
          <w:spacing w:val="-2"/>
          <w:w w:val="90"/>
        </w:rPr>
        <w:t>antspynet.get_antsxnet_</w:t>
      </w:r>
      <w:proofErr w:type="gramStart"/>
      <w:r>
        <w:rPr>
          <w:rFonts w:ascii="Courier New" w:hAnsi="Courier New"/>
          <w:spacing w:val="-2"/>
          <w:w w:val="90"/>
        </w:rPr>
        <w:t>data(</w:t>
      </w:r>
      <w:proofErr w:type="gramEnd"/>
      <w:r>
        <w:rPr>
          <w:rFonts w:ascii="Courier New" w:hAnsi="Courier New"/>
          <w:spacing w:val="-2"/>
          <w:w w:val="90"/>
        </w:rPr>
        <w:t>"DevCCF_P56_MRI-</w:t>
      </w:r>
      <w:r>
        <w:rPr>
          <w:rFonts w:ascii="Courier New" w:hAnsi="Courier New"/>
          <w:spacing w:val="-2"/>
          <w:w w:val="85"/>
        </w:rPr>
        <w:t>T2_50um_BrainParcellationNic</w:t>
      </w:r>
      <w:commentRangeEnd w:id="350"/>
      <w:r w:rsidR="005652AF">
        <w:rPr>
          <w:rStyle w:val="CommentReference"/>
        </w:rPr>
        <w:commentReference w:id="350"/>
      </w:r>
      <w:commentRangeEnd w:id="351"/>
      <w:r w:rsidR="008F6FA5">
        <w:rPr>
          <w:rStyle w:val="CommentReference"/>
        </w:rPr>
        <w:commentReference w:id="351"/>
      </w:r>
    </w:p>
    <w:p w14:paraId="26D5E0D2" w14:textId="77777777" w:rsidR="005F326E" w:rsidRDefault="005F326E">
      <w:pPr>
        <w:rPr>
          <w:rFonts w:ascii="Courier New" w:hAnsi="Courier New"/>
        </w:rPr>
        <w:sectPr w:rsidR="005F326E" w:rsidSect="008C17C3">
          <w:pgSz w:w="12240" w:h="15840"/>
          <w:pgMar w:top="1320" w:right="0" w:bottom="280" w:left="940" w:header="720" w:footer="720" w:gutter="0"/>
          <w:cols w:space="720"/>
        </w:sectPr>
      </w:pPr>
    </w:p>
    <w:p w14:paraId="761E9368" w14:textId="459DB814" w:rsidR="005F326E" w:rsidRDefault="00000000">
      <w:pPr>
        <w:spacing w:before="135"/>
        <w:ind w:left="110"/>
        <w:rPr>
          <w:sz w:val="24"/>
        </w:rPr>
      </w:pPr>
      <w:proofErr w:type="gramStart"/>
      <w:r>
        <w:rPr>
          <w:rFonts w:ascii="Arial"/>
          <w:w w:val="105"/>
          <w:sz w:val="12"/>
        </w:rPr>
        <w:lastRenderedPageBreak/>
        <w:t>664</w:t>
      </w:r>
      <w:r>
        <w:rPr>
          <w:rFonts w:ascii="Arial"/>
          <w:spacing w:val="64"/>
          <w:w w:val="105"/>
          <w:sz w:val="12"/>
        </w:rPr>
        <w:t xml:space="preserve">  </w:t>
      </w:r>
      <w:r>
        <w:rPr>
          <w:b/>
          <w:w w:val="105"/>
          <w:sz w:val="24"/>
        </w:rPr>
        <w:t>Data</w:t>
      </w:r>
      <w:proofErr w:type="gramEnd"/>
      <w:r>
        <w:rPr>
          <w:b/>
          <w:spacing w:val="51"/>
          <w:w w:val="105"/>
          <w:sz w:val="24"/>
        </w:rPr>
        <w:t xml:space="preserve"> </w:t>
      </w:r>
      <w:r>
        <w:rPr>
          <w:b/>
          <w:w w:val="105"/>
          <w:sz w:val="24"/>
        </w:rPr>
        <w:t>availability.</w:t>
      </w:r>
      <w:r>
        <w:rPr>
          <w:b/>
          <w:spacing w:val="78"/>
          <w:w w:val="150"/>
          <w:sz w:val="24"/>
        </w:rPr>
        <w:t xml:space="preserve"> </w:t>
      </w:r>
      <w:r>
        <w:rPr>
          <w:w w:val="105"/>
          <w:sz w:val="24"/>
        </w:rPr>
        <w:t>All</w:t>
      </w:r>
      <w:r>
        <w:rPr>
          <w:spacing w:val="36"/>
          <w:w w:val="105"/>
          <w:sz w:val="24"/>
        </w:rPr>
        <w:t xml:space="preserve"> </w:t>
      </w:r>
      <w:r>
        <w:rPr>
          <w:w w:val="105"/>
          <w:sz w:val="24"/>
        </w:rPr>
        <w:t>data</w:t>
      </w:r>
      <w:r>
        <w:rPr>
          <w:spacing w:val="36"/>
          <w:w w:val="105"/>
          <w:sz w:val="24"/>
        </w:rPr>
        <w:t xml:space="preserve"> </w:t>
      </w:r>
      <w:r>
        <w:rPr>
          <w:w w:val="105"/>
          <w:sz w:val="24"/>
        </w:rPr>
        <w:t>and</w:t>
      </w:r>
      <w:r>
        <w:rPr>
          <w:spacing w:val="36"/>
          <w:w w:val="105"/>
          <w:sz w:val="24"/>
        </w:rPr>
        <w:t xml:space="preserve"> </w:t>
      </w:r>
      <w:del w:id="352" w:author="Gee, James C" w:date="2024-04-10T19:08:00Z">
        <w:r w:rsidDel="005652AF">
          <w:rPr>
            <w:w w:val="105"/>
            <w:sz w:val="24"/>
          </w:rPr>
          <w:delText>doftware</w:delText>
        </w:r>
        <w:r w:rsidDel="005652AF">
          <w:rPr>
            <w:spacing w:val="37"/>
            <w:w w:val="105"/>
            <w:sz w:val="24"/>
          </w:rPr>
          <w:delText xml:space="preserve"> </w:delText>
        </w:r>
      </w:del>
      <w:ins w:id="353" w:author="Gee, James C" w:date="2024-04-10T19:08:00Z">
        <w:r w:rsidR="005652AF">
          <w:rPr>
            <w:w w:val="105"/>
            <w:sz w:val="24"/>
          </w:rPr>
          <w:t>software</w:t>
        </w:r>
        <w:r w:rsidR="005652AF">
          <w:rPr>
            <w:spacing w:val="37"/>
            <w:w w:val="105"/>
            <w:sz w:val="24"/>
          </w:rPr>
          <w:t xml:space="preserve"> </w:t>
        </w:r>
      </w:ins>
      <w:r>
        <w:rPr>
          <w:w w:val="105"/>
          <w:sz w:val="24"/>
        </w:rPr>
        <w:t>used</w:t>
      </w:r>
      <w:r>
        <w:rPr>
          <w:spacing w:val="36"/>
          <w:w w:val="105"/>
          <w:sz w:val="24"/>
        </w:rPr>
        <w:t xml:space="preserve"> </w:t>
      </w:r>
      <w:r>
        <w:rPr>
          <w:w w:val="105"/>
          <w:sz w:val="24"/>
        </w:rPr>
        <w:t>in</w:t>
      </w:r>
      <w:r>
        <w:rPr>
          <w:spacing w:val="36"/>
          <w:w w:val="105"/>
          <w:sz w:val="24"/>
        </w:rPr>
        <w:t xml:space="preserve"> </w:t>
      </w:r>
      <w:r>
        <w:rPr>
          <w:w w:val="105"/>
          <w:sz w:val="24"/>
        </w:rPr>
        <w:t>this</w:t>
      </w:r>
      <w:r>
        <w:rPr>
          <w:spacing w:val="36"/>
          <w:w w:val="105"/>
          <w:sz w:val="24"/>
        </w:rPr>
        <w:t xml:space="preserve"> </w:t>
      </w:r>
      <w:r>
        <w:rPr>
          <w:w w:val="105"/>
          <w:sz w:val="24"/>
        </w:rPr>
        <w:t>work</w:t>
      </w:r>
      <w:r>
        <w:rPr>
          <w:spacing w:val="36"/>
          <w:w w:val="105"/>
          <w:sz w:val="24"/>
        </w:rPr>
        <w:t xml:space="preserve"> </w:t>
      </w:r>
      <w:r>
        <w:rPr>
          <w:w w:val="105"/>
          <w:sz w:val="24"/>
        </w:rPr>
        <w:t>are</w:t>
      </w:r>
      <w:r>
        <w:rPr>
          <w:spacing w:val="37"/>
          <w:w w:val="105"/>
          <w:sz w:val="24"/>
        </w:rPr>
        <w:t xml:space="preserve"> </w:t>
      </w:r>
      <w:r>
        <w:rPr>
          <w:w w:val="105"/>
          <w:sz w:val="24"/>
        </w:rPr>
        <w:t>publicly</w:t>
      </w:r>
      <w:r>
        <w:rPr>
          <w:spacing w:val="36"/>
          <w:w w:val="105"/>
          <w:sz w:val="24"/>
        </w:rPr>
        <w:t xml:space="preserve"> </w:t>
      </w:r>
      <w:r>
        <w:rPr>
          <w:w w:val="105"/>
          <w:sz w:val="24"/>
        </w:rPr>
        <w:t>available.</w:t>
      </w:r>
      <w:r>
        <w:rPr>
          <w:spacing w:val="78"/>
          <w:w w:val="150"/>
          <w:sz w:val="24"/>
        </w:rPr>
        <w:t xml:space="preserve"> </w:t>
      </w:r>
      <w:r>
        <w:rPr>
          <w:spacing w:val="-5"/>
          <w:w w:val="105"/>
          <w:sz w:val="24"/>
        </w:rPr>
        <w:t>The</w:t>
      </w:r>
    </w:p>
    <w:p w14:paraId="0E09E2B0" w14:textId="77777777" w:rsidR="005F326E" w:rsidRDefault="00000000">
      <w:pPr>
        <w:pStyle w:val="BodyText"/>
        <w:spacing w:before="157"/>
      </w:pPr>
      <w:proofErr w:type="gramStart"/>
      <w:r>
        <w:rPr>
          <w:rFonts w:ascii="Arial"/>
          <w:w w:val="105"/>
          <w:sz w:val="12"/>
        </w:rPr>
        <w:t>665</w:t>
      </w:r>
      <w:r>
        <w:rPr>
          <w:rFonts w:ascii="Arial"/>
          <w:spacing w:val="69"/>
          <w:w w:val="150"/>
          <w:sz w:val="12"/>
        </w:rPr>
        <w:t xml:space="preserve">  </w:t>
      </w:r>
      <w:proofErr w:type="spellStart"/>
      <w:r>
        <w:rPr>
          <w:w w:val="105"/>
        </w:rPr>
        <w:t>DevCCF</w:t>
      </w:r>
      <w:proofErr w:type="spellEnd"/>
      <w:proofErr w:type="gramEnd"/>
      <w:r>
        <w:rPr>
          <w:spacing w:val="64"/>
          <w:w w:val="105"/>
        </w:rPr>
        <w:t xml:space="preserve"> </w:t>
      </w:r>
      <w:r>
        <w:rPr>
          <w:w w:val="105"/>
        </w:rPr>
        <w:t>atlas</w:t>
      </w:r>
      <w:r>
        <w:rPr>
          <w:spacing w:val="65"/>
          <w:w w:val="105"/>
        </w:rPr>
        <w:t xml:space="preserve"> </w:t>
      </w:r>
      <w:r>
        <w:rPr>
          <w:w w:val="105"/>
        </w:rPr>
        <w:t>is</w:t>
      </w:r>
      <w:r>
        <w:rPr>
          <w:spacing w:val="64"/>
          <w:w w:val="105"/>
        </w:rPr>
        <w:t xml:space="preserve"> </w:t>
      </w:r>
      <w:r>
        <w:rPr>
          <w:w w:val="105"/>
        </w:rPr>
        <w:t>available</w:t>
      </w:r>
      <w:r>
        <w:rPr>
          <w:spacing w:val="65"/>
          <w:w w:val="105"/>
        </w:rPr>
        <w:t xml:space="preserve"> </w:t>
      </w:r>
      <w:r>
        <w:rPr>
          <w:w w:val="105"/>
        </w:rPr>
        <w:t>at</w:t>
      </w:r>
      <w:r>
        <w:rPr>
          <w:spacing w:val="64"/>
          <w:w w:val="105"/>
        </w:rPr>
        <w:t xml:space="preserve"> </w:t>
      </w:r>
      <w:hyperlink r:id="rId288">
        <w:r>
          <w:rPr>
            <w:color w:val="0000FF"/>
            <w:w w:val="105"/>
          </w:rPr>
          <w:t>https://kimlab.io/brain-map/DevCCF/</w:t>
        </w:r>
      </w:hyperlink>
      <w:r>
        <w:rPr>
          <w:w w:val="105"/>
        </w:rPr>
        <w:t>.</w:t>
      </w:r>
      <w:r>
        <w:rPr>
          <w:spacing w:val="50"/>
          <w:w w:val="105"/>
        </w:rPr>
        <w:t xml:space="preserve">  </w:t>
      </w:r>
      <w:proofErr w:type="spellStart"/>
      <w:r>
        <w:rPr>
          <w:w w:val="105"/>
        </w:rPr>
        <w:t>ANTsPy</w:t>
      </w:r>
      <w:proofErr w:type="spellEnd"/>
      <w:r>
        <w:rPr>
          <w:w w:val="105"/>
        </w:rPr>
        <w:t>,</w:t>
      </w:r>
      <w:r>
        <w:rPr>
          <w:spacing w:val="74"/>
          <w:w w:val="105"/>
        </w:rPr>
        <w:t xml:space="preserve"> </w:t>
      </w:r>
      <w:proofErr w:type="spellStart"/>
      <w:r>
        <w:rPr>
          <w:spacing w:val="-2"/>
          <w:w w:val="105"/>
        </w:rPr>
        <w:t>ANTsR</w:t>
      </w:r>
      <w:proofErr w:type="spellEnd"/>
      <w:r>
        <w:rPr>
          <w:spacing w:val="-2"/>
          <w:w w:val="105"/>
        </w:rPr>
        <w:t>,</w:t>
      </w:r>
    </w:p>
    <w:p w14:paraId="2C4A2E9D" w14:textId="77777777" w:rsidR="005F326E" w:rsidRDefault="00000000">
      <w:pPr>
        <w:pStyle w:val="BodyText"/>
        <w:spacing w:before="158"/>
      </w:pPr>
      <w:proofErr w:type="gramStart"/>
      <w:r>
        <w:rPr>
          <w:rFonts w:ascii="Arial"/>
          <w:w w:val="105"/>
          <w:sz w:val="12"/>
        </w:rPr>
        <w:t>666</w:t>
      </w:r>
      <w:r>
        <w:rPr>
          <w:rFonts w:ascii="Arial"/>
          <w:spacing w:val="59"/>
          <w:w w:val="105"/>
          <w:sz w:val="12"/>
        </w:rPr>
        <w:t xml:space="preserve">  </w:t>
      </w:r>
      <w:proofErr w:type="spellStart"/>
      <w:r>
        <w:rPr>
          <w:w w:val="105"/>
        </w:rPr>
        <w:t>ANTsPyNet</w:t>
      </w:r>
      <w:proofErr w:type="spellEnd"/>
      <w:proofErr w:type="gramEnd"/>
      <w:r>
        <w:rPr>
          <w:w w:val="105"/>
        </w:rPr>
        <w:t>,</w:t>
      </w:r>
      <w:r>
        <w:rPr>
          <w:spacing w:val="-1"/>
          <w:w w:val="105"/>
        </w:rPr>
        <w:t xml:space="preserve"> </w:t>
      </w:r>
      <w:r>
        <w:rPr>
          <w:w w:val="105"/>
        </w:rPr>
        <w:t>and</w:t>
      </w:r>
      <w:r>
        <w:rPr>
          <w:spacing w:val="-4"/>
          <w:w w:val="105"/>
        </w:rPr>
        <w:t xml:space="preserve"> </w:t>
      </w:r>
      <w:proofErr w:type="spellStart"/>
      <w:r>
        <w:rPr>
          <w:w w:val="105"/>
        </w:rPr>
        <w:t>ANTsRNet</w:t>
      </w:r>
      <w:proofErr w:type="spellEnd"/>
      <w:r>
        <w:rPr>
          <w:spacing w:val="-5"/>
          <w:w w:val="105"/>
        </w:rPr>
        <w:t xml:space="preserve"> </w:t>
      </w:r>
      <w:r>
        <w:rPr>
          <w:w w:val="105"/>
        </w:rPr>
        <w:t>are</w:t>
      </w:r>
      <w:r>
        <w:rPr>
          <w:spacing w:val="-4"/>
          <w:w w:val="105"/>
        </w:rPr>
        <w:t xml:space="preserve"> </w:t>
      </w:r>
      <w:r>
        <w:rPr>
          <w:w w:val="105"/>
        </w:rPr>
        <w:t>available</w:t>
      </w:r>
      <w:r>
        <w:rPr>
          <w:spacing w:val="-4"/>
          <w:w w:val="105"/>
        </w:rPr>
        <w:t xml:space="preserve"> </w:t>
      </w:r>
      <w:r>
        <w:rPr>
          <w:w w:val="105"/>
        </w:rPr>
        <w:t>through</w:t>
      </w:r>
      <w:r>
        <w:rPr>
          <w:spacing w:val="-4"/>
          <w:w w:val="105"/>
        </w:rPr>
        <w:t xml:space="preserve"> </w:t>
      </w:r>
      <w:r>
        <w:rPr>
          <w:w w:val="105"/>
        </w:rPr>
        <w:t>GitHub</w:t>
      </w:r>
      <w:r>
        <w:rPr>
          <w:spacing w:val="-4"/>
          <w:w w:val="105"/>
        </w:rPr>
        <w:t xml:space="preserve"> </w:t>
      </w:r>
      <w:r>
        <w:rPr>
          <w:w w:val="105"/>
        </w:rPr>
        <w:t>at</w:t>
      </w:r>
      <w:r>
        <w:rPr>
          <w:spacing w:val="-4"/>
          <w:w w:val="105"/>
        </w:rPr>
        <w:t xml:space="preserve"> </w:t>
      </w:r>
      <w:r>
        <w:rPr>
          <w:w w:val="105"/>
        </w:rPr>
        <w:t>the</w:t>
      </w:r>
      <w:r>
        <w:rPr>
          <w:spacing w:val="-4"/>
          <w:w w:val="105"/>
        </w:rPr>
        <w:t xml:space="preserve"> </w:t>
      </w:r>
      <w:proofErr w:type="spellStart"/>
      <w:r>
        <w:rPr>
          <w:w w:val="105"/>
        </w:rPr>
        <w:t>ANTsX</w:t>
      </w:r>
      <w:proofErr w:type="spellEnd"/>
      <w:r>
        <w:rPr>
          <w:spacing w:val="-4"/>
          <w:w w:val="105"/>
        </w:rPr>
        <w:t xml:space="preserve"> </w:t>
      </w:r>
      <w:r>
        <w:rPr>
          <w:w w:val="105"/>
        </w:rPr>
        <w:t>Ecosystem</w:t>
      </w:r>
      <w:r>
        <w:rPr>
          <w:spacing w:val="-4"/>
          <w:w w:val="105"/>
        </w:rPr>
        <w:t xml:space="preserve"> </w:t>
      </w:r>
      <w:r>
        <w:rPr>
          <w:spacing w:val="-2"/>
          <w:w w:val="105"/>
        </w:rPr>
        <w:t>(</w:t>
      </w:r>
      <w:hyperlink r:id="rId289">
        <w:r>
          <w:rPr>
            <w:color w:val="0000FF"/>
            <w:spacing w:val="-2"/>
            <w:w w:val="105"/>
          </w:rPr>
          <w:t>https:</w:t>
        </w:r>
      </w:hyperlink>
    </w:p>
    <w:p w14:paraId="34EB0B1D" w14:textId="77777777" w:rsidR="005F326E" w:rsidRDefault="00000000">
      <w:pPr>
        <w:pStyle w:val="BodyText"/>
        <w:spacing w:before="157"/>
      </w:pPr>
      <w:r>
        <w:rPr>
          <w:rFonts w:ascii="Arial"/>
          <w:w w:val="105"/>
          <w:sz w:val="12"/>
        </w:rPr>
        <w:t>667</w:t>
      </w:r>
      <w:r>
        <w:rPr>
          <w:rFonts w:ascii="Arial"/>
          <w:spacing w:val="63"/>
          <w:w w:val="105"/>
          <w:sz w:val="12"/>
        </w:rPr>
        <w:t xml:space="preserve">  </w:t>
      </w:r>
      <w:hyperlink r:id="rId290">
        <w:r>
          <w:rPr>
            <w:color w:val="0000FF"/>
            <w:w w:val="105"/>
          </w:rPr>
          <w:t>//github.com/</w:t>
        </w:r>
        <w:proofErr w:type="spellStart"/>
        <w:r>
          <w:rPr>
            <w:color w:val="0000FF"/>
            <w:w w:val="105"/>
          </w:rPr>
          <w:t>ANTsX</w:t>
        </w:r>
        <w:proofErr w:type="spellEnd"/>
      </w:hyperlink>
      <w:r>
        <w:rPr>
          <w:w w:val="105"/>
        </w:rPr>
        <w:t>).</w:t>
      </w:r>
      <w:r>
        <w:rPr>
          <w:spacing w:val="34"/>
          <w:w w:val="105"/>
        </w:rPr>
        <w:t xml:space="preserve"> </w:t>
      </w:r>
      <w:r>
        <w:rPr>
          <w:w w:val="105"/>
        </w:rPr>
        <w:t>Training</w:t>
      </w:r>
      <w:r>
        <w:rPr>
          <w:spacing w:val="-5"/>
          <w:w w:val="105"/>
        </w:rPr>
        <w:t xml:space="preserve"> </w:t>
      </w:r>
      <w:r>
        <w:rPr>
          <w:w w:val="105"/>
        </w:rPr>
        <w:t>scripts</w:t>
      </w:r>
      <w:r>
        <w:rPr>
          <w:spacing w:val="-6"/>
          <w:w w:val="105"/>
        </w:rPr>
        <w:t xml:space="preserve"> </w:t>
      </w:r>
      <w:r>
        <w:rPr>
          <w:w w:val="105"/>
        </w:rPr>
        <w:t>for</w:t>
      </w:r>
      <w:r>
        <w:rPr>
          <w:spacing w:val="-5"/>
          <w:w w:val="105"/>
        </w:rPr>
        <w:t xml:space="preserve"> </w:t>
      </w:r>
      <w:r>
        <w:rPr>
          <w:w w:val="105"/>
        </w:rPr>
        <w:t>all</w:t>
      </w:r>
      <w:r>
        <w:rPr>
          <w:spacing w:val="-5"/>
          <w:w w:val="105"/>
        </w:rPr>
        <w:t xml:space="preserve"> </w:t>
      </w:r>
      <w:r>
        <w:rPr>
          <w:w w:val="105"/>
        </w:rPr>
        <w:t>deep</w:t>
      </w:r>
      <w:r>
        <w:rPr>
          <w:spacing w:val="-6"/>
          <w:w w:val="105"/>
        </w:rPr>
        <w:t xml:space="preserve"> </w:t>
      </w:r>
      <w:r>
        <w:rPr>
          <w:w w:val="105"/>
        </w:rPr>
        <w:t>learning</w:t>
      </w:r>
      <w:r>
        <w:rPr>
          <w:spacing w:val="-5"/>
          <w:w w:val="105"/>
        </w:rPr>
        <w:t xml:space="preserve"> </w:t>
      </w:r>
      <w:r>
        <w:rPr>
          <w:w w:val="105"/>
        </w:rPr>
        <w:t>functionality</w:t>
      </w:r>
      <w:r>
        <w:rPr>
          <w:spacing w:val="-5"/>
          <w:w w:val="105"/>
        </w:rPr>
        <w:t xml:space="preserve"> </w:t>
      </w:r>
      <w:r>
        <w:rPr>
          <w:w w:val="105"/>
        </w:rPr>
        <w:t>in</w:t>
      </w:r>
      <w:r>
        <w:rPr>
          <w:spacing w:val="-6"/>
          <w:w w:val="105"/>
        </w:rPr>
        <w:t xml:space="preserve"> </w:t>
      </w:r>
      <w:proofErr w:type="spellStart"/>
      <w:r>
        <w:rPr>
          <w:w w:val="105"/>
        </w:rPr>
        <w:t>ANTsXNet</w:t>
      </w:r>
      <w:proofErr w:type="spellEnd"/>
      <w:r>
        <w:rPr>
          <w:spacing w:val="-5"/>
          <w:w w:val="105"/>
        </w:rPr>
        <w:t xml:space="preserve"> can</w:t>
      </w:r>
    </w:p>
    <w:p w14:paraId="3816155A" w14:textId="77777777" w:rsidR="005F326E" w:rsidRDefault="00000000">
      <w:pPr>
        <w:pStyle w:val="BodyText"/>
        <w:spacing w:before="157"/>
      </w:pPr>
      <w:proofErr w:type="gramStart"/>
      <w:r>
        <w:rPr>
          <w:rFonts w:ascii="Arial"/>
          <w:w w:val="110"/>
          <w:sz w:val="12"/>
        </w:rPr>
        <w:t>668</w:t>
      </w:r>
      <w:r>
        <w:rPr>
          <w:rFonts w:ascii="Arial"/>
          <w:spacing w:val="40"/>
          <w:w w:val="110"/>
          <w:sz w:val="12"/>
        </w:rPr>
        <w:t xml:space="preserve">  </w:t>
      </w:r>
      <w:r>
        <w:rPr>
          <w:w w:val="110"/>
        </w:rPr>
        <w:t>also</w:t>
      </w:r>
      <w:proofErr w:type="gramEnd"/>
      <w:r>
        <w:rPr>
          <w:spacing w:val="15"/>
          <w:w w:val="110"/>
        </w:rPr>
        <w:t xml:space="preserve"> </w:t>
      </w:r>
      <w:r>
        <w:rPr>
          <w:w w:val="110"/>
        </w:rPr>
        <w:t>be</w:t>
      </w:r>
      <w:r>
        <w:rPr>
          <w:spacing w:val="13"/>
          <w:w w:val="110"/>
        </w:rPr>
        <w:t xml:space="preserve"> </w:t>
      </w:r>
      <w:r>
        <w:rPr>
          <w:w w:val="110"/>
        </w:rPr>
        <w:t>found</w:t>
      </w:r>
      <w:r>
        <w:rPr>
          <w:spacing w:val="14"/>
          <w:w w:val="110"/>
        </w:rPr>
        <w:t xml:space="preserve"> </w:t>
      </w:r>
      <w:r>
        <w:rPr>
          <w:w w:val="110"/>
        </w:rPr>
        <w:t>on</w:t>
      </w:r>
      <w:r>
        <w:rPr>
          <w:spacing w:val="14"/>
          <w:w w:val="110"/>
        </w:rPr>
        <w:t xml:space="preserve"> </w:t>
      </w:r>
      <w:r>
        <w:rPr>
          <w:w w:val="110"/>
        </w:rPr>
        <w:t>GitHub</w:t>
      </w:r>
      <w:r>
        <w:rPr>
          <w:spacing w:val="13"/>
          <w:w w:val="110"/>
        </w:rPr>
        <w:t xml:space="preserve"> </w:t>
      </w:r>
      <w:r>
        <w:rPr>
          <w:w w:val="110"/>
        </w:rPr>
        <w:t>(</w:t>
      </w:r>
      <w:hyperlink r:id="rId291">
        <w:r>
          <w:rPr>
            <w:color w:val="0000FF"/>
            <w:w w:val="110"/>
          </w:rPr>
          <w:t>https://github.com/ntustison/ANTsXNetTraining</w:t>
        </w:r>
      </w:hyperlink>
      <w:r>
        <w:rPr>
          <w:w w:val="110"/>
        </w:rPr>
        <w:t>).</w:t>
      </w:r>
      <w:r>
        <w:rPr>
          <w:spacing w:val="72"/>
          <w:w w:val="110"/>
        </w:rPr>
        <w:t xml:space="preserve"> </w:t>
      </w:r>
      <w:r>
        <w:rPr>
          <w:w w:val="110"/>
        </w:rPr>
        <w:t>A</w:t>
      </w:r>
      <w:r>
        <w:rPr>
          <w:spacing w:val="13"/>
          <w:w w:val="110"/>
        </w:rPr>
        <w:t xml:space="preserve"> </w:t>
      </w:r>
      <w:r>
        <w:rPr>
          <w:spacing w:val="-2"/>
          <w:w w:val="110"/>
        </w:rPr>
        <w:t>GitHub</w:t>
      </w:r>
    </w:p>
    <w:p w14:paraId="423DF1EA" w14:textId="3C362BCF" w:rsidR="005F326E" w:rsidRDefault="00000000">
      <w:pPr>
        <w:pStyle w:val="BodyText"/>
        <w:spacing w:before="158"/>
      </w:pPr>
      <w:r>
        <w:rPr>
          <w:rFonts w:ascii="Arial"/>
          <w:w w:val="105"/>
          <w:sz w:val="12"/>
        </w:rPr>
        <w:t>669</w:t>
      </w:r>
      <w:r>
        <w:rPr>
          <w:rFonts w:ascii="Arial"/>
          <w:spacing w:val="51"/>
          <w:w w:val="105"/>
          <w:sz w:val="12"/>
        </w:rPr>
        <w:t xml:space="preserve">  </w:t>
      </w:r>
      <w:r>
        <w:rPr>
          <w:w w:val="105"/>
        </w:rPr>
        <w:t>repository</w:t>
      </w:r>
      <w:r>
        <w:rPr>
          <w:spacing w:val="-2"/>
          <w:w w:val="105"/>
        </w:rPr>
        <w:t xml:space="preserve"> </w:t>
      </w:r>
      <w:r>
        <w:rPr>
          <w:w w:val="105"/>
        </w:rPr>
        <w:t>specifically</w:t>
      </w:r>
      <w:r>
        <w:rPr>
          <w:spacing w:val="-2"/>
          <w:w w:val="105"/>
        </w:rPr>
        <w:t xml:space="preserve"> </w:t>
      </w:r>
      <w:r>
        <w:rPr>
          <w:w w:val="105"/>
        </w:rPr>
        <w:t>pertaining</w:t>
      </w:r>
      <w:r>
        <w:rPr>
          <w:spacing w:val="-2"/>
          <w:w w:val="105"/>
        </w:rPr>
        <w:t xml:space="preserve"> </w:t>
      </w:r>
      <w:r>
        <w:rPr>
          <w:w w:val="105"/>
        </w:rPr>
        <w:t>to</w:t>
      </w:r>
      <w:r>
        <w:rPr>
          <w:spacing w:val="-2"/>
          <w:w w:val="105"/>
        </w:rPr>
        <w:t xml:space="preserve"> </w:t>
      </w:r>
      <w:r>
        <w:rPr>
          <w:w w:val="105"/>
        </w:rPr>
        <w:t>the</w:t>
      </w:r>
      <w:r>
        <w:rPr>
          <w:spacing w:val="-2"/>
          <w:w w:val="105"/>
        </w:rPr>
        <w:t xml:space="preserve"> </w:t>
      </w:r>
      <w:r>
        <w:rPr>
          <w:w w:val="105"/>
        </w:rPr>
        <w:t>AllenCCFv3</w:t>
      </w:r>
      <w:r>
        <w:rPr>
          <w:spacing w:val="-3"/>
          <w:w w:val="105"/>
        </w:rPr>
        <w:t xml:space="preserve"> </w:t>
      </w:r>
      <w:r>
        <w:rPr>
          <w:w w:val="105"/>
        </w:rPr>
        <w:t>mapping</w:t>
      </w:r>
      <w:ins w:id="354" w:author="Gee, James C" w:date="2024-04-10T19:08:00Z">
        <w:r w:rsidR="005652AF">
          <w:rPr>
            <w:w w:val="105"/>
          </w:rPr>
          <w:t>s</w:t>
        </w:r>
      </w:ins>
      <w:r>
        <w:rPr>
          <w:spacing w:val="-2"/>
          <w:w w:val="105"/>
        </w:rPr>
        <w:t xml:space="preserve"> </w:t>
      </w:r>
      <w:r>
        <w:rPr>
          <w:w w:val="105"/>
        </w:rPr>
        <w:t>is</w:t>
      </w:r>
      <w:r>
        <w:rPr>
          <w:spacing w:val="-2"/>
          <w:w w:val="105"/>
        </w:rPr>
        <w:t xml:space="preserve"> </w:t>
      </w:r>
      <w:r>
        <w:rPr>
          <w:w w:val="105"/>
        </w:rPr>
        <w:t>available</w:t>
      </w:r>
      <w:r>
        <w:rPr>
          <w:spacing w:val="-2"/>
          <w:w w:val="105"/>
        </w:rPr>
        <w:t xml:space="preserve"> </w:t>
      </w:r>
      <w:r>
        <w:rPr>
          <w:w w:val="105"/>
        </w:rPr>
        <w:t>at</w:t>
      </w:r>
      <w:r>
        <w:rPr>
          <w:spacing w:val="-2"/>
          <w:w w:val="105"/>
        </w:rPr>
        <w:t xml:space="preserve"> </w:t>
      </w:r>
      <w:hyperlink r:id="rId292">
        <w:r>
          <w:rPr>
            <w:color w:val="0000FF"/>
            <w:spacing w:val="-2"/>
            <w:w w:val="105"/>
          </w:rPr>
          <w:t>https://github.</w:t>
        </w:r>
      </w:hyperlink>
    </w:p>
    <w:p w14:paraId="5D767E24" w14:textId="77777777" w:rsidR="005F326E" w:rsidRDefault="00000000">
      <w:pPr>
        <w:pStyle w:val="BodyText"/>
        <w:spacing w:before="157"/>
      </w:pPr>
      <w:r>
        <w:rPr>
          <w:rFonts w:ascii="Arial"/>
          <w:w w:val="105"/>
          <w:sz w:val="12"/>
        </w:rPr>
        <w:t>670</w:t>
      </w:r>
      <w:r>
        <w:rPr>
          <w:rFonts w:ascii="Arial"/>
          <w:spacing w:val="66"/>
          <w:w w:val="105"/>
          <w:sz w:val="12"/>
        </w:rPr>
        <w:t xml:space="preserve">  </w:t>
      </w:r>
      <w:hyperlink r:id="rId293">
        <w:r>
          <w:rPr>
            <w:color w:val="0000FF"/>
            <w:w w:val="105"/>
          </w:rPr>
          <w:t>com/</w:t>
        </w:r>
        <w:proofErr w:type="spellStart"/>
        <w:r>
          <w:rPr>
            <w:color w:val="0000FF"/>
            <w:w w:val="105"/>
          </w:rPr>
          <w:t>dontminchenit</w:t>
        </w:r>
        <w:proofErr w:type="spellEnd"/>
        <w:r>
          <w:rPr>
            <w:color w:val="0000FF"/>
            <w:w w:val="105"/>
          </w:rPr>
          <w:t>/</w:t>
        </w:r>
        <w:proofErr w:type="spellStart"/>
        <w:r>
          <w:rPr>
            <w:color w:val="0000FF"/>
            <w:w w:val="105"/>
          </w:rPr>
          <w:t>CCFAlignmentToolkit</w:t>
        </w:r>
        <w:proofErr w:type="spellEnd"/>
      </w:hyperlink>
      <w:r>
        <w:rPr>
          <w:w w:val="105"/>
        </w:rPr>
        <w:t>.</w:t>
      </w:r>
      <w:r>
        <w:rPr>
          <w:spacing w:val="32"/>
          <w:w w:val="105"/>
        </w:rPr>
        <w:t xml:space="preserve">  </w:t>
      </w:r>
      <w:r>
        <w:rPr>
          <w:w w:val="105"/>
        </w:rPr>
        <w:t>For</w:t>
      </w:r>
      <w:r>
        <w:rPr>
          <w:spacing w:val="45"/>
          <w:w w:val="105"/>
        </w:rPr>
        <w:t xml:space="preserve"> </w:t>
      </w:r>
      <w:r>
        <w:rPr>
          <w:w w:val="105"/>
        </w:rPr>
        <w:t>the</w:t>
      </w:r>
      <w:r>
        <w:rPr>
          <w:spacing w:val="44"/>
          <w:w w:val="105"/>
        </w:rPr>
        <w:t xml:space="preserve"> </w:t>
      </w:r>
      <w:r>
        <w:rPr>
          <w:w w:val="105"/>
        </w:rPr>
        <w:t>other</w:t>
      </w:r>
      <w:r>
        <w:rPr>
          <w:spacing w:val="44"/>
          <w:w w:val="105"/>
        </w:rPr>
        <w:t xml:space="preserve"> </w:t>
      </w:r>
      <w:r>
        <w:rPr>
          <w:w w:val="105"/>
        </w:rPr>
        <w:t>two</w:t>
      </w:r>
      <w:r>
        <w:rPr>
          <w:spacing w:val="45"/>
          <w:w w:val="105"/>
        </w:rPr>
        <w:t xml:space="preserve"> </w:t>
      </w:r>
      <w:r>
        <w:rPr>
          <w:w w:val="105"/>
        </w:rPr>
        <w:t>contributions</w:t>
      </w:r>
      <w:r>
        <w:rPr>
          <w:spacing w:val="44"/>
          <w:w w:val="105"/>
        </w:rPr>
        <w:t xml:space="preserve"> </w:t>
      </w:r>
      <w:r>
        <w:rPr>
          <w:w w:val="105"/>
        </w:rPr>
        <w:t>contained</w:t>
      </w:r>
      <w:r>
        <w:rPr>
          <w:spacing w:val="44"/>
          <w:w w:val="105"/>
        </w:rPr>
        <w:t xml:space="preserve"> </w:t>
      </w:r>
      <w:r>
        <w:rPr>
          <w:spacing w:val="-5"/>
          <w:w w:val="105"/>
        </w:rPr>
        <w:t>in</w:t>
      </w:r>
    </w:p>
    <w:p w14:paraId="25D206A4" w14:textId="77777777" w:rsidR="005F326E" w:rsidRDefault="00000000">
      <w:pPr>
        <w:pStyle w:val="BodyText"/>
        <w:spacing w:before="158"/>
      </w:pPr>
      <w:proofErr w:type="gramStart"/>
      <w:r>
        <w:rPr>
          <w:rFonts w:ascii="Arial"/>
          <w:w w:val="105"/>
          <w:sz w:val="12"/>
        </w:rPr>
        <w:t>671</w:t>
      </w:r>
      <w:r>
        <w:rPr>
          <w:rFonts w:ascii="Arial"/>
          <w:spacing w:val="53"/>
          <w:w w:val="105"/>
          <w:sz w:val="12"/>
        </w:rPr>
        <w:t xml:space="preserve">  </w:t>
      </w:r>
      <w:r>
        <w:rPr>
          <w:w w:val="105"/>
        </w:rPr>
        <w:t>this</w:t>
      </w:r>
      <w:proofErr w:type="gramEnd"/>
      <w:r>
        <w:rPr>
          <w:spacing w:val="-2"/>
          <w:w w:val="105"/>
        </w:rPr>
        <w:t xml:space="preserve"> </w:t>
      </w:r>
      <w:r>
        <w:rPr>
          <w:w w:val="105"/>
        </w:rPr>
        <w:t>work,</w:t>
      </w:r>
      <w:r>
        <w:rPr>
          <w:spacing w:val="-2"/>
          <w:w w:val="105"/>
        </w:rPr>
        <w:t xml:space="preserve"> </w:t>
      </w:r>
      <w:r>
        <w:rPr>
          <w:w w:val="105"/>
        </w:rPr>
        <w:t>the</w:t>
      </w:r>
      <w:r>
        <w:rPr>
          <w:spacing w:val="-4"/>
          <w:w w:val="105"/>
        </w:rPr>
        <w:t xml:space="preserve"> </w:t>
      </w:r>
      <w:r>
        <w:rPr>
          <w:w w:val="105"/>
        </w:rPr>
        <w:t>longitudinal</w:t>
      </w:r>
      <w:r>
        <w:rPr>
          <w:spacing w:val="-4"/>
          <w:w w:val="105"/>
        </w:rPr>
        <w:t xml:space="preserve"> </w:t>
      </w:r>
      <w:proofErr w:type="spellStart"/>
      <w:r>
        <w:rPr>
          <w:w w:val="105"/>
        </w:rPr>
        <w:t>DevCCF</w:t>
      </w:r>
      <w:proofErr w:type="spellEnd"/>
      <w:r>
        <w:rPr>
          <w:spacing w:val="-4"/>
          <w:w w:val="105"/>
        </w:rPr>
        <w:t xml:space="preserve"> </w:t>
      </w:r>
      <w:r>
        <w:rPr>
          <w:w w:val="105"/>
        </w:rPr>
        <w:t>mapping</w:t>
      </w:r>
      <w:r>
        <w:rPr>
          <w:spacing w:val="-4"/>
          <w:w w:val="105"/>
        </w:rPr>
        <w:t xml:space="preserve"> </w:t>
      </w:r>
      <w:r>
        <w:rPr>
          <w:w w:val="105"/>
        </w:rPr>
        <w:t>and</w:t>
      </w:r>
      <w:r>
        <w:rPr>
          <w:spacing w:val="-4"/>
          <w:w w:val="105"/>
        </w:rPr>
        <w:t xml:space="preserve"> </w:t>
      </w:r>
      <w:r>
        <w:rPr>
          <w:w w:val="105"/>
        </w:rPr>
        <w:t>mouse</w:t>
      </w:r>
      <w:r>
        <w:rPr>
          <w:spacing w:val="-3"/>
          <w:w w:val="105"/>
        </w:rPr>
        <w:t xml:space="preserve"> </w:t>
      </w:r>
      <w:r>
        <w:rPr>
          <w:w w:val="105"/>
        </w:rPr>
        <w:t>cortical</w:t>
      </w:r>
      <w:r>
        <w:rPr>
          <w:spacing w:val="-4"/>
          <w:w w:val="105"/>
        </w:rPr>
        <w:t xml:space="preserve"> </w:t>
      </w:r>
      <w:r>
        <w:rPr>
          <w:w w:val="105"/>
        </w:rPr>
        <w:t>thickness</w:t>
      </w:r>
      <w:r>
        <w:rPr>
          <w:spacing w:val="-4"/>
          <w:w w:val="105"/>
        </w:rPr>
        <w:t xml:space="preserve"> </w:t>
      </w:r>
      <w:r>
        <w:rPr>
          <w:w w:val="105"/>
        </w:rPr>
        <w:t>pipeline,</w:t>
      </w:r>
      <w:r>
        <w:rPr>
          <w:spacing w:val="-2"/>
          <w:w w:val="105"/>
        </w:rPr>
        <w:t xml:space="preserve"> </w:t>
      </w:r>
      <w:r>
        <w:rPr>
          <w:w w:val="105"/>
        </w:rPr>
        <w:t>we</w:t>
      </w:r>
      <w:r>
        <w:rPr>
          <w:spacing w:val="-4"/>
          <w:w w:val="105"/>
        </w:rPr>
        <w:t xml:space="preserve"> refer</w:t>
      </w:r>
    </w:p>
    <w:p w14:paraId="05559A13" w14:textId="77777777" w:rsidR="005F326E" w:rsidRDefault="00000000">
      <w:pPr>
        <w:pStyle w:val="BodyText"/>
        <w:spacing w:before="157"/>
      </w:pPr>
      <w:proofErr w:type="gramStart"/>
      <w:r>
        <w:rPr>
          <w:rFonts w:ascii="Arial"/>
          <w:w w:val="110"/>
          <w:sz w:val="12"/>
        </w:rPr>
        <w:t>672</w:t>
      </w:r>
      <w:r>
        <w:rPr>
          <w:rFonts w:ascii="Arial"/>
          <w:spacing w:val="44"/>
          <w:w w:val="110"/>
          <w:sz w:val="12"/>
        </w:rPr>
        <w:t xml:space="preserve">  </w:t>
      </w:r>
      <w:r>
        <w:rPr>
          <w:w w:val="110"/>
        </w:rPr>
        <w:t>the</w:t>
      </w:r>
      <w:proofErr w:type="gramEnd"/>
      <w:r>
        <w:rPr>
          <w:spacing w:val="-1"/>
          <w:w w:val="110"/>
        </w:rPr>
        <w:t xml:space="preserve"> </w:t>
      </w:r>
      <w:r>
        <w:rPr>
          <w:w w:val="110"/>
        </w:rPr>
        <w:t>interested</w:t>
      </w:r>
      <w:r>
        <w:rPr>
          <w:spacing w:val="-3"/>
          <w:w w:val="110"/>
        </w:rPr>
        <w:t xml:space="preserve"> </w:t>
      </w:r>
      <w:r>
        <w:rPr>
          <w:w w:val="110"/>
        </w:rPr>
        <w:t>reader</w:t>
      </w:r>
      <w:r>
        <w:rPr>
          <w:spacing w:val="-2"/>
          <w:w w:val="110"/>
        </w:rPr>
        <w:t xml:space="preserve"> </w:t>
      </w:r>
      <w:r>
        <w:rPr>
          <w:w w:val="110"/>
        </w:rPr>
        <w:t>to</w:t>
      </w:r>
      <w:r>
        <w:rPr>
          <w:spacing w:val="-3"/>
          <w:w w:val="110"/>
        </w:rPr>
        <w:t xml:space="preserve"> </w:t>
      </w:r>
      <w:hyperlink r:id="rId294">
        <w:r>
          <w:rPr>
            <w:color w:val="0000FF"/>
            <w:spacing w:val="-2"/>
            <w:w w:val="110"/>
          </w:rPr>
          <w:t>https://github.com/ntustison/ANTsXMouseBrainMapping</w:t>
        </w:r>
      </w:hyperlink>
      <w:r>
        <w:rPr>
          <w:spacing w:val="-2"/>
          <w:w w:val="110"/>
        </w:rPr>
        <w:t>.</w:t>
      </w:r>
    </w:p>
    <w:p w14:paraId="40046BDF" w14:textId="77777777" w:rsidR="005F326E" w:rsidRDefault="005F326E">
      <w:pPr>
        <w:sectPr w:rsidR="005F326E" w:rsidSect="008C17C3">
          <w:pgSz w:w="12240" w:h="15840"/>
          <w:pgMar w:top="1320" w:right="0" w:bottom="280" w:left="940" w:header="720" w:footer="720" w:gutter="0"/>
          <w:cols w:space="720"/>
        </w:sectPr>
      </w:pPr>
    </w:p>
    <w:p w14:paraId="04AB20DC" w14:textId="77777777" w:rsidR="005F326E" w:rsidRDefault="00000000">
      <w:pPr>
        <w:spacing w:before="161"/>
        <w:ind w:left="110"/>
        <w:rPr>
          <w:b/>
          <w:sz w:val="34"/>
        </w:rPr>
      </w:pPr>
      <w:r>
        <w:rPr>
          <w:rFonts w:ascii="Arial"/>
          <w:w w:val="110"/>
          <w:sz w:val="12"/>
        </w:rPr>
        <w:lastRenderedPageBreak/>
        <w:t>673</w:t>
      </w:r>
      <w:r>
        <w:rPr>
          <w:rFonts w:ascii="Arial"/>
          <w:spacing w:val="131"/>
          <w:w w:val="110"/>
          <w:sz w:val="12"/>
        </w:rPr>
        <w:t xml:space="preserve"> </w:t>
      </w:r>
      <w:bookmarkStart w:id="355" w:name="References"/>
      <w:bookmarkEnd w:id="355"/>
      <w:r>
        <w:rPr>
          <w:b/>
          <w:spacing w:val="-2"/>
          <w:w w:val="110"/>
          <w:sz w:val="34"/>
        </w:rPr>
        <w:t>References</w:t>
      </w:r>
    </w:p>
    <w:p w14:paraId="3418390B" w14:textId="77777777" w:rsidR="005F326E" w:rsidRDefault="005F326E">
      <w:pPr>
        <w:pStyle w:val="BodyText"/>
        <w:spacing w:before="6"/>
        <w:ind w:left="0"/>
        <w:rPr>
          <w:b/>
          <w:sz w:val="28"/>
        </w:rPr>
      </w:pPr>
    </w:p>
    <w:p w14:paraId="2051196A" w14:textId="77777777" w:rsidR="005F326E" w:rsidRDefault="005F326E">
      <w:pPr>
        <w:rPr>
          <w:sz w:val="28"/>
        </w:rPr>
        <w:sectPr w:rsidR="005F326E" w:rsidSect="008C17C3">
          <w:pgSz w:w="12240" w:h="15840"/>
          <w:pgMar w:top="1200" w:right="0" w:bottom="280" w:left="940" w:header="720" w:footer="720" w:gutter="0"/>
          <w:cols w:space="720"/>
        </w:sectPr>
      </w:pPr>
    </w:p>
    <w:p w14:paraId="6248B6BF" w14:textId="77777777" w:rsidR="005F326E" w:rsidRDefault="005F326E">
      <w:pPr>
        <w:pStyle w:val="BodyText"/>
        <w:spacing w:before="4"/>
        <w:ind w:left="0"/>
        <w:rPr>
          <w:b/>
          <w:sz w:val="22"/>
        </w:rPr>
      </w:pPr>
    </w:p>
    <w:p w14:paraId="1A97A2EB" w14:textId="77777777" w:rsidR="005F326E" w:rsidRDefault="00000000">
      <w:pPr>
        <w:ind w:left="110"/>
        <w:rPr>
          <w:rFonts w:ascii="Arial"/>
          <w:sz w:val="12"/>
        </w:rPr>
      </w:pPr>
      <w:r>
        <w:rPr>
          <w:rFonts w:ascii="Arial"/>
          <w:spacing w:val="-5"/>
          <w:sz w:val="12"/>
        </w:rPr>
        <w:t>674</w:t>
      </w:r>
    </w:p>
    <w:p w14:paraId="4651C991" w14:textId="77777777" w:rsidR="005F326E" w:rsidRDefault="005F326E">
      <w:pPr>
        <w:pStyle w:val="BodyText"/>
        <w:ind w:left="0"/>
        <w:rPr>
          <w:rFonts w:ascii="Arial"/>
          <w:sz w:val="18"/>
        </w:rPr>
      </w:pPr>
    </w:p>
    <w:p w14:paraId="4AAEA25B" w14:textId="77777777" w:rsidR="005F326E" w:rsidRDefault="005F326E">
      <w:pPr>
        <w:pStyle w:val="BodyText"/>
        <w:spacing w:before="7"/>
        <w:ind w:left="0"/>
        <w:rPr>
          <w:rFonts w:ascii="Arial"/>
          <w:sz w:val="14"/>
        </w:rPr>
      </w:pPr>
    </w:p>
    <w:p w14:paraId="28975F5E" w14:textId="77777777" w:rsidR="005F326E" w:rsidRDefault="00000000">
      <w:pPr>
        <w:ind w:left="110"/>
        <w:rPr>
          <w:rFonts w:ascii="Arial"/>
          <w:sz w:val="12"/>
        </w:rPr>
      </w:pPr>
      <w:r>
        <w:rPr>
          <w:rFonts w:ascii="Arial"/>
          <w:spacing w:val="-5"/>
          <w:sz w:val="12"/>
        </w:rPr>
        <w:t>675</w:t>
      </w:r>
    </w:p>
    <w:p w14:paraId="5232589D" w14:textId="77777777" w:rsidR="005F326E" w:rsidRDefault="005F326E">
      <w:pPr>
        <w:pStyle w:val="BodyText"/>
        <w:ind w:left="0"/>
        <w:rPr>
          <w:rFonts w:ascii="Arial"/>
          <w:sz w:val="18"/>
        </w:rPr>
      </w:pPr>
    </w:p>
    <w:p w14:paraId="707E531A" w14:textId="77777777" w:rsidR="005F326E" w:rsidRDefault="005F326E">
      <w:pPr>
        <w:pStyle w:val="BodyText"/>
        <w:spacing w:before="5"/>
        <w:ind w:left="0"/>
        <w:rPr>
          <w:rFonts w:ascii="Arial"/>
          <w:sz w:val="16"/>
        </w:rPr>
      </w:pPr>
    </w:p>
    <w:p w14:paraId="39470501" w14:textId="77777777" w:rsidR="005F326E" w:rsidRDefault="00000000">
      <w:pPr>
        <w:ind w:left="110"/>
        <w:rPr>
          <w:rFonts w:ascii="Arial"/>
          <w:sz w:val="12"/>
        </w:rPr>
      </w:pPr>
      <w:r>
        <w:rPr>
          <w:rFonts w:ascii="Arial"/>
          <w:spacing w:val="-5"/>
          <w:sz w:val="12"/>
        </w:rPr>
        <w:t>676</w:t>
      </w:r>
    </w:p>
    <w:p w14:paraId="7497DB3D" w14:textId="77777777" w:rsidR="005F326E" w:rsidRDefault="005F326E">
      <w:pPr>
        <w:pStyle w:val="BodyText"/>
        <w:ind w:left="0"/>
        <w:rPr>
          <w:rFonts w:ascii="Arial"/>
          <w:sz w:val="18"/>
        </w:rPr>
      </w:pPr>
    </w:p>
    <w:p w14:paraId="00C2B83D" w14:textId="77777777" w:rsidR="005F326E" w:rsidRDefault="005F326E">
      <w:pPr>
        <w:pStyle w:val="BodyText"/>
        <w:spacing w:before="7"/>
        <w:ind w:left="0"/>
        <w:rPr>
          <w:rFonts w:ascii="Arial"/>
          <w:sz w:val="14"/>
        </w:rPr>
      </w:pPr>
    </w:p>
    <w:p w14:paraId="4922A00D" w14:textId="77777777" w:rsidR="005F326E" w:rsidRDefault="00000000">
      <w:pPr>
        <w:ind w:left="110"/>
        <w:rPr>
          <w:rFonts w:ascii="Arial"/>
          <w:sz w:val="12"/>
        </w:rPr>
      </w:pPr>
      <w:r>
        <w:rPr>
          <w:rFonts w:ascii="Arial"/>
          <w:spacing w:val="-5"/>
          <w:sz w:val="12"/>
        </w:rPr>
        <w:t>677</w:t>
      </w:r>
    </w:p>
    <w:p w14:paraId="5062ECC9" w14:textId="77777777" w:rsidR="005F326E" w:rsidRDefault="005F326E">
      <w:pPr>
        <w:pStyle w:val="BodyText"/>
        <w:ind w:left="0"/>
        <w:rPr>
          <w:rFonts w:ascii="Arial"/>
          <w:sz w:val="18"/>
        </w:rPr>
      </w:pPr>
    </w:p>
    <w:p w14:paraId="7E22CD0F" w14:textId="77777777" w:rsidR="005F326E" w:rsidRDefault="005F326E">
      <w:pPr>
        <w:pStyle w:val="BodyText"/>
        <w:spacing w:before="5"/>
        <w:ind w:left="0"/>
        <w:rPr>
          <w:rFonts w:ascii="Arial"/>
          <w:sz w:val="16"/>
        </w:rPr>
      </w:pPr>
    </w:p>
    <w:p w14:paraId="1821A3D3" w14:textId="77777777" w:rsidR="005F326E" w:rsidRDefault="00000000">
      <w:pPr>
        <w:ind w:left="110"/>
        <w:rPr>
          <w:rFonts w:ascii="Arial"/>
          <w:sz w:val="12"/>
        </w:rPr>
      </w:pPr>
      <w:r>
        <w:rPr>
          <w:rFonts w:ascii="Arial"/>
          <w:spacing w:val="-5"/>
          <w:sz w:val="12"/>
        </w:rPr>
        <w:t>678</w:t>
      </w:r>
    </w:p>
    <w:p w14:paraId="5D96945E" w14:textId="77777777" w:rsidR="005F326E" w:rsidRDefault="005F326E">
      <w:pPr>
        <w:pStyle w:val="BodyText"/>
        <w:ind w:left="0"/>
        <w:rPr>
          <w:rFonts w:ascii="Arial"/>
          <w:sz w:val="18"/>
        </w:rPr>
      </w:pPr>
    </w:p>
    <w:p w14:paraId="74C6B542" w14:textId="77777777" w:rsidR="005F326E" w:rsidRDefault="005F326E">
      <w:pPr>
        <w:pStyle w:val="BodyText"/>
        <w:spacing w:before="7"/>
        <w:ind w:left="0"/>
        <w:rPr>
          <w:rFonts w:ascii="Arial"/>
          <w:sz w:val="14"/>
        </w:rPr>
      </w:pPr>
    </w:p>
    <w:p w14:paraId="0624A063" w14:textId="77777777" w:rsidR="005F326E" w:rsidRDefault="00000000">
      <w:pPr>
        <w:ind w:left="110"/>
        <w:rPr>
          <w:rFonts w:ascii="Arial"/>
          <w:sz w:val="12"/>
        </w:rPr>
      </w:pPr>
      <w:r>
        <w:rPr>
          <w:rFonts w:ascii="Arial"/>
          <w:spacing w:val="-5"/>
          <w:sz w:val="12"/>
        </w:rPr>
        <w:t>679</w:t>
      </w:r>
    </w:p>
    <w:p w14:paraId="4629AFBC" w14:textId="77777777" w:rsidR="005F326E" w:rsidRDefault="005F326E">
      <w:pPr>
        <w:pStyle w:val="BodyText"/>
        <w:ind w:left="0"/>
        <w:rPr>
          <w:rFonts w:ascii="Arial"/>
          <w:sz w:val="18"/>
        </w:rPr>
      </w:pPr>
    </w:p>
    <w:p w14:paraId="48479ADC" w14:textId="77777777" w:rsidR="005F326E" w:rsidRDefault="005F326E">
      <w:pPr>
        <w:pStyle w:val="BodyText"/>
        <w:spacing w:before="5"/>
        <w:ind w:left="0"/>
        <w:rPr>
          <w:rFonts w:ascii="Arial"/>
          <w:sz w:val="16"/>
        </w:rPr>
      </w:pPr>
    </w:p>
    <w:p w14:paraId="7E0CC269" w14:textId="77777777" w:rsidR="005F326E" w:rsidRDefault="00000000">
      <w:pPr>
        <w:ind w:left="110"/>
        <w:rPr>
          <w:rFonts w:ascii="Arial"/>
          <w:sz w:val="12"/>
        </w:rPr>
      </w:pPr>
      <w:r>
        <w:rPr>
          <w:rFonts w:ascii="Arial"/>
          <w:spacing w:val="-5"/>
          <w:sz w:val="12"/>
        </w:rPr>
        <w:t>680</w:t>
      </w:r>
    </w:p>
    <w:p w14:paraId="4A8B23D7" w14:textId="77777777" w:rsidR="005F326E" w:rsidRDefault="005F326E">
      <w:pPr>
        <w:pStyle w:val="BodyText"/>
        <w:ind w:left="0"/>
        <w:rPr>
          <w:rFonts w:ascii="Arial"/>
          <w:sz w:val="18"/>
        </w:rPr>
      </w:pPr>
    </w:p>
    <w:p w14:paraId="56EAC5F2" w14:textId="77777777" w:rsidR="005F326E" w:rsidRDefault="005F326E">
      <w:pPr>
        <w:pStyle w:val="BodyText"/>
        <w:spacing w:before="7"/>
        <w:ind w:left="0"/>
        <w:rPr>
          <w:rFonts w:ascii="Arial"/>
          <w:sz w:val="14"/>
        </w:rPr>
      </w:pPr>
    </w:p>
    <w:p w14:paraId="07B8C2C3" w14:textId="77777777" w:rsidR="005F326E" w:rsidRDefault="00000000">
      <w:pPr>
        <w:ind w:left="110"/>
        <w:rPr>
          <w:rFonts w:ascii="Arial"/>
          <w:sz w:val="12"/>
        </w:rPr>
      </w:pPr>
      <w:r>
        <w:rPr>
          <w:rFonts w:ascii="Arial"/>
          <w:spacing w:val="-5"/>
          <w:sz w:val="12"/>
        </w:rPr>
        <w:t>681</w:t>
      </w:r>
    </w:p>
    <w:p w14:paraId="56147141" w14:textId="77777777" w:rsidR="005F326E" w:rsidRDefault="005F326E">
      <w:pPr>
        <w:pStyle w:val="BodyText"/>
        <w:ind w:left="0"/>
        <w:rPr>
          <w:rFonts w:ascii="Arial"/>
          <w:sz w:val="18"/>
        </w:rPr>
      </w:pPr>
    </w:p>
    <w:p w14:paraId="6949B037" w14:textId="77777777" w:rsidR="005F326E" w:rsidRDefault="005F326E">
      <w:pPr>
        <w:pStyle w:val="BodyText"/>
        <w:spacing w:before="5"/>
        <w:ind w:left="0"/>
        <w:rPr>
          <w:rFonts w:ascii="Arial"/>
          <w:sz w:val="16"/>
        </w:rPr>
      </w:pPr>
    </w:p>
    <w:p w14:paraId="4AFA1382" w14:textId="77777777" w:rsidR="005F326E" w:rsidRDefault="00000000">
      <w:pPr>
        <w:ind w:left="110"/>
        <w:rPr>
          <w:rFonts w:ascii="Arial"/>
          <w:sz w:val="12"/>
        </w:rPr>
      </w:pPr>
      <w:r>
        <w:rPr>
          <w:rFonts w:ascii="Arial"/>
          <w:spacing w:val="-5"/>
          <w:sz w:val="12"/>
        </w:rPr>
        <w:t>682</w:t>
      </w:r>
    </w:p>
    <w:p w14:paraId="76CB40C8" w14:textId="77777777" w:rsidR="005F326E" w:rsidRDefault="005F326E">
      <w:pPr>
        <w:pStyle w:val="BodyText"/>
        <w:ind w:left="0"/>
        <w:rPr>
          <w:rFonts w:ascii="Arial"/>
          <w:sz w:val="18"/>
        </w:rPr>
      </w:pPr>
    </w:p>
    <w:p w14:paraId="6E8141B3" w14:textId="77777777" w:rsidR="005F326E" w:rsidRDefault="005F326E">
      <w:pPr>
        <w:pStyle w:val="BodyText"/>
        <w:spacing w:before="7"/>
        <w:ind w:left="0"/>
        <w:rPr>
          <w:rFonts w:ascii="Arial"/>
          <w:sz w:val="14"/>
        </w:rPr>
      </w:pPr>
    </w:p>
    <w:p w14:paraId="6FC25268" w14:textId="77777777" w:rsidR="005F326E" w:rsidRDefault="00000000">
      <w:pPr>
        <w:ind w:left="110"/>
        <w:rPr>
          <w:rFonts w:ascii="Arial"/>
          <w:sz w:val="12"/>
        </w:rPr>
      </w:pPr>
      <w:r>
        <w:rPr>
          <w:rFonts w:ascii="Arial"/>
          <w:spacing w:val="-5"/>
          <w:sz w:val="12"/>
        </w:rPr>
        <w:t>683</w:t>
      </w:r>
    </w:p>
    <w:p w14:paraId="0CE04CA8" w14:textId="77777777" w:rsidR="005F326E" w:rsidRDefault="005F326E">
      <w:pPr>
        <w:pStyle w:val="BodyText"/>
        <w:ind w:left="0"/>
        <w:rPr>
          <w:rFonts w:ascii="Arial"/>
          <w:sz w:val="18"/>
        </w:rPr>
      </w:pPr>
    </w:p>
    <w:p w14:paraId="13E979AA" w14:textId="77777777" w:rsidR="005F326E" w:rsidRDefault="005F326E">
      <w:pPr>
        <w:pStyle w:val="BodyText"/>
        <w:spacing w:before="5"/>
        <w:ind w:left="0"/>
        <w:rPr>
          <w:rFonts w:ascii="Arial"/>
          <w:sz w:val="16"/>
        </w:rPr>
      </w:pPr>
    </w:p>
    <w:p w14:paraId="7EED1DCF" w14:textId="77777777" w:rsidR="005F326E" w:rsidRDefault="00000000">
      <w:pPr>
        <w:ind w:left="110"/>
        <w:rPr>
          <w:rFonts w:ascii="Arial"/>
          <w:sz w:val="12"/>
        </w:rPr>
      </w:pPr>
      <w:r>
        <w:rPr>
          <w:rFonts w:ascii="Arial"/>
          <w:spacing w:val="-5"/>
          <w:sz w:val="12"/>
        </w:rPr>
        <w:t>684</w:t>
      </w:r>
    </w:p>
    <w:p w14:paraId="699D9119" w14:textId="77777777" w:rsidR="005F326E" w:rsidRDefault="005F326E">
      <w:pPr>
        <w:pStyle w:val="BodyText"/>
        <w:ind w:left="0"/>
        <w:rPr>
          <w:rFonts w:ascii="Arial"/>
          <w:sz w:val="18"/>
        </w:rPr>
      </w:pPr>
    </w:p>
    <w:p w14:paraId="5CD45282" w14:textId="77777777" w:rsidR="005F326E" w:rsidRDefault="005F326E">
      <w:pPr>
        <w:pStyle w:val="BodyText"/>
        <w:spacing w:before="7"/>
        <w:ind w:left="0"/>
        <w:rPr>
          <w:rFonts w:ascii="Arial"/>
          <w:sz w:val="14"/>
        </w:rPr>
      </w:pPr>
    </w:p>
    <w:p w14:paraId="586E2AAE" w14:textId="77777777" w:rsidR="005F326E" w:rsidRDefault="00000000">
      <w:pPr>
        <w:spacing w:before="1"/>
        <w:ind w:left="110"/>
        <w:rPr>
          <w:rFonts w:ascii="Arial"/>
          <w:sz w:val="12"/>
        </w:rPr>
      </w:pPr>
      <w:r>
        <w:rPr>
          <w:rFonts w:ascii="Arial"/>
          <w:spacing w:val="-5"/>
          <w:sz w:val="12"/>
        </w:rPr>
        <w:t>685</w:t>
      </w:r>
    </w:p>
    <w:p w14:paraId="15682CCE" w14:textId="77777777" w:rsidR="005F326E" w:rsidRDefault="005F326E">
      <w:pPr>
        <w:pStyle w:val="BodyText"/>
        <w:ind w:left="0"/>
        <w:rPr>
          <w:rFonts w:ascii="Arial"/>
          <w:sz w:val="18"/>
        </w:rPr>
      </w:pPr>
    </w:p>
    <w:p w14:paraId="588B9B46" w14:textId="77777777" w:rsidR="005F326E" w:rsidRDefault="005F326E">
      <w:pPr>
        <w:pStyle w:val="BodyText"/>
        <w:spacing w:before="4"/>
        <w:ind w:left="0"/>
        <w:rPr>
          <w:rFonts w:ascii="Arial"/>
          <w:sz w:val="16"/>
        </w:rPr>
      </w:pPr>
    </w:p>
    <w:p w14:paraId="7ED0AE5C" w14:textId="77777777" w:rsidR="005F326E" w:rsidRDefault="00000000">
      <w:pPr>
        <w:ind w:left="110"/>
        <w:rPr>
          <w:rFonts w:ascii="Arial"/>
          <w:sz w:val="12"/>
        </w:rPr>
      </w:pPr>
      <w:r>
        <w:rPr>
          <w:rFonts w:ascii="Arial"/>
          <w:spacing w:val="-5"/>
          <w:sz w:val="12"/>
        </w:rPr>
        <w:t>686</w:t>
      </w:r>
    </w:p>
    <w:p w14:paraId="26BDE8C6" w14:textId="77777777" w:rsidR="005F326E" w:rsidRDefault="005F326E">
      <w:pPr>
        <w:pStyle w:val="BodyText"/>
        <w:ind w:left="0"/>
        <w:rPr>
          <w:rFonts w:ascii="Arial"/>
          <w:sz w:val="18"/>
        </w:rPr>
      </w:pPr>
    </w:p>
    <w:p w14:paraId="5E97B63D" w14:textId="77777777" w:rsidR="005F326E" w:rsidRDefault="005F326E">
      <w:pPr>
        <w:pStyle w:val="BodyText"/>
        <w:spacing w:before="7"/>
        <w:ind w:left="0"/>
        <w:rPr>
          <w:rFonts w:ascii="Arial"/>
          <w:sz w:val="14"/>
        </w:rPr>
      </w:pPr>
    </w:p>
    <w:p w14:paraId="7D3738D8" w14:textId="77777777" w:rsidR="005F326E" w:rsidRDefault="00000000">
      <w:pPr>
        <w:spacing w:before="1"/>
        <w:ind w:left="110"/>
        <w:rPr>
          <w:rFonts w:ascii="Arial"/>
          <w:sz w:val="12"/>
        </w:rPr>
      </w:pPr>
      <w:r>
        <w:rPr>
          <w:rFonts w:ascii="Arial"/>
          <w:spacing w:val="-5"/>
          <w:sz w:val="12"/>
        </w:rPr>
        <w:t>687</w:t>
      </w:r>
    </w:p>
    <w:p w14:paraId="4A8CABE2" w14:textId="77777777" w:rsidR="005F326E" w:rsidRDefault="005F326E">
      <w:pPr>
        <w:pStyle w:val="BodyText"/>
        <w:ind w:left="0"/>
        <w:rPr>
          <w:rFonts w:ascii="Arial"/>
          <w:sz w:val="18"/>
        </w:rPr>
      </w:pPr>
    </w:p>
    <w:p w14:paraId="11AAC8DB" w14:textId="77777777" w:rsidR="005F326E" w:rsidRDefault="005F326E">
      <w:pPr>
        <w:pStyle w:val="BodyText"/>
        <w:spacing w:before="4"/>
        <w:ind w:left="0"/>
        <w:rPr>
          <w:rFonts w:ascii="Arial"/>
          <w:sz w:val="16"/>
        </w:rPr>
      </w:pPr>
    </w:p>
    <w:p w14:paraId="5FE84589" w14:textId="77777777" w:rsidR="005F326E" w:rsidRDefault="00000000">
      <w:pPr>
        <w:spacing w:before="1"/>
        <w:ind w:left="110"/>
        <w:rPr>
          <w:rFonts w:ascii="Arial"/>
          <w:sz w:val="12"/>
        </w:rPr>
      </w:pPr>
      <w:r>
        <w:rPr>
          <w:rFonts w:ascii="Arial"/>
          <w:spacing w:val="-5"/>
          <w:sz w:val="12"/>
        </w:rPr>
        <w:t>688</w:t>
      </w:r>
    </w:p>
    <w:p w14:paraId="6CC079A6" w14:textId="77777777" w:rsidR="005F326E" w:rsidRDefault="005F326E">
      <w:pPr>
        <w:pStyle w:val="BodyText"/>
        <w:ind w:left="0"/>
        <w:rPr>
          <w:rFonts w:ascii="Arial"/>
          <w:sz w:val="18"/>
        </w:rPr>
      </w:pPr>
    </w:p>
    <w:p w14:paraId="2F07D030" w14:textId="77777777" w:rsidR="005F326E" w:rsidRDefault="005F326E">
      <w:pPr>
        <w:pStyle w:val="BodyText"/>
        <w:spacing w:before="6"/>
        <w:ind w:left="0"/>
        <w:rPr>
          <w:rFonts w:ascii="Arial"/>
          <w:sz w:val="14"/>
        </w:rPr>
      </w:pPr>
    </w:p>
    <w:p w14:paraId="59CA9714" w14:textId="77777777" w:rsidR="005F326E" w:rsidRDefault="00000000">
      <w:pPr>
        <w:spacing w:before="1"/>
        <w:ind w:left="110"/>
        <w:rPr>
          <w:rFonts w:ascii="Arial"/>
          <w:sz w:val="12"/>
        </w:rPr>
      </w:pPr>
      <w:r>
        <w:rPr>
          <w:rFonts w:ascii="Arial"/>
          <w:spacing w:val="-5"/>
          <w:sz w:val="12"/>
        </w:rPr>
        <w:t>689</w:t>
      </w:r>
    </w:p>
    <w:p w14:paraId="4C12CBB5" w14:textId="77777777" w:rsidR="005F326E" w:rsidRDefault="005F326E">
      <w:pPr>
        <w:pStyle w:val="BodyText"/>
        <w:ind w:left="0"/>
        <w:rPr>
          <w:rFonts w:ascii="Arial"/>
          <w:sz w:val="18"/>
        </w:rPr>
      </w:pPr>
    </w:p>
    <w:p w14:paraId="081DB8BF" w14:textId="77777777" w:rsidR="005F326E" w:rsidRDefault="005F326E">
      <w:pPr>
        <w:pStyle w:val="BodyText"/>
        <w:spacing w:before="4"/>
        <w:ind w:left="0"/>
        <w:rPr>
          <w:rFonts w:ascii="Arial"/>
          <w:sz w:val="16"/>
        </w:rPr>
      </w:pPr>
    </w:p>
    <w:p w14:paraId="774530A1" w14:textId="77777777" w:rsidR="005F326E" w:rsidRDefault="00000000">
      <w:pPr>
        <w:spacing w:before="1"/>
        <w:ind w:left="110"/>
        <w:rPr>
          <w:rFonts w:ascii="Arial"/>
          <w:sz w:val="12"/>
        </w:rPr>
      </w:pPr>
      <w:r>
        <w:rPr>
          <w:rFonts w:ascii="Arial"/>
          <w:spacing w:val="-5"/>
          <w:sz w:val="12"/>
        </w:rPr>
        <w:t>690</w:t>
      </w:r>
    </w:p>
    <w:p w14:paraId="34678800" w14:textId="77777777" w:rsidR="005F326E" w:rsidRDefault="005F326E">
      <w:pPr>
        <w:pStyle w:val="BodyText"/>
        <w:spacing w:before="7"/>
        <w:ind w:left="0"/>
        <w:rPr>
          <w:rFonts w:ascii="Arial"/>
          <w:sz w:val="25"/>
        </w:rPr>
      </w:pPr>
    </w:p>
    <w:p w14:paraId="02D9370E" w14:textId="77777777" w:rsidR="005F326E" w:rsidRDefault="00000000">
      <w:pPr>
        <w:spacing w:before="1"/>
        <w:ind w:left="110"/>
        <w:rPr>
          <w:rFonts w:ascii="Arial"/>
          <w:sz w:val="12"/>
        </w:rPr>
      </w:pPr>
      <w:r>
        <w:rPr>
          <w:rFonts w:ascii="Arial"/>
          <w:spacing w:val="-5"/>
          <w:sz w:val="12"/>
        </w:rPr>
        <w:t>691</w:t>
      </w:r>
    </w:p>
    <w:p w14:paraId="6221B966" w14:textId="77777777" w:rsidR="005F326E" w:rsidRDefault="005F326E">
      <w:pPr>
        <w:pStyle w:val="BodyText"/>
        <w:ind w:left="0"/>
        <w:rPr>
          <w:rFonts w:ascii="Arial"/>
          <w:sz w:val="18"/>
        </w:rPr>
      </w:pPr>
    </w:p>
    <w:p w14:paraId="42D2696E" w14:textId="77777777" w:rsidR="005F326E" w:rsidRDefault="005F326E">
      <w:pPr>
        <w:pStyle w:val="BodyText"/>
        <w:spacing w:before="4"/>
        <w:ind w:left="0"/>
        <w:rPr>
          <w:rFonts w:ascii="Arial"/>
          <w:sz w:val="16"/>
        </w:rPr>
      </w:pPr>
    </w:p>
    <w:p w14:paraId="1D23769B" w14:textId="77777777" w:rsidR="005F326E" w:rsidRDefault="00000000">
      <w:pPr>
        <w:ind w:left="110"/>
        <w:rPr>
          <w:rFonts w:ascii="Arial"/>
          <w:sz w:val="12"/>
        </w:rPr>
      </w:pPr>
      <w:r>
        <w:rPr>
          <w:rFonts w:ascii="Arial"/>
          <w:spacing w:val="-5"/>
          <w:sz w:val="12"/>
        </w:rPr>
        <w:t>692</w:t>
      </w:r>
    </w:p>
    <w:p w14:paraId="7489E362" w14:textId="77777777" w:rsidR="005F326E" w:rsidRDefault="005F326E">
      <w:pPr>
        <w:pStyle w:val="BodyText"/>
        <w:ind w:left="0"/>
        <w:rPr>
          <w:rFonts w:ascii="Arial"/>
          <w:sz w:val="18"/>
        </w:rPr>
      </w:pPr>
    </w:p>
    <w:p w14:paraId="68E526F4" w14:textId="77777777" w:rsidR="005F326E" w:rsidRDefault="005F326E">
      <w:pPr>
        <w:pStyle w:val="BodyText"/>
        <w:spacing w:before="7"/>
        <w:ind w:left="0"/>
        <w:rPr>
          <w:rFonts w:ascii="Arial"/>
          <w:sz w:val="14"/>
        </w:rPr>
      </w:pPr>
    </w:p>
    <w:p w14:paraId="3A143E53" w14:textId="77777777" w:rsidR="005F326E" w:rsidRDefault="00000000">
      <w:pPr>
        <w:spacing w:before="1"/>
        <w:ind w:left="110"/>
        <w:rPr>
          <w:rFonts w:ascii="Arial"/>
          <w:sz w:val="12"/>
        </w:rPr>
      </w:pPr>
      <w:r>
        <w:rPr>
          <w:rFonts w:ascii="Arial"/>
          <w:spacing w:val="-5"/>
          <w:sz w:val="12"/>
        </w:rPr>
        <w:t>693</w:t>
      </w:r>
    </w:p>
    <w:p w14:paraId="35A7CE45" w14:textId="77777777" w:rsidR="005F326E" w:rsidRDefault="005F326E">
      <w:pPr>
        <w:pStyle w:val="BodyText"/>
        <w:ind w:left="0"/>
        <w:rPr>
          <w:rFonts w:ascii="Arial"/>
          <w:sz w:val="18"/>
        </w:rPr>
      </w:pPr>
    </w:p>
    <w:p w14:paraId="01A0F7ED" w14:textId="77777777" w:rsidR="005F326E" w:rsidRDefault="005F326E">
      <w:pPr>
        <w:pStyle w:val="BodyText"/>
        <w:spacing w:before="4"/>
        <w:ind w:left="0"/>
        <w:rPr>
          <w:rFonts w:ascii="Arial"/>
          <w:sz w:val="16"/>
        </w:rPr>
      </w:pPr>
    </w:p>
    <w:p w14:paraId="1753DDD2" w14:textId="77777777" w:rsidR="005F326E" w:rsidRDefault="00000000">
      <w:pPr>
        <w:spacing w:before="1"/>
        <w:ind w:left="110"/>
        <w:rPr>
          <w:rFonts w:ascii="Arial"/>
          <w:sz w:val="12"/>
        </w:rPr>
      </w:pPr>
      <w:r>
        <w:rPr>
          <w:rFonts w:ascii="Arial"/>
          <w:spacing w:val="-5"/>
          <w:sz w:val="12"/>
        </w:rPr>
        <w:t>694</w:t>
      </w:r>
    </w:p>
    <w:p w14:paraId="077186E7" w14:textId="77777777" w:rsidR="005F326E" w:rsidRDefault="005F326E">
      <w:pPr>
        <w:pStyle w:val="BodyText"/>
        <w:ind w:left="0"/>
        <w:rPr>
          <w:rFonts w:ascii="Arial"/>
          <w:sz w:val="18"/>
        </w:rPr>
      </w:pPr>
    </w:p>
    <w:p w14:paraId="29510115" w14:textId="77777777" w:rsidR="005F326E" w:rsidRDefault="005F326E">
      <w:pPr>
        <w:pStyle w:val="BodyText"/>
        <w:spacing w:before="6"/>
        <w:ind w:left="0"/>
        <w:rPr>
          <w:rFonts w:ascii="Arial"/>
          <w:sz w:val="14"/>
        </w:rPr>
      </w:pPr>
    </w:p>
    <w:p w14:paraId="23A34475" w14:textId="77777777" w:rsidR="005F326E" w:rsidRDefault="00000000">
      <w:pPr>
        <w:spacing w:before="1"/>
        <w:ind w:left="110"/>
        <w:rPr>
          <w:rFonts w:ascii="Arial"/>
          <w:sz w:val="12"/>
        </w:rPr>
      </w:pPr>
      <w:r>
        <w:rPr>
          <w:rFonts w:ascii="Arial"/>
          <w:spacing w:val="-5"/>
          <w:sz w:val="12"/>
        </w:rPr>
        <w:t>695</w:t>
      </w:r>
    </w:p>
    <w:p w14:paraId="4985F2B7" w14:textId="77777777" w:rsidR="005F326E" w:rsidRDefault="005F326E">
      <w:pPr>
        <w:pStyle w:val="BodyText"/>
        <w:ind w:left="0"/>
        <w:rPr>
          <w:rFonts w:ascii="Arial"/>
          <w:sz w:val="18"/>
        </w:rPr>
      </w:pPr>
    </w:p>
    <w:p w14:paraId="32BD2D23" w14:textId="77777777" w:rsidR="005F326E" w:rsidRDefault="005F326E">
      <w:pPr>
        <w:pStyle w:val="BodyText"/>
        <w:spacing w:before="4"/>
        <w:ind w:left="0"/>
        <w:rPr>
          <w:rFonts w:ascii="Arial"/>
          <w:sz w:val="16"/>
        </w:rPr>
      </w:pPr>
    </w:p>
    <w:p w14:paraId="1E7960FF" w14:textId="77777777" w:rsidR="005F326E" w:rsidRDefault="00000000">
      <w:pPr>
        <w:spacing w:before="1"/>
        <w:ind w:left="110"/>
        <w:rPr>
          <w:rFonts w:ascii="Arial"/>
          <w:sz w:val="12"/>
        </w:rPr>
      </w:pPr>
      <w:r>
        <w:rPr>
          <w:rFonts w:ascii="Arial"/>
          <w:spacing w:val="-5"/>
          <w:sz w:val="12"/>
        </w:rPr>
        <w:t>696</w:t>
      </w:r>
    </w:p>
    <w:p w14:paraId="318AE2D7" w14:textId="77777777" w:rsidR="005F326E" w:rsidRDefault="005F326E">
      <w:pPr>
        <w:pStyle w:val="BodyText"/>
        <w:ind w:left="0"/>
        <w:rPr>
          <w:rFonts w:ascii="Arial"/>
          <w:sz w:val="18"/>
        </w:rPr>
      </w:pPr>
    </w:p>
    <w:p w14:paraId="382D2188" w14:textId="77777777" w:rsidR="005F326E" w:rsidRDefault="005F326E">
      <w:pPr>
        <w:pStyle w:val="BodyText"/>
        <w:spacing w:before="7"/>
        <w:ind w:left="0"/>
        <w:rPr>
          <w:rFonts w:ascii="Arial"/>
          <w:sz w:val="14"/>
        </w:rPr>
      </w:pPr>
    </w:p>
    <w:p w14:paraId="366C2690" w14:textId="77777777" w:rsidR="005F326E" w:rsidRDefault="00000000">
      <w:pPr>
        <w:ind w:left="110"/>
        <w:rPr>
          <w:rFonts w:ascii="Arial"/>
          <w:sz w:val="12"/>
        </w:rPr>
      </w:pPr>
      <w:r>
        <w:rPr>
          <w:rFonts w:ascii="Arial"/>
          <w:spacing w:val="-5"/>
          <w:sz w:val="12"/>
        </w:rPr>
        <w:t>697</w:t>
      </w:r>
    </w:p>
    <w:p w14:paraId="6E103914" w14:textId="77777777" w:rsidR="005F326E" w:rsidRDefault="00000000">
      <w:pPr>
        <w:pStyle w:val="ListParagraph"/>
        <w:numPr>
          <w:ilvl w:val="0"/>
          <w:numId w:val="1"/>
        </w:numPr>
        <w:tabs>
          <w:tab w:val="left" w:pos="864"/>
        </w:tabs>
        <w:spacing w:before="145" w:line="376" w:lineRule="auto"/>
        <w:ind w:right="1386"/>
        <w:rPr>
          <w:sz w:val="24"/>
        </w:rPr>
      </w:pPr>
      <w:r>
        <w:br w:type="column"/>
      </w:r>
      <w:r>
        <w:rPr>
          <w:w w:val="105"/>
          <w:sz w:val="24"/>
        </w:rPr>
        <w:t>Keller,</w:t>
      </w:r>
      <w:r>
        <w:rPr>
          <w:spacing w:val="30"/>
          <w:w w:val="105"/>
          <w:sz w:val="24"/>
        </w:rPr>
        <w:t xml:space="preserve"> </w:t>
      </w:r>
      <w:r>
        <w:rPr>
          <w:w w:val="105"/>
          <w:sz w:val="24"/>
        </w:rPr>
        <w:t>P.</w:t>
      </w:r>
      <w:r>
        <w:rPr>
          <w:spacing w:val="25"/>
          <w:w w:val="105"/>
          <w:sz w:val="24"/>
        </w:rPr>
        <w:t xml:space="preserve"> </w:t>
      </w:r>
      <w:r>
        <w:rPr>
          <w:w w:val="105"/>
          <w:sz w:val="24"/>
        </w:rPr>
        <w:t>J.</w:t>
      </w:r>
      <w:r>
        <w:rPr>
          <w:spacing w:val="25"/>
          <w:w w:val="105"/>
          <w:sz w:val="24"/>
        </w:rPr>
        <w:t xml:space="preserve"> </w:t>
      </w:r>
      <w:r>
        <w:rPr>
          <w:w w:val="105"/>
          <w:sz w:val="24"/>
        </w:rPr>
        <w:t>&amp;</w:t>
      </w:r>
      <w:r>
        <w:rPr>
          <w:spacing w:val="25"/>
          <w:w w:val="105"/>
          <w:sz w:val="24"/>
        </w:rPr>
        <w:t xml:space="preserve"> </w:t>
      </w:r>
      <w:r>
        <w:rPr>
          <w:w w:val="105"/>
          <w:sz w:val="24"/>
        </w:rPr>
        <w:t>Ahrens,</w:t>
      </w:r>
      <w:r>
        <w:rPr>
          <w:spacing w:val="30"/>
          <w:w w:val="105"/>
          <w:sz w:val="24"/>
        </w:rPr>
        <w:t xml:space="preserve"> </w:t>
      </w:r>
      <w:r>
        <w:rPr>
          <w:w w:val="105"/>
          <w:sz w:val="24"/>
        </w:rPr>
        <w:t>M.</w:t>
      </w:r>
      <w:r>
        <w:rPr>
          <w:spacing w:val="25"/>
          <w:w w:val="105"/>
          <w:sz w:val="24"/>
        </w:rPr>
        <w:t xml:space="preserve"> </w:t>
      </w:r>
      <w:r>
        <w:rPr>
          <w:w w:val="105"/>
          <w:sz w:val="24"/>
        </w:rPr>
        <w:t>B.</w:t>
      </w:r>
      <w:r>
        <w:rPr>
          <w:spacing w:val="25"/>
          <w:w w:val="105"/>
          <w:sz w:val="24"/>
        </w:rPr>
        <w:t xml:space="preserve"> </w:t>
      </w:r>
      <w:r>
        <w:rPr>
          <w:w w:val="105"/>
          <w:sz w:val="24"/>
        </w:rPr>
        <w:t>Visualizing</w:t>
      </w:r>
      <w:r>
        <w:rPr>
          <w:spacing w:val="25"/>
          <w:w w:val="105"/>
          <w:sz w:val="24"/>
        </w:rPr>
        <w:t xml:space="preserve"> </w:t>
      </w:r>
      <w:r>
        <w:rPr>
          <w:w w:val="105"/>
          <w:sz w:val="24"/>
        </w:rPr>
        <w:t>whole-brain</w:t>
      </w:r>
      <w:r>
        <w:rPr>
          <w:spacing w:val="25"/>
          <w:w w:val="105"/>
          <w:sz w:val="24"/>
        </w:rPr>
        <w:t xml:space="preserve"> </w:t>
      </w:r>
      <w:r>
        <w:rPr>
          <w:w w:val="105"/>
          <w:sz w:val="24"/>
        </w:rPr>
        <w:t>activity</w:t>
      </w:r>
      <w:r>
        <w:rPr>
          <w:spacing w:val="25"/>
          <w:w w:val="105"/>
          <w:sz w:val="24"/>
        </w:rPr>
        <w:t xml:space="preserve"> </w:t>
      </w:r>
      <w:r>
        <w:rPr>
          <w:w w:val="105"/>
          <w:sz w:val="24"/>
        </w:rPr>
        <w:t>and</w:t>
      </w:r>
      <w:r>
        <w:rPr>
          <w:spacing w:val="25"/>
          <w:w w:val="105"/>
          <w:sz w:val="24"/>
        </w:rPr>
        <w:t xml:space="preserve"> </w:t>
      </w:r>
      <w:r>
        <w:rPr>
          <w:w w:val="105"/>
          <w:sz w:val="24"/>
        </w:rPr>
        <w:t>development</w:t>
      </w:r>
      <w:r>
        <w:rPr>
          <w:spacing w:val="25"/>
          <w:w w:val="105"/>
          <w:sz w:val="24"/>
        </w:rPr>
        <w:t xml:space="preserve"> </w:t>
      </w:r>
      <w:r>
        <w:rPr>
          <w:w w:val="105"/>
          <w:sz w:val="24"/>
        </w:rPr>
        <w:t>at the single-cell level using light-sheet microscopy.</w:t>
      </w:r>
      <w:r>
        <w:rPr>
          <w:spacing w:val="30"/>
          <w:w w:val="105"/>
          <w:sz w:val="24"/>
        </w:rPr>
        <w:t xml:space="preserve"> </w:t>
      </w:r>
      <w:r>
        <w:rPr>
          <w:i/>
          <w:w w:val="105"/>
          <w:sz w:val="24"/>
        </w:rPr>
        <w:t xml:space="preserve">Neuron </w:t>
      </w:r>
      <w:r>
        <w:rPr>
          <w:b/>
          <w:w w:val="105"/>
          <w:sz w:val="24"/>
        </w:rPr>
        <w:t>85</w:t>
      </w:r>
      <w:r>
        <w:rPr>
          <w:w w:val="105"/>
          <w:sz w:val="24"/>
        </w:rPr>
        <w:t>, 462–83 (2015).</w:t>
      </w:r>
    </w:p>
    <w:p w14:paraId="7F6A9B23" w14:textId="77777777" w:rsidR="005F326E" w:rsidRDefault="00000000">
      <w:pPr>
        <w:pStyle w:val="ListParagraph"/>
        <w:numPr>
          <w:ilvl w:val="0"/>
          <w:numId w:val="1"/>
        </w:numPr>
        <w:tabs>
          <w:tab w:val="left" w:pos="864"/>
        </w:tabs>
        <w:spacing w:before="181"/>
        <w:ind w:right="0" w:hanging="754"/>
        <w:rPr>
          <w:i/>
          <w:sz w:val="24"/>
        </w:rPr>
      </w:pPr>
      <w:r>
        <w:rPr>
          <w:w w:val="105"/>
          <w:sz w:val="24"/>
        </w:rPr>
        <w:t>La</w:t>
      </w:r>
      <w:r>
        <w:rPr>
          <w:spacing w:val="19"/>
          <w:w w:val="105"/>
          <w:sz w:val="24"/>
        </w:rPr>
        <w:t xml:space="preserve"> </w:t>
      </w:r>
      <w:proofErr w:type="spellStart"/>
      <w:r>
        <w:rPr>
          <w:w w:val="105"/>
          <w:sz w:val="24"/>
        </w:rPr>
        <w:t>Manno</w:t>
      </w:r>
      <w:proofErr w:type="spellEnd"/>
      <w:r>
        <w:rPr>
          <w:w w:val="105"/>
          <w:sz w:val="24"/>
        </w:rPr>
        <w:t>,</w:t>
      </w:r>
      <w:r>
        <w:rPr>
          <w:spacing w:val="22"/>
          <w:w w:val="105"/>
          <w:sz w:val="24"/>
        </w:rPr>
        <w:t xml:space="preserve"> </w:t>
      </w:r>
      <w:r>
        <w:rPr>
          <w:w w:val="105"/>
          <w:sz w:val="24"/>
        </w:rPr>
        <w:t>G.</w:t>
      </w:r>
      <w:r>
        <w:rPr>
          <w:spacing w:val="19"/>
          <w:w w:val="105"/>
          <w:sz w:val="24"/>
        </w:rPr>
        <w:t xml:space="preserve"> </w:t>
      </w:r>
      <w:r>
        <w:rPr>
          <w:i/>
          <w:w w:val="105"/>
          <w:sz w:val="24"/>
        </w:rPr>
        <w:t>et</w:t>
      </w:r>
      <w:r>
        <w:rPr>
          <w:i/>
          <w:spacing w:val="23"/>
          <w:w w:val="105"/>
          <w:sz w:val="24"/>
        </w:rPr>
        <w:t xml:space="preserve"> </w:t>
      </w:r>
      <w:r>
        <w:rPr>
          <w:i/>
          <w:w w:val="105"/>
          <w:sz w:val="24"/>
        </w:rPr>
        <w:t>al.</w:t>
      </w:r>
      <w:r>
        <w:rPr>
          <w:i/>
          <w:spacing w:val="65"/>
          <w:w w:val="105"/>
          <w:sz w:val="24"/>
        </w:rPr>
        <w:t xml:space="preserve"> </w:t>
      </w:r>
      <w:r>
        <w:rPr>
          <w:w w:val="105"/>
          <w:sz w:val="24"/>
        </w:rPr>
        <w:t>Molecular</w:t>
      </w:r>
      <w:r>
        <w:rPr>
          <w:spacing w:val="19"/>
          <w:w w:val="105"/>
          <w:sz w:val="24"/>
        </w:rPr>
        <w:t xml:space="preserve"> </w:t>
      </w:r>
      <w:r>
        <w:rPr>
          <w:w w:val="105"/>
          <w:sz w:val="24"/>
        </w:rPr>
        <w:t>architecture</w:t>
      </w:r>
      <w:r>
        <w:rPr>
          <w:spacing w:val="19"/>
          <w:w w:val="105"/>
          <w:sz w:val="24"/>
        </w:rPr>
        <w:t xml:space="preserve"> </w:t>
      </w:r>
      <w:r>
        <w:rPr>
          <w:w w:val="105"/>
          <w:sz w:val="24"/>
        </w:rPr>
        <w:t>of</w:t>
      </w:r>
      <w:r>
        <w:rPr>
          <w:spacing w:val="19"/>
          <w:w w:val="105"/>
          <w:sz w:val="24"/>
        </w:rPr>
        <w:t xml:space="preserve"> </w:t>
      </w:r>
      <w:r>
        <w:rPr>
          <w:w w:val="105"/>
          <w:sz w:val="24"/>
        </w:rPr>
        <w:t>the</w:t>
      </w:r>
      <w:r>
        <w:rPr>
          <w:spacing w:val="19"/>
          <w:w w:val="105"/>
          <w:sz w:val="24"/>
        </w:rPr>
        <w:t xml:space="preserve"> </w:t>
      </w:r>
      <w:r>
        <w:rPr>
          <w:w w:val="105"/>
          <w:sz w:val="24"/>
        </w:rPr>
        <w:t>developing</w:t>
      </w:r>
      <w:r>
        <w:rPr>
          <w:spacing w:val="20"/>
          <w:w w:val="105"/>
          <w:sz w:val="24"/>
        </w:rPr>
        <w:t xml:space="preserve"> </w:t>
      </w:r>
      <w:r>
        <w:rPr>
          <w:w w:val="105"/>
          <w:sz w:val="24"/>
        </w:rPr>
        <w:t>mouse</w:t>
      </w:r>
      <w:r>
        <w:rPr>
          <w:spacing w:val="19"/>
          <w:w w:val="105"/>
          <w:sz w:val="24"/>
        </w:rPr>
        <w:t xml:space="preserve"> </w:t>
      </w:r>
      <w:r>
        <w:rPr>
          <w:w w:val="105"/>
          <w:sz w:val="24"/>
        </w:rPr>
        <w:t>brain.</w:t>
      </w:r>
      <w:r>
        <w:rPr>
          <w:spacing w:val="65"/>
          <w:w w:val="105"/>
          <w:sz w:val="24"/>
        </w:rPr>
        <w:t xml:space="preserve"> </w:t>
      </w:r>
      <w:r>
        <w:rPr>
          <w:i/>
          <w:spacing w:val="-2"/>
          <w:w w:val="105"/>
          <w:sz w:val="24"/>
        </w:rPr>
        <w:t>Nature</w:t>
      </w:r>
    </w:p>
    <w:p w14:paraId="37CE9D0E" w14:textId="77777777" w:rsidR="005F326E" w:rsidRDefault="00000000">
      <w:pPr>
        <w:pStyle w:val="BodyText"/>
        <w:spacing w:before="157"/>
        <w:ind w:left="864"/>
      </w:pPr>
      <w:r>
        <w:rPr>
          <w:b/>
          <w:w w:val="105"/>
        </w:rPr>
        <w:t>596</w:t>
      </w:r>
      <w:r>
        <w:rPr>
          <w:w w:val="105"/>
        </w:rPr>
        <w:t>, 92–96</w:t>
      </w:r>
      <w:r>
        <w:rPr>
          <w:spacing w:val="1"/>
          <w:w w:val="105"/>
        </w:rPr>
        <w:t xml:space="preserve"> </w:t>
      </w:r>
      <w:r>
        <w:rPr>
          <w:spacing w:val="-2"/>
          <w:w w:val="105"/>
        </w:rPr>
        <w:t>(2021).</w:t>
      </w:r>
    </w:p>
    <w:p w14:paraId="0C6BE7FF" w14:textId="77777777" w:rsidR="005F326E" w:rsidRDefault="005F326E">
      <w:pPr>
        <w:pStyle w:val="BodyText"/>
        <w:spacing w:before="4"/>
        <w:ind w:left="0"/>
        <w:rPr>
          <w:sz w:val="29"/>
        </w:rPr>
      </w:pPr>
    </w:p>
    <w:p w14:paraId="22AFE72C" w14:textId="77777777" w:rsidR="005F326E" w:rsidRDefault="00000000">
      <w:pPr>
        <w:pStyle w:val="ListParagraph"/>
        <w:numPr>
          <w:ilvl w:val="0"/>
          <w:numId w:val="1"/>
        </w:numPr>
        <w:tabs>
          <w:tab w:val="left" w:pos="864"/>
        </w:tabs>
        <w:spacing w:before="0" w:line="376" w:lineRule="auto"/>
        <w:rPr>
          <w:sz w:val="24"/>
        </w:rPr>
      </w:pPr>
      <w:r>
        <w:rPr>
          <w:sz w:val="24"/>
        </w:rPr>
        <w:t>Wen,</w:t>
      </w:r>
      <w:r>
        <w:rPr>
          <w:spacing w:val="70"/>
          <w:sz w:val="24"/>
        </w:rPr>
        <w:t xml:space="preserve"> </w:t>
      </w:r>
      <w:r>
        <w:rPr>
          <w:sz w:val="24"/>
        </w:rPr>
        <w:t>L.</w:t>
      </w:r>
      <w:r>
        <w:rPr>
          <w:spacing w:val="40"/>
          <w:sz w:val="24"/>
        </w:rPr>
        <w:t xml:space="preserve"> </w:t>
      </w:r>
      <w:r>
        <w:rPr>
          <w:i/>
          <w:sz w:val="24"/>
        </w:rPr>
        <w:t>et</w:t>
      </w:r>
      <w:r>
        <w:rPr>
          <w:i/>
          <w:spacing w:val="65"/>
          <w:sz w:val="24"/>
        </w:rPr>
        <w:t xml:space="preserve"> </w:t>
      </w:r>
      <w:r>
        <w:rPr>
          <w:i/>
          <w:sz w:val="24"/>
        </w:rPr>
        <w:t>al.</w:t>
      </w:r>
      <w:r>
        <w:rPr>
          <w:i/>
          <w:spacing w:val="40"/>
          <w:sz w:val="24"/>
        </w:rPr>
        <w:t xml:space="preserve">  </w:t>
      </w:r>
      <w:r>
        <w:rPr>
          <w:sz w:val="24"/>
        </w:rPr>
        <w:t>Single-cell</w:t>
      </w:r>
      <w:r>
        <w:rPr>
          <w:spacing w:val="40"/>
          <w:sz w:val="24"/>
        </w:rPr>
        <w:t xml:space="preserve"> </w:t>
      </w:r>
      <w:r>
        <w:rPr>
          <w:sz w:val="24"/>
        </w:rPr>
        <w:t>technologies:</w:t>
      </w:r>
      <w:r>
        <w:rPr>
          <w:spacing w:val="80"/>
          <w:w w:val="150"/>
          <w:sz w:val="24"/>
        </w:rPr>
        <w:t xml:space="preserve"> </w:t>
      </w:r>
      <w:r>
        <w:rPr>
          <w:sz w:val="24"/>
        </w:rPr>
        <w:t>From</w:t>
      </w:r>
      <w:r>
        <w:rPr>
          <w:spacing w:val="40"/>
          <w:sz w:val="24"/>
        </w:rPr>
        <w:t xml:space="preserve"> </w:t>
      </w:r>
      <w:r>
        <w:rPr>
          <w:sz w:val="24"/>
        </w:rPr>
        <w:t>research</w:t>
      </w:r>
      <w:r>
        <w:rPr>
          <w:spacing w:val="40"/>
          <w:sz w:val="24"/>
        </w:rPr>
        <w:t xml:space="preserve"> </w:t>
      </w:r>
      <w:r>
        <w:rPr>
          <w:sz w:val="24"/>
        </w:rPr>
        <w:t>to</w:t>
      </w:r>
      <w:r>
        <w:rPr>
          <w:spacing w:val="40"/>
          <w:sz w:val="24"/>
        </w:rPr>
        <w:t xml:space="preserve"> </w:t>
      </w:r>
      <w:r>
        <w:rPr>
          <w:sz w:val="24"/>
        </w:rPr>
        <w:t>application.</w:t>
      </w:r>
      <w:r>
        <w:rPr>
          <w:spacing w:val="40"/>
          <w:sz w:val="24"/>
        </w:rPr>
        <w:t xml:space="preserve">  </w:t>
      </w:r>
      <w:r>
        <w:rPr>
          <w:i/>
          <w:sz w:val="24"/>
        </w:rPr>
        <w:t>Innovation (</w:t>
      </w:r>
      <w:proofErr w:type="spellStart"/>
      <w:r>
        <w:rPr>
          <w:i/>
          <w:sz w:val="24"/>
        </w:rPr>
        <w:t>Camb</w:t>
      </w:r>
      <w:proofErr w:type="spellEnd"/>
      <w:r>
        <w:rPr>
          <w:i/>
          <w:sz w:val="24"/>
        </w:rPr>
        <w:t xml:space="preserve">) </w:t>
      </w:r>
      <w:r>
        <w:rPr>
          <w:b/>
          <w:sz w:val="24"/>
        </w:rPr>
        <w:t>3</w:t>
      </w:r>
      <w:r>
        <w:rPr>
          <w:sz w:val="24"/>
        </w:rPr>
        <w:t>, 100342 (2022).</w:t>
      </w:r>
    </w:p>
    <w:p w14:paraId="51444C0A" w14:textId="77777777" w:rsidR="005F326E" w:rsidRDefault="00000000">
      <w:pPr>
        <w:pStyle w:val="ListParagraph"/>
        <w:numPr>
          <w:ilvl w:val="0"/>
          <w:numId w:val="1"/>
        </w:numPr>
        <w:tabs>
          <w:tab w:val="left" w:pos="864"/>
        </w:tabs>
        <w:spacing w:before="181" w:line="376" w:lineRule="auto"/>
        <w:rPr>
          <w:sz w:val="24"/>
        </w:rPr>
      </w:pPr>
      <w:r>
        <w:rPr>
          <w:w w:val="105"/>
          <w:sz w:val="24"/>
        </w:rPr>
        <w:t xml:space="preserve">Oh, S. W. </w:t>
      </w:r>
      <w:r>
        <w:rPr>
          <w:i/>
          <w:w w:val="105"/>
          <w:sz w:val="24"/>
        </w:rPr>
        <w:t>et al.</w:t>
      </w:r>
      <w:r>
        <w:rPr>
          <w:i/>
          <w:spacing w:val="40"/>
          <w:w w:val="105"/>
          <w:sz w:val="24"/>
        </w:rPr>
        <w:t xml:space="preserve"> </w:t>
      </w:r>
      <w:r>
        <w:rPr>
          <w:w w:val="105"/>
          <w:sz w:val="24"/>
        </w:rPr>
        <w:t>A mesoscale connectome of the mouse brain.</w:t>
      </w:r>
      <w:r>
        <w:rPr>
          <w:spacing w:val="40"/>
          <w:w w:val="105"/>
          <w:sz w:val="24"/>
        </w:rPr>
        <w:t xml:space="preserve"> </w:t>
      </w:r>
      <w:r>
        <w:rPr>
          <w:i/>
          <w:w w:val="105"/>
          <w:sz w:val="24"/>
        </w:rPr>
        <w:t>Nature</w:t>
      </w:r>
      <w:r>
        <w:rPr>
          <w:i/>
          <w:spacing w:val="24"/>
          <w:w w:val="105"/>
          <w:sz w:val="24"/>
        </w:rPr>
        <w:t xml:space="preserve"> </w:t>
      </w:r>
      <w:r>
        <w:rPr>
          <w:b/>
          <w:w w:val="105"/>
          <w:sz w:val="24"/>
        </w:rPr>
        <w:t>508</w:t>
      </w:r>
      <w:r>
        <w:rPr>
          <w:w w:val="105"/>
          <w:sz w:val="24"/>
        </w:rPr>
        <w:t>, 207–14</w:t>
      </w:r>
      <w:r>
        <w:rPr>
          <w:spacing w:val="40"/>
          <w:w w:val="105"/>
          <w:sz w:val="24"/>
        </w:rPr>
        <w:t xml:space="preserve"> </w:t>
      </w:r>
      <w:r>
        <w:rPr>
          <w:spacing w:val="-2"/>
          <w:w w:val="105"/>
          <w:sz w:val="24"/>
        </w:rPr>
        <w:t>(2014).</w:t>
      </w:r>
    </w:p>
    <w:p w14:paraId="4425F94B" w14:textId="77777777" w:rsidR="005F326E" w:rsidRDefault="00000000">
      <w:pPr>
        <w:pStyle w:val="ListParagraph"/>
        <w:numPr>
          <w:ilvl w:val="0"/>
          <w:numId w:val="1"/>
        </w:numPr>
        <w:tabs>
          <w:tab w:val="left" w:pos="864"/>
        </w:tabs>
        <w:spacing w:before="180" w:line="376" w:lineRule="auto"/>
        <w:ind w:right="1384"/>
        <w:rPr>
          <w:sz w:val="24"/>
        </w:rPr>
      </w:pPr>
      <w:r>
        <w:rPr>
          <w:w w:val="105"/>
          <w:sz w:val="24"/>
        </w:rPr>
        <w:t xml:space="preserve">Gong, H. </w:t>
      </w:r>
      <w:r>
        <w:rPr>
          <w:i/>
          <w:w w:val="105"/>
          <w:sz w:val="24"/>
        </w:rPr>
        <w:t>et al.</w:t>
      </w:r>
      <w:r>
        <w:rPr>
          <w:i/>
          <w:spacing w:val="40"/>
          <w:w w:val="105"/>
          <w:sz w:val="24"/>
        </w:rPr>
        <w:t xml:space="preserve"> </w:t>
      </w:r>
      <w:r>
        <w:rPr>
          <w:w w:val="105"/>
          <w:sz w:val="24"/>
        </w:rPr>
        <w:t>Continuously tracing brain-wide long-distance axonal projections in mice at a one-micron voxel resolution.</w:t>
      </w:r>
      <w:r>
        <w:rPr>
          <w:spacing w:val="40"/>
          <w:w w:val="105"/>
          <w:sz w:val="24"/>
        </w:rPr>
        <w:t xml:space="preserve"> </w:t>
      </w:r>
      <w:r>
        <w:rPr>
          <w:i/>
          <w:w w:val="105"/>
          <w:sz w:val="24"/>
        </w:rPr>
        <w:t xml:space="preserve">Neuroimage </w:t>
      </w:r>
      <w:r>
        <w:rPr>
          <w:b/>
          <w:w w:val="105"/>
          <w:sz w:val="24"/>
        </w:rPr>
        <w:t>74</w:t>
      </w:r>
      <w:r>
        <w:rPr>
          <w:w w:val="105"/>
          <w:sz w:val="24"/>
        </w:rPr>
        <w:t>, 87–98 (2013).</w:t>
      </w:r>
    </w:p>
    <w:p w14:paraId="7FD98E08" w14:textId="77777777" w:rsidR="005F326E" w:rsidRDefault="00000000">
      <w:pPr>
        <w:pStyle w:val="ListParagraph"/>
        <w:numPr>
          <w:ilvl w:val="0"/>
          <w:numId w:val="1"/>
        </w:numPr>
        <w:tabs>
          <w:tab w:val="left" w:pos="864"/>
        </w:tabs>
        <w:spacing w:before="181" w:line="376" w:lineRule="auto"/>
        <w:rPr>
          <w:sz w:val="24"/>
        </w:rPr>
      </w:pPr>
      <w:r>
        <w:rPr>
          <w:w w:val="105"/>
          <w:sz w:val="24"/>
        </w:rPr>
        <w:t xml:space="preserve">Li, A. </w:t>
      </w:r>
      <w:r>
        <w:rPr>
          <w:i/>
          <w:w w:val="105"/>
          <w:sz w:val="24"/>
        </w:rPr>
        <w:t>et al.</w:t>
      </w:r>
      <w:r>
        <w:rPr>
          <w:i/>
          <w:spacing w:val="31"/>
          <w:w w:val="105"/>
          <w:sz w:val="24"/>
        </w:rPr>
        <w:t xml:space="preserve"> </w:t>
      </w:r>
      <w:r>
        <w:rPr>
          <w:w w:val="105"/>
          <w:sz w:val="24"/>
        </w:rPr>
        <w:t>Micro-optical sectioning tomography to obtain a high-resolution atlas of the mouse brain.</w:t>
      </w:r>
      <w:r>
        <w:rPr>
          <w:spacing w:val="40"/>
          <w:w w:val="105"/>
          <w:sz w:val="24"/>
        </w:rPr>
        <w:t xml:space="preserve"> </w:t>
      </w:r>
      <w:r>
        <w:rPr>
          <w:i/>
          <w:w w:val="105"/>
          <w:sz w:val="24"/>
        </w:rPr>
        <w:t xml:space="preserve">Science </w:t>
      </w:r>
      <w:r>
        <w:rPr>
          <w:b/>
          <w:w w:val="105"/>
          <w:sz w:val="24"/>
        </w:rPr>
        <w:t>330</w:t>
      </w:r>
      <w:r>
        <w:rPr>
          <w:w w:val="105"/>
          <w:sz w:val="24"/>
        </w:rPr>
        <w:t>, 1404–8 (2010).</w:t>
      </w:r>
    </w:p>
    <w:p w14:paraId="582AB64D" w14:textId="77777777" w:rsidR="005F326E" w:rsidRDefault="00000000">
      <w:pPr>
        <w:pStyle w:val="ListParagraph"/>
        <w:numPr>
          <w:ilvl w:val="0"/>
          <w:numId w:val="1"/>
        </w:numPr>
        <w:tabs>
          <w:tab w:val="left" w:pos="864"/>
        </w:tabs>
        <w:spacing w:before="180" w:line="376" w:lineRule="auto"/>
        <w:rPr>
          <w:sz w:val="24"/>
        </w:rPr>
      </w:pPr>
      <w:r>
        <w:rPr>
          <w:w w:val="105"/>
          <w:sz w:val="24"/>
        </w:rPr>
        <w:t>Ueda,</w:t>
      </w:r>
      <w:r>
        <w:rPr>
          <w:spacing w:val="40"/>
          <w:w w:val="105"/>
          <w:sz w:val="24"/>
        </w:rPr>
        <w:t xml:space="preserve"> </w:t>
      </w:r>
      <w:r>
        <w:rPr>
          <w:w w:val="105"/>
          <w:sz w:val="24"/>
        </w:rPr>
        <w:t>H.</w:t>
      </w:r>
      <w:r>
        <w:rPr>
          <w:spacing w:val="39"/>
          <w:w w:val="105"/>
          <w:sz w:val="24"/>
        </w:rPr>
        <w:t xml:space="preserve"> </w:t>
      </w:r>
      <w:r>
        <w:rPr>
          <w:w w:val="105"/>
          <w:sz w:val="24"/>
        </w:rPr>
        <w:t>R.</w:t>
      </w:r>
      <w:r>
        <w:rPr>
          <w:spacing w:val="38"/>
          <w:w w:val="105"/>
          <w:sz w:val="24"/>
        </w:rPr>
        <w:t xml:space="preserve"> </w:t>
      </w:r>
      <w:r>
        <w:rPr>
          <w:i/>
          <w:w w:val="105"/>
          <w:sz w:val="24"/>
        </w:rPr>
        <w:t>et</w:t>
      </w:r>
      <w:r>
        <w:rPr>
          <w:i/>
          <w:spacing w:val="40"/>
          <w:w w:val="105"/>
          <w:sz w:val="24"/>
        </w:rPr>
        <w:t xml:space="preserve"> </w:t>
      </w:r>
      <w:r>
        <w:rPr>
          <w:i/>
          <w:w w:val="105"/>
          <w:sz w:val="24"/>
        </w:rPr>
        <w:t>al.</w:t>
      </w:r>
      <w:r>
        <w:rPr>
          <w:i/>
          <w:spacing w:val="80"/>
          <w:w w:val="150"/>
          <w:sz w:val="24"/>
        </w:rPr>
        <w:t xml:space="preserve"> </w:t>
      </w:r>
      <w:r>
        <w:rPr>
          <w:w w:val="105"/>
          <w:sz w:val="24"/>
        </w:rPr>
        <w:t>Tissue</w:t>
      </w:r>
      <w:r>
        <w:rPr>
          <w:spacing w:val="39"/>
          <w:w w:val="105"/>
          <w:sz w:val="24"/>
        </w:rPr>
        <w:t xml:space="preserve"> </w:t>
      </w:r>
      <w:r>
        <w:rPr>
          <w:w w:val="105"/>
          <w:sz w:val="24"/>
        </w:rPr>
        <w:t>clearing</w:t>
      </w:r>
      <w:r>
        <w:rPr>
          <w:spacing w:val="39"/>
          <w:w w:val="105"/>
          <w:sz w:val="24"/>
        </w:rPr>
        <w:t xml:space="preserve"> </w:t>
      </w:r>
      <w:r>
        <w:rPr>
          <w:w w:val="105"/>
          <w:sz w:val="24"/>
        </w:rPr>
        <w:t>and</w:t>
      </w:r>
      <w:r>
        <w:rPr>
          <w:spacing w:val="39"/>
          <w:w w:val="105"/>
          <w:sz w:val="24"/>
        </w:rPr>
        <w:t xml:space="preserve"> </w:t>
      </w:r>
      <w:r>
        <w:rPr>
          <w:w w:val="105"/>
          <w:sz w:val="24"/>
        </w:rPr>
        <w:t>its</w:t>
      </w:r>
      <w:r>
        <w:rPr>
          <w:spacing w:val="39"/>
          <w:w w:val="105"/>
          <w:sz w:val="24"/>
        </w:rPr>
        <w:t xml:space="preserve"> </w:t>
      </w:r>
      <w:r>
        <w:rPr>
          <w:w w:val="105"/>
          <w:sz w:val="24"/>
        </w:rPr>
        <w:t>applications</w:t>
      </w:r>
      <w:r>
        <w:rPr>
          <w:spacing w:val="39"/>
          <w:w w:val="105"/>
          <w:sz w:val="24"/>
        </w:rPr>
        <w:t xml:space="preserve"> </w:t>
      </w:r>
      <w:r>
        <w:rPr>
          <w:w w:val="105"/>
          <w:sz w:val="24"/>
        </w:rPr>
        <w:t>in</w:t>
      </w:r>
      <w:r>
        <w:rPr>
          <w:spacing w:val="39"/>
          <w:w w:val="105"/>
          <w:sz w:val="24"/>
        </w:rPr>
        <w:t xml:space="preserve"> </w:t>
      </w:r>
      <w:r>
        <w:rPr>
          <w:w w:val="105"/>
          <w:sz w:val="24"/>
        </w:rPr>
        <w:t>neuroscience.</w:t>
      </w:r>
      <w:r>
        <w:rPr>
          <w:spacing w:val="80"/>
          <w:w w:val="150"/>
          <w:sz w:val="24"/>
        </w:rPr>
        <w:t xml:space="preserve"> </w:t>
      </w:r>
      <w:r>
        <w:rPr>
          <w:i/>
          <w:w w:val="105"/>
          <w:sz w:val="24"/>
        </w:rPr>
        <w:t>Nat</w:t>
      </w:r>
      <w:r>
        <w:rPr>
          <w:i/>
          <w:spacing w:val="40"/>
          <w:w w:val="105"/>
          <w:sz w:val="24"/>
        </w:rPr>
        <w:t xml:space="preserve"> </w:t>
      </w:r>
      <w:r>
        <w:rPr>
          <w:i/>
          <w:w w:val="105"/>
          <w:sz w:val="24"/>
        </w:rPr>
        <w:t xml:space="preserve">Rev </w:t>
      </w:r>
      <w:proofErr w:type="spellStart"/>
      <w:r>
        <w:rPr>
          <w:i/>
          <w:w w:val="105"/>
          <w:sz w:val="24"/>
        </w:rPr>
        <w:t>Neurosci</w:t>
      </w:r>
      <w:proofErr w:type="spellEnd"/>
      <w:r>
        <w:rPr>
          <w:i/>
          <w:spacing w:val="40"/>
          <w:w w:val="105"/>
          <w:sz w:val="24"/>
        </w:rPr>
        <w:t xml:space="preserve"> </w:t>
      </w:r>
      <w:r>
        <w:rPr>
          <w:b/>
          <w:w w:val="105"/>
          <w:sz w:val="24"/>
        </w:rPr>
        <w:t>21</w:t>
      </w:r>
      <w:r>
        <w:rPr>
          <w:w w:val="105"/>
          <w:sz w:val="24"/>
        </w:rPr>
        <w:t>, 61–79 (2020).</w:t>
      </w:r>
    </w:p>
    <w:p w14:paraId="79A0894D" w14:textId="77777777" w:rsidR="005F326E" w:rsidRDefault="00000000">
      <w:pPr>
        <w:pStyle w:val="ListParagraph"/>
        <w:numPr>
          <w:ilvl w:val="0"/>
          <w:numId w:val="1"/>
        </w:numPr>
        <w:tabs>
          <w:tab w:val="left" w:pos="864"/>
        </w:tabs>
        <w:spacing w:before="181" w:line="376" w:lineRule="auto"/>
        <w:ind w:right="1384"/>
        <w:rPr>
          <w:sz w:val="24"/>
        </w:rPr>
      </w:pPr>
      <w:proofErr w:type="spellStart"/>
      <w:r>
        <w:rPr>
          <w:w w:val="105"/>
          <w:sz w:val="24"/>
        </w:rPr>
        <w:t>Ståhl</w:t>
      </w:r>
      <w:proofErr w:type="spellEnd"/>
      <w:r>
        <w:rPr>
          <w:w w:val="105"/>
          <w:sz w:val="24"/>
        </w:rPr>
        <w:t xml:space="preserve">, P. L. </w:t>
      </w:r>
      <w:r>
        <w:rPr>
          <w:i/>
          <w:w w:val="105"/>
          <w:sz w:val="24"/>
        </w:rPr>
        <w:t>et al.</w:t>
      </w:r>
      <w:r>
        <w:rPr>
          <w:i/>
          <w:spacing w:val="40"/>
          <w:w w:val="105"/>
          <w:sz w:val="24"/>
        </w:rPr>
        <w:t xml:space="preserve"> </w:t>
      </w:r>
      <w:r>
        <w:rPr>
          <w:w w:val="105"/>
          <w:sz w:val="24"/>
        </w:rPr>
        <w:t>Visualization and analysis of gene expression in tissue sections by spatial transcriptomics.</w:t>
      </w:r>
      <w:r>
        <w:rPr>
          <w:spacing w:val="40"/>
          <w:w w:val="105"/>
          <w:sz w:val="24"/>
        </w:rPr>
        <w:t xml:space="preserve"> </w:t>
      </w:r>
      <w:r>
        <w:rPr>
          <w:i/>
          <w:w w:val="105"/>
          <w:sz w:val="24"/>
        </w:rPr>
        <w:t xml:space="preserve">Science </w:t>
      </w:r>
      <w:r>
        <w:rPr>
          <w:b/>
          <w:w w:val="105"/>
          <w:sz w:val="24"/>
        </w:rPr>
        <w:t>353</w:t>
      </w:r>
      <w:r>
        <w:rPr>
          <w:w w:val="105"/>
          <w:sz w:val="24"/>
        </w:rPr>
        <w:t>, 78–82 (2016).</w:t>
      </w:r>
    </w:p>
    <w:p w14:paraId="1EC04D4E" w14:textId="77777777" w:rsidR="005F326E" w:rsidRDefault="00000000">
      <w:pPr>
        <w:pStyle w:val="ListParagraph"/>
        <w:numPr>
          <w:ilvl w:val="0"/>
          <w:numId w:val="1"/>
        </w:numPr>
        <w:tabs>
          <w:tab w:val="left" w:pos="864"/>
        </w:tabs>
        <w:spacing w:before="180"/>
        <w:ind w:right="0" w:hanging="754"/>
        <w:rPr>
          <w:sz w:val="24"/>
        </w:rPr>
      </w:pPr>
      <w:r>
        <w:rPr>
          <w:w w:val="105"/>
          <w:sz w:val="24"/>
        </w:rPr>
        <w:t>Burgess,</w:t>
      </w:r>
      <w:r>
        <w:rPr>
          <w:spacing w:val="6"/>
          <w:w w:val="105"/>
          <w:sz w:val="24"/>
        </w:rPr>
        <w:t xml:space="preserve"> </w:t>
      </w:r>
      <w:r>
        <w:rPr>
          <w:w w:val="105"/>
          <w:sz w:val="24"/>
        </w:rPr>
        <w:t>D.</w:t>
      </w:r>
      <w:r>
        <w:rPr>
          <w:spacing w:val="4"/>
          <w:w w:val="105"/>
          <w:sz w:val="24"/>
        </w:rPr>
        <w:t xml:space="preserve"> </w:t>
      </w:r>
      <w:r>
        <w:rPr>
          <w:w w:val="105"/>
          <w:sz w:val="24"/>
        </w:rPr>
        <w:t>J.</w:t>
      </w:r>
      <w:r>
        <w:rPr>
          <w:spacing w:val="5"/>
          <w:w w:val="105"/>
          <w:sz w:val="24"/>
        </w:rPr>
        <w:t xml:space="preserve"> </w:t>
      </w:r>
      <w:r>
        <w:rPr>
          <w:w w:val="105"/>
          <w:sz w:val="24"/>
        </w:rPr>
        <w:t>Spatial</w:t>
      </w:r>
      <w:r>
        <w:rPr>
          <w:spacing w:val="4"/>
          <w:w w:val="105"/>
          <w:sz w:val="24"/>
        </w:rPr>
        <w:t xml:space="preserve"> </w:t>
      </w:r>
      <w:r>
        <w:rPr>
          <w:w w:val="105"/>
          <w:sz w:val="24"/>
        </w:rPr>
        <w:t>transcriptomics</w:t>
      </w:r>
      <w:r>
        <w:rPr>
          <w:spacing w:val="5"/>
          <w:w w:val="105"/>
          <w:sz w:val="24"/>
        </w:rPr>
        <w:t xml:space="preserve"> </w:t>
      </w:r>
      <w:r>
        <w:rPr>
          <w:w w:val="105"/>
          <w:sz w:val="24"/>
        </w:rPr>
        <w:t>coming</w:t>
      </w:r>
      <w:r>
        <w:rPr>
          <w:spacing w:val="4"/>
          <w:w w:val="105"/>
          <w:sz w:val="24"/>
        </w:rPr>
        <w:t xml:space="preserve"> </w:t>
      </w:r>
      <w:r>
        <w:rPr>
          <w:w w:val="105"/>
          <w:sz w:val="24"/>
        </w:rPr>
        <w:t>of</w:t>
      </w:r>
      <w:r>
        <w:rPr>
          <w:spacing w:val="5"/>
          <w:w w:val="105"/>
          <w:sz w:val="24"/>
        </w:rPr>
        <w:t xml:space="preserve"> </w:t>
      </w:r>
      <w:r>
        <w:rPr>
          <w:w w:val="105"/>
          <w:sz w:val="24"/>
        </w:rPr>
        <w:t>age.</w:t>
      </w:r>
      <w:r>
        <w:rPr>
          <w:spacing w:val="32"/>
          <w:w w:val="105"/>
          <w:sz w:val="24"/>
        </w:rPr>
        <w:t xml:space="preserve"> </w:t>
      </w:r>
      <w:r>
        <w:rPr>
          <w:i/>
          <w:w w:val="105"/>
          <w:sz w:val="24"/>
        </w:rPr>
        <w:t>Nat</w:t>
      </w:r>
      <w:r>
        <w:rPr>
          <w:i/>
          <w:spacing w:val="10"/>
          <w:w w:val="105"/>
          <w:sz w:val="24"/>
        </w:rPr>
        <w:t xml:space="preserve"> </w:t>
      </w:r>
      <w:r>
        <w:rPr>
          <w:i/>
          <w:w w:val="105"/>
          <w:sz w:val="24"/>
        </w:rPr>
        <w:t>Rev</w:t>
      </w:r>
      <w:r>
        <w:rPr>
          <w:i/>
          <w:spacing w:val="11"/>
          <w:w w:val="105"/>
          <w:sz w:val="24"/>
        </w:rPr>
        <w:t xml:space="preserve"> </w:t>
      </w:r>
      <w:r>
        <w:rPr>
          <w:i/>
          <w:w w:val="105"/>
          <w:sz w:val="24"/>
        </w:rPr>
        <w:t>Genet</w:t>
      </w:r>
      <w:r>
        <w:rPr>
          <w:i/>
          <w:spacing w:val="21"/>
          <w:w w:val="105"/>
          <w:sz w:val="24"/>
        </w:rPr>
        <w:t xml:space="preserve"> </w:t>
      </w:r>
      <w:r>
        <w:rPr>
          <w:b/>
          <w:w w:val="105"/>
          <w:sz w:val="24"/>
        </w:rPr>
        <w:t>20</w:t>
      </w:r>
      <w:r>
        <w:rPr>
          <w:w w:val="105"/>
          <w:sz w:val="24"/>
        </w:rPr>
        <w:t>,</w:t>
      </w:r>
      <w:r>
        <w:rPr>
          <w:spacing w:val="5"/>
          <w:w w:val="105"/>
          <w:sz w:val="24"/>
        </w:rPr>
        <w:t xml:space="preserve"> </w:t>
      </w:r>
      <w:r>
        <w:rPr>
          <w:w w:val="105"/>
          <w:sz w:val="24"/>
        </w:rPr>
        <w:t>317</w:t>
      </w:r>
      <w:r>
        <w:rPr>
          <w:spacing w:val="5"/>
          <w:w w:val="105"/>
          <w:sz w:val="24"/>
        </w:rPr>
        <w:t xml:space="preserve"> </w:t>
      </w:r>
      <w:r>
        <w:rPr>
          <w:spacing w:val="-2"/>
          <w:w w:val="105"/>
          <w:sz w:val="24"/>
        </w:rPr>
        <w:t>(2019).</w:t>
      </w:r>
    </w:p>
    <w:p w14:paraId="52626640" w14:textId="77777777" w:rsidR="005F326E" w:rsidRDefault="005F326E">
      <w:pPr>
        <w:pStyle w:val="BodyText"/>
        <w:ind w:left="0"/>
        <w:rPr>
          <w:sz w:val="34"/>
        </w:rPr>
      </w:pPr>
    </w:p>
    <w:p w14:paraId="23F998F1" w14:textId="77777777" w:rsidR="005F326E" w:rsidRDefault="00000000">
      <w:pPr>
        <w:pStyle w:val="ListParagraph"/>
        <w:numPr>
          <w:ilvl w:val="0"/>
          <w:numId w:val="1"/>
        </w:numPr>
        <w:tabs>
          <w:tab w:val="left" w:pos="864"/>
        </w:tabs>
        <w:spacing w:before="300" w:line="376" w:lineRule="auto"/>
        <w:rPr>
          <w:sz w:val="24"/>
        </w:rPr>
      </w:pPr>
      <w:proofErr w:type="spellStart"/>
      <w:r>
        <w:rPr>
          <w:w w:val="105"/>
          <w:sz w:val="24"/>
        </w:rPr>
        <w:t>MacKenzie</w:t>
      </w:r>
      <w:proofErr w:type="spellEnd"/>
      <w:r>
        <w:rPr>
          <w:w w:val="105"/>
          <w:sz w:val="24"/>
        </w:rPr>
        <w:t>-Graham,</w:t>
      </w:r>
      <w:r>
        <w:rPr>
          <w:spacing w:val="-2"/>
          <w:w w:val="105"/>
          <w:sz w:val="24"/>
        </w:rPr>
        <w:t xml:space="preserve"> </w:t>
      </w:r>
      <w:r>
        <w:rPr>
          <w:w w:val="105"/>
          <w:sz w:val="24"/>
        </w:rPr>
        <w:t>A.</w:t>
      </w:r>
      <w:r>
        <w:rPr>
          <w:spacing w:val="-6"/>
          <w:w w:val="105"/>
          <w:sz w:val="24"/>
        </w:rPr>
        <w:t xml:space="preserve"> </w:t>
      </w:r>
      <w:r>
        <w:rPr>
          <w:i/>
          <w:w w:val="105"/>
          <w:sz w:val="24"/>
        </w:rPr>
        <w:t>et al.</w:t>
      </w:r>
      <w:r>
        <w:rPr>
          <w:i/>
          <w:spacing w:val="31"/>
          <w:w w:val="105"/>
          <w:sz w:val="24"/>
        </w:rPr>
        <w:t xml:space="preserve"> </w:t>
      </w:r>
      <w:r>
        <w:rPr>
          <w:w w:val="105"/>
          <w:sz w:val="24"/>
        </w:rPr>
        <w:t>A</w:t>
      </w:r>
      <w:r>
        <w:rPr>
          <w:spacing w:val="-6"/>
          <w:w w:val="105"/>
          <w:sz w:val="24"/>
        </w:rPr>
        <w:t xml:space="preserve"> </w:t>
      </w:r>
      <w:r>
        <w:rPr>
          <w:w w:val="105"/>
          <w:sz w:val="24"/>
        </w:rPr>
        <w:t>multimodal,</w:t>
      </w:r>
      <w:r>
        <w:rPr>
          <w:spacing w:val="-2"/>
          <w:w w:val="105"/>
          <w:sz w:val="24"/>
        </w:rPr>
        <w:t xml:space="preserve"> </w:t>
      </w:r>
      <w:r>
        <w:rPr>
          <w:w w:val="105"/>
          <w:sz w:val="24"/>
        </w:rPr>
        <w:t>multidimensional</w:t>
      </w:r>
      <w:r>
        <w:rPr>
          <w:spacing w:val="-6"/>
          <w:w w:val="105"/>
          <w:sz w:val="24"/>
        </w:rPr>
        <w:t xml:space="preserve"> </w:t>
      </w:r>
      <w:r>
        <w:rPr>
          <w:w w:val="105"/>
          <w:sz w:val="24"/>
        </w:rPr>
        <w:t>atlas</w:t>
      </w:r>
      <w:r>
        <w:rPr>
          <w:spacing w:val="-5"/>
          <w:w w:val="105"/>
          <w:sz w:val="24"/>
        </w:rPr>
        <w:t xml:space="preserve"> </w:t>
      </w:r>
      <w:r>
        <w:rPr>
          <w:w w:val="105"/>
          <w:sz w:val="24"/>
        </w:rPr>
        <w:t>of</w:t>
      </w:r>
      <w:r>
        <w:rPr>
          <w:spacing w:val="-6"/>
          <w:w w:val="105"/>
          <w:sz w:val="24"/>
        </w:rPr>
        <w:t xml:space="preserve"> </w:t>
      </w:r>
      <w:r>
        <w:rPr>
          <w:w w:val="105"/>
          <w:sz w:val="24"/>
        </w:rPr>
        <w:t>the</w:t>
      </w:r>
      <w:r>
        <w:rPr>
          <w:spacing w:val="-6"/>
          <w:w w:val="105"/>
          <w:sz w:val="24"/>
        </w:rPr>
        <w:t xml:space="preserve"> </w:t>
      </w:r>
      <w:r>
        <w:rPr>
          <w:w w:val="105"/>
          <w:sz w:val="24"/>
        </w:rPr>
        <w:t>C57BL/6J mouse brain.</w:t>
      </w:r>
      <w:r>
        <w:rPr>
          <w:spacing w:val="40"/>
          <w:w w:val="105"/>
          <w:sz w:val="24"/>
        </w:rPr>
        <w:t xml:space="preserve"> </w:t>
      </w:r>
      <w:r>
        <w:rPr>
          <w:i/>
          <w:w w:val="105"/>
          <w:sz w:val="24"/>
        </w:rPr>
        <w:t xml:space="preserve">J </w:t>
      </w:r>
      <w:proofErr w:type="spellStart"/>
      <w:r>
        <w:rPr>
          <w:i/>
          <w:w w:val="105"/>
          <w:sz w:val="24"/>
        </w:rPr>
        <w:t>Anat</w:t>
      </w:r>
      <w:proofErr w:type="spellEnd"/>
      <w:r>
        <w:rPr>
          <w:i/>
          <w:w w:val="105"/>
          <w:sz w:val="24"/>
        </w:rPr>
        <w:t xml:space="preserve"> </w:t>
      </w:r>
      <w:r>
        <w:rPr>
          <w:b/>
          <w:w w:val="105"/>
          <w:sz w:val="24"/>
        </w:rPr>
        <w:t>204</w:t>
      </w:r>
      <w:r>
        <w:rPr>
          <w:w w:val="105"/>
          <w:sz w:val="24"/>
        </w:rPr>
        <w:t>, 93–102 (2004).</w:t>
      </w:r>
    </w:p>
    <w:p w14:paraId="396D1A69" w14:textId="77777777" w:rsidR="005F326E" w:rsidRDefault="00000000">
      <w:pPr>
        <w:pStyle w:val="ListParagraph"/>
        <w:numPr>
          <w:ilvl w:val="0"/>
          <w:numId w:val="1"/>
        </w:numPr>
        <w:tabs>
          <w:tab w:val="left" w:pos="864"/>
        </w:tabs>
        <w:spacing w:before="181"/>
        <w:ind w:right="0" w:hanging="754"/>
        <w:rPr>
          <w:sz w:val="24"/>
        </w:rPr>
      </w:pPr>
      <w:r>
        <w:rPr>
          <w:spacing w:val="-2"/>
          <w:w w:val="105"/>
          <w:sz w:val="24"/>
        </w:rPr>
        <w:t>Mackenzie-Graham,</w:t>
      </w:r>
      <w:r>
        <w:rPr>
          <w:spacing w:val="-4"/>
          <w:w w:val="105"/>
          <w:sz w:val="24"/>
        </w:rPr>
        <w:t xml:space="preserve"> </w:t>
      </w:r>
      <w:r>
        <w:rPr>
          <w:spacing w:val="-2"/>
          <w:w w:val="105"/>
          <w:sz w:val="24"/>
        </w:rPr>
        <w:t>A.</w:t>
      </w:r>
      <w:r>
        <w:rPr>
          <w:spacing w:val="-9"/>
          <w:w w:val="105"/>
          <w:sz w:val="24"/>
        </w:rPr>
        <w:t xml:space="preserve"> </w:t>
      </w:r>
      <w:r>
        <w:rPr>
          <w:spacing w:val="-2"/>
          <w:w w:val="105"/>
          <w:sz w:val="24"/>
        </w:rPr>
        <w:t>J.</w:t>
      </w:r>
      <w:r>
        <w:rPr>
          <w:spacing w:val="-8"/>
          <w:w w:val="105"/>
          <w:sz w:val="24"/>
        </w:rPr>
        <w:t xml:space="preserve"> </w:t>
      </w:r>
      <w:r>
        <w:rPr>
          <w:i/>
          <w:spacing w:val="-2"/>
          <w:w w:val="105"/>
          <w:sz w:val="24"/>
        </w:rPr>
        <w:t>et</w:t>
      </w:r>
      <w:r>
        <w:rPr>
          <w:i/>
          <w:spacing w:val="-1"/>
          <w:w w:val="105"/>
          <w:sz w:val="24"/>
        </w:rPr>
        <w:t xml:space="preserve"> </w:t>
      </w:r>
      <w:r>
        <w:rPr>
          <w:i/>
          <w:spacing w:val="-2"/>
          <w:w w:val="105"/>
          <w:sz w:val="24"/>
        </w:rPr>
        <w:t>al.</w:t>
      </w:r>
      <w:r>
        <w:rPr>
          <w:i/>
          <w:spacing w:val="32"/>
          <w:w w:val="105"/>
          <w:sz w:val="24"/>
        </w:rPr>
        <w:t xml:space="preserve"> </w:t>
      </w:r>
      <w:r>
        <w:rPr>
          <w:spacing w:val="-2"/>
          <w:w w:val="105"/>
          <w:sz w:val="24"/>
        </w:rPr>
        <w:t>Multimodal,</w:t>
      </w:r>
      <w:r>
        <w:rPr>
          <w:spacing w:val="-4"/>
          <w:w w:val="105"/>
          <w:sz w:val="24"/>
        </w:rPr>
        <w:t xml:space="preserve"> </w:t>
      </w:r>
      <w:r>
        <w:rPr>
          <w:spacing w:val="-2"/>
          <w:w w:val="105"/>
          <w:sz w:val="24"/>
        </w:rPr>
        <w:t>multidimensional</w:t>
      </w:r>
      <w:r>
        <w:rPr>
          <w:spacing w:val="-8"/>
          <w:w w:val="105"/>
          <w:sz w:val="24"/>
        </w:rPr>
        <w:t xml:space="preserve"> </w:t>
      </w:r>
      <w:r>
        <w:rPr>
          <w:spacing w:val="-2"/>
          <w:w w:val="105"/>
          <w:sz w:val="24"/>
        </w:rPr>
        <w:t>models</w:t>
      </w:r>
      <w:r>
        <w:rPr>
          <w:spacing w:val="-7"/>
          <w:w w:val="105"/>
          <w:sz w:val="24"/>
        </w:rPr>
        <w:t xml:space="preserve"> </w:t>
      </w:r>
      <w:r>
        <w:rPr>
          <w:spacing w:val="-2"/>
          <w:w w:val="105"/>
          <w:sz w:val="24"/>
        </w:rPr>
        <w:t>of</w:t>
      </w:r>
      <w:r>
        <w:rPr>
          <w:spacing w:val="-8"/>
          <w:w w:val="105"/>
          <w:sz w:val="24"/>
        </w:rPr>
        <w:t xml:space="preserve"> </w:t>
      </w:r>
      <w:r>
        <w:rPr>
          <w:spacing w:val="-2"/>
          <w:w w:val="105"/>
          <w:sz w:val="24"/>
        </w:rPr>
        <w:t>mouse</w:t>
      </w:r>
      <w:r>
        <w:rPr>
          <w:spacing w:val="-8"/>
          <w:w w:val="105"/>
          <w:sz w:val="24"/>
        </w:rPr>
        <w:t xml:space="preserve"> </w:t>
      </w:r>
      <w:r>
        <w:rPr>
          <w:spacing w:val="-2"/>
          <w:w w:val="105"/>
          <w:sz w:val="24"/>
        </w:rPr>
        <w:t>brain.</w:t>
      </w:r>
    </w:p>
    <w:p w14:paraId="299B0537" w14:textId="77777777" w:rsidR="005F326E" w:rsidRDefault="00000000">
      <w:pPr>
        <w:spacing w:before="157"/>
        <w:ind w:left="864"/>
        <w:rPr>
          <w:sz w:val="24"/>
        </w:rPr>
      </w:pPr>
      <w:proofErr w:type="spellStart"/>
      <w:r>
        <w:rPr>
          <w:i/>
          <w:w w:val="105"/>
          <w:sz w:val="24"/>
        </w:rPr>
        <w:t>Epilepsia</w:t>
      </w:r>
      <w:proofErr w:type="spellEnd"/>
      <w:r>
        <w:rPr>
          <w:i/>
          <w:spacing w:val="18"/>
          <w:w w:val="105"/>
          <w:sz w:val="24"/>
        </w:rPr>
        <w:t xml:space="preserve"> </w:t>
      </w:r>
      <w:r>
        <w:rPr>
          <w:b/>
          <w:w w:val="105"/>
          <w:sz w:val="24"/>
        </w:rPr>
        <w:t>48</w:t>
      </w:r>
      <w:r>
        <w:rPr>
          <w:b/>
          <w:spacing w:val="20"/>
          <w:w w:val="105"/>
          <w:sz w:val="24"/>
        </w:rPr>
        <w:t xml:space="preserve"> </w:t>
      </w:r>
      <w:r>
        <w:rPr>
          <w:b/>
          <w:w w:val="105"/>
          <w:sz w:val="24"/>
        </w:rPr>
        <w:t>Suppl</w:t>
      </w:r>
      <w:r>
        <w:rPr>
          <w:b/>
          <w:spacing w:val="19"/>
          <w:w w:val="105"/>
          <w:sz w:val="24"/>
        </w:rPr>
        <w:t xml:space="preserve"> </w:t>
      </w:r>
      <w:r>
        <w:rPr>
          <w:b/>
          <w:w w:val="105"/>
          <w:sz w:val="24"/>
        </w:rPr>
        <w:t>4</w:t>
      </w:r>
      <w:r>
        <w:rPr>
          <w:w w:val="105"/>
          <w:sz w:val="24"/>
        </w:rPr>
        <w:t>,</w:t>
      </w:r>
      <w:r>
        <w:rPr>
          <w:spacing w:val="9"/>
          <w:w w:val="105"/>
          <w:sz w:val="24"/>
        </w:rPr>
        <w:t xml:space="preserve"> </w:t>
      </w:r>
      <w:r>
        <w:rPr>
          <w:w w:val="105"/>
          <w:sz w:val="24"/>
        </w:rPr>
        <w:t>75–81</w:t>
      </w:r>
      <w:r>
        <w:rPr>
          <w:spacing w:val="9"/>
          <w:w w:val="105"/>
          <w:sz w:val="24"/>
        </w:rPr>
        <w:t xml:space="preserve"> </w:t>
      </w:r>
      <w:r>
        <w:rPr>
          <w:spacing w:val="-2"/>
          <w:w w:val="105"/>
          <w:sz w:val="24"/>
        </w:rPr>
        <w:t>(2007).</w:t>
      </w:r>
    </w:p>
    <w:p w14:paraId="3B23C501" w14:textId="77777777" w:rsidR="005F326E" w:rsidRDefault="005F326E">
      <w:pPr>
        <w:pStyle w:val="BodyText"/>
        <w:spacing w:before="4"/>
        <w:ind w:left="0"/>
        <w:rPr>
          <w:sz w:val="29"/>
        </w:rPr>
      </w:pPr>
    </w:p>
    <w:p w14:paraId="66498FC7" w14:textId="77777777" w:rsidR="005F326E" w:rsidRDefault="00000000">
      <w:pPr>
        <w:pStyle w:val="ListParagraph"/>
        <w:numPr>
          <w:ilvl w:val="0"/>
          <w:numId w:val="1"/>
        </w:numPr>
        <w:tabs>
          <w:tab w:val="left" w:pos="864"/>
        </w:tabs>
        <w:spacing w:before="0" w:line="376" w:lineRule="auto"/>
        <w:ind w:right="1386"/>
        <w:rPr>
          <w:sz w:val="24"/>
        </w:rPr>
      </w:pPr>
      <w:r>
        <w:rPr>
          <w:w w:val="105"/>
          <w:sz w:val="24"/>
        </w:rPr>
        <w:t xml:space="preserve">Dong, H. W. </w:t>
      </w:r>
      <w:r>
        <w:rPr>
          <w:i/>
          <w:w w:val="105"/>
          <w:sz w:val="24"/>
        </w:rPr>
        <w:t>Allen reference atlas.</w:t>
      </w:r>
      <w:r>
        <w:rPr>
          <w:i/>
          <w:spacing w:val="30"/>
          <w:w w:val="105"/>
          <w:sz w:val="24"/>
        </w:rPr>
        <w:t xml:space="preserve"> </w:t>
      </w:r>
      <w:r>
        <w:rPr>
          <w:i/>
          <w:w w:val="105"/>
          <w:sz w:val="24"/>
        </w:rPr>
        <w:t>A digital color brain atlas of the C57BL/6J male mouse</w:t>
      </w:r>
      <w:r>
        <w:rPr>
          <w:w w:val="105"/>
          <w:sz w:val="24"/>
        </w:rPr>
        <w:t>.</w:t>
      </w:r>
      <w:r>
        <w:rPr>
          <w:spacing w:val="40"/>
          <w:w w:val="105"/>
          <w:sz w:val="24"/>
        </w:rPr>
        <w:t xml:space="preserve"> </w:t>
      </w:r>
      <w:r>
        <w:rPr>
          <w:w w:val="105"/>
          <w:sz w:val="24"/>
        </w:rPr>
        <w:t>(John Wiley; Sons, 2008).</w:t>
      </w:r>
    </w:p>
    <w:p w14:paraId="2F1DAC05" w14:textId="77777777" w:rsidR="005F326E" w:rsidRDefault="005F326E">
      <w:pPr>
        <w:spacing w:line="376" w:lineRule="auto"/>
        <w:rPr>
          <w:sz w:val="24"/>
        </w:rPr>
        <w:sectPr w:rsidR="005F326E" w:rsidSect="008C17C3">
          <w:type w:val="continuous"/>
          <w:pgSz w:w="12240" w:h="15840"/>
          <w:pgMar w:top="1460" w:right="0" w:bottom="280" w:left="940" w:header="720" w:footer="720" w:gutter="0"/>
          <w:cols w:num="2" w:space="720" w:equalWidth="0">
            <w:col w:w="341" w:space="49"/>
            <w:col w:w="10910"/>
          </w:cols>
        </w:sectPr>
      </w:pPr>
    </w:p>
    <w:p w14:paraId="205D16C8" w14:textId="77777777" w:rsidR="005F326E" w:rsidRDefault="005F326E">
      <w:pPr>
        <w:pStyle w:val="BodyText"/>
        <w:spacing w:before="5"/>
        <w:ind w:left="0"/>
        <w:rPr>
          <w:sz w:val="21"/>
        </w:rPr>
      </w:pPr>
    </w:p>
    <w:p w14:paraId="2E3FBDC4" w14:textId="77777777" w:rsidR="005F326E" w:rsidRDefault="00000000">
      <w:pPr>
        <w:ind w:left="110"/>
        <w:rPr>
          <w:rFonts w:ascii="Arial"/>
          <w:sz w:val="12"/>
        </w:rPr>
      </w:pPr>
      <w:r>
        <w:rPr>
          <w:rFonts w:ascii="Arial"/>
          <w:spacing w:val="-5"/>
          <w:sz w:val="12"/>
        </w:rPr>
        <w:t>698</w:t>
      </w:r>
    </w:p>
    <w:p w14:paraId="5E5FCA23" w14:textId="77777777" w:rsidR="005F326E" w:rsidRDefault="005F326E">
      <w:pPr>
        <w:pStyle w:val="BodyText"/>
        <w:ind w:left="0"/>
        <w:rPr>
          <w:rFonts w:ascii="Arial"/>
          <w:sz w:val="18"/>
        </w:rPr>
      </w:pPr>
    </w:p>
    <w:p w14:paraId="1BDA9AED" w14:textId="77777777" w:rsidR="005F326E" w:rsidRDefault="005F326E">
      <w:pPr>
        <w:pStyle w:val="BodyText"/>
        <w:spacing w:before="7"/>
        <w:ind w:left="0"/>
        <w:rPr>
          <w:rFonts w:ascii="Arial"/>
          <w:sz w:val="14"/>
        </w:rPr>
      </w:pPr>
    </w:p>
    <w:p w14:paraId="2C763364" w14:textId="77777777" w:rsidR="005F326E" w:rsidRDefault="00000000">
      <w:pPr>
        <w:ind w:left="110"/>
        <w:rPr>
          <w:rFonts w:ascii="Arial"/>
          <w:sz w:val="12"/>
        </w:rPr>
      </w:pPr>
      <w:r>
        <w:rPr>
          <w:rFonts w:ascii="Arial"/>
          <w:spacing w:val="-5"/>
          <w:sz w:val="12"/>
        </w:rPr>
        <w:t>699</w:t>
      </w:r>
    </w:p>
    <w:p w14:paraId="4D9E4D22" w14:textId="77777777" w:rsidR="005F326E" w:rsidRDefault="005F326E">
      <w:pPr>
        <w:pStyle w:val="BodyText"/>
        <w:ind w:left="0"/>
        <w:rPr>
          <w:rFonts w:ascii="Arial"/>
          <w:sz w:val="18"/>
        </w:rPr>
      </w:pPr>
    </w:p>
    <w:p w14:paraId="4D01E7F8" w14:textId="77777777" w:rsidR="005F326E" w:rsidRDefault="005F326E">
      <w:pPr>
        <w:pStyle w:val="BodyText"/>
        <w:spacing w:before="1"/>
        <w:ind w:left="0"/>
        <w:rPr>
          <w:rFonts w:ascii="Arial"/>
          <w:sz w:val="18"/>
        </w:rPr>
      </w:pPr>
    </w:p>
    <w:p w14:paraId="5D2CEE08" w14:textId="77777777" w:rsidR="005F326E" w:rsidRDefault="00000000">
      <w:pPr>
        <w:ind w:left="110"/>
        <w:rPr>
          <w:rFonts w:ascii="Arial"/>
          <w:sz w:val="12"/>
        </w:rPr>
      </w:pPr>
      <w:r>
        <w:rPr>
          <w:rFonts w:ascii="Arial"/>
          <w:spacing w:val="-5"/>
          <w:sz w:val="12"/>
        </w:rPr>
        <w:t>700</w:t>
      </w:r>
    </w:p>
    <w:p w14:paraId="1FB49A0D" w14:textId="77777777" w:rsidR="005F326E" w:rsidRDefault="005F326E">
      <w:pPr>
        <w:pStyle w:val="BodyText"/>
        <w:ind w:left="0"/>
        <w:rPr>
          <w:rFonts w:ascii="Arial"/>
          <w:sz w:val="18"/>
        </w:rPr>
      </w:pPr>
    </w:p>
    <w:p w14:paraId="6E86A2D6" w14:textId="77777777" w:rsidR="005F326E" w:rsidRDefault="005F326E">
      <w:pPr>
        <w:pStyle w:val="BodyText"/>
        <w:spacing w:before="7"/>
        <w:ind w:left="0"/>
        <w:rPr>
          <w:rFonts w:ascii="Arial"/>
          <w:sz w:val="14"/>
        </w:rPr>
      </w:pPr>
    </w:p>
    <w:p w14:paraId="3E21DBD6" w14:textId="77777777" w:rsidR="005F326E" w:rsidRDefault="00000000">
      <w:pPr>
        <w:ind w:left="110"/>
        <w:rPr>
          <w:rFonts w:ascii="Arial"/>
          <w:sz w:val="12"/>
        </w:rPr>
      </w:pPr>
      <w:r>
        <w:rPr>
          <w:rFonts w:ascii="Arial"/>
          <w:spacing w:val="-5"/>
          <w:sz w:val="12"/>
        </w:rPr>
        <w:t>701</w:t>
      </w:r>
    </w:p>
    <w:p w14:paraId="33FB7064" w14:textId="77777777" w:rsidR="005F326E" w:rsidRDefault="005F326E">
      <w:pPr>
        <w:pStyle w:val="BodyText"/>
        <w:ind w:left="0"/>
        <w:rPr>
          <w:rFonts w:ascii="Arial"/>
          <w:sz w:val="18"/>
        </w:rPr>
      </w:pPr>
    </w:p>
    <w:p w14:paraId="50138963" w14:textId="77777777" w:rsidR="005F326E" w:rsidRDefault="005F326E">
      <w:pPr>
        <w:pStyle w:val="BodyText"/>
        <w:spacing w:before="1"/>
        <w:ind w:left="0"/>
        <w:rPr>
          <w:rFonts w:ascii="Arial"/>
          <w:sz w:val="18"/>
        </w:rPr>
      </w:pPr>
    </w:p>
    <w:p w14:paraId="188A8BBC" w14:textId="77777777" w:rsidR="005F326E" w:rsidRDefault="00000000">
      <w:pPr>
        <w:ind w:left="110"/>
        <w:rPr>
          <w:rFonts w:ascii="Arial"/>
          <w:sz w:val="12"/>
        </w:rPr>
      </w:pPr>
      <w:r>
        <w:rPr>
          <w:rFonts w:ascii="Arial"/>
          <w:spacing w:val="-5"/>
          <w:sz w:val="12"/>
        </w:rPr>
        <w:t>702</w:t>
      </w:r>
    </w:p>
    <w:p w14:paraId="161F6CF0" w14:textId="77777777" w:rsidR="005F326E" w:rsidRDefault="005F326E">
      <w:pPr>
        <w:pStyle w:val="BodyText"/>
        <w:ind w:left="0"/>
        <w:rPr>
          <w:rFonts w:ascii="Arial"/>
          <w:sz w:val="18"/>
        </w:rPr>
      </w:pPr>
    </w:p>
    <w:p w14:paraId="4EA2EB29" w14:textId="77777777" w:rsidR="005F326E" w:rsidRDefault="005F326E">
      <w:pPr>
        <w:pStyle w:val="BodyText"/>
        <w:spacing w:before="7"/>
        <w:ind w:left="0"/>
        <w:rPr>
          <w:rFonts w:ascii="Arial"/>
          <w:sz w:val="14"/>
        </w:rPr>
      </w:pPr>
    </w:p>
    <w:p w14:paraId="5B2451AB" w14:textId="77777777" w:rsidR="005F326E" w:rsidRDefault="00000000">
      <w:pPr>
        <w:ind w:left="110"/>
        <w:rPr>
          <w:rFonts w:ascii="Arial"/>
          <w:sz w:val="12"/>
        </w:rPr>
      </w:pPr>
      <w:r>
        <w:rPr>
          <w:rFonts w:ascii="Arial"/>
          <w:spacing w:val="-5"/>
          <w:sz w:val="12"/>
        </w:rPr>
        <w:t>703</w:t>
      </w:r>
    </w:p>
    <w:p w14:paraId="1B5DFBCB" w14:textId="77777777" w:rsidR="005F326E" w:rsidRDefault="005F326E">
      <w:pPr>
        <w:pStyle w:val="BodyText"/>
        <w:ind w:left="0"/>
        <w:rPr>
          <w:rFonts w:ascii="Arial"/>
          <w:sz w:val="18"/>
        </w:rPr>
      </w:pPr>
    </w:p>
    <w:p w14:paraId="7F915915" w14:textId="77777777" w:rsidR="005F326E" w:rsidRDefault="005F326E">
      <w:pPr>
        <w:pStyle w:val="BodyText"/>
        <w:spacing w:before="1"/>
        <w:ind w:left="0"/>
        <w:rPr>
          <w:rFonts w:ascii="Arial"/>
          <w:sz w:val="18"/>
        </w:rPr>
      </w:pPr>
    </w:p>
    <w:p w14:paraId="06137FA1" w14:textId="77777777" w:rsidR="005F326E" w:rsidRDefault="00000000">
      <w:pPr>
        <w:ind w:left="110"/>
        <w:rPr>
          <w:rFonts w:ascii="Arial"/>
          <w:sz w:val="12"/>
        </w:rPr>
      </w:pPr>
      <w:r>
        <w:rPr>
          <w:rFonts w:ascii="Arial"/>
          <w:spacing w:val="-5"/>
          <w:sz w:val="12"/>
        </w:rPr>
        <w:t>704</w:t>
      </w:r>
    </w:p>
    <w:p w14:paraId="351406DA" w14:textId="77777777" w:rsidR="005F326E" w:rsidRDefault="005F326E">
      <w:pPr>
        <w:pStyle w:val="BodyText"/>
        <w:ind w:left="0"/>
        <w:rPr>
          <w:rFonts w:ascii="Arial"/>
          <w:sz w:val="18"/>
        </w:rPr>
      </w:pPr>
    </w:p>
    <w:p w14:paraId="5C5797FC" w14:textId="77777777" w:rsidR="005F326E" w:rsidRDefault="005F326E">
      <w:pPr>
        <w:pStyle w:val="BodyText"/>
        <w:spacing w:before="7"/>
        <w:ind w:left="0"/>
        <w:rPr>
          <w:rFonts w:ascii="Arial"/>
          <w:sz w:val="14"/>
        </w:rPr>
      </w:pPr>
    </w:p>
    <w:p w14:paraId="276E80A1" w14:textId="77777777" w:rsidR="005F326E" w:rsidRDefault="00000000">
      <w:pPr>
        <w:ind w:left="110"/>
        <w:rPr>
          <w:rFonts w:ascii="Arial"/>
          <w:sz w:val="12"/>
        </w:rPr>
      </w:pPr>
      <w:r>
        <w:rPr>
          <w:rFonts w:ascii="Arial"/>
          <w:spacing w:val="-5"/>
          <w:sz w:val="12"/>
        </w:rPr>
        <w:t>705</w:t>
      </w:r>
    </w:p>
    <w:p w14:paraId="55497169" w14:textId="77777777" w:rsidR="005F326E" w:rsidRDefault="005F326E">
      <w:pPr>
        <w:pStyle w:val="BodyText"/>
        <w:ind w:left="0"/>
        <w:rPr>
          <w:rFonts w:ascii="Arial"/>
          <w:sz w:val="18"/>
        </w:rPr>
      </w:pPr>
    </w:p>
    <w:p w14:paraId="7D90A993" w14:textId="77777777" w:rsidR="005F326E" w:rsidRDefault="005F326E">
      <w:pPr>
        <w:pStyle w:val="BodyText"/>
        <w:spacing w:before="1"/>
        <w:ind w:left="0"/>
        <w:rPr>
          <w:rFonts w:ascii="Arial"/>
          <w:sz w:val="18"/>
        </w:rPr>
      </w:pPr>
    </w:p>
    <w:p w14:paraId="31C663D7" w14:textId="77777777" w:rsidR="005F326E" w:rsidRDefault="00000000">
      <w:pPr>
        <w:ind w:left="110"/>
        <w:rPr>
          <w:rFonts w:ascii="Arial"/>
          <w:sz w:val="12"/>
        </w:rPr>
      </w:pPr>
      <w:r>
        <w:rPr>
          <w:rFonts w:ascii="Arial"/>
          <w:spacing w:val="-5"/>
          <w:sz w:val="12"/>
        </w:rPr>
        <w:t>706</w:t>
      </w:r>
    </w:p>
    <w:p w14:paraId="22F0F71D" w14:textId="77777777" w:rsidR="005F326E" w:rsidRDefault="005F326E">
      <w:pPr>
        <w:pStyle w:val="BodyText"/>
        <w:ind w:left="0"/>
        <w:rPr>
          <w:rFonts w:ascii="Arial"/>
          <w:sz w:val="18"/>
        </w:rPr>
      </w:pPr>
    </w:p>
    <w:p w14:paraId="1144DC5E" w14:textId="77777777" w:rsidR="005F326E" w:rsidRDefault="005F326E">
      <w:pPr>
        <w:pStyle w:val="BodyText"/>
        <w:spacing w:before="7"/>
        <w:ind w:left="0"/>
        <w:rPr>
          <w:rFonts w:ascii="Arial"/>
          <w:sz w:val="14"/>
        </w:rPr>
      </w:pPr>
    </w:p>
    <w:p w14:paraId="19C6CAE8" w14:textId="77777777" w:rsidR="005F326E" w:rsidRDefault="00000000">
      <w:pPr>
        <w:ind w:left="110"/>
        <w:rPr>
          <w:rFonts w:ascii="Arial"/>
          <w:sz w:val="12"/>
        </w:rPr>
      </w:pPr>
      <w:r>
        <w:rPr>
          <w:rFonts w:ascii="Arial"/>
          <w:spacing w:val="-5"/>
          <w:sz w:val="12"/>
        </w:rPr>
        <w:t>707</w:t>
      </w:r>
    </w:p>
    <w:p w14:paraId="7A62E811" w14:textId="77777777" w:rsidR="005F326E" w:rsidRDefault="005F326E">
      <w:pPr>
        <w:pStyle w:val="BodyText"/>
        <w:ind w:left="0"/>
        <w:rPr>
          <w:rFonts w:ascii="Arial"/>
          <w:sz w:val="18"/>
        </w:rPr>
      </w:pPr>
    </w:p>
    <w:p w14:paraId="3F6DC073" w14:textId="77777777" w:rsidR="005F326E" w:rsidRDefault="005F326E">
      <w:pPr>
        <w:pStyle w:val="BodyText"/>
        <w:spacing w:before="1"/>
        <w:ind w:left="0"/>
        <w:rPr>
          <w:rFonts w:ascii="Arial"/>
          <w:sz w:val="18"/>
        </w:rPr>
      </w:pPr>
    </w:p>
    <w:p w14:paraId="707CC162" w14:textId="77777777" w:rsidR="005F326E" w:rsidRDefault="00000000">
      <w:pPr>
        <w:ind w:left="110"/>
        <w:rPr>
          <w:rFonts w:ascii="Arial"/>
          <w:sz w:val="12"/>
        </w:rPr>
      </w:pPr>
      <w:r>
        <w:rPr>
          <w:rFonts w:ascii="Arial"/>
          <w:spacing w:val="-5"/>
          <w:sz w:val="12"/>
        </w:rPr>
        <w:t>708</w:t>
      </w:r>
    </w:p>
    <w:p w14:paraId="7D13C2FC" w14:textId="77777777" w:rsidR="005F326E" w:rsidRDefault="005F326E">
      <w:pPr>
        <w:pStyle w:val="BodyText"/>
        <w:spacing w:before="8"/>
        <w:ind w:left="0"/>
        <w:rPr>
          <w:rFonts w:ascii="Arial"/>
          <w:sz w:val="25"/>
        </w:rPr>
      </w:pPr>
    </w:p>
    <w:p w14:paraId="7A2C3D72" w14:textId="77777777" w:rsidR="005F326E" w:rsidRDefault="00000000">
      <w:pPr>
        <w:ind w:left="110"/>
        <w:rPr>
          <w:rFonts w:ascii="Arial"/>
          <w:sz w:val="12"/>
        </w:rPr>
      </w:pPr>
      <w:r>
        <w:rPr>
          <w:rFonts w:ascii="Arial"/>
          <w:spacing w:val="-5"/>
          <w:sz w:val="12"/>
        </w:rPr>
        <w:t>709</w:t>
      </w:r>
    </w:p>
    <w:p w14:paraId="0E3E4104" w14:textId="77777777" w:rsidR="005F326E" w:rsidRDefault="005F326E">
      <w:pPr>
        <w:pStyle w:val="BodyText"/>
        <w:ind w:left="0"/>
        <w:rPr>
          <w:rFonts w:ascii="Arial"/>
          <w:sz w:val="18"/>
        </w:rPr>
      </w:pPr>
    </w:p>
    <w:p w14:paraId="05510103" w14:textId="77777777" w:rsidR="005F326E" w:rsidRDefault="005F326E">
      <w:pPr>
        <w:pStyle w:val="BodyText"/>
        <w:spacing w:before="1"/>
        <w:ind w:left="0"/>
        <w:rPr>
          <w:rFonts w:ascii="Arial"/>
          <w:sz w:val="18"/>
        </w:rPr>
      </w:pPr>
    </w:p>
    <w:p w14:paraId="0FA0794E" w14:textId="77777777" w:rsidR="005F326E" w:rsidRDefault="00000000">
      <w:pPr>
        <w:ind w:left="110"/>
        <w:rPr>
          <w:rFonts w:ascii="Arial"/>
          <w:sz w:val="12"/>
        </w:rPr>
      </w:pPr>
      <w:r>
        <w:rPr>
          <w:rFonts w:ascii="Arial"/>
          <w:spacing w:val="-5"/>
          <w:sz w:val="12"/>
        </w:rPr>
        <w:t>710</w:t>
      </w:r>
    </w:p>
    <w:p w14:paraId="1A5A5511" w14:textId="77777777" w:rsidR="005F326E" w:rsidRDefault="005F326E">
      <w:pPr>
        <w:pStyle w:val="BodyText"/>
        <w:ind w:left="0"/>
        <w:rPr>
          <w:rFonts w:ascii="Arial"/>
          <w:sz w:val="18"/>
        </w:rPr>
      </w:pPr>
    </w:p>
    <w:p w14:paraId="167E3BB4" w14:textId="77777777" w:rsidR="005F326E" w:rsidRDefault="005F326E">
      <w:pPr>
        <w:pStyle w:val="BodyText"/>
        <w:spacing w:before="7"/>
        <w:ind w:left="0"/>
        <w:rPr>
          <w:rFonts w:ascii="Arial"/>
          <w:sz w:val="14"/>
        </w:rPr>
      </w:pPr>
    </w:p>
    <w:p w14:paraId="03C529A8" w14:textId="77777777" w:rsidR="005F326E" w:rsidRDefault="00000000">
      <w:pPr>
        <w:ind w:left="110"/>
        <w:rPr>
          <w:rFonts w:ascii="Arial"/>
          <w:sz w:val="12"/>
        </w:rPr>
      </w:pPr>
      <w:r>
        <w:rPr>
          <w:rFonts w:ascii="Arial"/>
          <w:spacing w:val="-5"/>
          <w:sz w:val="12"/>
        </w:rPr>
        <w:t>711</w:t>
      </w:r>
    </w:p>
    <w:p w14:paraId="3DDBCD86" w14:textId="77777777" w:rsidR="005F326E" w:rsidRDefault="005F326E">
      <w:pPr>
        <w:pStyle w:val="BodyText"/>
        <w:ind w:left="0"/>
        <w:rPr>
          <w:rFonts w:ascii="Arial"/>
          <w:sz w:val="18"/>
        </w:rPr>
      </w:pPr>
    </w:p>
    <w:p w14:paraId="34687010" w14:textId="77777777" w:rsidR="005F326E" w:rsidRDefault="005F326E">
      <w:pPr>
        <w:pStyle w:val="BodyText"/>
        <w:spacing w:before="1"/>
        <w:ind w:left="0"/>
        <w:rPr>
          <w:rFonts w:ascii="Arial"/>
          <w:sz w:val="18"/>
        </w:rPr>
      </w:pPr>
    </w:p>
    <w:p w14:paraId="259FDC3F" w14:textId="77777777" w:rsidR="005F326E" w:rsidRDefault="00000000">
      <w:pPr>
        <w:ind w:left="110"/>
        <w:rPr>
          <w:rFonts w:ascii="Arial"/>
          <w:sz w:val="12"/>
        </w:rPr>
      </w:pPr>
      <w:r>
        <w:rPr>
          <w:rFonts w:ascii="Arial"/>
          <w:spacing w:val="-5"/>
          <w:sz w:val="12"/>
        </w:rPr>
        <w:t>712</w:t>
      </w:r>
    </w:p>
    <w:p w14:paraId="00D12CD7" w14:textId="77777777" w:rsidR="005F326E" w:rsidRDefault="005F326E">
      <w:pPr>
        <w:pStyle w:val="BodyText"/>
        <w:ind w:left="0"/>
        <w:rPr>
          <w:rFonts w:ascii="Arial"/>
          <w:sz w:val="18"/>
        </w:rPr>
      </w:pPr>
    </w:p>
    <w:p w14:paraId="73B1E04F" w14:textId="77777777" w:rsidR="005F326E" w:rsidRDefault="005F326E">
      <w:pPr>
        <w:pStyle w:val="BodyText"/>
        <w:spacing w:before="7"/>
        <w:ind w:left="0"/>
        <w:rPr>
          <w:rFonts w:ascii="Arial"/>
          <w:sz w:val="14"/>
        </w:rPr>
      </w:pPr>
    </w:p>
    <w:p w14:paraId="09F73D5A" w14:textId="77777777" w:rsidR="005F326E" w:rsidRDefault="00000000">
      <w:pPr>
        <w:ind w:left="110"/>
        <w:rPr>
          <w:rFonts w:ascii="Arial"/>
          <w:sz w:val="12"/>
        </w:rPr>
      </w:pPr>
      <w:r>
        <w:rPr>
          <w:rFonts w:ascii="Arial"/>
          <w:spacing w:val="-5"/>
          <w:sz w:val="12"/>
        </w:rPr>
        <w:t>713</w:t>
      </w:r>
    </w:p>
    <w:p w14:paraId="6CF94DEE" w14:textId="77777777" w:rsidR="005F326E" w:rsidRDefault="005F326E">
      <w:pPr>
        <w:pStyle w:val="BodyText"/>
        <w:ind w:left="0"/>
        <w:rPr>
          <w:rFonts w:ascii="Arial"/>
          <w:sz w:val="18"/>
        </w:rPr>
      </w:pPr>
    </w:p>
    <w:p w14:paraId="332F920E" w14:textId="77777777" w:rsidR="005F326E" w:rsidRDefault="005F326E">
      <w:pPr>
        <w:pStyle w:val="BodyText"/>
        <w:spacing w:before="1"/>
        <w:ind w:left="0"/>
        <w:rPr>
          <w:rFonts w:ascii="Arial"/>
          <w:sz w:val="18"/>
        </w:rPr>
      </w:pPr>
    </w:p>
    <w:p w14:paraId="430300D2" w14:textId="77777777" w:rsidR="005F326E" w:rsidRDefault="00000000">
      <w:pPr>
        <w:ind w:left="110"/>
        <w:rPr>
          <w:rFonts w:ascii="Arial"/>
          <w:sz w:val="12"/>
        </w:rPr>
      </w:pPr>
      <w:r>
        <w:rPr>
          <w:rFonts w:ascii="Arial"/>
          <w:spacing w:val="-5"/>
          <w:sz w:val="12"/>
        </w:rPr>
        <w:t>714</w:t>
      </w:r>
    </w:p>
    <w:p w14:paraId="65435B0B" w14:textId="77777777" w:rsidR="005F326E" w:rsidRDefault="005F326E">
      <w:pPr>
        <w:pStyle w:val="BodyText"/>
        <w:ind w:left="0"/>
        <w:rPr>
          <w:rFonts w:ascii="Arial"/>
          <w:sz w:val="18"/>
        </w:rPr>
      </w:pPr>
    </w:p>
    <w:p w14:paraId="64089E45" w14:textId="77777777" w:rsidR="005F326E" w:rsidRDefault="005F326E">
      <w:pPr>
        <w:pStyle w:val="BodyText"/>
        <w:spacing w:before="7"/>
        <w:ind w:left="0"/>
        <w:rPr>
          <w:rFonts w:ascii="Arial"/>
          <w:sz w:val="14"/>
        </w:rPr>
      </w:pPr>
    </w:p>
    <w:p w14:paraId="39AC9EC6" w14:textId="77777777" w:rsidR="005F326E" w:rsidRDefault="00000000">
      <w:pPr>
        <w:ind w:left="110"/>
        <w:rPr>
          <w:rFonts w:ascii="Arial"/>
          <w:sz w:val="12"/>
        </w:rPr>
      </w:pPr>
      <w:r>
        <w:rPr>
          <w:rFonts w:ascii="Arial"/>
          <w:spacing w:val="-5"/>
          <w:sz w:val="12"/>
        </w:rPr>
        <w:t>715</w:t>
      </w:r>
    </w:p>
    <w:p w14:paraId="2E53E660" w14:textId="77777777" w:rsidR="005F326E" w:rsidRDefault="005F326E">
      <w:pPr>
        <w:pStyle w:val="BodyText"/>
        <w:ind w:left="0"/>
        <w:rPr>
          <w:rFonts w:ascii="Arial"/>
          <w:sz w:val="18"/>
        </w:rPr>
      </w:pPr>
    </w:p>
    <w:p w14:paraId="63B9BF8C" w14:textId="77777777" w:rsidR="005F326E" w:rsidRDefault="005F326E">
      <w:pPr>
        <w:pStyle w:val="BodyText"/>
        <w:spacing w:before="1"/>
        <w:ind w:left="0"/>
        <w:rPr>
          <w:rFonts w:ascii="Arial"/>
          <w:sz w:val="18"/>
        </w:rPr>
      </w:pPr>
    </w:p>
    <w:p w14:paraId="67F6536B" w14:textId="77777777" w:rsidR="005F326E" w:rsidRDefault="00000000">
      <w:pPr>
        <w:ind w:left="110"/>
        <w:rPr>
          <w:rFonts w:ascii="Arial"/>
          <w:sz w:val="12"/>
        </w:rPr>
      </w:pPr>
      <w:r>
        <w:rPr>
          <w:rFonts w:ascii="Arial"/>
          <w:spacing w:val="-5"/>
          <w:sz w:val="12"/>
        </w:rPr>
        <w:t>716</w:t>
      </w:r>
    </w:p>
    <w:p w14:paraId="6FEB2FD9" w14:textId="77777777" w:rsidR="005F326E" w:rsidRDefault="005F326E">
      <w:pPr>
        <w:pStyle w:val="BodyText"/>
        <w:ind w:left="0"/>
        <w:rPr>
          <w:rFonts w:ascii="Arial"/>
          <w:sz w:val="18"/>
        </w:rPr>
      </w:pPr>
    </w:p>
    <w:p w14:paraId="2C977AF7" w14:textId="77777777" w:rsidR="005F326E" w:rsidRDefault="005F326E">
      <w:pPr>
        <w:pStyle w:val="BodyText"/>
        <w:spacing w:before="7"/>
        <w:ind w:left="0"/>
        <w:rPr>
          <w:rFonts w:ascii="Arial"/>
          <w:sz w:val="14"/>
        </w:rPr>
      </w:pPr>
    </w:p>
    <w:p w14:paraId="4A551532" w14:textId="77777777" w:rsidR="005F326E" w:rsidRDefault="00000000">
      <w:pPr>
        <w:spacing w:before="1"/>
        <w:ind w:left="110"/>
        <w:rPr>
          <w:rFonts w:ascii="Arial"/>
          <w:sz w:val="12"/>
        </w:rPr>
      </w:pPr>
      <w:r>
        <w:rPr>
          <w:rFonts w:ascii="Arial"/>
          <w:spacing w:val="-5"/>
          <w:sz w:val="12"/>
        </w:rPr>
        <w:t>717</w:t>
      </w:r>
    </w:p>
    <w:p w14:paraId="3D1AF33C" w14:textId="77777777" w:rsidR="005F326E" w:rsidRDefault="005F326E">
      <w:pPr>
        <w:pStyle w:val="BodyText"/>
        <w:ind w:left="0"/>
        <w:rPr>
          <w:rFonts w:ascii="Arial"/>
          <w:sz w:val="18"/>
        </w:rPr>
      </w:pPr>
    </w:p>
    <w:p w14:paraId="4DF216FE" w14:textId="77777777" w:rsidR="005F326E" w:rsidRDefault="005F326E">
      <w:pPr>
        <w:pStyle w:val="BodyText"/>
        <w:ind w:left="0"/>
        <w:rPr>
          <w:rFonts w:ascii="Arial"/>
          <w:sz w:val="18"/>
        </w:rPr>
      </w:pPr>
    </w:p>
    <w:p w14:paraId="5B68F214" w14:textId="77777777" w:rsidR="005F326E" w:rsidRDefault="00000000">
      <w:pPr>
        <w:ind w:left="110"/>
        <w:rPr>
          <w:rFonts w:ascii="Arial"/>
          <w:sz w:val="12"/>
        </w:rPr>
      </w:pPr>
      <w:r>
        <w:rPr>
          <w:rFonts w:ascii="Arial"/>
          <w:spacing w:val="-5"/>
          <w:sz w:val="12"/>
        </w:rPr>
        <w:t>718</w:t>
      </w:r>
    </w:p>
    <w:p w14:paraId="641BC101" w14:textId="77777777" w:rsidR="005F326E" w:rsidRDefault="005F326E">
      <w:pPr>
        <w:pStyle w:val="BodyText"/>
        <w:ind w:left="0"/>
        <w:rPr>
          <w:rFonts w:ascii="Arial"/>
          <w:sz w:val="18"/>
        </w:rPr>
      </w:pPr>
    </w:p>
    <w:p w14:paraId="17C8381B" w14:textId="77777777" w:rsidR="005F326E" w:rsidRDefault="005F326E">
      <w:pPr>
        <w:pStyle w:val="BodyText"/>
        <w:spacing w:before="7"/>
        <w:ind w:left="0"/>
        <w:rPr>
          <w:rFonts w:ascii="Arial"/>
          <w:sz w:val="14"/>
        </w:rPr>
      </w:pPr>
    </w:p>
    <w:p w14:paraId="771D1722" w14:textId="77777777" w:rsidR="005F326E" w:rsidRDefault="00000000">
      <w:pPr>
        <w:spacing w:before="1"/>
        <w:ind w:left="110"/>
        <w:rPr>
          <w:rFonts w:ascii="Arial"/>
          <w:sz w:val="12"/>
        </w:rPr>
      </w:pPr>
      <w:r>
        <w:rPr>
          <w:rFonts w:ascii="Arial"/>
          <w:spacing w:val="-5"/>
          <w:sz w:val="12"/>
        </w:rPr>
        <w:t>719</w:t>
      </w:r>
    </w:p>
    <w:p w14:paraId="320D5D74" w14:textId="77777777" w:rsidR="005F326E" w:rsidRDefault="005F326E">
      <w:pPr>
        <w:pStyle w:val="BodyText"/>
        <w:ind w:left="0"/>
        <w:rPr>
          <w:rFonts w:ascii="Arial"/>
          <w:sz w:val="18"/>
        </w:rPr>
      </w:pPr>
    </w:p>
    <w:p w14:paraId="45C6E669" w14:textId="77777777" w:rsidR="005F326E" w:rsidRDefault="005F326E">
      <w:pPr>
        <w:pStyle w:val="BodyText"/>
        <w:ind w:left="0"/>
        <w:rPr>
          <w:rFonts w:ascii="Arial"/>
          <w:sz w:val="18"/>
        </w:rPr>
      </w:pPr>
    </w:p>
    <w:p w14:paraId="7A82179E" w14:textId="77777777" w:rsidR="005F326E" w:rsidRDefault="00000000">
      <w:pPr>
        <w:spacing w:before="1"/>
        <w:ind w:left="110"/>
        <w:rPr>
          <w:rFonts w:ascii="Arial"/>
          <w:sz w:val="12"/>
        </w:rPr>
      </w:pPr>
      <w:r>
        <w:rPr>
          <w:rFonts w:ascii="Arial"/>
          <w:spacing w:val="-5"/>
          <w:sz w:val="12"/>
        </w:rPr>
        <w:t>720</w:t>
      </w:r>
    </w:p>
    <w:p w14:paraId="6BD1018E" w14:textId="77777777" w:rsidR="005F326E" w:rsidRDefault="005F326E">
      <w:pPr>
        <w:pStyle w:val="BodyText"/>
        <w:ind w:left="0"/>
        <w:rPr>
          <w:rFonts w:ascii="Arial"/>
          <w:sz w:val="18"/>
        </w:rPr>
      </w:pPr>
    </w:p>
    <w:p w14:paraId="4C3599D9" w14:textId="77777777" w:rsidR="005F326E" w:rsidRDefault="005F326E">
      <w:pPr>
        <w:pStyle w:val="BodyText"/>
        <w:ind w:left="0"/>
        <w:rPr>
          <w:rFonts w:ascii="Arial"/>
          <w:sz w:val="18"/>
        </w:rPr>
      </w:pPr>
    </w:p>
    <w:p w14:paraId="3F5BFE03" w14:textId="77777777" w:rsidR="005F326E" w:rsidRDefault="005F326E">
      <w:pPr>
        <w:pStyle w:val="BodyText"/>
        <w:ind w:left="0"/>
        <w:rPr>
          <w:rFonts w:ascii="Arial"/>
          <w:sz w:val="18"/>
        </w:rPr>
      </w:pPr>
    </w:p>
    <w:p w14:paraId="472C8D4F" w14:textId="77777777" w:rsidR="005F326E" w:rsidRDefault="005F326E">
      <w:pPr>
        <w:pStyle w:val="BodyText"/>
        <w:spacing w:before="3"/>
        <w:ind w:left="0"/>
        <w:rPr>
          <w:rFonts w:ascii="Arial"/>
          <w:sz w:val="16"/>
        </w:rPr>
      </w:pPr>
    </w:p>
    <w:p w14:paraId="1335EFD6" w14:textId="77777777" w:rsidR="005F326E" w:rsidRDefault="00000000">
      <w:pPr>
        <w:ind w:left="110"/>
        <w:rPr>
          <w:rFonts w:ascii="Arial"/>
          <w:sz w:val="12"/>
        </w:rPr>
      </w:pPr>
      <w:r>
        <w:rPr>
          <w:rFonts w:ascii="Arial"/>
          <w:spacing w:val="-5"/>
          <w:sz w:val="12"/>
        </w:rPr>
        <w:t>721</w:t>
      </w:r>
    </w:p>
    <w:p w14:paraId="173E99F2" w14:textId="77777777" w:rsidR="005F326E" w:rsidRDefault="00000000">
      <w:pPr>
        <w:pStyle w:val="ListParagraph"/>
        <w:numPr>
          <w:ilvl w:val="0"/>
          <w:numId w:val="1"/>
        </w:numPr>
        <w:tabs>
          <w:tab w:val="left" w:pos="864"/>
        </w:tabs>
        <w:spacing w:before="135" w:line="376" w:lineRule="auto"/>
        <w:ind w:right="1384"/>
        <w:rPr>
          <w:sz w:val="24"/>
        </w:rPr>
      </w:pPr>
      <w:r>
        <w:br w:type="column"/>
      </w:r>
      <w:r>
        <w:rPr>
          <w:w w:val="105"/>
          <w:sz w:val="24"/>
        </w:rPr>
        <w:t>Wang,</w:t>
      </w:r>
      <w:r>
        <w:rPr>
          <w:spacing w:val="-16"/>
          <w:w w:val="105"/>
          <w:sz w:val="24"/>
        </w:rPr>
        <w:t xml:space="preserve"> </w:t>
      </w:r>
      <w:r>
        <w:rPr>
          <w:w w:val="105"/>
          <w:sz w:val="24"/>
        </w:rPr>
        <w:t>Q.</w:t>
      </w:r>
      <w:r>
        <w:rPr>
          <w:spacing w:val="-16"/>
          <w:w w:val="105"/>
          <w:sz w:val="24"/>
        </w:rPr>
        <w:t xml:space="preserve"> </w:t>
      </w:r>
      <w:r>
        <w:rPr>
          <w:i/>
          <w:w w:val="105"/>
          <w:sz w:val="24"/>
        </w:rPr>
        <w:t>et</w:t>
      </w:r>
      <w:r>
        <w:rPr>
          <w:i/>
          <w:spacing w:val="-16"/>
          <w:w w:val="105"/>
          <w:sz w:val="24"/>
        </w:rPr>
        <w:t xml:space="preserve"> </w:t>
      </w:r>
      <w:r>
        <w:rPr>
          <w:i/>
          <w:w w:val="105"/>
          <w:sz w:val="24"/>
        </w:rPr>
        <w:t>al.</w:t>
      </w:r>
      <w:r>
        <w:rPr>
          <w:i/>
          <w:spacing w:val="8"/>
          <w:w w:val="105"/>
          <w:sz w:val="24"/>
        </w:rPr>
        <w:t xml:space="preserve"> </w:t>
      </w:r>
      <w:r>
        <w:rPr>
          <w:w w:val="105"/>
          <w:sz w:val="24"/>
        </w:rPr>
        <w:t>The</w:t>
      </w:r>
      <w:r>
        <w:rPr>
          <w:spacing w:val="-16"/>
          <w:w w:val="105"/>
          <w:sz w:val="24"/>
        </w:rPr>
        <w:t xml:space="preserve"> </w:t>
      </w:r>
      <w:proofErr w:type="spellStart"/>
      <w:r>
        <w:rPr>
          <w:w w:val="105"/>
          <w:sz w:val="24"/>
        </w:rPr>
        <w:t>allen</w:t>
      </w:r>
      <w:proofErr w:type="spellEnd"/>
      <w:r>
        <w:rPr>
          <w:spacing w:val="-16"/>
          <w:w w:val="105"/>
          <w:sz w:val="24"/>
        </w:rPr>
        <w:t xml:space="preserve"> </w:t>
      </w:r>
      <w:r>
        <w:rPr>
          <w:w w:val="105"/>
          <w:sz w:val="24"/>
        </w:rPr>
        <w:t>mouse</w:t>
      </w:r>
      <w:r>
        <w:rPr>
          <w:spacing w:val="-15"/>
          <w:w w:val="105"/>
          <w:sz w:val="24"/>
        </w:rPr>
        <w:t xml:space="preserve"> </w:t>
      </w:r>
      <w:r>
        <w:rPr>
          <w:w w:val="105"/>
          <w:sz w:val="24"/>
        </w:rPr>
        <w:t>brain</w:t>
      </w:r>
      <w:r>
        <w:rPr>
          <w:spacing w:val="-16"/>
          <w:w w:val="105"/>
          <w:sz w:val="24"/>
        </w:rPr>
        <w:t xml:space="preserve"> </w:t>
      </w:r>
      <w:r>
        <w:rPr>
          <w:w w:val="105"/>
          <w:sz w:val="24"/>
        </w:rPr>
        <w:t>common</w:t>
      </w:r>
      <w:r>
        <w:rPr>
          <w:spacing w:val="-16"/>
          <w:w w:val="105"/>
          <w:sz w:val="24"/>
        </w:rPr>
        <w:t xml:space="preserve"> </w:t>
      </w:r>
      <w:r>
        <w:rPr>
          <w:w w:val="105"/>
          <w:sz w:val="24"/>
        </w:rPr>
        <w:t>coordinate</w:t>
      </w:r>
      <w:r>
        <w:rPr>
          <w:spacing w:val="-16"/>
          <w:w w:val="105"/>
          <w:sz w:val="24"/>
        </w:rPr>
        <w:t xml:space="preserve"> </w:t>
      </w:r>
      <w:r>
        <w:rPr>
          <w:w w:val="105"/>
          <w:sz w:val="24"/>
        </w:rPr>
        <w:t>framework:</w:t>
      </w:r>
      <w:r>
        <w:rPr>
          <w:spacing w:val="13"/>
          <w:w w:val="105"/>
          <w:sz w:val="24"/>
        </w:rPr>
        <w:t xml:space="preserve"> </w:t>
      </w:r>
      <w:r>
        <w:rPr>
          <w:w w:val="105"/>
          <w:sz w:val="24"/>
        </w:rPr>
        <w:t>A</w:t>
      </w:r>
      <w:r>
        <w:rPr>
          <w:spacing w:val="-16"/>
          <w:w w:val="105"/>
          <w:sz w:val="24"/>
        </w:rPr>
        <w:t xml:space="preserve"> </w:t>
      </w:r>
      <w:r>
        <w:rPr>
          <w:w w:val="105"/>
          <w:sz w:val="24"/>
        </w:rPr>
        <w:t>3D</w:t>
      </w:r>
      <w:r>
        <w:rPr>
          <w:spacing w:val="-16"/>
          <w:w w:val="105"/>
          <w:sz w:val="24"/>
        </w:rPr>
        <w:t xml:space="preserve"> </w:t>
      </w:r>
      <w:r>
        <w:rPr>
          <w:w w:val="105"/>
          <w:sz w:val="24"/>
        </w:rPr>
        <w:t>reference atlas.</w:t>
      </w:r>
      <w:r>
        <w:rPr>
          <w:spacing w:val="40"/>
          <w:w w:val="105"/>
          <w:sz w:val="24"/>
        </w:rPr>
        <w:t xml:space="preserve"> </w:t>
      </w:r>
      <w:r>
        <w:rPr>
          <w:i/>
          <w:w w:val="105"/>
          <w:sz w:val="24"/>
        </w:rPr>
        <w:t xml:space="preserve">Cell </w:t>
      </w:r>
      <w:r>
        <w:rPr>
          <w:b/>
          <w:w w:val="105"/>
          <w:sz w:val="24"/>
        </w:rPr>
        <w:t>181</w:t>
      </w:r>
      <w:r>
        <w:rPr>
          <w:w w:val="105"/>
          <w:sz w:val="24"/>
        </w:rPr>
        <w:t>, 936–953.e20 (2020).</w:t>
      </w:r>
    </w:p>
    <w:p w14:paraId="57A48B0A" w14:textId="77777777" w:rsidR="005F326E" w:rsidRDefault="00000000">
      <w:pPr>
        <w:pStyle w:val="ListParagraph"/>
        <w:numPr>
          <w:ilvl w:val="0"/>
          <w:numId w:val="1"/>
        </w:numPr>
        <w:tabs>
          <w:tab w:val="left" w:pos="864"/>
        </w:tabs>
        <w:spacing w:line="376" w:lineRule="auto"/>
        <w:ind w:right="1386"/>
        <w:rPr>
          <w:sz w:val="24"/>
        </w:rPr>
      </w:pPr>
      <w:r>
        <w:rPr>
          <w:w w:val="105"/>
          <w:sz w:val="24"/>
        </w:rPr>
        <w:t>Johnson,</w:t>
      </w:r>
      <w:r>
        <w:rPr>
          <w:spacing w:val="30"/>
          <w:w w:val="105"/>
          <w:sz w:val="24"/>
        </w:rPr>
        <w:t xml:space="preserve"> </w:t>
      </w:r>
      <w:r>
        <w:rPr>
          <w:w w:val="105"/>
          <w:sz w:val="24"/>
        </w:rPr>
        <w:t>G.</w:t>
      </w:r>
      <w:r>
        <w:rPr>
          <w:spacing w:val="26"/>
          <w:w w:val="105"/>
          <w:sz w:val="24"/>
        </w:rPr>
        <w:t xml:space="preserve"> </w:t>
      </w:r>
      <w:r>
        <w:rPr>
          <w:w w:val="105"/>
          <w:sz w:val="24"/>
        </w:rPr>
        <w:t>A.</w:t>
      </w:r>
      <w:r>
        <w:rPr>
          <w:spacing w:val="25"/>
          <w:w w:val="105"/>
          <w:sz w:val="24"/>
        </w:rPr>
        <w:t xml:space="preserve"> </w:t>
      </w:r>
      <w:r>
        <w:rPr>
          <w:i/>
          <w:w w:val="105"/>
          <w:sz w:val="24"/>
        </w:rPr>
        <w:t>et</w:t>
      </w:r>
      <w:r>
        <w:rPr>
          <w:i/>
          <w:spacing w:val="29"/>
          <w:w w:val="105"/>
          <w:sz w:val="24"/>
        </w:rPr>
        <w:t xml:space="preserve"> </w:t>
      </w:r>
      <w:r>
        <w:rPr>
          <w:i/>
          <w:w w:val="105"/>
          <w:sz w:val="24"/>
        </w:rPr>
        <w:t>al.</w:t>
      </w:r>
      <w:r>
        <w:rPr>
          <w:i/>
          <w:spacing w:val="80"/>
          <w:w w:val="105"/>
          <w:sz w:val="24"/>
        </w:rPr>
        <w:t xml:space="preserve"> </w:t>
      </w:r>
      <w:proofErr w:type="spellStart"/>
      <w:r>
        <w:rPr>
          <w:w w:val="105"/>
          <w:sz w:val="24"/>
        </w:rPr>
        <w:t>Waxholm</w:t>
      </w:r>
      <w:proofErr w:type="spellEnd"/>
      <w:r>
        <w:rPr>
          <w:spacing w:val="26"/>
          <w:w w:val="105"/>
          <w:sz w:val="24"/>
        </w:rPr>
        <w:t xml:space="preserve"> </w:t>
      </w:r>
      <w:r>
        <w:rPr>
          <w:w w:val="105"/>
          <w:sz w:val="24"/>
        </w:rPr>
        <w:t>space:</w:t>
      </w:r>
      <w:r>
        <w:rPr>
          <w:spacing w:val="40"/>
          <w:w w:val="105"/>
          <w:sz w:val="24"/>
        </w:rPr>
        <w:t xml:space="preserve"> </w:t>
      </w:r>
      <w:r>
        <w:rPr>
          <w:w w:val="105"/>
          <w:sz w:val="24"/>
        </w:rPr>
        <w:t>An</w:t>
      </w:r>
      <w:r>
        <w:rPr>
          <w:spacing w:val="26"/>
          <w:w w:val="105"/>
          <w:sz w:val="24"/>
        </w:rPr>
        <w:t xml:space="preserve"> </w:t>
      </w:r>
      <w:r>
        <w:rPr>
          <w:w w:val="105"/>
          <w:sz w:val="24"/>
        </w:rPr>
        <w:t>image-based</w:t>
      </w:r>
      <w:r>
        <w:rPr>
          <w:spacing w:val="25"/>
          <w:w w:val="105"/>
          <w:sz w:val="24"/>
        </w:rPr>
        <w:t xml:space="preserve"> </w:t>
      </w:r>
      <w:r>
        <w:rPr>
          <w:w w:val="105"/>
          <w:sz w:val="24"/>
        </w:rPr>
        <w:t>reference</w:t>
      </w:r>
      <w:r>
        <w:rPr>
          <w:spacing w:val="26"/>
          <w:w w:val="105"/>
          <w:sz w:val="24"/>
        </w:rPr>
        <w:t xml:space="preserve"> </w:t>
      </w:r>
      <w:r>
        <w:rPr>
          <w:w w:val="105"/>
          <w:sz w:val="24"/>
        </w:rPr>
        <w:t>for</w:t>
      </w:r>
      <w:r>
        <w:rPr>
          <w:spacing w:val="26"/>
          <w:w w:val="105"/>
          <w:sz w:val="24"/>
        </w:rPr>
        <w:t xml:space="preserve"> </w:t>
      </w:r>
      <w:r>
        <w:rPr>
          <w:w w:val="105"/>
          <w:sz w:val="24"/>
        </w:rPr>
        <w:t>coordinating mouse brain research.</w:t>
      </w:r>
      <w:r>
        <w:rPr>
          <w:spacing w:val="40"/>
          <w:w w:val="105"/>
          <w:sz w:val="24"/>
        </w:rPr>
        <w:t xml:space="preserve"> </w:t>
      </w:r>
      <w:r>
        <w:rPr>
          <w:i/>
          <w:w w:val="105"/>
          <w:sz w:val="24"/>
        </w:rPr>
        <w:t xml:space="preserve">Neuroimage </w:t>
      </w:r>
      <w:r>
        <w:rPr>
          <w:b/>
          <w:w w:val="105"/>
          <w:sz w:val="24"/>
        </w:rPr>
        <w:t>53</w:t>
      </w:r>
      <w:r>
        <w:rPr>
          <w:w w:val="105"/>
          <w:sz w:val="24"/>
        </w:rPr>
        <w:t>, 365–72 (2010).</w:t>
      </w:r>
    </w:p>
    <w:p w14:paraId="5E76EC54" w14:textId="77777777" w:rsidR="005F326E" w:rsidRDefault="00000000">
      <w:pPr>
        <w:pStyle w:val="ListParagraph"/>
        <w:numPr>
          <w:ilvl w:val="0"/>
          <w:numId w:val="1"/>
        </w:numPr>
        <w:tabs>
          <w:tab w:val="left" w:pos="864"/>
        </w:tabs>
        <w:spacing w:before="200"/>
        <w:ind w:right="0" w:hanging="754"/>
        <w:rPr>
          <w:sz w:val="24"/>
        </w:rPr>
      </w:pPr>
      <w:proofErr w:type="spellStart"/>
      <w:r>
        <w:rPr>
          <w:w w:val="105"/>
          <w:sz w:val="24"/>
        </w:rPr>
        <w:t>Kronman</w:t>
      </w:r>
      <w:proofErr w:type="spellEnd"/>
      <w:r>
        <w:rPr>
          <w:w w:val="105"/>
          <w:sz w:val="24"/>
        </w:rPr>
        <w:t>,</w:t>
      </w:r>
      <w:r>
        <w:rPr>
          <w:spacing w:val="26"/>
          <w:w w:val="105"/>
          <w:sz w:val="24"/>
        </w:rPr>
        <w:t xml:space="preserve"> </w:t>
      </w:r>
      <w:r>
        <w:rPr>
          <w:w w:val="105"/>
          <w:sz w:val="24"/>
        </w:rPr>
        <w:t>F.</w:t>
      </w:r>
      <w:r>
        <w:rPr>
          <w:spacing w:val="23"/>
          <w:w w:val="105"/>
          <w:sz w:val="24"/>
        </w:rPr>
        <w:t xml:space="preserve"> </w:t>
      </w:r>
      <w:r>
        <w:rPr>
          <w:w w:val="105"/>
          <w:sz w:val="24"/>
        </w:rPr>
        <w:t>A.</w:t>
      </w:r>
      <w:r>
        <w:rPr>
          <w:spacing w:val="22"/>
          <w:w w:val="105"/>
          <w:sz w:val="24"/>
        </w:rPr>
        <w:t xml:space="preserve"> </w:t>
      </w:r>
      <w:r>
        <w:rPr>
          <w:i/>
          <w:w w:val="105"/>
          <w:sz w:val="24"/>
        </w:rPr>
        <w:t>et</w:t>
      </w:r>
      <w:r>
        <w:rPr>
          <w:i/>
          <w:spacing w:val="28"/>
          <w:w w:val="105"/>
          <w:sz w:val="24"/>
        </w:rPr>
        <w:t xml:space="preserve"> </w:t>
      </w:r>
      <w:r>
        <w:rPr>
          <w:i/>
          <w:w w:val="105"/>
          <w:sz w:val="24"/>
        </w:rPr>
        <w:t>al.</w:t>
      </w:r>
      <w:r>
        <w:rPr>
          <w:i/>
          <w:spacing w:val="73"/>
          <w:w w:val="105"/>
          <w:sz w:val="24"/>
        </w:rPr>
        <w:t xml:space="preserve"> </w:t>
      </w:r>
      <w:r>
        <w:rPr>
          <w:w w:val="105"/>
          <w:sz w:val="24"/>
        </w:rPr>
        <w:t>Developmental</w:t>
      </w:r>
      <w:r>
        <w:rPr>
          <w:spacing w:val="23"/>
          <w:w w:val="105"/>
          <w:sz w:val="24"/>
        </w:rPr>
        <w:t xml:space="preserve"> </w:t>
      </w:r>
      <w:r>
        <w:rPr>
          <w:w w:val="105"/>
          <w:sz w:val="24"/>
        </w:rPr>
        <w:t>mouse</w:t>
      </w:r>
      <w:r>
        <w:rPr>
          <w:spacing w:val="23"/>
          <w:w w:val="105"/>
          <w:sz w:val="24"/>
        </w:rPr>
        <w:t xml:space="preserve"> </w:t>
      </w:r>
      <w:r>
        <w:rPr>
          <w:w w:val="105"/>
          <w:sz w:val="24"/>
        </w:rPr>
        <w:t>brain</w:t>
      </w:r>
      <w:r>
        <w:rPr>
          <w:spacing w:val="24"/>
          <w:w w:val="105"/>
          <w:sz w:val="24"/>
        </w:rPr>
        <w:t xml:space="preserve"> </w:t>
      </w:r>
      <w:r>
        <w:rPr>
          <w:w w:val="105"/>
          <w:sz w:val="24"/>
        </w:rPr>
        <w:t>common</w:t>
      </w:r>
      <w:r>
        <w:rPr>
          <w:spacing w:val="22"/>
          <w:w w:val="105"/>
          <w:sz w:val="24"/>
        </w:rPr>
        <w:t xml:space="preserve"> </w:t>
      </w:r>
      <w:r>
        <w:rPr>
          <w:w w:val="105"/>
          <w:sz w:val="24"/>
        </w:rPr>
        <w:t>coordinate</w:t>
      </w:r>
      <w:r>
        <w:rPr>
          <w:spacing w:val="23"/>
          <w:w w:val="105"/>
          <w:sz w:val="24"/>
        </w:rPr>
        <w:t xml:space="preserve"> </w:t>
      </w:r>
      <w:r>
        <w:rPr>
          <w:spacing w:val="-2"/>
          <w:w w:val="105"/>
          <w:sz w:val="24"/>
        </w:rPr>
        <w:t>framework.</w:t>
      </w:r>
    </w:p>
    <w:p w14:paraId="1355295C" w14:textId="77777777" w:rsidR="005F326E" w:rsidRDefault="00000000">
      <w:pPr>
        <w:pStyle w:val="BodyText"/>
        <w:spacing w:before="157"/>
        <w:ind w:left="864"/>
      </w:pPr>
      <w:proofErr w:type="spellStart"/>
      <w:r>
        <w:rPr>
          <w:i/>
        </w:rPr>
        <w:t>bioRxiv</w:t>
      </w:r>
      <w:proofErr w:type="spellEnd"/>
      <w:r>
        <w:rPr>
          <w:i/>
          <w:spacing w:val="44"/>
        </w:rPr>
        <w:t xml:space="preserve"> </w:t>
      </w:r>
      <w:r>
        <w:t>(2023)</w:t>
      </w:r>
      <w:r>
        <w:rPr>
          <w:spacing w:val="28"/>
        </w:rPr>
        <w:t xml:space="preserve"> </w:t>
      </w:r>
      <w:r>
        <w:rPr>
          <w:spacing w:val="-2"/>
        </w:rPr>
        <w:t>doi:</w:t>
      </w:r>
      <w:hyperlink r:id="rId295">
        <w:r>
          <w:rPr>
            <w:color w:val="0000FF"/>
            <w:spacing w:val="-2"/>
          </w:rPr>
          <w:t>10.1101/2023.09.14.557789</w:t>
        </w:r>
      </w:hyperlink>
      <w:r>
        <w:rPr>
          <w:spacing w:val="-2"/>
        </w:rPr>
        <w:t>.</w:t>
      </w:r>
    </w:p>
    <w:p w14:paraId="452075E7" w14:textId="77777777" w:rsidR="005F326E" w:rsidRDefault="005F326E">
      <w:pPr>
        <w:pStyle w:val="BodyText"/>
        <w:ind w:left="0"/>
        <w:rPr>
          <w:sz w:val="31"/>
        </w:rPr>
      </w:pPr>
    </w:p>
    <w:p w14:paraId="095803B3" w14:textId="77777777" w:rsidR="005F326E" w:rsidRDefault="00000000">
      <w:pPr>
        <w:pStyle w:val="ListParagraph"/>
        <w:numPr>
          <w:ilvl w:val="0"/>
          <w:numId w:val="1"/>
        </w:numPr>
        <w:tabs>
          <w:tab w:val="left" w:pos="864"/>
        </w:tabs>
        <w:spacing w:before="0" w:line="376" w:lineRule="auto"/>
        <w:ind w:right="1384"/>
        <w:rPr>
          <w:sz w:val="24"/>
        </w:rPr>
      </w:pPr>
      <w:proofErr w:type="spellStart"/>
      <w:r>
        <w:rPr>
          <w:w w:val="105"/>
          <w:sz w:val="24"/>
        </w:rPr>
        <w:t>Oguz</w:t>
      </w:r>
      <w:proofErr w:type="spellEnd"/>
      <w:r>
        <w:rPr>
          <w:w w:val="105"/>
          <w:sz w:val="24"/>
        </w:rPr>
        <w:t>,</w:t>
      </w:r>
      <w:r>
        <w:rPr>
          <w:spacing w:val="-4"/>
          <w:w w:val="105"/>
          <w:sz w:val="24"/>
        </w:rPr>
        <w:t xml:space="preserve"> </w:t>
      </w:r>
      <w:r>
        <w:rPr>
          <w:w w:val="105"/>
          <w:sz w:val="24"/>
        </w:rPr>
        <w:t>I.,</w:t>
      </w:r>
      <w:r>
        <w:rPr>
          <w:spacing w:val="-3"/>
          <w:w w:val="105"/>
          <w:sz w:val="24"/>
        </w:rPr>
        <w:t xml:space="preserve"> </w:t>
      </w:r>
      <w:r>
        <w:rPr>
          <w:w w:val="105"/>
          <w:sz w:val="24"/>
        </w:rPr>
        <w:t>Zhang,</w:t>
      </w:r>
      <w:r>
        <w:rPr>
          <w:spacing w:val="-4"/>
          <w:w w:val="105"/>
          <w:sz w:val="24"/>
        </w:rPr>
        <w:t xml:space="preserve"> </w:t>
      </w:r>
      <w:r>
        <w:rPr>
          <w:w w:val="105"/>
          <w:sz w:val="24"/>
        </w:rPr>
        <w:t>H.,</w:t>
      </w:r>
      <w:r>
        <w:rPr>
          <w:spacing w:val="-4"/>
          <w:w w:val="105"/>
          <w:sz w:val="24"/>
        </w:rPr>
        <w:t xml:space="preserve"> </w:t>
      </w:r>
      <w:r>
        <w:rPr>
          <w:w w:val="105"/>
          <w:sz w:val="24"/>
        </w:rPr>
        <w:t>Rumple,</w:t>
      </w:r>
      <w:r>
        <w:rPr>
          <w:spacing w:val="-4"/>
          <w:w w:val="105"/>
          <w:sz w:val="24"/>
        </w:rPr>
        <w:t xml:space="preserve"> </w:t>
      </w:r>
      <w:r>
        <w:rPr>
          <w:w w:val="105"/>
          <w:sz w:val="24"/>
        </w:rPr>
        <w:t>A.</w:t>
      </w:r>
      <w:r>
        <w:rPr>
          <w:spacing w:val="-5"/>
          <w:w w:val="105"/>
          <w:sz w:val="24"/>
        </w:rPr>
        <w:t xml:space="preserve"> </w:t>
      </w:r>
      <w:r>
        <w:rPr>
          <w:w w:val="105"/>
          <w:sz w:val="24"/>
        </w:rPr>
        <w:t>&amp;</w:t>
      </w:r>
      <w:r>
        <w:rPr>
          <w:spacing w:val="-5"/>
          <w:w w:val="105"/>
          <w:sz w:val="24"/>
        </w:rPr>
        <w:t xml:space="preserve"> </w:t>
      </w:r>
      <w:proofErr w:type="spellStart"/>
      <w:r>
        <w:rPr>
          <w:w w:val="105"/>
          <w:sz w:val="24"/>
        </w:rPr>
        <w:t>Sonka</w:t>
      </w:r>
      <w:proofErr w:type="spellEnd"/>
      <w:r>
        <w:rPr>
          <w:w w:val="105"/>
          <w:sz w:val="24"/>
        </w:rPr>
        <w:t>,</w:t>
      </w:r>
      <w:r>
        <w:rPr>
          <w:spacing w:val="-3"/>
          <w:w w:val="105"/>
          <w:sz w:val="24"/>
        </w:rPr>
        <w:t xml:space="preserve"> </w:t>
      </w:r>
      <w:r>
        <w:rPr>
          <w:w w:val="105"/>
          <w:sz w:val="24"/>
        </w:rPr>
        <w:t>M.</w:t>
      </w:r>
      <w:r>
        <w:rPr>
          <w:spacing w:val="-5"/>
          <w:w w:val="105"/>
          <w:sz w:val="24"/>
        </w:rPr>
        <w:t xml:space="preserve"> </w:t>
      </w:r>
      <w:r>
        <w:rPr>
          <w:w w:val="105"/>
          <w:sz w:val="24"/>
        </w:rPr>
        <w:t>RATS:</w:t>
      </w:r>
      <w:r>
        <w:rPr>
          <w:spacing w:val="-5"/>
          <w:w w:val="105"/>
          <w:sz w:val="24"/>
        </w:rPr>
        <w:t xml:space="preserve"> </w:t>
      </w:r>
      <w:r>
        <w:rPr>
          <w:w w:val="105"/>
          <w:sz w:val="24"/>
        </w:rPr>
        <w:t>Rapid</w:t>
      </w:r>
      <w:r>
        <w:rPr>
          <w:spacing w:val="-5"/>
          <w:w w:val="105"/>
          <w:sz w:val="24"/>
        </w:rPr>
        <w:t xml:space="preserve"> </w:t>
      </w:r>
      <w:r>
        <w:rPr>
          <w:w w:val="105"/>
          <w:sz w:val="24"/>
        </w:rPr>
        <w:t>automatic</w:t>
      </w:r>
      <w:r>
        <w:rPr>
          <w:spacing w:val="-5"/>
          <w:w w:val="105"/>
          <w:sz w:val="24"/>
        </w:rPr>
        <w:t xml:space="preserve"> </w:t>
      </w:r>
      <w:r>
        <w:rPr>
          <w:w w:val="105"/>
          <w:sz w:val="24"/>
        </w:rPr>
        <w:t>tissue</w:t>
      </w:r>
      <w:r>
        <w:rPr>
          <w:spacing w:val="-5"/>
          <w:w w:val="105"/>
          <w:sz w:val="24"/>
        </w:rPr>
        <w:t xml:space="preserve"> </w:t>
      </w:r>
      <w:proofErr w:type="spellStart"/>
      <w:r>
        <w:rPr>
          <w:w w:val="105"/>
          <w:sz w:val="24"/>
        </w:rPr>
        <w:t>segmen</w:t>
      </w:r>
      <w:proofErr w:type="spellEnd"/>
      <w:r>
        <w:rPr>
          <w:w w:val="105"/>
          <w:sz w:val="24"/>
        </w:rPr>
        <w:t xml:space="preserve">- </w:t>
      </w:r>
      <w:proofErr w:type="spellStart"/>
      <w:r>
        <w:rPr>
          <w:w w:val="105"/>
          <w:sz w:val="24"/>
        </w:rPr>
        <w:t>tation</w:t>
      </w:r>
      <w:proofErr w:type="spellEnd"/>
      <w:r>
        <w:rPr>
          <w:w w:val="105"/>
          <w:sz w:val="24"/>
        </w:rPr>
        <w:t xml:space="preserve"> in rodent brain MRI. </w:t>
      </w:r>
      <w:r>
        <w:rPr>
          <w:i/>
          <w:w w:val="105"/>
          <w:sz w:val="24"/>
        </w:rPr>
        <w:t xml:space="preserve">J </w:t>
      </w:r>
      <w:proofErr w:type="spellStart"/>
      <w:r>
        <w:rPr>
          <w:i/>
          <w:w w:val="105"/>
          <w:sz w:val="24"/>
        </w:rPr>
        <w:t>Neurosci</w:t>
      </w:r>
      <w:proofErr w:type="spellEnd"/>
      <w:r>
        <w:rPr>
          <w:i/>
          <w:w w:val="105"/>
          <w:sz w:val="24"/>
        </w:rPr>
        <w:t xml:space="preserve"> Methods </w:t>
      </w:r>
      <w:r>
        <w:rPr>
          <w:b/>
          <w:w w:val="105"/>
          <w:sz w:val="24"/>
        </w:rPr>
        <w:t>221</w:t>
      </w:r>
      <w:r>
        <w:rPr>
          <w:w w:val="105"/>
          <w:sz w:val="24"/>
        </w:rPr>
        <w:t>, 175–82 (2014).</w:t>
      </w:r>
    </w:p>
    <w:p w14:paraId="1092A945" w14:textId="77777777" w:rsidR="005F326E" w:rsidRDefault="00000000">
      <w:pPr>
        <w:pStyle w:val="ListParagraph"/>
        <w:numPr>
          <w:ilvl w:val="0"/>
          <w:numId w:val="1"/>
        </w:numPr>
        <w:tabs>
          <w:tab w:val="left" w:pos="864"/>
        </w:tabs>
        <w:spacing w:before="200" w:line="376" w:lineRule="auto"/>
        <w:rPr>
          <w:sz w:val="24"/>
        </w:rPr>
      </w:pPr>
      <w:proofErr w:type="spellStart"/>
      <w:r>
        <w:rPr>
          <w:w w:val="105"/>
          <w:sz w:val="24"/>
        </w:rPr>
        <w:t>Sawiak</w:t>
      </w:r>
      <w:proofErr w:type="spellEnd"/>
      <w:r>
        <w:rPr>
          <w:w w:val="105"/>
          <w:sz w:val="24"/>
        </w:rPr>
        <w:t>,</w:t>
      </w:r>
      <w:r>
        <w:rPr>
          <w:spacing w:val="32"/>
          <w:w w:val="105"/>
          <w:sz w:val="24"/>
        </w:rPr>
        <w:t xml:space="preserve"> </w:t>
      </w:r>
      <w:r>
        <w:rPr>
          <w:w w:val="105"/>
          <w:sz w:val="24"/>
        </w:rPr>
        <w:t>S.</w:t>
      </w:r>
      <w:r>
        <w:rPr>
          <w:spacing w:val="28"/>
          <w:w w:val="105"/>
          <w:sz w:val="24"/>
        </w:rPr>
        <w:t xml:space="preserve"> </w:t>
      </w:r>
      <w:r>
        <w:rPr>
          <w:w w:val="105"/>
          <w:sz w:val="24"/>
        </w:rPr>
        <w:t>J.,</w:t>
      </w:r>
      <w:r>
        <w:rPr>
          <w:spacing w:val="32"/>
          <w:w w:val="105"/>
          <w:sz w:val="24"/>
        </w:rPr>
        <w:t xml:space="preserve"> </w:t>
      </w:r>
      <w:proofErr w:type="spellStart"/>
      <w:r>
        <w:rPr>
          <w:w w:val="105"/>
          <w:sz w:val="24"/>
        </w:rPr>
        <w:t>Picq</w:t>
      </w:r>
      <w:proofErr w:type="spellEnd"/>
      <w:r>
        <w:rPr>
          <w:w w:val="105"/>
          <w:sz w:val="24"/>
        </w:rPr>
        <w:t>,</w:t>
      </w:r>
      <w:r>
        <w:rPr>
          <w:spacing w:val="32"/>
          <w:w w:val="105"/>
          <w:sz w:val="24"/>
        </w:rPr>
        <w:t xml:space="preserve"> </w:t>
      </w:r>
      <w:r>
        <w:rPr>
          <w:w w:val="105"/>
          <w:sz w:val="24"/>
        </w:rPr>
        <w:t>J.-L.</w:t>
      </w:r>
      <w:r>
        <w:rPr>
          <w:spacing w:val="28"/>
          <w:w w:val="105"/>
          <w:sz w:val="24"/>
        </w:rPr>
        <w:t xml:space="preserve"> </w:t>
      </w:r>
      <w:r>
        <w:rPr>
          <w:w w:val="105"/>
          <w:sz w:val="24"/>
        </w:rPr>
        <w:t>&amp;</w:t>
      </w:r>
      <w:r>
        <w:rPr>
          <w:spacing w:val="28"/>
          <w:w w:val="105"/>
          <w:sz w:val="24"/>
        </w:rPr>
        <w:t xml:space="preserve"> </w:t>
      </w:r>
      <w:proofErr w:type="spellStart"/>
      <w:r>
        <w:rPr>
          <w:w w:val="105"/>
          <w:sz w:val="24"/>
        </w:rPr>
        <w:t>Dhenain</w:t>
      </w:r>
      <w:proofErr w:type="spellEnd"/>
      <w:r>
        <w:rPr>
          <w:w w:val="105"/>
          <w:sz w:val="24"/>
        </w:rPr>
        <w:t>,</w:t>
      </w:r>
      <w:r>
        <w:rPr>
          <w:spacing w:val="32"/>
          <w:w w:val="105"/>
          <w:sz w:val="24"/>
        </w:rPr>
        <w:t xml:space="preserve"> </w:t>
      </w:r>
      <w:r>
        <w:rPr>
          <w:w w:val="105"/>
          <w:sz w:val="24"/>
        </w:rPr>
        <w:t>M.</w:t>
      </w:r>
      <w:r>
        <w:rPr>
          <w:spacing w:val="28"/>
          <w:w w:val="105"/>
          <w:sz w:val="24"/>
        </w:rPr>
        <w:t xml:space="preserve"> </w:t>
      </w:r>
      <w:r>
        <w:rPr>
          <w:w w:val="105"/>
          <w:sz w:val="24"/>
        </w:rPr>
        <w:t>Voxel-based</w:t>
      </w:r>
      <w:r>
        <w:rPr>
          <w:spacing w:val="28"/>
          <w:w w:val="105"/>
          <w:sz w:val="24"/>
        </w:rPr>
        <w:t xml:space="preserve"> </w:t>
      </w:r>
      <w:r>
        <w:rPr>
          <w:w w:val="105"/>
          <w:sz w:val="24"/>
        </w:rPr>
        <w:t>morphometry</w:t>
      </w:r>
      <w:r>
        <w:rPr>
          <w:spacing w:val="28"/>
          <w:w w:val="105"/>
          <w:sz w:val="24"/>
        </w:rPr>
        <w:t xml:space="preserve"> </w:t>
      </w:r>
      <w:r>
        <w:rPr>
          <w:w w:val="105"/>
          <w:sz w:val="24"/>
        </w:rPr>
        <w:t>analyses</w:t>
      </w:r>
      <w:r>
        <w:rPr>
          <w:spacing w:val="28"/>
          <w:w w:val="105"/>
          <w:sz w:val="24"/>
        </w:rPr>
        <w:t xml:space="preserve"> </w:t>
      </w:r>
      <w:r>
        <w:rPr>
          <w:w w:val="105"/>
          <w:sz w:val="24"/>
        </w:rPr>
        <w:t>of</w:t>
      </w:r>
      <w:r>
        <w:rPr>
          <w:spacing w:val="28"/>
          <w:w w:val="105"/>
          <w:sz w:val="24"/>
        </w:rPr>
        <w:t xml:space="preserve"> </w:t>
      </w:r>
      <w:r>
        <w:rPr>
          <w:w w:val="105"/>
          <w:sz w:val="24"/>
        </w:rPr>
        <w:t>in vivo MRI in the aging mouse lemur primate.</w:t>
      </w:r>
      <w:r>
        <w:rPr>
          <w:spacing w:val="40"/>
          <w:w w:val="105"/>
          <w:sz w:val="24"/>
        </w:rPr>
        <w:t xml:space="preserve"> </w:t>
      </w:r>
      <w:r>
        <w:rPr>
          <w:i/>
          <w:w w:val="105"/>
          <w:sz w:val="24"/>
        </w:rPr>
        <w:t xml:space="preserve">Front Aging </w:t>
      </w:r>
      <w:proofErr w:type="spellStart"/>
      <w:r>
        <w:rPr>
          <w:i/>
          <w:w w:val="105"/>
          <w:sz w:val="24"/>
        </w:rPr>
        <w:t>Neurosci</w:t>
      </w:r>
      <w:proofErr w:type="spellEnd"/>
      <w:r>
        <w:rPr>
          <w:i/>
          <w:spacing w:val="36"/>
          <w:w w:val="105"/>
          <w:sz w:val="24"/>
        </w:rPr>
        <w:t xml:space="preserve"> </w:t>
      </w:r>
      <w:r>
        <w:rPr>
          <w:b/>
          <w:w w:val="105"/>
          <w:sz w:val="24"/>
        </w:rPr>
        <w:t>6</w:t>
      </w:r>
      <w:r>
        <w:rPr>
          <w:w w:val="105"/>
          <w:sz w:val="24"/>
        </w:rPr>
        <w:t>, 82 (2014).</w:t>
      </w:r>
    </w:p>
    <w:p w14:paraId="65747B3B" w14:textId="77777777" w:rsidR="005F326E" w:rsidRDefault="00000000">
      <w:pPr>
        <w:pStyle w:val="ListParagraph"/>
        <w:numPr>
          <w:ilvl w:val="0"/>
          <w:numId w:val="1"/>
        </w:numPr>
        <w:tabs>
          <w:tab w:val="left" w:pos="864"/>
        </w:tabs>
        <w:ind w:right="0" w:hanging="754"/>
        <w:rPr>
          <w:sz w:val="24"/>
        </w:rPr>
      </w:pPr>
      <w:r>
        <w:rPr>
          <w:w w:val="105"/>
          <w:sz w:val="24"/>
        </w:rPr>
        <w:t>Ashburner, J.</w:t>
      </w:r>
      <w:r>
        <w:rPr>
          <w:spacing w:val="1"/>
          <w:w w:val="105"/>
          <w:sz w:val="24"/>
        </w:rPr>
        <w:t xml:space="preserve"> </w:t>
      </w:r>
      <w:r>
        <w:rPr>
          <w:w w:val="105"/>
          <w:sz w:val="24"/>
        </w:rPr>
        <w:t>SPM:</w:t>
      </w:r>
      <w:r>
        <w:rPr>
          <w:spacing w:val="2"/>
          <w:w w:val="105"/>
          <w:sz w:val="24"/>
        </w:rPr>
        <w:t xml:space="preserve"> </w:t>
      </w:r>
      <w:r>
        <w:rPr>
          <w:w w:val="105"/>
          <w:sz w:val="24"/>
        </w:rPr>
        <w:t>A</w:t>
      </w:r>
      <w:r>
        <w:rPr>
          <w:spacing w:val="1"/>
          <w:w w:val="105"/>
          <w:sz w:val="24"/>
        </w:rPr>
        <w:t xml:space="preserve"> </w:t>
      </w:r>
      <w:r>
        <w:rPr>
          <w:w w:val="105"/>
          <w:sz w:val="24"/>
        </w:rPr>
        <w:t>history.</w:t>
      </w:r>
      <w:r>
        <w:rPr>
          <w:spacing w:val="23"/>
          <w:w w:val="105"/>
          <w:sz w:val="24"/>
        </w:rPr>
        <w:t xml:space="preserve"> </w:t>
      </w:r>
      <w:r>
        <w:rPr>
          <w:i/>
          <w:w w:val="105"/>
          <w:sz w:val="24"/>
        </w:rPr>
        <w:t>Neuroimage</w:t>
      </w:r>
      <w:r>
        <w:rPr>
          <w:i/>
          <w:spacing w:val="9"/>
          <w:w w:val="105"/>
          <w:sz w:val="24"/>
        </w:rPr>
        <w:t xml:space="preserve"> </w:t>
      </w:r>
      <w:r>
        <w:rPr>
          <w:b/>
          <w:w w:val="105"/>
          <w:sz w:val="24"/>
        </w:rPr>
        <w:t>62</w:t>
      </w:r>
      <w:r>
        <w:rPr>
          <w:w w:val="105"/>
          <w:sz w:val="24"/>
        </w:rPr>
        <w:t>,</w:t>
      </w:r>
      <w:r>
        <w:rPr>
          <w:spacing w:val="1"/>
          <w:w w:val="105"/>
          <w:sz w:val="24"/>
        </w:rPr>
        <w:t xml:space="preserve"> </w:t>
      </w:r>
      <w:r>
        <w:rPr>
          <w:w w:val="105"/>
          <w:sz w:val="24"/>
        </w:rPr>
        <w:t>791–800</w:t>
      </w:r>
      <w:r>
        <w:rPr>
          <w:spacing w:val="1"/>
          <w:w w:val="105"/>
          <w:sz w:val="24"/>
        </w:rPr>
        <w:t xml:space="preserve"> </w:t>
      </w:r>
      <w:r>
        <w:rPr>
          <w:spacing w:val="-2"/>
          <w:w w:val="105"/>
          <w:sz w:val="24"/>
        </w:rPr>
        <w:t>(2012).</w:t>
      </w:r>
    </w:p>
    <w:p w14:paraId="40A864FE" w14:textId="77777777" w:rsidR="005F326E" w:rsidRDefault="005F326E">
      <w:pPr>
        <w:pStyle w:val="BodyText"/>
        <w:ind w:left="0"/>
        <w:rPr>
          <w:sz w:val="34"/>
        </w:rPr>
      </w:pPr>
    </w:p>
    <w:p w14:paraId="173746F5" w14:textId="77777777" w:rsidR="005F326E" w:rsidRDefault="005F326E">
      <w:pPr>
        <w:pStyle w:val="BodyText"/>
        <w:spacing w:before="9"/>
        <w:ind w:left="0"/>
        <w:rPr>
          <w:sz w:val="27"/>
        </w:rPr>
      </w:pPr>
    </w:p>
    <w:p w14:paraId="3EA9E0F2" w14:textId="77777777" w:rsidR="005F326E" w:rsidRDefault="00000000">
      <w:pPr>
        <w:pStyle w:val="ListParagraph"/>
        <w:numPr>
          <w:ilvl w:val="0"/>
          <w:numId w:val="1"/>
        </w:numPr>
        <w:tabs>
          <w:tab w:val="left" w:pos="864"/>
        </w:tabs>
        <w:spacing w:before="0" w:line="376" w:lineRule="auto"/>
        <w:jc w:val="both"/>
        <w:rPr>
          <w:sz w:val="24"/>
        </w:rPr>
      </w:pPr>
      <w:proofErr w:type="spellStart"/>
      <w:r>
        <w:rPr>
          <w:w w:val="105"/>
          <w:sz w:val="24"/>
        </w:rPr>
        <w:t>Modat</w:t>
      </w:r>
      <w:proofErr w:type="spellEnd"/>
      <w:r>
        <w:rPr>
          <w:w w:val="105"/>
          <w:sz w:val="24"/>
        </w:rPr>
        <w:t>,</w:t>
      </w:r>
      <w:r>
        <w:rPr>
          <w:spacing w:val="-2"/>
          <w:w w:val="105"/>
          <w:sz w:val="24"/>
        </w:rPr>
        <w:t xml:space="preserve"> </w:t>
      </w:r>
      <w:r>
        <w:rPr>
          <w:w w:val="105"/>
          <w:sz w:val="24"/>
        </w:rPr>
        <w:t>M.</w:t>
      </w:r>
      <w:r>
        <w:rPr>
          <w:spacing w:val="-4"/>
          <w:w w:val="105"/>
          <w:sz w:val="24"/>
        </w:rPr>
        <w:t xml:space="preserve"> </w:t>
      </w:r>
      <w:r>
        <w:rPr>
          <w:i/>
          <w:w w:val="105"/>
          <w:sz w:val="24"/>
        </w:rPr>
        <w:t>et al.</w:t>
      </w:r>
      <w:r>
        <w:rPr>
          <w:i/>
          <w:spacing w:val="27"/>
          <w:w w:val="105"/>
          <w:sz w:val="24"/>
        </w:rPr>
        <w:t xml:space="preserve"> </w:t>
      </w:r>
      <w:r>
        <w:rPr>
          <w:w w:val="105"/>
          <w:sz w:val="24"/>
        </w:rPr>
        <w:t>Fast</w:t>
      </w:r>
      <w:r>
        <w:rPr>
          <w:spacing w:val="-4"/>
          <w:w w:val="105"/>
          <w:sz w:val="24"/>
        </w:rPr>
        <w:t xml:space="preserve"> </w:t>
      </w:r>
      <w:r>
        <w:rPr>
          <w:w w:val="105"/>
          <w:sz w:val="24"/>
        </w:rPr>
        <w:t>free-form</w:t>
      </w:r>
      <w:r>
        <w:rPr>
          <w:spacing w:val="-4"/>
          <w:w w:val="105"/>
          <w:sz w:val="24"/>
        </w:rPr>
        <w:t xml:space="preserve"> </w:t>
      </w:r>
      <w:r>
        <w:rPr>
          <w:w w:val="105"/>
          <w:sz w:val="24"/>
        </w:rPr>
        <w:t>deformation</w:t>
      </w:r>
      <w:r>
        <w:rPr>
          <w:spacing w:val="-4"/>
          <w:w w:val="105"/>
          <w:sz w:val="24"/>
        </w:rPr>
        <w:t xml:space="preserve"> </w:t>
      </w:r>
      <w:r>
        <w:rPr>
          <w:w w:val="105"/>
          <w:sz w:val="24"/>
        </w:rPr>
        <w:t>using</w:t>
      </w:r>
      <w:r>
        <w:rPr>
          <w:spacing w:val="-4"/>
          <w:w w:val="105"/>
          <w:sz w:val="24"/>
        </w:rPr>
        <w:t xml:space="preserve"> </w:t>
      </w:r>
      <w:r>
        <w:rPr>
          <w:w w:val="105"/>
          <w:sz w:val="24"/>
        </w:rPr>
        <w:t>graphics</w:t>
      </w:r>
      <w:r>
        <w:rPr>
          <w:spacing w:val="-4"/>
          <w:w w:val="105"/>
          <w:sz w:val="24"/>
        </w:rPr>
        <w:t xml:space="preserve"> </w:t>
      </w:r>
      <w:r>
        <w:rPr>
          <w:w w:val="105"/>
          <w:sz w:val="24"/>
        </w:rPr>
        <w:t>processing</w:t>
      </w:r>
      <w:r>
        <w:rPr>
          <w:spacing w:val="-4"/>
          <w:w w:val="105"/>
          <w:sz w:val="24"/>
        </w:rPr>
        <w:t xml:space="preserve"> </w:t>
      </w:r>
      <w:r>
        <w:rPr>
          <w:w w:val="105"/>
          <w:sz w:val="24"/>
        </w:rPr>
        <w:t>units.</w:t>
      </w:r>
      <w:r>
        <w:rPr>
          <w:spacing w:val="27"/>
          <w:w w:val="105"/>
          <w:sz w:val="24"/>
        </w:rPr>
        <w:t xml:space="preserve"> </w:t>
      </w:r>
      <w:proofErr w:type="spellStart"/>
      <w:r>
        <w:rPr>
          <w:i/>
          <w:w w:val="105"/>
          <w:sz w:val="24"/>
        </w:rPr>
        <w:t>Comput</w:t>
      </w:r>
      <w:proofErr w:type="spellEnd"/>
      <w:r>
        <w:rPr>
          <w:i/>
          <w:w w:val="105"/>
          <w:sz w:val="24"/>
        </w:rPr>
        <w:t xml:space="preserve"> Methods Programs Biomed</w:t>
      </w:r>
      <w:r>
        <w:rPr>
          <w:i/>
          <w:spacing w:val="34"/>
          <w:w w:val="105"/>
          <w:sz w:val="24"/>
        </w:rPr>
        <w:t xml:space="preserve"> </w:t>
      </w:r>
      <w:r>
        <w:rPr>
          <w:b/>
          <w:w w:val="105"/>
          <w:sz w:val="24"/>
        </w:rPr>
        <w:t>98</w:t>
      </w:r>
      <w:r>
        <w:rPr>
          <w:w w:val="105"/>
          <w:sz w:val="24"/>
        </w:rPr>
        <w:t>, 278–84 (2010).</w:t>
      </w:r>
    </w:p>
    <w:p w14:paraId="162789BF" w14:textId="77777777" w:rsidR="005F326E" w:rsidRDefault="00000000">
      <w:pPr>
        <w:pStyle w:val="ListParagraph"/>
        <w:numPr>
          <w:ilvl w:val="0"/>
          <w:numId w:val="1"/>
        </w:numPr>
        <w:tabs>
          <w:tab w:val="left" w:pos="864"/>
        </w:tabs>
        <w:spacing w:line="376" w:lineRule="auto"/>
        <w:ind w:right="1384"/>
        <w:jc w:val="both"/>
        <w:rPr>
          <w:sz w:val="24"/>
        </w:rPr>
      </w:pPr>
      <w:r>
        <w:rPr>
          <w:w w:val="105"/>
          <w:sz w:val="24"/>
        </w:rPr>
        <w:t xml:space="preserve">Tyson, A. L. </w:t>
      </w:r>
      <w:r>
        <w:rPr>
          <w:i/>
          <w:w w:val="105"/>
          <w:sz w:val="24"/>
        </w:rPr>
        <w:t>et al.</w:t>
      </w:r>
      <w:r>
        <w:rPr>
          <w:i/>
          <w:spacing w:val="40"/>
          <w:w w:val="105"/>
          <w:sz w:val="24"/>
        </w:rPr>
        <w:t xml:space="preserve"> </w:t>
      </w:r>
      <w:r>
        <w:rPr>
          <w:w w:val="105"/>
          <w:sz w:val="24"/>
        </w:rPr>
        <w:t>Accurate determination of marker location within whole-brain microscopy images.</w:t>
      </w:r>
      <w:r>
        <w:rPr>
          <w:spacing w:val="40"/>
          <w:w w:val="105"/>
          <w:sz w:val="24"/>
        </w:rPr>
        <w:t xml:space="preserve"> </w:t>
      </w:r>
      <w:r>
        <w:rPr>
          <w:i/>
          <w:w w:val="105"/>
          <w:sz w:val="24"/>
        </w:rPr>
        <w:t xml:space="preserve">Sci Rep </w:t>
      </w:r>
      <w:r>
        <w:rPr>
          <w:b/>
          <w:w w:val="105"/>
          <w:sz w:val="24"/>
        </w:rPr>
        <w:t>12</w:t>
      </w:r>
      <w:r>
        <w:rPr>
          <w:w w:val="105"/>
          <w:sz w:val="24"/>
        </w:rPr>
        <w:t>, 867 (2022).</w:t>
      </w:r>
    </w:p>
    <w:p w14:paraId="05DC1219" w14:textId="77777777" w:rsidR="005F326E" w:rsidRDefault="00000000">
      <w:pPr>
        <w:pStyle w:val="ListParagraph"/>
        <w:numPr>
          <w:ilvl w:val="0"/>
          <w:numId w:val="1"/>
        </w:numPr>
        <w:tabs>
          <w:tab w:val="left" w:pos="864"/>
        </w:tabs>
        <w:spacing w:before="200" w:line="376" w:lineRule="auto"/>
        <w:jc w:val="both"/>
        <w:rPr>
          <w:sz w:val="24"/>
        </w:rPr>
      </w:pPr>
      <w:proofErr w:type="spellStart"/>
      <w:r>
        <w:rPr>
          <w:w w:val="105"/>
          <w:sz w:val="24"/>
        </w:rPr>
        <w:t>Pallast</w:t>
      </w:r>
      <w:proofErr w:type="spellEnd"/>
      <w:r>
        <w:rPr>
          <w:w w:val="105"/>
          <w:sz w:val="24"/>
        </w:rPr>
        <w:t xml:space="preserve">, N. </w:t>
      </w:r>
      <w:r>
        <w:rPr>
          <w:i/>
          <w:w w:val="105"/>
          <w:sz w:val="24"/>
        </w:rPr>
        <w:t>et al.</w:t>
      </w:r>
      <w:r>
        <w:rPr>
          <w:i/>
          <w:spacing w:val="40"/>
          <w:w w:val="105"/>
          <w:sz w:val="24"/>
        </w:rPr>
        <w:t xml:space="preserve"> </w:t>
      </w:r>
      <w:r>
        <w:rPr>
          <w:w w:val="105"/>
          <w:sz w:val="24"/>
        </w:rPr>
        <w:t xml:space="preserve">Processing pipeline for atlas-based imaging data analysis of </w:t>
      </w:r>
      <w:proofErr w:type="spellStart"/>
      <w:r>
        <w:rPr>
          <w:w w:val="105"/>
          <w:sz w:val="24"/>
        </w:rPr>
        <w:t>struc</w:t>
      </w:r>
      <w:proofErr w:type="spellEnd"/>
      <w:r>
        <w:rPr>
          <w:w w:val="105"/>
          <w:sz w:val="24"/>
        </w:rPr>
        <w:t xml:space="preserve">- </w:t>
      </w:r>
      <w:proofErr w:type="spellStart"/>
      <w:r>
        <w:rPr>
          <w:w w:val="105"/>
          <w:sz w:val="24"/>
        </w:rPr>
        <w:t>tural</w:t>
      </w:r>
      <w:proofErr w:type="spellEnd"/>
      <w:r>
        <w:rPr>
          <w:spacing w:val="-1"/>
          <w:w w:val="105"/>
          <w:sz w:val="24"/>
        </w:rPr>
        <w:t xml:space="preserve"> </w:t>
      </w:r>
      <w:r>
        <w:rPr>
          <w:w w:val="105"/>
          <w:sz w:val="24"/>
        </w:rPr>
        <w:t>and</w:t>
      </w:r>
      <w:r>
        <w:rPr>
          <w:spacing w:val="-1"/>
          <w:w w:val="105"/>
          <w:sz w:val="24"/>
        </w:rPr>
        <w:t xml:space="preserve"> </w:t>
      </w:r>
      <w:r>
        <w:rPr>
          <w:w w:val="105"/>
          <w:sz w:val="24"/>
        </w:rPr>
        <w:t>functional</w:t>
      </w:r>
      <w:r>
        <w:rPr>
          <w:spacing w:val="-1"/>
          <w:w w:val="105"/>
          <w:sz w:val="24"/>
        </w:rPr>
        <w:t xml:space="preserve"> </w:t>
      </w:r>
      <w:r>
        <w:rPr>
          <w:w w:val="105"/>
          <w:sz w:val="24"/>
        </w:rPr>
        <w:t>mouse</w:t>
      </w:r>
      <w:r>
        <w:rPr>
          <w:spacing w:val="-1"/>
          <w:w w:val="105"/>
          <w:sz w:val="24"/>
        </w:rPr>
        <w:t xml:space="preserve"> </w:t>
      </w:r>
      <w:r>
        <w:rPr>
          <w:w w:val="105"/>
          <w:sz w:val="24"/>
        </w:rPr>
        <w:t>brain</w:t>
      </w:r>
      <w:r>
        <w:rPr>
          <w:spacing w:val="-1"/>
          <w:w w:val="105"/>
          <w:sz w:val="24"/>
        </w:rPr>
        <w:t xml:space="preserve"> </w:t>
      </w:r>
      <w:r>
        <w:rPr>
          <w:w w:val="105"/>
          <w:sz w:val="24"/>
        </w:rPr>
        <w:t>MRI</w:t>
      </w:r>
      <w:r>
        <w:rPr>
          <w:spacing w:val="-1"/>
          <w:w w:val="105"/>
          <w:sz w:val="24"/>
        </w:rPr>
        <w:t xml:space="preserve"> </w:t>
      </w:r>
      <w:r>
        <w:rPr>
          <w:w w:val="105"/>
          <w:sz w:val="24"/>
        </w:rPr>
        <w:t>(</w:t>
      </w:r>
      <w:proofErr w:type="spellStart"/>
      <w:r>
        <w:rPr>
          <w:w w:val="105"/>
          <w:sz w:val="24"/>
        </w:rPr>
        <w:t>AIDAmri</w:t>
      </w:r>
      <w:proofErr w:type="spellEnd"/>
      <w:r>
        <w:rPr>
          <w:w w:val="105"/>
          <w:sz w:val="24"/>
        </w:rPr>
        <w:t>).</w:t>
      </w:r>
      <w:r>
        <w:rPr>
          <w:spacing w:val="30"/>
          <w:w w:val="105"/>
          <w:sz w:val="24"/>
        </w:rPr>
        <w:t xml:space="preserve"> </w:t>
      </w:r>
      <w:r>
        <w:rPr>
          <w:i/>
          <w:w w:val="105"/>
          <w:sz w:val="24"/>
        </w:rPr>
        <w:t xml:space="preserve">Front </w:t>
      </w:r>
      <w:proofErr w:type="spellStart"/>
      <w:r>
        <w:rPr>
          <w:i/>
          <w:w w:val="105"/>
          <w:sz w:val="24"/>
        </w:rPr>
        <w:t>Neuroinform</w:t>
      </w:r>
      <w:proofErr w:type="spellEnd"/>
      <w:r>
        <w:rPr>
          <w:i/>
          <w:w w:val="105"/>
          <w:sz w:val="24"/>
        </w:rPr>
        <w:t xml:space="preserve"> </w:t>
      </w:r>
      <w:r>
        <w:rPr>
          <w:b/>
          <w:w w:val="105"/>
          <w:sz w:val="24"/>
        </w:rPr>
        <w:t>13</w:t>
      </w:r>
      <w:r>
        <w:rPr>
          <w:w w:val="105"/>
          <w:sz w:val="24"/>
        </w:rPr>
        <w:t>, 42</w:t>
      </w:r>
      <w:r>
        <w:rPr>
          <w:spacing w:val="-1"/>
          <w:w w:val="105"/>
          <w:sz w:val="24"/>
        </w:rPr>
        <w:t xml:space="preserve"> </w:t>
      </w:r>
      <w:r>
        <w:rPr>
          <w:w w:val="105"/>
          <w:sz w:val="24"/>
        </w:rPr>
        <w:t>(2019).</w:t>
      </w:r>
    </w:p>
    <w:p w14:paraId="66AEF4EA" w14:textId="77777777" w:rsidR="005F326E" w:rsidRDefault="00000000">
      <w:pPr>
        <w:pStyle w:val="ListParagraph"/>
        <w:numPr>
          <w:ilvl w:val="0"/>
          <w:numId w:val="1"/>
        </w:numPr>
        <w:tabs>
          <w:tab w:val="left" w:pos="864"/>
        </w:tabs>
        <w:spacing w:line="376" w:lineRule="auto"/>
        <w:jc w:val="both"/>
        <w:rPr>
          <w:sz w:val="24"/>
        </w:rPr>
      </w:pPr>
      <w:r>
        <w:rPr>
          <w:w w:val="105"/>
          <w:sz w:val="24"/>
        </w:rPr>
        <w:t xml:space="preserve">Jenkinson, M., Beckmann, C. F., Behrens, T. E. J., Woolrich, M. W. &amp; Smith, S. M. FSL. </w:t>
      </w:r>
      <w:r>
        <w:rPr>
          <w:i/>
          <w:w w:val="105"/>
          <w:sz w:val="24"/>
        </w:rPr>
        <w:t xml:space="preserve">Neuroimage </w:t>
      </w:r>
      <w:r>
        <w:rPr>
          <w:b/>
          <w:w w:val="105"/>
          <w:sz w:val="24"/>
        </w:rPr>
        <w:t>62</w:t>
      </w:r>
      <w:r>
        <w:rPr>
          <w:w w:val="105"/>
          <w:sz w:val="24"/>
        </w:rPr>
        <w:t>, 782–90 (2012).</w:t>
      </w:r>
    </w:p>
    <w:p w14:paraId="60F698D0" w14:textId="77777777" w:rsidR="005F326E" w:rsidRDefault="00000000">
      <w:pPr>
        <w:pStyle w:val="ListParagraph"/>
        <w:numPr>
          <w:ilvl w:val="0"/>
          <w:numId w:val="1"/>
        </w:numPr>
        <w:tabs>
          <w:tab w:val="left" w:pos="864"/>
        </w:tabs>
        <w:spacing w:before="200" w:line="376" w:lineRule="auto"/>
        <w:jc w:val="both"/>
        <w:rPr>
          <w:sz w:val="24"/>
        </w:rPr>
      </w:pPr>
      <w:r>
        <w:rPr>
          <w:w w:val="105"/>
          <w:sz w:val="24"/>
        </w:rPr>
        <w:t xml:space="preserve">Yeh, F.-C., </w:t>
      </w:r>
      <w:proofErr w:type="spellStart"/>
      <w:r>
        <w:rPr>
          <w:w w:val="105"/>
          <w:sz w:val="24"/>
        </w:rPr>
        <w:t>Wedeen</w:t>
      </w:r>
      <w:proofErr w:type="spellEnd"/>
      <w:r>
        <w:rPr>
          <w:w w:val="105"/>
          <w:sz w:val="24"/>
        </w:rPr>
        <w:t xml:space="preserve">, V. J. &amp; Tseng, W.-Y. I. Generalized q-sampling imaging. </w:t>
      </w:r>
      <w:r>
        <w:rPr>
          <w:i/>
          <w:w w:val="105"/>
          <w:sz w:val="24"/>
        </w:rPr>
        <w:t xml:space="preserve">IEEE Trans Med Imaging </w:t>
      </w:r>
      <w:r>
        <w:rPr>
          <w:b/>
          <w:w w:val="105"/>
          <w:sz w:val="24"/>
        </w:rPr>
        <w:t>29</w:t>
      </w:r>
      <w:r>
        <w:rPr>
          <w:w w:val="105"/>
          <w:sz w:val="24"/>
        </w:rPr>
        <w:t>, 1626–35 (2010).</w:t>
      </w:r>
    </w:p>
    <w:p w14:paraId="6F513B4D" w14:textId="77777777" w:rsidR="005F326E" w:rsidRDefault="00000000">
      <w:pPr>
        <w:pStyle w:val="ListParagraph"/>
        <w:numPr>
          <w:ilvl w:val="0"/>
          <w:numId w:val="1"/>
        </w:numPr>
        <w:tabs>
          <w:tab w:val="left" w:pos="864"/>
        </w:tabs>
        <w:spacing w:line="376" w:lineRule="auto"/>
        <w:ind w:right="1384"/>
        <w:jc w:val="both"/>
        <w:rPr>
          <w:sz w:val="24"/>
        </w:rPr>
      </w:pPr>
      <w:r>
        <w:rPr>
          <w:w w:val="105"/>
          <w:sz w:val="24"/>
        </w:rPr>
        <w:t xml:space="preserve">Jorge Cardoso, M. </w:t>
      </w:r>
      <w:r>
        <w:rPr>
          <w:i/>
          <w:w w:val="105"/>
          <w:sz w:val="24"/>
        </w:rPr>
        <w:t>et al.</w:t>
      </w:r>
      <w:r>
        <w:rPr>
          <w:i/>
          <w:spacing w:val="40"/>
          <w:w w:val="105"/>
          <w:sz w:val="24"/>
        </w:rPr>
        <w:t xml:space="preserve"> </w:t>
      </w:r>
      <w:r>
        <w:rPr>
          <w:w w:val="105"/>
          <w:sz w:val="24"/>
        </w:rPr>
        <w:t>STEPS: Similarity and truth estimation for propagated segmentations</w:t>
      </w:r>
      <w:r>
        <w:rPr>
          <w:spacing w:val="-2"/>
          <w:w w:val="105"/>
          <w:sz w:val="24"/>
        </w:rPr>
        <w:t xml:space="preserve"> </w:t>
      </w:r>
      <w:r>
        <w:rPr>
          <w:w w:val="105"/>
          <w:sz w:val="24"/>
        </w:rPr>
        <w:t>and</w:t>
      </w:r>
      <w:r>
        <w:rPr>
          <w:spacing w:val="-2"/>
          <w:w w:val="105"/>
          <w:sz w:val="24"/>
        </w:rPr>
        <w:t xml:space="preserve"> </w:t>
      </w:r>
      <w:r>
        <w:rPr>
          <w:w w:val="105"/>
          <w:sz w:val="24"/>
        </w:rPr>
        <w:t>its</w:t>
      </w:r>
      <w:r>
        <w:rPr>
          <w:spacing w:val="-2"/>
          <w:w w:val="105"/>
          <w:sz w:val="24"/>
        </w:rPr>
        <w:t xml:space="preserve"> </w:t>
      </w:r>
      <w:r>
        <w:rPr>
          <w:w w:val="105"/>
          <w:sz w:val="24"/>
        </w:rPr>
        <w:t>application</w:t>
      </w:r>
      <w:r>
        <w:rPr>
          <w:spacing w:val="-2"/>
          <w:w w:val="105"/>
          <w:sz w:val="24"/>
        </w:rPr>
        <w:t xml:space="preserve"> </w:t>
      </w:r>
      <w:r>
        <w:rPr>
          <w:w w:val="105"/>
          <w:sz w:val="24"/>
        </w:rPr>
        <w:t>to</w:t>
      </w:r>
      <w:r>
        <w:rPr>
          <w:spacing w:val="-2"/>
          <w:w w:val="105"/>
          <w:sz w:val="24"/>
        </w:rPr>
        <w:t xml:space="preserve"> </w:t>
      </w:r>
      <w:r>
        <w:rPr>
          <w:w w:val="105"/>
          <w:sz w:val="24"/>
        </w:rPr>
        <w:t>hippocampal</w:t>
      </w:r>
      <w:r>
        <w:rPr>
          <w:spacing w:val="-2"/>
          <w:w w:val="105"/>
          <w:sz w:val="24"/>
        </w:rPr>
        <w:t xml:space="preserve"> </w:t>
      </w:r>
      <w:r>
        <w:rPr>
          <w:w w:val="105"/>
          <w:sz w:val="24"/>
        </w:rPr>
        <w:t>segmentation</w:t>
      </w:r>
      <w:r>
        <w:rPr>
          <w:spacing w:val="-2"/>
          <w:w w:val="105"/>
          <w:sz w:val="24"/>
        </w:rPr>
        <w:t xml:space="preserve"> </w:t>
      </w:r>
      <w:r>
        <w:rPr>
          <w:w w:val="105"/>
          <w:sz w:val="24"/>
        </w:rPr>
        <w:t>and</w:t>
      </w:r>
      <w:r>
        <w:rPr>
          <w:spacing w:val="-2"/>
          <w:w w:val="105"/>
          <w:sz w:val="24"/>
        </w:rPr>
        <w:t xml:space="preserve"> </w:t>
      </w:r>
      <w:r>
        <w:rPr>
          <w:w w:val="105"/>
          <w:sz w:val="24"/>
        </w:rPr>
        <w:t>brain</w:t>
      </w:r>
      <w:r>
        <w:rPr>
          <w:spacing w:val="-2"/>
          <w:w w:val="105"/>
          <w:sz w:val="24"/>
        </w:rPr>
        <w:t xml:space="preserve"> </w:t>
      </w:r>
      <w:proofErr w:type="spellStart"/>
      <w:r>
        <w:rPr>
          <w:w w:val="105"/>
          <w:sz w:val="24"/>
        </w:rPr>
        <w:t>parcelation</w:t>
      </w:r>
      <w:proofErr w:type="spellEnd"/>
      <w:r>
        <w:rPr>
          <w:w w:val="105"/>
          <w:sz w:val="24"/>
        </w:rPr>
        <w:t xml:space="preserve">. </w:t>
      </w:r>
      <w:r>
        <w:rPr>
          <w:i/>
          <w:w w:val="105"/>
          <w:sz w:val="24"/>
        </w:rPr>
        <w:t xml:space="preserve">Med Image Anal </w:t>
      </w:r>
      <w:r>
        <w:rPr>
          <w:b/>
          <w:w w:val="105"/>
          <w:sz w:val="24"/>
        </w:rPr>
        <w:t>17</w:t>
      </w:r>
      <w:r>
        <w:rPr>
          <w:w w:val="105"/>
          <w:sz w:val="24"/>
        </w:rPr>
        <w:t>, 671–84 (2013).</w:t>
      </w:r>
    </w:p>
    <w:p w14:paraId="1A5CEDB7" w14:textId="77777777" w:rsidR="005F326E" w:rsidRDefault="005F326E">
      <w:pPr>
        <w:spacing w:line="376" w:lineRule="auto"/>
        <w:jc w:val="both"/>
        <w:rPr>
          <w:sz w:val="24"/>
        </w:rPr>
        <w:sectPr w:rsidR="005F326E" w:rsidSect="008C17C3">
          <w:pgSz w:w="12240" w:h="15840"/>
          <w:pgMar w:top="1320" w:right="0" w:bottom="280" w:left="940" w:header="720" w:footer="720" w:gutter="0"/>
          <w:cols w:num="2" w:space="720" w:equalWidth="0">
            <w:col w:w="341" w:space="49"/>
            <w:col w:w="10910"/>
          </w:cols>
        </w:sectPr>
      </w:pPr>
    </w:p>
    <w:p w14:paraId="7A1838CE" w14:textId="77777777" w:rsidR="005F326E" w:rsidRDefault="005F326E">
      <w:pPr>
        <w:pStyle w:val="BodyText"/>
        <w:spacing w:before="5"/>
        <w:ind w:left="0"/>
        <w:rPr>
          <w:sz w:val="21"/>
        </w:rPr>
      </w:pPr>
    </w:p>
    <w:p w14:paraId="0E4820F0" w14:textId="77777777" w:rsidR="005F326E" w:rsidRDefault="00000000">
      <w:pPr>
        <w:ind w:left="110"/>
        <w:rPr>
          <w:rFonts w:ascii="Arial"/>
          <w:sz w:val="12"/>
        </w:rPr>
      </w:pPr>
      <w:r>
        <w:rPr>
          <w:rFonts w:ascii="Arial"/>
          <w:spacing w:val="-5"/>
          <w:sz w:val="12"/>
        </w:rPr>
        <w:t>722</w:t>
      </w:r>
    </w:p>
    <w:p w14:paraId="00245276" w14:textId="77777777" w:rsidR="005F326E" w:rsidRDefault="005F326E">
      <w:pPr>
        <w:pStyle w:val="BodyText"/>
        <w:ind w:left="0"/>
        <w:rPr>
          <w:rFonts w:ascii="Arial"/>
          <w:sz w:val="18"/>
        </w:rPr>
      </w:pPr>
    </w:p>
    <w:p w14:paraId="0C7C1FFC" w14:textId="77777777" w:rsidR="005F326E" w:rsidRDefault="005F326E">
      <w:pPr>
        <w:pStyle w:val="BodyText"/>
        <w:spacing w:before="7"/>
        <w:ind w:left="0"/>
        <w:rPr>
          <w:rFonts w:ascii="Arial"/>
          <w:sz w:val="14"/>
        </w:rPr>
      </w:pPr>
    </w:p>
    <w:p w14:paraId="10E3B2FC" w14:textId="77777777" w:rsidR="005F326E" w:rsidRDefault="00000000">
      <w:pPr>
        <w:ind w:left="110"/>
        <w:rPr>
          <w:rFonts w:ascii="Arial"/>
          <w:sz w:val="12"/>
        </w:rPr>
      </w:pPr>
      <w:r>
        <w:rPr>
          <w:rFonts w:ascii="Arial"/>
          <w:spacing w:val="-5"/>
          <w:sz w:val="12"/>
        </w:rPr>
        <w:t>723</w:t>
      </w:r>
    </w:p>
    <w:p w14:paraId="0A562463" w14:textId="77777777" w:rsidR="005F326E" w:rsidRDefault="005F326E">
      <w:pPr>
        <w:pStyle w:val="BodyText"/>
        <w:ind w:left="0"/>
        <w:rPr>
          <w:rFonts w:ascii="Arial"/>
          <w:sz w:val="18"/>
        </w:rPr>
      </w:pPr>
    </w:p>
    <w:p w14:paraId="25BEB30F" w14:textId="77777777" w:rsidR="005F326E" w:rsidRDefault="005F326E">
      <w:pPr>
        <w:pStyle w:val="BodyText"/>
        <w:spacing w:before="1"/>
        <w:ind w:left="0"/>
        <w:rPr>
          <w:rFonts w:ascii="Arial"/>
          <w:sz w:val="18"/>
        </w:rPr>
      </w:pPr>
    </w:p>
    <w:p w14:paraId="1FE8146A" w14:textId="77777777" w:rsidR="005F326E" w:rsidRDefault="00000000">
      <w:pPr>
        <w:ind w:left="110"/>
        <w:rPr>
          <w:rFonts w:ascii="Arial"/>
          <w:sz w:val="12"/>
        </w:rPr>
      </w:pPr>
      <w:r>
        <w:rPr>
          <w:rFonts w:ascii="Arial"/>
          <w:spacing w:val="-5"/>
          <w:sz w:val="12"/>
        </w:rPr>
        <w:t>724</w:t>
      </w:r>
    </w:p>
    <w:p w14:paraId="2563ED0E" w14:textId="77777777" w:rsidR="005F326E" w:rsidRDefault="005F326E">
      <w:pPr>
        <w:pStyle w:val="BodyText"/>
        <w:ind w:left="0"/>
        <w:rPr>
          <w:rFonts w:ascii="Arial"/>
          <w:sz w:val="18"/>
        </w:rPr>
      </w:pPr>
    </w:p>
    <w:p w14:paraId="0589F94F" w14:textId="77777777" w:rsidR="005F326E" w:rsidRDefault="005F326E">
      <w:pPr>
        <w:pStyle w:val="BodyText"/>
        <w:spacing w:before="7"/>
        <w:ind w:left="0"/>
        <w:rPr>
          <w:rFonts w:ascii="Arial"/>
          <w:sz w:val="14"/>
        </w:rPr>
      </w:pPr>
    </w:p>
    <w:p w14:paraId="192E04E9" w14:textId="77777777" w:rsidR="005F326E" w:rsidRDefault="00000000">
      <w:pPr>
        <w:ind w:left="110"/>
        <w:rPr>
          <w:rFonts w:ascii="Arial"/>
          <w:sz w:val="12"/>
        </w:rPr>
      </w:pPr>
      <w:r>
        <w:rPr>
          <w:rFonts w:ascii="Arial"/>
          <w:spacing w:val="-5"/>
          <w:sz w:val="12"/>
        </w:rPr>
        <w:t>725</w:t>
      </w:r>
    </w:p>
    <w:p w14:paraId="157F1921" w14:textId="77777777" w:rsidR="005F326E" w:rsidRDefault="005F326E">
      <w:pPr>
        <w:pStyle w:val="BodyText"/>
        <w:ind w:left="0"/>
        <w:rPr>
          <w:rFonts w:ascii="Arial"/>
          <w:sz w:val="18"/>
        </w:rPr>
      </w:pPr>
    </w:p>
    <w:p w14:paraId="47F3C4D7" w14:textId="77777777" w:rsidR="005F326E" w:rsidRDefault="005F326E">
      <w:pPr>
        <w:pStyle w:val="BodyText"/>
        <w:spacing w:before="1"/>
        <w:ind w:left="0"/>
        <w:rPr>
          <w:rFonts w:ascii="Arial"/>
          <w:sz w:val="18"/>
        </w:rPr>
      </w:pPr>
    </w:p>
    <w:p w14:paraId="6DD356FD" w14:textId="77777777" w:rsidR="005F326E" w:rsidRDefault="00000000">
      <w:pPr>
        <w:ind w:left="110"/>
        <w:rPr>
          <w:rFonts w:ascii="Arial"/>
          <w:sz w:val="12"/>
        </w:rPr>
      </w:pPr>
      <w:r>
        <w:rPr>
          <w:rFonts w:ascii="Arial"/>
          <w:spacing w:val="-5"/>
          <w:sz w:val="12"/>
        </w:rPr>
        <w:t>726</w:t>
      </w:r>
    </w:p>
    <w:p w14:paraId="5FBD1933" w14:textId="77777777" w:rsidR="005F326E" w:rsidRDefault="005F326E">
      <w:pPr>
        <w:pStyle w:val="BodyText"/>
        <w:ind w:left="0"/>
        <w:rPr>
          <w:rFonts w:ascii="Arial"/>
          <w:sz w:val="18"/>
        </w:rPr>
      </w:pPr>
    </w:p>
    <w:p w14:paraId="747CABF1" w14:textId="77777777" w:rsidR="005F326E" w:rsidRDefault="005F326E">
      <w:pPr>
        <w:pStyle w:val="BodyText"/>
        <w:spacing w:before="7"/>
        <w:ind w:left="0"/>
        <w:rPr>
          <w:rFonts w:ascii="Arial"/>
          <w:sz w:val="14"/>
        </w:rPr>
      </w:pPr>
    </w:p>
    <w:p w14:paraId="6DDD2466" w14:textId="77777777" w:rsidR="005F326E" w:rsidRDefault="00000000">
      <w:pPr>
        <w:ind w:left="110"/>
        <w:rPr>
          <w:rFonts w:ascii="Arial"/>
          <w:sz w:val="12"/>
        </w:rPr>
      </w:pPr>
      <w:r>
        <w:rPr>
          <w:rFonts w:ascii="Arial"/>
          <w:spacing w:val="-5"/>
          <w:sz w:val="12"/>
        </w:rPr>
        <w:t>727</w:t>
      </w:r>
    </w:p>
    <w:p w14:paraId="57CA53D1" w14:textId="77777777" w:rsidR="005F326E" w:rsidRDefault="005F326E">
      <w:pPr>
        <w:pStyle w:val="BodyText"/>
        <w:ind w:left="0"/>
        <w:rPr>
          <w:rFonts w:ascii="Arial"/>
          <w:sz w:val="18"/>
        </w:rPr>
      </w:pPr>
    </w:p>
    <w:p w14:paraId="07FE4F06" w14:textId="77777777" w:rsidR="005F326E" w:rsidRDefault="005F326E">
      <w:pPr>
        <w:pStyle w:val="BodyText"/>
        <w:spacing w:before="1"/>
        <w:ind w:left="0"/>
        <w:rPr>
          <w:rFonts w:ascii="Arial"/>
          <w:sz w:val="18"/>
        </w:rPr>
      </w:pPr>
    </w:p>
    <w:p w14:paraId="422A4157" w14:textId="77777777" w:rsidR="005F326E" w:rsidRDefault="00000000">
      <w:pPr>
        <w:ind w:left="110"/>
        <w:rPr>
          <w:rFonts w:ascii="Arial"/>
          <w:sz w:val="12"/>
        </w:rPr>
      </w:pPr>
      <w:r>
        <w:rPr>
          <w:rFonts w:ascii="Arial"/>
          <w:spacing w:val="-5"/>
          <w:sz w:val="12"/>
        </w:rPr>
        <w:t>728</w:t>
      </w:r>
    </w:p>
    <w:p w14:paraId="6A198E3B" w14:textId="77777777" w:rsidR="005F326E" w:rsidRDefault="005F326E">
      <w:pPr>
        <w:pStyle w:val="BodyText"/>
        <w:ind w:left="0"/>
        <w:rPr>
          <w:rFonts w:ascii="Arial"/>
          <w:sz w:val="18"/>
        </w:rPr>
      </w:pPr>
    </w:p>
    <w:p w14:paraId="71724F4A" w14:textId="77777777" w:rsidR="005F326E" w:rsidRDefault="005F326E">
      <w:pPr>
        <w:pStyle w:val="BodyText"/>
        <w:ind w:left="0"/>
        <w:rPr>
          <w:rFonts w:ascii="Arial"/>
          <w:sz w:val="18"/>
        </w:rPr>
      </w:pPr>
    </w:p>
    <w:p w14:paraId="4958AC43" w14:textId="77777777" w:rsidR="005F326E" w:rsidRDefault="005F326E">
      <w:pPr>
        <w:pStyle w:val="BodyText"/>
        <w:ind w:left="0"/>
        <w:rPr>
          <w:rFonts w:ascii="Arial"/>
          <w:sz w:val="18"/>
        </w:rPr>
      </w:pPr>
    </w:p>
    <w:p w14:paraId="69D57335" w14:textId="77777777" w:rsidR="005F326E" w:rsidRDefault="005F326E">
      <w:pPr>
        <w:pStyle w:val="BodyText"/>
        <w:spacing w:before="3"/>
        <w:ind w:left="0"/>
        <w:rPr>
          <w:rFonts w:ascii="Arial"/>
          <w:sz w:val="16"/>
        </w:rPr>
      </w:pPr>
    </w:p>
    <w:p w14:paraId="3CB1B589" w14:textId="77777777" w:rsidR="005F326E" w:rsidRDefault="00000000">
      <w:pPr>
        <w:spacing w:before="1"/>
        <w:ind w:left="110"/>
        <w:rPr>
          <w:rFonts w:ascii="Arial"/>
          <w:sz w:val="12"/>
        </w:rPr>
      </w:pPr>
      <w:r>
        <w:rPr>
          <w:rFonts w:ascii="Arial"/>
          <w:spacing w:val="-5"/>
          <w:sz w:val="12"/>
        </w:rPr>
        <w:t>729</w:t>
      </w:r>
    </w:p>
    <w:p w14:paraId="088E1739" w14:textId="77777777" w:rsidR="005F326E" w:rsidRDefault="005F326E">
      <w:pPr>
        <w:pStyle w:val="BodyText"/>
        <w:ind w:left="0"/>
        <w:rPr>
          <w:rFonts w:ascii="Arial"/>
          <w:sz w:val="18"/>
        </w:rPr>
      </w:pPr>
    </w:p>
    <w:p w14:paraId="4E1DA000" w14:textId="77777777" w:rsidR="005F326E" w:rsidRDefault="005F326E">
      <w:pPr>
        <w:pStyle w:val="BodyText"/>
        <w:ind w:left="0"/>
        <w:rPr>
          <w:rFonts w:ascii="Arial"/>
          <w:sz w:val="18"/>
        </w:rPr>
      </w:pPr>
    </w:p>
    <w:p w14:paraId="619005FA" w14:textId="77777777" w:rsidR="005F326E" w:rsidRDefault="00000000">
      <w:pPr>
        <w:spacing w:before="1"/>
        <w:ind w:left="110"/>
        <w:rPr>
          <w:rFonts w:ascii="Arial"/>
          <w:sz w:val="12"/>
        </w:rPr>
      </w:pPr>
      <w:r>
        <w:rPr>
          <w:rFonts w:ascii="Arial"/>
          <w:spacing w:val="-5"/>
          <w:sz w:val="12"/>
        </w:rPr>
        <w:t>730</w:t>
      </w:r>
    </w:p>
    <w:p w14:paraId="6D4229D3" w14:textId="77777777" w:rsidR="005F326E" w:rsidRDefault="005F326E">
      <w:pPr>
        <w:pStyle w:val="BodyText"/>
        <w:ind w:left="0"/>
        <w:rPr>
          <w:rFonts w:ascii="Arial"/>
          <w:sz w:val="18"/>
        </w:rPr>
      </w:pPr>
    </w:p>
    <w:p w14:paraId="1E4B73F9" w14:textId="77777777" w:rsidR="005F326E" w:rsidRDefault="005F326E">
      <w:pPr>
        <w:pStyle w:val="BodyText"/>
        <w:ind w:left="0"/>
        <w:rPr>
          <w:rFonts w:ascii="Arial"/>
          <w:sz w:val="18"/>
        </w:rPr>
      </w:pPr>
    </w:p>
    <w:p w14:paraId="4FACD5B9" w14:textId="77777777" w:rsidR="005F326E" w:rsidRDefault="005F326E">
      <w:pPr>
        <w:pStyle w:val="BodyText"/>
        <w:ind w:left="0"/>
        <w:rPr>
          <w:rFonts w:ascii="Arial"/>
          <w:sz w:val="18"/>
        </w:rPr>
      </w:pPr>
    </w:p>
    <w:p w14:paraId="348FF1E0" w14:textId="77777777" w:rsidR="005F326E" w:rsidRDefault="005F326E">
      <w:pPr>
        <w:pStyle w:val="BodyText"/>
        <w:spacing w:before="3"/>
        <w:ind w:left="0"/>
        <w:rPr>
          <w:rFonts w:ascii="Arial"/>
          <w:sz w:val="16"/>
        </w:rPr>
      </w:pPr>
    </w:p>
    <w:p w14:paraId="113EE5C9" w14:textId="77777777" w:rsidR="005F326E" w:rsidRDefault="00000000">
      <w:pPr>
        <w:ind w:left="110"/>
        <w:rPr>
          <w:rFonts w:ascii="Arial"/>
          <w:sz w:val="12"/>
        </w:rPr>
      </w:pPr>
      <w:r>
        <w:rPr>
          <w:rFonts w:ascii="Arial"/>
          <w:spacing w:val="-5"/>
          <w:sz w:val="12"/>
        </w:rPr>
        <w:t>731</w:t>
      </w:r>
    </w:p>
    <w:p w14:paraId="35020778" w14:textId="77777777" w:rsidR="005F326E" w:rsidRDefault="005F326E">
      <w:pPr>
        <w:pStyle w:val="BodyText"/>
        <w:ind w:left="0"/>
        <w:rPr>
          <w:rFonts w:ascii="Arial"/>
          <w:sz w:val="18"/>
        </w:rPr>
      </w:pPr>
    </w:p>
    <w:p w14:paraId="29E549F5" w14:textId="77777777" w:rsidR="005F326E" w:rsidRDefault="005F326E">
      <w:pPr>
        <w:pStyle w:val="BodyText"/>
        <w:spacing w:before="1"/>
        <w:ind w:left="0"/>
        <w:rPr>
          <w:rFonts w:ascii="Arial"/>
          <w:sz w:val="18"/>
        </w:rPr>
      </w:pPr>
    </w:p>
    <w:p w14:paraId="5C52FACB" w14:textId="77777777" w:rsidR="005F326E" w:rsidRDefault="00000000">
      <w:pPr>
        <w:ind w:left="110"/>
        <w:rPr>
          <w:rFonts w:ascii="Arial"/>
          <w:sz w:val="12"/>
        </w:rPr>
      </w:pPr>
      <w:r>
        <w:rPr>
          <w:rFonts w:ascii="Arial"/>
          <w:spacing w:val="-5"/>
          <w:sz w:val="12"/>
        </w:rPr>
        <w:t>732</w:t>
      </w:r>
    </w:p>
    <w:p w14:paraId="766C1FD3" w14:textId="77777777" w:rsidR="005F326E" w:rsidRDefault="005F326E">
      <w:pPr>
        <w:pStyle w:val="BodyText"/>
        <w:spacing w:before="8"/>
        <w:ind w:left="0"/>
        <w:rPr>
          <w:rFonts w:ascii="Arial"/>
          <w:sz w:val="25"/>
        </w:rPr>
      </w:pPr>
    </w:p>
    <w:p w14:paraId="2D0DD8F1" w14:textId="77777777" w:rsidR="005F326E" w:rsidRDefault="00000000">
      <w:pPr>
        <w:ind w:left="110"/>
        <w:rPr>
          <w:rFonts w:ascii="Arial"/>
          <w:sz w:val="12"/>
        </w:rPr>
      </w:pPr>
      <w:r>
        <w:rPr>
          <w:rFonts w:ascii="Arial"/>
          <w:spacing w:val="-5"/>
          <w:sz w:val="12"/>
        </w:rPr>
        <w:t>733</w:t>
      </w:r>
    </w:p>
    <w:p w14:paraId="07484FA0" w14:textId="77777777" w:rsidR="005F326E" w:rsidRDefault="005F326E">
      <w:pPr>
        <w:pStyle w:val="BodyText"/>
        <w:ind w:left="0"/>
        <w:rPr>
          <w:rFonts w:ascii="Arial"/>
          <w:sz w:val="18"/>
        </w:rPr>
      </w:pPr>
    </w:p>
    <w:p w14:paraId="7C2357D5" w14:textId="77777777" w:rsidR="005F326E" w:rsidRDefault="005F326E">
      <w:pPr>
        <w:pStyle w:val="BodyText"/>
        <w:spacing w:before="1"/>
        <w:ind w:left="0"/>
        <w:rPr>
          <w:rFonts w:ascii="Arial"/>
          <w:sz w:val="18"/>
        </w:rPr>
      </w:pPr>
    </w:p>
    <w:p w14:paraId="72ED74BF" w14:textId="77777777" w:rsidR="005F326E" w:rsidRDefault="00000000">
      <w:pPr>
        <w:ind w:left="110"/>
        <w:rPr>
          <w:rFonts w:ascii="Arial"/>
          <w:sz w:val="12"/>
        </w:rPr>
      </w:pPr>
      <w:r>
        <w:rPr>
          <w:rFonts w:ascii="Arial"/>
          <w:spacing w:val="-5"/>
          <w:sz w:val="12"/>
        </w:rPr>
        <w:t>734</w:t>
      </w:r>
    </w:p>
    <w:p w14:paraId="1AA4B2A8" w14:textId="77777777" w:rsidR="005F326E" w:rsidRDefault="005F326E">
      <w:pPr>
        <w:pStyle w:val="BodyText"/>
        <w:ind w:left="0"/>
        <w:rPr>
          <w:rFonts w:ascii="Arial"/>
          <w:sz w:val="18"/>
        </w:rPr>
      </w:pPr>
    </w:p>
    <w:p w14:paraId="3B66A6D5" w14:textId="77777777" w:rsidR="005F326E" w:rsidRDefault="005F326E">
      <w:pPr>
        <w:pStyle w:val="BodyText"/>
        <w:ind w:left="0"/>
        <w:rPr>
          <w:rFonts w:ascii="Arial"/>
          <w:sz w:val="18"/>
        </w:rPr>
      </w:pPr>
    </w:p>
    <w:p w14:paraId="6C1AFE03" w14:textId="77777777" w:rsidR="005F326E" w:rsidRDefault="005F326E">
      <w:pPr>
        <w:pStyle w:val="BodyText"/>
        <w:ind w:left="0"/>
        <w:rPr>
          <w:rFonts w:ascii="Arial"/>
          <w:sz w:val="18"/>
        </w:rPr>
      </w:pPr>
    </w:p>
    <w:p w14:paraId="628FA19D" w14:textId="77777777" w:rsidR="005F326E" w:rsidRDefault="005F326E">
      <w:pPr>
        <w:pStyle w:val="BodyText"/>
        <w:spacing w:before="3"/>
        <w:ind w:left="0"/>
        <w:rPr>
          <w:rFonts w:ascii="Arial"/>
          <w:sz w:val="16"/>
        </w:rPr>
      </w:pPr>
    </w:p>
    <w:p w14:paraId="3B37ECDC" w14:textId="77777777" w:rsidR="005F326E" w:rsidRDefault="00000000">
      <w:pPr>
        <w:ind w:left="110"/>
        <w:rPr>
          <w:rFonts w:ascii="Arial"/>
          <w:sz w:val="12"/>
        </w:rPr>
      </w:pPr>
      <w:r>
        <w:rPr>
          <w:rFonts w:ascii="Arial"/>
          <w:spacing w:val="-5"/>
          <w:sz w:val="12"/>
        </w:rPr>
        <w:t>735</w:t>
      </w:r>
    </w:p>
    <w:p w14:paraId="6B86922E" w14:textId="77777777" w:rsidR="005F326E" w:rsidRDefault="005F326E">
      <w:pPr>
        <w:pStyle w:val="BodyText"/>
        <w:ind w:left="0"/>
        <w:rPr>
          <w:rFonts w:ascii="Arial"/>
          <w:sz w:val="18"/>
        </w:rPr>
      </w:pPr>
    </w:p>
    <w:p w14:paraId="24A2DBE2" w14:textId="77777777" w:rsidR="005F326E" w:rsidRDefault="005F326E">
      <w:pPr>
        <w:pStyle w:val="BodyText"/>
        <w:spacing w:before="1"/>
        <w:ind w:left="0"/>
        <w:rPr>
          <w:rFonts w:ascii="Arial"/>
          <w:sz w:val="18"/>
        </w:rPr>
      </w:pPr>
    </w:p>
    <w:p w14:paraId="16DA399B" w14:textId="77777777" w:rsidR="005F326E" w:rsidRDefault="00000000">
      <w:pPr>
        <w:ind w:left="110"/>
        <w:rPr>
          <w:rFonts w:ascii="Arial"/>
          <w:sz w:val="12"/>
        </w:rPr>
      </w:pPr>
      <w:r>
        <w:rPr>
          <w:rFonts w:ascii="Arial"/>
          <w:spacing w:val="-5"/>
          <w:sz w:val="12"/>
        </w:rPr>
        <w:t>736</w:t>
      </w:r>
    </w:p>
    <w:p w14:paraId="4CE0B43E" w14:textId="77777777" w:rsidR="005F326E" w:rsidRDefault="005F326E">
      <w:pPr>
        <w:pStyle w:val="BodyText"/>
        <w:ind w:left="0"/>
        <w:rPr>
          <w:rFonts w:ascii="Arial"/>
          <w:sz w:val="18"/>
        </w:rPr>
      </w:pPr>
    </w:p>
    <w:p w14:paraId="636F8C8E" w14:textId="77777777" w:rsidR="005F326E" w:rsidRDefault="005F326E">
      <w:pPr>
        <w:pStyle w:val="BodyText"/>
        <w:spacing w:before="7"/>
        <w:ind w:left="0"/>
        <w:rPr>
          <w:rFonts w:ascii="Arial"/>
          <w:sz w:val="14"/>
        </w:rPr>
      </w:pPr>
    </w:p>
    <w:p w14:paraId="49702237" w14:textId="77777777" w:rsidR="005F326E" w:rsidRDefault="00000000">
      <w:pPr>
        <w:spacing w:before="1"/>
        <w:ind w:left="110"/>
        <w:rPr>
          <w:rFonts w:ascii="Arial"/>
          <w:sz w:val="12"/>
        </w:rPr>
      </w:pPr>
      <w:r>
        <w:rPr>
          <w:rFonts w:ascii="Arial"/>
          <w:spacing w:val="-5"/>
          <w:sz w:val="12"/>
        </w:rPr>
        <w:t>737</w:t>
      </w:r>
    </w:p>
    <w:p w14:paraId="6DDD70C5" w14:textId="77777777" w:rsidR="005F326E" w:rsidRDefault="005F326E">
      <w:pPr>
        <w:pStyle w:val="BodyText"/>
        <w:ind w:left="0"/>
        <w:rPr>
          <w:rFonts w:ascii="Arial"/>
          <w:sz w:val="18"/>
        </w:rPr>
      </w:pPr>
    </w:p>
    <w:p w14:paraId="633C18C5" w14:textId="77777777" w:rsidR="005F326E" w:rsidRDefault="005F326E">
      <w:pPr>
        <w:pStyle w:val="BodyText"/>
        <w:ind w:left="0"/>
        <w:rPr>
          <w:rFonts w:ascii="Arial"/>
          <w:sz w:val="18"/>
        </w:rPr>
      </w:pPr>
    </w:p>
    <w:p w14:paraId="138F2A4A" w14:textId="77777777" w:rsidR="005F326E" w:rsidRDefault="00000000">
      <w:pPr>
        <w:spacing w:before="1"/>
        <w:ind w:left="110"/>
        <w:rPr>
          <w:rFonts w:ascii="Arial"/>
          <w:sz w:val="12"/>
        </w:rPr>
      </w:pPr>
      <w:r>
        <w:rPr>
          <w:rFonts w:ascii="Arial"/>
          <w:spacing w:val="-5"/>
          <w:sz w:val="12"/>
        </w:rPr>
        <w:t>738</w:t>
      </w:r>
    </w:p>
    <w:p w14:paraId="765621DC" w14:textId="77777777" w:rsidR="005F326E" w:rsidRDefault="005F326E">
      <w:pPr>
        <w:pStyle w:val="BodyText"/>
        <w:ind w:left="0"/>
        <w:rPr>
          <w:rFonts w:ascii="Arial"/>
          <w:sz w:val="18"/>
        </w:rPr>
      </w:pPr>
    </w:p>
    <w:p w14:paraId="615DF1FA" w14:textId="77777777" w:rsidR="005F326E" w:rsidRDefault="005F326E">
      <w:pPr>
        <w:pStyle w:val="BodyText"/>
        <w:spacing w:before="6"/>
        <w:ind w:left="0"/>
        <w:rPr>
          <w:rFonts w:ascii="Arial"/>
          <w:sz w:val="14"/>
        </w:rPr>
      </w:pPr>
    </w:p>
    <w:p w14:paraId="6C18E3CD" w14:textId="77777777" w:rsidR="005F326E" w:rsidRDefault="00000000">
      <w:pPr>
        <w:spacing w:before="1"/>
        <w:ind w:left="110"/>
        <w:rPr>
          <w:rFonts w:ascii="Arial"/>
          <w:sz w:val="12"/>
        </w:rPr>
      </w:pPr>
      <w:r>
        <w:rPr>
          <w:rFonts w:ascii="Arial"/>
          <w:spacing w:val="-5"/>
          <w:sz w:val="12"/>
        </w:rPr>
        <w:t>739</w:t>
      </w:r>
    </w:p>
    <w:p w14:paraId="11E82377" w14:textId="77777777" w:rsidR="005F326E" w:rsidRDefault="005F326E">
      <w:pPr>
        <w:pStyle w:val="BodyText"/>
        <w:ind w:left="0"/>
        <w:rPr>
          <w:rFonts w:ascii="Arial"/>
          <w:sz w:val="18"/>
        </w:rPr>
      </w:pPr>
    </w:p>
    <w:p w14:paraId="11A5469A" w14:textId="77777777" w:rsidR="005F326E" w:rsidRDefault="005F326E">
      <w:pPr>
        <w:pStyle w:val="BodyText"/>
        <w:ind w:left="0"/>
        <w:rPr>
          <w:rFonts w:ascii="Arial"/>
          <w:sz w:val="18"/>
        </w:rPr>
      </w:pPr>
    </w:p>
    <w:p w14:paraId="0C924888" w14:textId="77777777" w:rsidR="005F326E" w:rsidRDefault="00000000">
      <w:pPr>
        <w:spacing w:before="1"/>
        <w:ind w:left="110"/>
        <w:rPr>
          <w:rFonts w:ascii="Arial"/>
          <w:sz w:val="12"/>
        </w:rPr>
      </w:pPr>
      <w:r>
        <w:rPr>
          <w:rFonts w:ascii="Arial"/>
          <w:spacing w:val="-5"/>
          <w:sz w:val="12"/>
        </w:rPr>
        <w:t>740</w:t>
      </w:r>
    </w:p>
    <w:p w14:paraId="62F540ED" w14:textId="77777777" w:rsidR="005F326E" w:rsidRDefault="005F326E">
      <w:pPr>
        <w:pStyle w:val="BodyText"/>
        <w:ind w:left="0"/>
        <w:rPr>
          <w:rFonts w:ascii="Arial"/>
          <w:sz w:val="18"/>
        </w:rPr>
      </w:pPr>
    </w:p>
    <w:p w14:paraId="75C8B4C9" w14:textId="77777777" w:rsidR="005F326E" w:rsidRDefault="005F326E">
      <w:pPr>
        <w:pStyle w:val="BodyText"/>
        <w:spacing w:before="7"/>
        <w:ind w:left="0"/>
        <w:rPr>
          <w:rFonts w:ascii="Arial"/>
          <w:sz w:val="14"/>
        </w:rPr>
      </w:pPr>
    </w:p>
    <w:p w14:paraId="2FCC8A6B" w14:textId="77777777" w:rsidR="005F326E" w:rsidRDefault="00000000">
      <w:pPr>
        <w:ind w:left="110"/>
        <w:rPr>
          <w:rFonts w:ascii="Arial"/>
          <w:sz w:val="12"/>
        </w:rPr>
      </w:pPr>
      <w:r>
        <w:rPr>
          <w:rFonts w:ascii="Arial"/>
          <w:spacing w:val="-5"/>
          <w:sz w:val="12"/>
        </w:rPr>
        <w:t>741</w:t>
      </w:r>
    </w:p>
    <w:p w14:paraId="54E6E70A" w14:textId="77777777" w:rsidR="005F326E" w:rsidRDefault="005F326E">
      <w:pPr>
        <w:pStyle w:val="BodyText"/>
        <w:ind w:left="0"/>
        <w:rPr>
          <w:rFonts w:ascii="Arial"/>
          <w:sz w:val="18"/>
        </w:rPr>
      </w:pPr>
    </w:p>
    <w:p w14:paraId="393A3F01" w14:textId="77777777" w:rsidR="005F326E" w:rsidRDefault="005F326E">
      <w:pPr>
        <w:pStyle w:val="BodyText"/>
        <w:spacing w:before="1"/>
        <w:ind w:left="0"/>
        <w:rPr>
          <w:rFonts w:ascii="Arial"/>
          <w:sz w:val="18"/>
        </w:rPr>
      </w:pPr>
    </w:p>
    <w:p w14:paraId="0A8FD113" w14:textId="77777777" w:rsidR="005F326E" w:rsidRDefault="00000000">
      <w:pPr>
        <w:ind w:left="110"/>
        <w:rPr>
          <w:rFonts w:ascii="Arial"/>
          <w:sz w:val="12"/>
        </w:rPr>
      </w:pPr>
      <w:r>
        <w:rPr>
          <w:rFonts w:ascii="Arial"/>
          <w:spacing w:val="-5"/>
          <w:sz w:val="12"/>
        </w:rPr>
        <w:t>742</w:t>
      </w:r>
    </w:p>
    <w:p w14:paraId="4A5472DC" w14:textId="77777777" w:rsidR="005F326E" w:rsidRDefault="005F326E">
      <w:pPr>
        <w:pStyle w:val="BodyText"/>
        <w:ind w:left="0"/>
        <w:rPr>
          <w:rFonts w:ascii="Arial"/>
          <w:sz w:val="18"/>
        </w:rPr>
      </w:pPr>
    </w:p>
    <w:p w14:paraId="24C73B2A" w14:textId="77777777" w:rsidR="005F326E" w:rsidRDefault="005F326E">
      <w:pPr>
        <w:pStyle w:val="BodyText"/>
        <w:spacing w:before="7"/>
        <w:ind w:left="0"/>
        <w:rPr>
          <w:rFonts w:ascii="Arial"/>
          <w:sz w:val="14"/>
        </w:rPr>
      </w:pPr>
    </w:p>
    <w:p w14:paraId="0A357A8D" w14:textId="77777777" w:rsidR="005F326E" w:rsidRDefault="00000000">
      <w:pPr>
        <w:ind w:left="110"/>
        <w:rPr>
          <w:rFonts w:ascii="Arial"/>
          <w:sz w:val="12"/>
        </w:rPr>
      </w:pPr>
      <w:r>
        <w:rPr>
          <w:rFonts w:ascii="Arial"/>
          <w:spacing w:val="-5"/>
          <w:sz w:val="12"/>
        </w:rPr>
        <w:t>743</w:t>
      </w:r>
    </w:p>
    <w:p w14:paraId="40AB20DB" w14:textId="77777777" w:rsidR="005F326E" w:rsidRDefault="00000000">
      <w:pPr>
        <w:pStyle w:val="ListParagraph"/>
        <w:numPr>
          <w:ilvl w:val="0"/>
          <w:numId w:val="1"/>
        </w:numPr>
        <w:tabs>
          <w:tab w:val="left" w:pos="864"/>
        </w:tabs>
        <w:spacing w:before="135"/>
        <w:ind w:right="0" w:hanging="754"/>
        <w:jc w:val="both"/>
        <w:rPr>
          <w:i/>
          <w:sz w:val="24"/>
        </w:rPr>
      </w:pPr>
      <w:r>
        <w:br w:type="column"/>
      </w:r>
      <w:r>
        <w:rPr>
          <w:w w:val="105"/>
          <w:sz w:val="24"/>
        </w:rPr>
        <w:t>Tustison,</w:t>
      </w:r>
      <w:r>
        <w:rPr>
          <w:spacing w:val="-2"/>
          <w:w w:val="105"/>
          <w:sz w:val="24"/>
        </w:rPr>
        <w:t xml:space="preserve"> </w:t>
      </w:r>
      <w:r>
        <w:rPr>
          <w:w w:val="105"/>
          <w:sz w:val="24"/>
        </w:rPr>
        <w:t>N.</w:t>
      </w:r>
      <w:r>
        <w:rPr>
          <w:spacing w:val="-5"/>
          <w:w w:val="105"/>
          <w:sz w:val="24"/>
        </w:rPr>
        <w:t xml:space="preserve"> </w:t>
      </w:r>
      <w:r>
        <w:rPr>
          <w:w w:val="105"/>
          <w:sz w:val="24"/>
        </w:rPr>
        <w:t>J.</w:t>
      </w:r>
      <w:r>
        <w:rPr>
          <w:spacing w:val="-5"/>
          <w:w w:val="105"/>
          <w:sz w:val="24"/>
        </w:rPr>
        <w:t xml:space="preserve"> </w:t>
      </w:r>
      <w:r>
        <w:rPr>
          <w:i/>
          <w:w w:val="105"/>
          <w:sz w:val="24"/>
        </w:rPr>
        <w:t>et</w:t>
      </w:r>
      <w:r>
        <w:rPr>
          <w:i/>
          <w:spacing w:val="2"/>
          <w:w w:val="105"/>
          <w:sz w:val="24"/>
        </w:rPr>
        <w:t xml:space="preserve"> </w:t>
      </w:r>
      <w:r>
        <w:rPr>
          <w:i/>
          <w:w w:val="105"/>
          <w:sz w:val="24"/>
        </w:rPr>
        <w:t>al.</w:t>
      </w:r>
      <w:r>
        <w:rPr>
          <w:i/>
          <w:spacing w:val="27"/>
          <w:w w:val="105"/>
          <w:sz w:val="24"/>
        </w:rPr>
        <w:t xml:space="preserve"> </w:t>
      </w:r>
      <w:r>
        <w:rPr>
          <w:w w:val="105"/>
          <w:sz w:val="24"/>
        </w:rPr>
        <w:t>N4ITK:</w:t>
      </w:r>
      <w:r>
        <w:rPr>
          <w:spacing w:val="-5"/>
          <w:w w:val="105"/>
          <w:sz w:val="24"/>
        </w:rPr>
        <w:t xml:space="preserve"> </w:t>
      </w:r>
      <w:r>
        <w:rPr>
          <w:w w:val="105"/>
          <w:sz w:val="24"/>
        </w:rPr>
        <w:t>Improved</w:t>
      </w:r>
      <w:r>
        <w:rPr>
          <w:spacing w:val="-4"/>
          <w:w w:val="105"/>
          <w:sz w:val="24"/>
        </w:rPr>
        <w:t xml:space="preserve"> </w:t>
      </w:r>
      <w:r>
        <w:rPr>
          <w:w w:val="105"/>
          <w:sz w:val="24"/>
        </w:rPr>
        <w:t>N3</w:t>
      </w:r>
      <w:r>
        <w:rPr>
          <w:spacing w:val="-5"/>
          <w:w w:val="105"/>
          <w:sz w:val="24"/>
        </w:rPr>
        <w:t xml:space="preserve"> </w:t>
      </w:r>
      <w:r>
        <w:rPr>
          <w:w w:val="105"/>
          <w:sz w:val="24"/>
        </w:rPr>
        <w:t>bias</w:t>
      </w:r>
      <w:r>
        <w:rPr>
          <w:spacing w:val="-5"/>
          <w:w w:val="105"/>
          <w:sz w:val="24"/>
        </w:rPr>
        <w:t xml:space="preserve"> </w:t>
      </w:r>
      <w:r>
        <w:rPr>
          <w:w w:val="105"/>
          <w:sz w:val="24"/>
        </w:rPr>
        <w:t>correction.</w:t>
      </w:r>
      <w:r>
        <w:rPr>
          <w:spacing w:val="28"/>
          <w:w w:val="105"/>
          <w:sz w:val="24"/>
        </w:rPr>
        <w:t xml:space="preserve"> </w:t>
      </w:r>
      <w:r>
        <w:rPr>
          <w:i/>
          <w:w w:val="105"/>
          <w:sz w:val="24"/>
        </w:rPr>
        <w:t>IEEE</w:t>
      </w:r>
      <w:r>
        <w:rPr>
          <w:i/>
          <w:spacing w:val="1"/>
          <w:w w:val="105"/>
          <w:sz w:val="24"/>
        </w:rPr>
        <w:t xml:space="preserve"> </w:t>
      </w:r>
      <w:r>
        <w:rPr>
          <w:i/>
          <w:w w:val="105"/>
          <w:sz w:val="24"/>
        </w:rPr>
        <w:t>Trans</w:t>
      </w:r>
      <w:r>
        <w:rPr>
          <w:i/>
          <w:spacing w:val="2"/>
          <w:w w:val="105"/>
          <w:sz w:val="24"/>
        </w:rPr>
        <w:t xml:space="preserve"> </w:t>
      </w:r>
      <w:r>
        <w:rPr>
          <w:i/>
          <w:w w:val="105"/>
          <w:sz w:val="24"/>
        </w:rPr>
        <w:t>Med</w:t>
      </w:r>
      <w:r>
        <w:rPr>
          <w:i/>
          <w:spacing w:val="2"/>
          <w:w w:val="105"/>
          <w:sz w:val="24"/>
        </w:rPr>
        <w:t xml:space="preserve"> </w:t>
      </w:r>
      <w:r>
        <w:rPr>
          <w:i/>
          <w:spacing w:val="-2"/>
          <w:w w:val="105"/>
          <w:sz w:val="24"/>
        </w:rPr>
        <w:t>Imaging</w:t>
      </w:r>
    </w:p>
    <w:p w14:paraId="00183CCA" w14:textId="77777777" w:rsidR="005F326E" w:rsidRDefault="00000000">
      <w:pPr>
        <w:pStyle w:val="BodyText"/>
        <w:spacing w:before="157"/>
        <w:ind w:left="864"/>
      </w:pPr>
      <w:r>
        <w:rPr>
          <w:b/>
          <w:spacing w:val="-2"/>
          <w:w w:val="105"/>
        </w:rPr>
        <w:t>29</w:t>
      </w:r>
      <w:r>
        <w:rPr>
          <w:spacing w:val="-2"/>
          <w:w w:val="105"/>
        </w:rPr>
        <w:t>,</w:t>
      </w:r>
      <w:r>
        <w:rPr>
          <w:spacing w:val="-5"/>
          <w:w w:val="105"/>
        </w:rPr>
        <w:t xml:space="preserve"> </w:t>
      </w:r>
      <w:r>
        <w:rPr>
          <w:spacing w:val="-2"/>
          <w:w w:val="105"/>
        </w:rPr>
        <w:t>1310–20</w:t>
      </w:r>
      <w:r>
        <w:rPr>
          <w:spacing w:val="-3"/>
          <w:w w:val="105"/>
        </w:rPr>
        <w:t xml:space="preserve"> </w:t>
      </w:r>
      <w:r>
        <w:rPr>
          <w:spacing w:val="-2"/>
          <w:w w:val="105"/>
        </w:rPr>
        <w:t>(2010).</w:t>
      </w:r>
    </w:p>
    <w:p w14:paraId="3CE0D2F2" w14:textId="77777777" w:rsidR="005F326E" w:rsidRDefault="005F326E">
      <w:pPr>
        <w:pStyle w:val="BodyText"/>
        <w:ind w:left="0"/>
        <w:rPr>
          <w:sz w:val="31"/>
        </w:rPr>
      </w:pPr>
    </w:p>
    <w:p w14:paraId="18096549" w14:textId="77777777" w:rsidR="005F326E" w:rsidRDefault="00000000">
      <w:pPr>
        <w:pStyle w:val="ListParagraph"/>
        <w:numPr>
          <w:ilvl w:val="0"/>
          <w:numId w:val="1"/>
        </w:numPr>
        <w:tabs>
          <w:tab w:val="left" w:pos="864"/>
        </w:tabs>
        <w:spacing w:before="0" w:line="376" w:lineRule="auto"/>
        <w:jc w:val="both"/>
        <w:rPr>
          <w:sz w:val="24"/>
        </w:rPr>
      </w:pPr>
      <w:r>
        <w:rPr>
          <w:w w:val="105"/>
          <w:sz w:val="24"/>
        </w:rPr>
        <w:t xml:space="preserve">Tustison, N. J. </w:t>
      </w:r>
      <w:r>
        <w:rPr>
          <w:i/>
          <w:w w:val="105"/>
          <w:sz w:val="24"/>
        </w:rPr>
        <w:t>et al.</w:t>
      </w:r>
      <w:r>
        <w:rPr>
          <w:i/>
          <w:spacing w:val="40"/>
          <w:w w:val="105"/>
          <w:sz w:val="24"/>
        </w:rPr>
        <w:t xml:space="preserve"> </w:t>
      </w:r>
      <w:r>
        <w:rPr>
          <w:w w:val="105"/>
          <w:sz w:val="24"/>
        </w:rPr>
        <w:t xml:space="preserve">The </w:t>
      </w:r>
      <w:proofErr w:type="spellStart"/>
      <w:r>
        <w:rPr>
          <w:w w:val="105"/>
          <w:sz w:val="24"/>
        </w:rPr>
        <w:t>ANTsX</w:t>
      </w:r>
      <w:proofErr w:type="spellEnd"/>
      <w:r>
        <w:rPr>
          <w:w w:val="105"/>
          <w:sz w:val="24"/>
        </w:rPr>
        <w:t xml:space="preserve"> ecosystem for quantitative biological and medical imaging.</w:t>
      </w:r>
      <w:r>
        <w:rPr>
          <w:spacing w:val="40"/>
          <w:w w:val="105"/>
          <w:sz w:val="24"/>
        </w:rPr>
        <w:t xml:space="preserve"> </w:t>
      </w:r>
      <w:r>
        <w:rPr>
          <w:i/>
          <w:w w:val="105"/>
          <w:sz w:val="24"/>
        </w:rPr>
        <w:t xml:space="preserve">Sci Rep </w:t>
      </w:r>
      <w:r>
        <w:rPr>
          <w:b/>
          <w:w w:val="105"/>
          <w:sz w:val="24"/>
        </w:rPr>
        <w:t>11</w:t>
      </w:r>
      <w:r>
        <w:rPr>
          <w:w w:val="105"/>
          <w:sz w:val="24"/>
        </w:rPr>
        <w:t>, 9068 (2021).</w:t>
      </w:r>
    </w:p>
    <w:p w14:paraId="3B7F5AB1" w14:textId="77777777" w:rsidR="005F326E" w:rsidRDefault="00000000">
      <w:pPr>
        <w:pStyle w:val="ListParagraph"/>
        <w:numPr>
          <w:ilvl w:val="0"/>
          <w:numId w:val="1"/>
        </w:numPr>
        <w:tabs>
          <w:tab w:val="left" w:pos="864"/>
        </w:tabs>
        <w:spacing w:before="200" w:line="376" w:lineRule="auto"/>
        <w:jc w:val="both"/>
        <w:rPr>
          <w:sz w:val="24"/>
        </w:rPr>
      </w:pPr>
      <w:proofErr w:type="spellStart"/>
      <w:r>
        <w:rPr>
          <w:w w:val="105"/>
          <w:sz w:val="24"/>
        </w:rPr>
        <w:t>Goubran</w:t>
      </w:r>
      <w:proofErr w:type="spellEnd"/>
      <w:r>
        <w:rPr>
          <w:w w:val="105"/>
          <w:sz w:val="24"/>
        </w:rPr>
        <w:t xml:space="preserve">, M. </w:t>
      </w:r>
      <w:r>
        <w:rPr>
          <w:i/>
          <w:w w:val="105"/>
          <w:sz w:val="24"/>
        </w:rPr>
        <w:t>et al.</w:t>
      </w:r>
      <w:r>
        <w:rPr>
          <w:i/>
          <w:spacing w:val="36"/>
          <w:w w:val="105"/>
          <w:sz w:val="24"/>
        </w:rPr>
        <w:t xml:space="preserve"> </w:t>
      </w:r>
      <w:r>
        <w:rPr>
          <w:w w:val="105"/>
          <w:sz w:val="24"/>
        </w:rPr>
        <w:t xml:space="preserve">Multimodal image registration and connectivity analysis for </w:t>
      </w:r>
      <w:proofErr w:type="spellStart"/>
      <w:r>
        <w:rPr>
          <w:w w:val="105"/>
          <w:sz w:val="24"/>
        </w:rPr>
        <w:t>inte</w:t>
      </w:r>
      <w:proofErr w:type="spellEnd"/>
      <w:r>
        <w:rPr>
          <w:w w:val="105"/>
          <w:sz w:val="24"/>
        </w:rPr>
        <w:t xml:space="preserve">- </w:t>
      </w:r>
      <w:proofErr w:type="spellStart"/>
      <w:r>
        <w:rPr>
          <w:w w:val="105"/>
          <w:sz w:val="24"/>
        </w:rPr>
        <w:t>gration</w:t>
      </w:r>
      <w:proofErr w:type="spellEnd"/>
      <w:r>
        <w:rPr>
          <w:spacing w:val="-2"/>
          <w:w w:val="105"/>
          <w:sz w:val="24"/>
        </w:rPr>
        <w:t xml:space="preserve"> </w:t>
      </w:r>
      <w:r>
        <w:rPr>
          <w:w w:val="105"/>
          <w:sz w:val="24"/>
        </w:rPr>
        <w:t>of</w:t>
      </w:r>
      <w:r>
        <w:rPr>
          <w:spacing w:val="-2"/>
          <w:w w:val="105"/>
          <w:sz w:val="24"/>
        </w:rPr>
        <w:t xml:space="preserve"> </w:t>
      </w:r>
      <w:proofErr w:type="spellStart"/>
      <w:r>
        <w:rPr>
          <w:w w:val="105"/>
          <w:sz w:val="24"/>
        </w:rPr>
        <w:t>connectomic</w:t>
      </w:r>
      <w:proofErr w:type="spellEnd"/>
      <w:r>
        <w:rPr>
          <w:spacing w:val="-2"/>
          <w:w w:val="105"/>
          <w:sz w:val="24"/>
        </w:rPr>
        <w:t xml:space="preserve"> </w:t>
      </w:r>
      <w:r>
        <w:rPr>
          <w:w w:val="105"/>
          <w:sz w:val="24"/>
        </w:rPr>
        <w:t>data</w:t>
      </w:r>
      <w:r>
        <w:rPr>
          <w:spacing w:val="-2"/>
          <w:w w:val="105"/>
          <w:sz w:val="24"/>
        </w:rPr>
        <w:t xml:space="preserve"> </w:t>
      </w:r>
      <w:r>
        <w:rPr>
          <w:w w:val="105"/>
          <w:sz w:val="24"/>
        </w:rPr>
        <w:t>from</w:t>
      </w:r>
      <w:r>
        <w:rPr>
          <w:spacing w:val="-2"/>
          <w:w w:val="105"/>
          <w:sz w:val="24"/>
        </w:rPr>
        <w:t xml:space="preserve"> </w:t>
      </w:r>
      <w:r>
        <w:rPr>
          <w:w w:val="105"/>
          <w:sz w:val="24"/>
        </w:rPr>
        <w:t>microscopy</w:t>
      </w:r>
      <w:r>
        <w:rPr>
          <w:spacing w:val="-2"/>
          <w:w w:val="105"/>
          <w:sz w:val="24"/>
        </w:rPr>
        <w:t xml:space="preserve"> </w:t>
      </w:r>
      <w:r>
        <w:rPr>
          <w:w w:val="105"/>
          <w:sz w:val="24"/>
        </w:rPr>
        <w:t>to</w:t>
      </w:r>
      <w:r>
        <w:rPr>
          <w:spacing w:val="-2"/>
          <w:w w:val="105"/>
          <w:sz w:val="24"/>
        </w:rPr>
        <w:t xml:space="preserve"> </w:t>
      </w:r>
      <w:r>
        <w:rPr>
          <w:w w:val="105"/>
          <w:sz w:val="24"/>
        </w:rPr>
        <w:t>MRI.</w:t>
      </w:r>
      <w:r>
        <w:rPr>
          <w:spacing w:val="-2"/>
          <w:w w:val="105"/>
          <w:sz w:val="24"/>
        </w:rPr>
        <w:t xml:space="preserve"> </w:t>
      </w:r>
      <w:r>
        <w:rPr>
          <w:i/>
          <w:w w:val="105"/>
          <w:sz w:val="24"/>
        </w:rPr>
        <w:t xml:space="preserve">Nat </w:t>
      </w:r>
      <w:proofErr w:type="spellStart"/>
      <w:r>
        <w:rPr>
          <w:i/>
          <w:w w:val="105"/>
          <w:sz w:val="24"/>
        </w:rPr>
        <w:t>Commun</w:t>
      </w:r>
      <w:proofErr w:type="spellEnd"/>
      <w:r>
        <w:rPr>
          <w:i/>
          <w:w w:val="105"/>
          <w:sz w:val="24"/>
        </w:rPr>
        <w:t xml:space="preserve"> </w:t>
      </w:r>
      <w:r>
        <w:rPr>
          <w:b/>
          <w:w w:val="105"/>
          <w:sz w:val="24"/>
        </w:rPr>
        <w:t>10</w:t>
      </w:r>
      <w:r>
        <w:rPr>
          <w:w w:val="105"/>
          <w:sz w:val="24"/>
        </w:rPr>
        <w:t>, 5504</w:t>
      </w:r>
      <w:r>
        <w:rPr>
          <w:spacing w:val="-2"/>
          <w:w w:val="105"/>
          <w:sz w:val="24"/>
        </w:rPr>
        <w:t xml:space="preserve"> </w:t>
      </w:r>
      <w:r>
        <w:rPr>
          <w:w w:val="105"/>
          <w:sz w:val="24"/>
        </w:rPr>
        <w:t>(2019).</w:t>
      </w:r>
    </w:p>
    <w:p w14:paraId="1FC7027B" w14:textId="77777777" w:rsidR="005F326E" w:rsidRDefault="00000000">
      <w:pPr>
        <w:pStyle w:val="ListParagraph"/>
        <w:numPr>
          <w:ilvl w:val="0"/>
          <w:numId w:val="1"/>
        </w:numPr>
        <w:tabs>
          <w:tab w:val="left" w:pos="864"/>
        </w:tabs>
        <w:spacing w:line="376" w:lineRule="auto"/>
        <w:ind w:right="1384"/>
        <w:jc w:val="both"/>
        <w:rPr>
          <w:sz w:val="24"/>
        </w:rPr>
      </w:pPr>
      <w:r>
        <w:rPr>
          <w:w w:val="105"/>
          <w:sz w:val="24"/>
        </w:rPr>
        <w:t xml:space="preserve">Celestine, M., Nadkarni, N. A., </w:t>
      </w:r>
      <w:proofErr w:type="spellStart"/>
      <w:r>
        <w:rPr>
          <w:w w:val="105"/>
          <w:sz w:val="24"/>
        </w:rPr>
        <w:t>Garin</w:t>
      </w:r>
      <w:proofErr w:type="spellEnd"/>
      <w:r>
        <w:rPr>
          <w:w w:val="105"/>
          <w:sz w:val="24"/>
        </w:rPr>
        <w:t xml:space="preserve">, C. M., </w:t>
      </w:r>
      <w:proofErr w:type="spellStart"/>
      <w:r>
        <w:rPr>
          <w:w w:val="105"/>
          <w:sz w:val="24"/>
        </w:rPr>
        <w:t>Bougacha</w:t>
      </w:r>
      <w:proofErr w:type="spellEnd"/>
      <w:r>
        <w:rPr>
          <w:w w:val="105"/>
          <w:sz w:val="24"/>
        </w:rPr>
        <w:t xml:space="preserve">, S. &amp; </w:t>
      </w:r>
      <w:proofErr w:type="spellStart"/>
      <w:r>
        <w:rPr>
          <w:w w:val="105"/>
          <w:sz w:val="24"/>
        </w:rPr>
        <w:t>Dhenain</w:t>
      </w:r>
      <w:proofErr w:type="spellEnd"/>
      <w:r>
        <w:rPr>
          <w:w w:val="105"/>
          <w:sz w:val="24"/>
        </w:rPr>
        <w:t xml:space="preserve">, M. </w:t>
      </w:r>
      <w:proofErr w:type="spellStart"/>
      <w:r>
        <w:rPr>
          <w:w w:val="105"/>
          <w:sz w:val="24"/>
        </w:rPr>
        <w:t>Sammba</w:t>
      </w:r>
      <w:proofErr w:type="spellEnd"/>
      <w:r>
        <w:rPr>
          <w:w w:val="105"/>
          <w:sz w:val="24"/>
        </w:rPr>
        <w:t xml:space="preserve">- MRI: A library for processing </w:t>
      </w:r>
      <w:proofErr w:type="spellStart"/>
      <w:r>
        <w:rPr>
          <w:w w:val="105"/>
          <w:sz w:val="24"/>
        </w:rPr>
        <w:t>SmAll-MaMmal</w:t>
      </w:r>
      <w:proofErr w:type="spellEnd"/>
      <w:r>
        <w:rPr>
          <w:w w:val="105"/>
          <w:sz w:val="24"/>
        </w:rPr>
        <w:t xml:space="preserve"> </w:t>
      </w:r>
      <w:proofErr w:type="spellStart"/>
      <w:r>
        <w:rPr>
          <w:w w:val="105"/>
          <w:sz w:val="24"/>
        </w:rPr>
        <w:t>BrAin</w:t>
      </w:r>
      <w:proofErr w:type="spellEnd"/>
      <w:r>
        <w:rPr>
          <w:w w:val="105"/>
          <w:sz w:val="24"/>
        </w:rPr>
        <w:t xml:space="preserve"> MRI data in python.</w:t>
      </w:r>
      <w:r>
        <w:rPr>
          <w:spacing w:val="40"/>
          <w:w w:val="105"/>
          <w:sz w:val="24"/>
        </w:rPr>
        <w:t xml:space="preserve"> </w:t>
      </w:r>
      <w:r>
        <w:rPr>
          <w:i/>
          <w:w w:val="105"/>
          <w:sz w:val="24"/>
        </w:rPr>
        <w:t xml:space="preserve">Front </w:t>
      </w:r>
      <w:proofErr w:type="spellStart"/>
      <w:r>
        <w:rPr>
          <w:i/>
          <w:w w:val="105"/>
          <w:sz w:val="24"/>
        </w:rPr>
        <w:t>Neuroinform</w:t>
      </w:r>
      <w:proofErr w:type="spellEnd"/>
      <w:r>
        <w:rPr>
          <w:i/>
          <w:w w:val="105"/>
          <w:sz w:val="24"/>
        </w:rPr>
        <w:t xml:space="preserve"> </w:t>
      </w:r>
      <w:r>
        <w:rPr>
          <w:b/>
          <w:w w:val="105"/>
          <w:sz w:val="24"/>
        </w:rPr>
        <w:t>14</w:t>
      </w:r>
      <w:r>
        <w:rPr>
          <w:w w:val="105"/>
          <w:sz w:val="24"/>
        </w:rPr>
        <w:t>, 24 (2020).</w:t>
      </w:r>
    </w:p>
    <w:p w14:paraId="30B6FBC8" w14:textId="77777777" w:rsidR="005F326E" w:rsidRDefault="00000000">
      <w:pPr>
        <w:pStyle w:val="ListParagraph"/>
        <w:numPr>
          <w:ilvl w:val="0"/>
          <w:numId w:val="1"/>
        </w:numPr>
        <w:tabs>
          <w:tab w:val="left" w:pos="864"/>
        </w:tabs>
        <w:spacing w:before="200" w:line="376" w:lineRule="auto"/>
        <w:jc w:val="both"/>
        <w:rPr>
          <w:sz w:val="24"/>
        </w:rPr>
      </w:pPr>
      <w:proofErr w:type="spellStart"/>
      <w:r>
        <w:rPr>
          <w:w w:val="105"/>
          <w:sz w:val="24"/>
        </w:rPr>
        <w:t>Ioanas</w:t>
      </w:r>
      <w:proofErr w:type="spellEnd"/>
      <w:r>
        <w:rPr>
          <w:w w:val="105"/>
          <w:sz w:val="24"/>
        </w:rPr>
        <w:t xml:space="preserve">, H.-I., Marks, M., </w:t>
      </w:r>
      <w:proofErr w:type="spellStart"/>
      <w:r>
        <w:rPr>
          <w:w w:val="105"/>
          <w:sz w:val="24"/>
        </w:rPr>
        <w:t>Zerbi</w:t>
      </w:r>
      <w:proofErr w:type="spellEnd"/>
      <w:r>
        <w:rPr>
          <w:w w:val="105"/>
          <w:sz w:val="24"/>
        </w:rPr>
        <w:t xml:space="preserve">, V., </w:t>
      </w:r>
      <w:proofErr w:type="spellStart"/>
      <w:r>
        <w:rPr>
          <w:w w:val="105"/>
          <w:sz w:val="24"/>
        </w:rPr>
        <w:t>Yanik</w:t>
      </w:r>
      <w:proofErr w:type="spellEnd"/>
      <w:r>
        <w:rPr>
          <w:w w:val="105"/>
          <w:sz w:val="24"/>
        </w:rPr>
        <w:t xml:space="preserve">, M. F. &amp; Rudin, M. An optimized </w:t>
      </w:r>
      <w:proofErr w:type="spellStart"/>
      <w:r>
        <w:rPr>
          <w:w w:val="105"/>
          <w:sz w:val="24"/>
        </w:rPr>
        <w:t>regis</w:t>
      </w:r>
      <w:proofErr w:type="spellEnd"/>
      <w:r>
        <w:rPr>
          <w:w w:val="105"/>
          <w:sz w:val="24"/>
        </w:rPr>
        <w:t xml:space="preserve">- </w:t>
      </w:r>
      <w:proofErr w:type="spellStart"/>
      <w:r>
        <w:rPr>
          <w:w w:val="105"/>
          <w:sz w:val="24"/>
        </w:rPr>
        <w:t>tration</w:t>
      </w:r>
      <w:proofErr w:type="spellEnd"/>
      <w:r>
        <w:rPr>
          <w:w w:val="105"/>
          <w:sz w:val="24"/>
        </w:rPr>
        <w:t xml:space="preserve"> workflow and standard geometric space for small animal brain imaging. </w:t>
      </w:r>
      <w:r>
        <w:rPr>
          <w:i/>
          <w:w w:val="105"/>
          <w:sz w:val="24"/>
        </w:rPr>
        <w:t xml:space="preserve">Neu- </w:t>
      </w:r>
      <w:proofErr w:type="spellStart"/>
      <w:r>
        <w:rPr>
          <w:i/>
          <w:w w:val="105"/>
          <w:sz w:val="24"/>
        </w:rPr>
        <w:t>roimage</w:t>
      </w:r>
      <w:proofErr w:type="spellEnd"/>
      <w:r>
        <w:rPr>
          <w:i/>
          <w:w w:val="105"/>
          <w:sz w:val="24"/>
        </w:rPr>
        <w:t xml:space="preserve"> </w:t>
      </w:r>
      <w:r>
        <w:rPr>
          <w:b/>
          <w:w w:val="105"/>
          <w:sz w:val="24"/>
        </w:rPr>
        <w:t>241</w:t>
      </w:r>
      <w:r>
        <w:rPr>
          <w:w w:val="105"/>
          <w:sz w:val="24"/>
        </w:rPr>
        <w:t>, 118386 (2021).</w:t>
      </w:r>
    </w:p>
    <w:p w14:paraId="76E5EBFD" w14:textId="77777777" w:rsidR="005F326E" w:rsidRDefault="00000000">
      <w:pPr>
        <w:pStyle w:val="ListParagraph"/>
        <w:numPr>
          <w:ilvl w:val="0"/>
          <w:numId w:val="1"/>
        </w:numPr>
        <w:tabs>
          <w:tab w:val="left" w:pos="864"/>
        </w:tabs>
        <w:ind w:right="0" w:hanging="754"/>
        <w:jc w:val="both"/>
        <w:rPr>
          <w:sz w:val="24"/>
        </w:rPr>
      </w:pPr>
      <w:r>
        <w:rPr>
          <w:w w:val="105"/>
          <w:sz w:val="24"/>
        </w:rPr>
        <w:t>Cox,</w:t>
      </w:r>
      <w:r>
        <w:rPr>
          <w:spacing w:val="5"/>
          <w:w w:val="105"/>
          <w:sz w:val="24"/>
        </w:rPr>
        <w:t xml:space="preserve"> </w:t>
      </w:r>
      <w:r>
        <w:rPr>
          <w:w w:val="105"/>
          <w:sz w:val="24"/>
        </w:rPr>
        <w:t>R.</w:t>
      </w:r>
      <w:r>
        <w:rPr>
          <w:spacing w:val="4"/>
          <w:w w:val="105"/>
          <w:sz w:val="24"/>
        </w:rPr>
        <w:t xml:space="preserve"> </w:t>
      </w:r>
      <w:r>
        <w:rPr>
          <w:w w:val="105"/>
          <w:sz w:val="24"/>
        </w:rPr>
        <w:t>W.</w:t>
      </w:r>
      <w:r>
        <w:rPr>
          <w:spacing w:val="5"/>
          <w:w w:val="105"/>
          <w:sz w:val="24"/>
        </w:rPr>
        <w:t xml:space="preserve"> </w:t>
      </w:r>
      <w:r>
        <w:rPr>
          <w:w w:val="105"/>
          <w:sz w:val="24"/>
        </w:rPr>
        <w:t>AFNI:</w:t>
      </w:r>
      <w:r>
        <w:rPr>
          <w:spacing w:val="3"/>
          <w:w w:val="105"/>
          <w:sz w:val="24"/>
        </w:rPr>
        <w:t xml:space="preserve"> </w:t>
      </w:r>
      <w:r>
        <w:rPr>
          <w:w w:val="105"/>
          <w:sz w:val="24"/>
        </w:rPr>
        <w:t>What</w:t>
      </w:r>
      <w:r>
        <w:rPr>
          <w:spacing w:val="4"/>
          <w:w w:val="105"/>
          <w:sz w:val="24"/>
        </w:rPr>
        <w:t xml:space="preserve"> </w:t>
      </w:r>
      <w:r>
        <w:rPr>
          <w:w w:val="105"/>
          <w:sz w:val="24"/>
        </w:rPr>
        <w:t>a</w:t>
      </w:r>
      <w:r>
        <w:rPr>
          <w:spacing w:val="5"/>
          <w:w w:val="105"/>
          <w:sz w:val="24"/>
        </w:rPr>
        <w:t xml:space="preserve"> </w:t>
      </w:r>
      <w:proofErr w:type="gramStart"/>
      <w:r>
        <w:rPr>
          <w:w w:val="105"/>
          <w:sz w:val="24"/>
        </w:rPr>
        <w:t>long</w:t>
      </w:r>
      <w:r>
        <w:rPr>
          <w:spacing w:val="4"/>
          <w:w w:val="105"/>
          <w:sz w:val="24"/>
        </w:rPr>
        <w:t xml:space="preserve"> </w:t>
      </w:r>
      <w:r>
        <w:rPr>
          <w:w w:val="105"/>
          <w:sz w:val="24"/>
        </w:rPr>
        <w:t>strange</w:t>
      </w:r>
      <w:proofErr w:type="gramEnd"/>
      <w:r>
        <w:rPr>
          <w:spacing w:val="4"/>
          <w:w w:val="105"/>
          <w:sz w:val="24"/>
        </w:rPr>
        <w:t xml:space="preserve"> </w:t>
      </w:r>
      <w:r>
        <w:rPr>
          <w:w w:val="105"/>
          <w:sz w:val="24"/>
        </w:rPr>
        <w:t>trip</w:t>
      </w:r>
      <w:r>
        <w:rPr>
          <w:spacing w:val="5"/>
          <w:w w:val="105"/>
          <w:sz w:val="24"/>
        </w:rPr>
        <w:t xml:space="preserve"> </w:t>
      </w:r>
      <w:r>
        <w:rPr>
          <w:w w:val="105"/>
          <w:sz w:val="24"/>
        </w:rPr>
        <w:t>it’s</w:t>
      </w:r>
      <w:r>
        <w:rPr>
          <w:spacing w:val="5"/>
          <w:w w:val="105"/>
          <w:sz w:val="24"/>
        </w:rPr>
        <w:t xml:space="preserve"> </w:t>
      </w:r>
      <w:r>
        <w:rPr>
          <w:w w:val="105"/>
          <w:sz w:val="24"/>
        </w:rPr>
        <w:t>been.</w:t>
      </w:r>
      <w:r>
        <w:rPr>
          <w:spacing w:val="32"/>
          <w:w w:val="105"/>
          <w:sz w:val="24"/>
        </w:rPr>
        <w:t xml:space="preserve"> </w:t>
      </w:r>
      <w:r>
        <w:rPr>
          <w:i/>
          <w:w w:val="105"/>
          <w:sz w:val="24"/>
        </w:rPr>
        <w:t>Neuroimage</w:t>
      </w:r>
      <w:r>
        <w:rPr>
          <w:i/>
          <w:spacing w:val="12"/>
          <w:w w:val="105"/>
          <w:sz w:val="24"/>
        </w:rPr>
        <w:t xml:space="preserve"> </w:t>
      </w:r>
      <w:r>
        <w:rPr>
          <w:b/>
          <w:w w:val="105"/>
          <w:sz w:val="24"/>
        </w:rPr>
        <w:t>62</w:t>
      </w:r>
      <w:r>
        <w:rPr>
          <w:w w:val="105"/>
          <w:sz w:val="24"/>
        </w:rPr>
        <w:t>,</w:t>
      </w:r>
      <w:r>
        <w:rPr>
          <w:spacing w:val="5"/>
          <w:w w:val="105"/>
          <w:sz w:val="24"/>
        </w:rPr>
        <w:t xml:space="preserve"> </w:t>
      </w:r>
      <w:r>
        <w:rPr>
          <w:w w:val="105"/>
          <w:sz w:val="24"/>
        </w:rPr>
        <w:t>743–7</w:t>
      </w:r>
      <w:r>
        <w:rPr>
          <w:spacing w:val="5"/>
          <w:w w:val="105"/>
          <w:sz w:val="24"/>
        </w:rPr>
        <w:t xml:space="preserve"> </w:t>
      </w:r>
      <w:r>
        <w:rPr>
          <w:spacing w:val="-2"/>
          <w:w w:val="105"/>
          <w:sz w:val="24"/>
        </w:rPr>
        <w:t>(2012).</w:t>
      </w:r>
    </w:p>
    <w:p w14:paraId="6D9B3BEC" w14:textId="77777777" w:rsidR="005F326E" w:rsidRDefault="005F326E">
      <w:pPr>
        <w:pStyle w:val="BodyText"/>
        <w:ind w:left="0"/>
        <w:rPr>
          <w:sz w:val="34"/>
        </w:rPr>
      </w:pPr>
    </w:p>
    <w:p w14:paraId="7756C60A" w14:textId="77777777" w:rsidR="005F326E" w:rsidRDefault="005F326E">
      <w:pPr>
        <w:pStyle w:val="BodyText"/>
        <w:spacing w:before="9"/>
        <w:ind w:left="0"/>
        <w:rPr>
          <w:sz w:val="27"/>
        </w:rPr>
      </w:pPr>
    </w:p>
    <w:p w14:paraId="56F870D5" w14:textId="77777777" w:rsidR="005F326E" w:rsidRDefault="00000000">
      <w:pPr>
        <w:pStyle w:val="ListParagraph"/>
        <w:numPr>
          <w:ilvl w:val="0"/>
          <w:numId w:val="1"/>
        </w:numPr>
        <w:tabs>
          <w:tab w:val="left" w:pos="864"/>
        </w:tabs>
        <w:spacing w:before="0" w:line="376" w:lineRule="auto"/>
        <w:jc w:val="both"/>
        <w:rPr>
          <w:sz w:val="24"/>
        </w:rPr>
      </w:pPr>
      <w:r>
        <w:rPr>
          <w:w w:val="105"/>
          <w:sz w:val="24"/>
        </w:rPr>
        <w:t xml:space="preserve">Anderson, R. J. </w:t>
      </w:r>
      <w:r>
        <w:rPr>
          <w:i/>
          <w:w w:val="105"/>
          <w:sz w:val="24"/>
        </w:rPr>
        <w:t>et al.</w:t>
      </w:r>
      <w:r>
        <w:rPr>
          <w:i/>
          <w:spacing w:val="40"/>
          <w:w w:val="105"/>
          <w:sz w:val="24"/>
        </w:rPr>
        <w:t xml:space="preserve"> </w:t>
      </w:r>
      <w:proofErr w:type="gramStart"/>
      <w:r>
        <w:rPr>
          <w:w w:val="105"/>
          <w:sz w:val="24"/>
        </w:rPr>
        <w:t>Small</w:t>
      </w:r>
      <w:proofErr w:type="gramEnd"/>
      <w:r>
        <w:rPr>
          <w:w w:val="105"/>
          <w:sz w:val="24"/>
        </w:rPr>
        <w:t xml:space="preserve"> animal multivariate brain analysis (SAMBA) - a high throughput pipeline with a validation framework.</w:t>
      </w:r>
      <w:r>
        <w:rPr>
          <w:spacing w:val="40"/>
          <w:w w:val="105"/>
          <w:sz w:val="24"/>
        </w:rPr>
        <w:t xml:space="preserve"> </w:t>
      </w:r>
      <w:proofErr w:type="spellStart"/>
      <w:r>
        <w:rPr>
          <w:i/>
          <w:w w:val="105"/>
          <w:sz w:val="24"/>
        </w:rPr>
        <w:t>Neuroinformatics</w:t>
      </w:r>
      <w:proofErr w:type="spellEnd"/>
      <w:r>
        <w:rPr>
          <w:i/>
          <w:w w:val="105"/>
          <w:sz w:val="24"/>
        </w:rPr>
        <w:t xml:space="preserve"> </w:t>
      </w:r>
      <w:r>
        <w:rPr>
          <w:b/>
          <w:w w:val="105"/>
          <w:sz w:val="24"/>
        </w:rPr>
        <w:t>17</w:t>
      </w:r>
      <w:r>
        <w:rPr>
          <w:w w:val="105"/>
          <w:sz w:val="24"/>
        </w:rPr>
        <w:t xml:space="preserve">, 451–472 </w:t>
      </w:r>
      <w:r>
        <w:rPr>
          <w:spacing w:val="-2"/>
          <w:w w:val="105"/>
          <w:sz w:val="24"/>
        </w:rPr>
        <w:t>(2019).</w:t>
      </w:r>
    </w:p>
    <w:p w14:paraId="140D7752" w14:textId="77777777" w:rsidR="005F326E" w:rsidRDefault="00000000">
      <w:pPr>
        <w:pStyle w:val="ListParagraph"/>
        <w:numPr>
          <w:ilvl w:val="0"/>
          <w:numId w:val="1"/>
        </w:numPr>
        <w:tabs>
          <w:tab w:val="left" w:pos="864"/>
        </w:tabs>
        <w:spacing w:before="200" w:line="376" w:lineRule="auto"/>
        <w:jc w:val="both"/>
        <w:rPr>
          <w:sz w:val="24"/>
        </w:rPr>
      </w:pPr>
      <w:r>
        <w:rPr>
          <w:w w:val="105"/>
          <w:sz w:val="24"/>
        </w:rPr>
        <w:t xml:space="preserve">Ni, H. </w:t>
      </w:r>
      <w:r>
        <w:rPr>
          <w:i/>
          <w:w w:val="105"/>
          <w:sz w:val="24"/>
        </w:rPr>
        <w:t>et al.</w:t>
      </w:r>
      <w:r>
        <w:rPr>
          <w:i/>
          <w:spacing w:val="40"/>
          <w:w w:val="105"/>
          <w:sz w:val="24"/>
        </w:rPr>
        <w:t xml:space="preserve"> </w:t>
      </w:r>
      <w:r>
        <w:rPr>
          <w:w w:val="105"/>
          <w:sz w:val="24"/>
        </w:rPr>
        <w:t>A robust image registration interface for large volume brain atlas.</w:t>
      </w:r>
      <w:r>
        <w:rPr>
          <w:spacing w:val="40"/>
          <w:w w:val="105"/>
          <w:sz w:val="24"/>
        </w:rPr>
        <w:t xml:space="preserve"> </w:t>
      </w:r>
      <w:r>
        <w:rPr>
          <w:i/>
          <w:w w:val="105"/>
          <w:sz w:val="24"/>
        </w:rPr>
        <w:t xml:space="preserve">Sci Rep </w:t>
      </w:r>
      <w:r>
        <w:rPr>
          <w:b/>
          <w:w w:val="105"/>
          <w:sz w:val="24"/>
        </w:rPr>
        <w:t>10</w:t>
      </w:r>
      <w:r>
        <w:rPr>
          <w:w w:val="105"/>
          <w:sz w:val="24"/>
        </w:rPr>
        <w:t>, 2139 (2020).</w:t>
      </w:r>
    </w:p>
    <w:p w14:paraId="63A73365" w14:textId="77777777" w:rsidR="005F326E" w:rsidRDefault="00000000">
      <w:pPr>
        <w:pStyle w:val="ListParagraph"/>
        <w:numPr>
          <w:ilvl w:val="0"/>
          <w:numId w:val="1"/>
        </w:numPr>
        <w:tabs>
          <w:tab w:val="left" w:pos="864"/>
        </w:tabs>
        <w:spacing w:line="376" w:lineRule="auto"/>
        <w:jc w:val="both"/>
        <w:rPr>
          <w:sz w:val="24"/>
        </w:rPr>
      </w:pPr>
      <w:proofErr w:type="spellStart"/>
      <w:r>
        <w:rPr>
          <w:w w:val="105"/>
          <w:sz w:val="24"/>
        </w:rPr>
        <w:t>Jin</w:t>
      </w:r>
      <w:proofErr w:type="spellEnd"/>
      <w:r>
        <w:rPr>
          <w:w w:val="105"/>
          <w:sz w:val="24"/>
        </w:rPr>
        <w:t xml:space="preserve">, M. </w:t>
      </w:r>
      <w:r>
        <w:rPr>
          <w:i/>
          <w:w w:val="105"/>
          <w:sz w:val="24"/>
        </w:rPr>
        <w:t>et al.</w:t>
      </w:r>
      <w:r>
        <w:rPr>
          <w:i/>
          <w:spacing w:val="40"/>
          <w:w w:val="105"/>
          <w:sz w:val="24"/>
        </w:rPr>
        <w:t xml:space="preserve"> </w:t>
      </w:r>
      <w:r>
        <w:rPr>
          <w:w w:val="105"/>
          <w:sz w:val="24"/>
        </w:rPr>
        <w:t xml:space="preserve">SMART: An open-source extension of </w:t>
      </w:r>
      <w:proofErr w:type="spellStart"/>
      <w:r>
        <w:rPr>
          <w:w w:val="105"/>
          <w:sz w:val="24"/>
        </w:rPr>
        <w:t>WholeBrain</w:t>
      </w:r>
      <w:proofErr w:type="spellEnd"/>
      <w:r>
        <w:rPr>
          <w:w w:val="105"/>
          <w:sz w:val="24"/>
        </w:rPr>
        <w:t xml:space="preserve"> for intact mouse brain registration and segmentation.</w:t>
      </w:r>
      <w:r>
        <w:rPr>
          <w:spacing w:val="40"/>
          <w:w w:val="105"/>
          <w:sz w:val="24"/>
        </w:rPr>
        <w:t xml:space="preserve"> </w:t>
      </w:r>
      <w:proofErr w:type="spellStart"/>
      <w:r>
        <w:rPr>
          <w:i/>
          <w:w w:val="105"/>
          <w:sz w:val="24"/>
        </w:rPr>
        <w:t>eNeuro</w:t>
      </w:r>
      <w:proofErr w:type="spellEnd"/>
      <w:r>
        <w:rPr>
          <w:i/>
          <w:w w:val="105"/>
          <w:sz w:val="24"/>
        </w:rPr>
        <w:t xml:space="preserve"> </w:t>
      </w:r>
      <w:r>
        <w:rPr>
          <w:b/>
          <w:w w:val="105"/>
          <w:sz w:val="24"/>
        </w:rPr>
        <w:t>9</w:t>
      </w:r>
      <w:r>
        <w:rPr>
          <w:w w:val="105"/>
          <w:sz w:val="24"/>
        </w:rPr>
        <w:t>, (2022).</w:t>
      </w:r>
    </w:p>
    <w:p w14:paraId="206B82C9" w14:textId="77777777" w:rsidR="005F326E" w:rsidRDefault="00000000">
      <w:pPr>
        <w:pStyle w:val="ListParagraph"/>
        <w:numPr>
          <w:ilvl w:val="0"/>
          <w:numId w:val="1"/>
        </w:numPr>
        <w:tabs>
          <w:tab w:val="left" w:pos="864"/>
        </w:tabs>
        <w:spacing w:before="200"/>
        <w:ind w:right="0" w:hanging="754"/>
        <w:jc w:val="both"/>
        <w:rPr>
          <w:sz w:val="24"/>
        </w:rPr>
      </w:pPr>
      <w:proofErr w:type="spellStart"/>
      <w:r>
        <w:rPr>
          <w:w w:val="105"/>
          <w:sz w:val="24"/>
        </w:rPr>
        <w:t>Fürth</w:t>
      </w:r>
      <w:proofErr w:type="spellEnd"/>
      <w:r>
        <w:rPr>
          <w:w w:val="105"/>
          <w:sz w:val="24"/>
        </w:rPr>
        <w:t>,</w:t>
      </w:r>
      <w:r>
        <w:rPr>
          <w:spacing w:val="1"/>
          <w:w w:val="105"/>
          <w:sz w:val="24"/>
        </w:rPr>
        <w:t xml:space="preserve"> </w:t>
      </w:r>
      <w:r>
        <w:rPr>
          <w:w w:val="105"/>
          <w:sz w:val="24"/>
        </w:rPr>
        <w:t xml:space="preserve">D. </w:t>
      </w:r>
      <w:r>
        <w:rPr>
          <w:i/>
          <w:w w:val="105"/>
          <w:sz w:val="24"/>
        </w:rPr>
        <w:t>et</w:t>
      </w:r>
      <w:r>
        <w:rPr>
          <w:i/>
          <w:spacing w:val="5"/>
          <w:w w:val="105"/>
          <w:sz w:val="24"/>
        </w:rPr>
        <w:t xml:space="preserve"> </w:t>
      </w:r>
      <w:r>
        <w:rPr>
          <w:i/>
          <w:w w:val="105"/>
          <w:sz w:val="24"/>
        </w:rPr>
        <w:t>al.</w:t>
      </w:r>
      <w:r>
        <w:rPr>
          <w:i/>
          <w:spacing w:val="31"/>
          <w:w w:val="105"/>
          <w:sz w:val="24"/>
        </w:rPr>
        <w:t xml:space="preserve"> </w:t>
      </w:r>
      <w:r>
        <w:rPr>
          <w:w w:val="105"/>
          <w:sz w:val="24"/>
        </w:rPr>
        <w:t>An</w:t>
      </w:r>
      <w:r>
        <w:rPr>
          <w:spacing w:val="-1"/>
          <w:w w:val="105"/>
          <w:sz w:val="24"/>
        </w:rPr>
        <w:t xml:space="preserve"> </w:t>
      </w:r>
      <w:r>
        <w:rPr>
          <w:w w:val="105"/>
          <w:sz w:val="24"/>
        </w:rPr>
        <w:t>interactive framework</w:t>
      </w:r>
      <w:r>
        <w:rPr>
          <w:spacing w:val="-1"/>
          <w:w w:val="105"/>
          <w:sz w:val="24"/>
        </w:rPr>
        <w:t xml:space="preserve"> </w:t>
      </w:r>
      <w:r>
        <w:rPr>
          <w:w w:val="105"/>
          <w:sz w:val="24"/>
        </w:rPr>
        <w:t>for</w:t>
      </w:r>
      <w:r>
        <w:rPr>
          <w:spacing w:val="-1"/>
          <w:w w:val="105"/>
          <w:sz w:val="24"/>
        </w:rPr>
        <w:t xml:space="preserve"> </w:t>
      </w:r>
      <w:r>
        <w:rPr>
          <w:w w:val="105"/>
          <w:sz w:val="24"/>
        </w:rPr>
        <w:t>whole-brain</w:t>
      </w:r>
      <w:r>
        <w:rPr>
          <w:spacing w:val="-1"/>
          <w:w w:val="105"/>
          <w:sz w:val="24"/>
        </w:rPr>
        <w:t xml:space="preserve"> </w:t>
      </w:r>
      <w:r>
        <w:rPr>
          <w:w w:val="105"/>
          <w:sz w:val="24"/>
        </w:rPr>
        <w:t>maps</w:t>
      </w:r>
      <w:r>
        <w:rPr>
          <w:spacing w:val="-1"/>
          <w:w w:val="105"/>
          <w:sz w:val="24"/>
        </w:rPr>
        <w:t xml:space="preserve"> </w:t>
      </w:r>
      <w:r>
        <w:rPr>
          <w:w w:val="105"/>
          <w:sz w:val="24"/>
        </w:rPr>
        <w:t>at</w:t>
      </w:r>
      <w:r>
        <w:rPr>
          <w:spacing w:val="-1"/>
          <w:w w:val="105"/>
          <w:sz w:val="24"/>
        </w:rPr>
        <w:t xml:space="preserve"> </w:t>
      </w:r>
      <w:r>
        <w:rPr>
          <w:w w:val="105"/>
          <w:sz w:val="24"/>
        </w:rPr>
        <w:t>cellular</w:t>
      </w:r>
      <w:r>
        <w:rPr>
          <w:spacing w:val="-1"/>
          <w:w w:val="105"/>
          <w:sz w:val="24"/>
        </w:rPr>
        <w:t xml:space="preserve"> </w:t>
      </w:r>
      <w:r>
        <w:rPr>
          <w:spacing w:val="-2"/>
          <w:w w:val="105"/>
          <w:sz w:val="24"/>
        </w:rPr>
        <w:t>resolution.</w:t>
      </w:r>
    </w:p>
    <w:p w14:paraId="57850B5F" w14:textId="77777777" w:rsidR="005F326E" w:rsidRDefault="00000000">
      <w:pPr>
        <w:spacing w:before="157"/>
        <w:ind w:left="864"/>
        <w:rPr>
          <w:sz w:val="24"/>
        </w:rPr>
      </w:pPr>
      <w:r>
        <w:rPr>
          <w:i/>
          <w:w w:val="105"/>
          <w:sz w:val="24"/>
        </w:rPr>
        <w:t xml:space="preserve">Nat </w:t>
      </w:r>
      <w:proofErr w:type="spellStart"/>
      <w:r>
        <w:rPr>
          <w:i/>
          <w:w w:val="105"/>
          <w:sz w:val="24"/>
        </w:rPr>
        <w:t>Neurosci</w:t>
      </w:r>
      <w:proofErr w:type="spellEnd"/>
      <w:r>
        <w:rPr>
          <w:i/>
          <w:spacing w:val="12"/>
          <w:w w:val="105"/>
          <w:sz w:val="24"/>
        </w:rPr>
        <w:t xml:space="preserve"> </w:t>
      </w:r>
      <w:r>
        <w:rPr>
          <w:b/>
          <w:w w:val="105"/>
          <w:sz w:val="24"/>
        </w:rPr>
        <w:t>21</w:t>
      </w:r>
      <w:r>
        <w:rPr>
          <w:w w:val="105"/>
          <w:sz w:val="24"/>
        </w:rPr>
        <w:t>,</w:t>
      </w:r>
      <w:r>
        <w:rPr>
          <w:spacing w:val="-4"/>
          <w:w w:val="105"/>
          <w:sz w:val="24"/>
        </w:rPr>
        <w:t xml:space="preserve"> </w:t>
      </w:r>
      <w:r>
        <w:rPr>
          <w:w w:val="105"/>
          <w:sz w:val="24"/>
        </w:rPr>
        <w:t>139–149</w:t>
      </w:r>
      <w:r>
        <w:rPr>
          <w:spacing w:val="-3"/>
          <w:w w:val="105"/>
          <w:sz w:val="24"/>
        </w:rPr>
        <w:t xml:space="preserve"> </w:t>
      </w:r>
      <w:r>
        <w:rPr>
          <w:spacing w:val="-2"/>
          <w:w w:val="105"/>
          <w:sz w:val="24"/>
        </w:rPr>
        <w:t>(2018).</w:t>
      </w:r>
    </w:p>
    <w:p w14:paraId="261217C0" w14:textId="77777777" w:rsidR="005F326E" w:rsidRDefault="005F326E">
      <w:pPr>
        <w:pStyle w:val="BodyText"/>
        <w:ind w:left="0"/>
        <w:rPr>
          <w:sz w:val="31"/>
        </w:rPr>
      </w:pPr>
    </w:p>
    <w:p w14:paraId="1F25EB3B" w14:textId="77777777" w:rsidR="005F326E" w:rsidRDefault="00000000">
      <w:pPr>
        <w:pStyle w:val="ListParagraph"/>
        <w:numPr>
          <w:ilvl w:val="0"/>
          <w:numId w:val="1"/>
        </w:numPr>
        <w:tabs>
          <w:tab w:val="left" w:pos="864"/>
        </w:tabs>
        <w:spacing w:before="0" w:line="376" w:lineRule="auto"/>
        <w:jc w:val="both"/>
        <w:rPr>
          <w:sz w:val="24"/>
        </w:rPr>
      </w:pPr>
      <w:proofErr w:type="spellStart"/>
      <w:r>
        <w:rPr>
          <w:w w:val="105"/>
          <w:sz w:val="24"/>
        </w:rPr>
        <w:t>Negwer</w:t>
      </w:r>
      <w:proofErr w:type="spellEnd"/>
      <w:r>
        <w:rPr>
          <w:w w:val="105"/>
          <w:sz w:val="24"/>
        </w:rPr>
        <w:t xml:space="preserve">, M. </w:t>
      </w:r>
      <w:r>
        <w:rPr>
          <w:i/>
          <w:w w:val="105"/>
          <w:sz w:val="24"/>
        </w:rPr>
        <w:t xml:space="preserve">et al. </w:t>
      </w:r>
      <w:proofErr w:type="spellStart"/>
      <w:r>
        <w:rPr>
          <w:w w:val="105"/>
          <w:sz w:val="24"/>
        </w:rPr>
        <w:t>FriendlyClearMap</w:t>
      </w:r>
      <w:proofErr w:type="spellEnd"/>
      <w:r>
        <w:rPr>
          <w:w w:val="105"/>
          <w:sz w:val="24"/>
        </w:rPr>
        <w:t>: An optimized toolkit for mouse brain mapping and analysis.</w:t>
      </w:r>
      <w:r>
        <w:rPr>
          <w:spacing w:val="40"/>
          <w:w w:val="105"/>
          <w:sz w:val="24"/>
        </w:rPr>
        <w:t xml:space="preserve"> </w:t>
      </w:r>
      <w:proofErr w:type="spellStart"/>
      <w:r>
        <w:rPr>
          <w:i/>
          <w:w w:val="105"/>
          <w:sz w:val="24"/>
        </w:rPr>
        <w:t>Gigascience</w:t>
      </w:r>
      <w:proofErr w:type="spellEnd"/>
      <w:r>
        <w:rPr>
          <w:i/>
          <w:w w:val="105"/>
          <w:sz w:val="24"/>
        </w:rPr>
        <w:t xml:space="preserve"> </w:t>
      </w:r>
      <w:r>
        <w:rPr>
          <w:b/>
          <w:w w:val="105"/>
          <w:sz w:val="24"/>
        </w:rPr>
        <w:t>12</w:t>
      </w:r>
      <w:r>
        <w:rPr>
          <w:w w:val="105"/>
          <w:sz w:val="24"/>
        </w:rPr>
        <w:t>, (2022).</w:t>
      </w:r>
    </w:p>
    <w:p w14:paraId="0CBDFF0B" w14:textId="77777777" w:rsidR="005F326E" w:rsidRDefault="005F326E">
      <w:pPr>
        <w:spacing w:line="376" w:lineRule="auto"/>
        <w:jc w:val="both"/>
        <w:rPr>
          <w:sz w:val="24"/>
        </w:rPr>
        <w:sectPr w:rsidR="005F326E" w:rsidSect="008C17C3">
          <w:pgSz w:w="12240" w:h="15840"/>
          <w:pgMar w:top="1320" w:right="0" w:bottom="280" w:left="940" w:header="720" w:footer="720" w:gutter="0"/>
          <w:cols w:num="2" w:space="720" w:equalWidth="0">
            <w:col w:w="341" w:space="49"/>
            <w:col w:w="10910"/>
          </w:cols>
        </w:sectPr>
      </w:pPr>
    </w:p>
    <w:p w14:paraId="6FEDFCD8" w14:textId="77777777" w:rsidR="005F326E" w:rsidRDefault="005F326E">
      <w:pPr>
        <w:pStyle w:val="BodyText"/>
        <w:spacing w:before="5"/>
        <w:ind w:left="0"/>
        <w:rPr>
          <w:sz w:val="21"/>
        </w:rPr>
      </w:pPr>
    </w:p>
    <w:p w14:paraId="1809DEFC" w14:textId="77777777" w:rsidR="005F326E" w:rsidRDefault="00000000">
      <w:pPr>
        <w:ind w:left="110"/>
        <w:rPr>
          <w:rFonts w:ascii="Arial"/>
          <w:sz w:val="12"/>
        </w:rPr>
      </w:pPr>
      <w:r>
        <w:rPr>
          <w:rFonts w:ascii="Arial"/>
          <w:spacing w:val="-5"/>
          <w:sz w:val="12"/>
        </w:rPr>
        <w:t>744</w:t>
      </w:r>
    </w:p>
    <w:p w14:paraId="4DBC2E68" w14:textId="77777777" w:rsidR="005F326E" w:rsidRDefault="005F326E">
      <w:pPr>
        <w:pStyle w:val="BodyText"/>
        <w:ind w:left="0"/>
        <w:rPr>
          <w:rFonts w:ascii="Arial"/>
          <w:sz w:val="18"/>
        </w:rPr>
      </w:pPr>
    </w:p>
    <w:p w14:paraId="474D22D9" w14:textId="77777777" w:rsidR="005F326E" w:rsidRDefault="005F326E">
      <w:pPr>
        <w:pStyle w:val="BodyText"/>
        <w:ind w:left="0"/>
        <w:rPr>
          <w:rFonts w:ascii="Arial"/>
          <w:sz w:val="18"/>
        </w:rPr>
      </w:pPr>
    </w:p>
    <w:p w14:paraId="753EBB37" w14:textId="77777777" w:rsidR="005F326E" w:rsidRDefault="005F326E">
      <w:pPr>
        <w:pStyle w:val="BodyText"/>
        <w:ind w:left="0"/>
        <w:rPr>
          <w:rFonts w:ascii="Arial"/>
          <w:sz w:val="18"/>
        </w:rPr>
      </w:pPr>
    </w:p>
    <w:p w14:paraId="02A12BC3" w14:textId="77777777" w:rsidR="005F326E" w:rsidRDefault="005F326E">
      <w:pPr>
        <w:pStyle w:val="BodyText"/>
        <w:spacing w:before="3"/>
        <w:ind w:left="0"/>
        <w:rPr>
          <w:rFonts w:ascii="Arial"/>
          <w:sz w:val="16"/>
        </w:rPr>
      </w:pPr>
    </w:p>
    <w:p w14:paraId="7C189833" w14:textId="77777777" w:rsidR="005F326E" w:rsidRDefault="00000000">
      <w:pPr>
        <w:ind w:left="110"/>
        <w:rPr>
          <w:rFonts w:ascii="Arial"/>
          <w:sz w:val="12"/>
        </w:rPr>
      </w:pPr>
      <w:r>
        <w:rPr>
          <w:rFonts w:ascii="Arial"/>
          <w:spacing w:val="-5"/>
          <w:sz w:val="12"/>
        </w:rPr>
        <w:t>745</w:t>
      </w:r>
    </w:p>
    <w:p w14:paraId="5693DDDB" w14:textId="77777777" w:rsidR="005F326E" w:rsidRDefault="005F326E">
      <w:pPr>
        <w:pStyle w:val="BodyText"/>
        <w:ind w:left="0"/>
        <w:rPr>
          <w:rFonts w:ascii="Arial"/>
          <w:sz w:val="18"/>
        </w:rPr>
      </w:pPr>
    </w:p>
    <w:p w14:paraId="01B2F899" w14:textId="77777777" w:rsidR="005F326E" w:rsidRDefault="005F326E">
      <w:pPr>
        <w:pStyle w:val="BodyText"/>
        <w:spacing w:before="1"/>
        <w:ind w:left="0"/>
        <w:rPr>
          <w:rFonts w:ascii="Arial"/>
          <w:sz w:val="18"/>
        </w:rPr>
      </w:pPr>
    </w:p>
    <w:p w14:paraId="49F7B77C" w14:textId="77777777" w:rsidR="005F326E" w:rsidRDefault="00000000">
      <w:pPr>
        <w:ind w:left="110"/>
        <w:rPr>
          <w:rFonts w:ascii="Arial"/>
          <w:sz w:val="12"/>
        </w:rPr>
      </w:pPr>
      <w:r>
        <w:rPr>
          <w:rFonts w:ascii="Arial"/>
          <w:spacing w:val="-5"/>
          <w:sz w:val="12"/>
        </w:rPr>
        <w:t>746</w:t>
      </w:r>
    </w:p>
    <w:p w14:paraId="3F46E8D7" w14:textId="77777777" w:rsidR="005F326E" w:rsidRDefault="005F326E">
      <w:pPr>
        <w:pStyle w:val="BodyText"/>
        <w:ind w:left="0"/>
        <w:rPr>
          <w:rFonts w:ascii="Arial"/>
          <w:sz w:val="18"/>
        </w:rPr>
      </w:pPr>
    </w:p>
    <w:p w14:paraId="1E5F53F4" w14:textId="77777777" w:rsidR="005F326E" w:rsidRDefault="005F326E">
      <w:pPr>
        <w:pStyle w:val="BodyText"/>
        <w:spacing w:before="7"/>
        <w:ind w:left="0"/>
        <w:rPr>
          <w:rFonts w:ascii="Arial"/>
          <w:sz w:val="14"/>
        </w:rPr>
      </w:pPr>
    </w:p>
    <w:p w14:paraId="4A2474EF" w14:textId="77777777" w:rsidR="005F326E" w:rsidRDefault="00000000">
      <w:pPr>
        <w:ind w:left="110"/>
        <w:rPr>
          <w:rFonts w:ascii="Arial"/>
          <w:sz w:val="12"/>
        </w:rPr>
      </w:pPr>
      <w:r>
        <w:rPr>
          <w:rFonts w:ascii="Arial"/>
          <w:spacing w:val="-5"/>
          <w:sz w:val="12"/>
        </w:rPr>
        <w:t>747</w:t>
      </w:r>
    </w:p>
    <w:p w14:paraId="73A6BEA0" w14:textId="77777777" w:rsidR="005F326E" w:rsidRDefault="005F326E">
      <w:pPr>
        <w:pStyle w:val="BodyText"/>
        <w:ind w:left="0"/>
        <w:rPr>
          <w:rFonts w:ascii="Arial"/>
          <w:sz w:val="18"/>
        </w:rPr>
      </w:pPr>
    </w:p>
    <w:p w14:paraId="5EEBFD1B" w14:textId="77777777" w:rsidR="005F326E" w:rsidRDefault="005F326E">
      <w:pPr>
        <w:pStyle w:val="BodyText"/>
        <w:spacing w:before="1"/>
        <w:ind w:left="0"/>
        <w:rPr>
          <w:rFonts w:ascii="Arial"/>
          <w:sz w:val="18"/>
        </w:rPr>
      </w:pPr>
    </w:p>
    <w:p w14:paraId="1E59CDC0" w14:textId="77777777" w:rsidR="005F326E" w:rsidRDefault="00000000">
      <w:pPr>
        <w:ind w:left="110"/>
        <w:rPr>
          <w:rFonts w:ascii="Arial"/>
          <w:sz w:val="12"/>
        </w:rPr>
      </w:pPr>
      <w:r>
        <w:rPr>
          <w:rFonts w:ascii="Arial"/>
          <w:spacing w:val="-5"/>
          <w:sz w:val="12"/>
        </w:rPr>
        <w:t>748</w:t>
      </w:r>
    </w:p>
    <w:p w14:paraId="76370987" w14:textId="77777777" w:rsidR="005F326E" w:rsidRDefault="005F326E">
      <w:pPr>
        <w:pStyle w:val="BodyText"/>
        <w:ind w:left="0"/>
        <w:rPr>
          <w:rFonts w:ascii="Arial"/>
          <w:sz w:val="18"/>
        </w:rPr>
      </w:pPr>
    </w:p>
    <w:p w14:paraId="38756486" w14:textId="77777777" w:rsidR="005F326E" w:rsidRDefault="005F326E">
      <w:pPr>
        <w:pStyle w:val="BodyText"/>
        <w:spacing w:before="7"/>
        <w:ind w:left="0"/>
        <w:rPr>
          <w:rFonts w:ascii="Arial"/>
          <w:sz w:val="14"/>
        </w:rPr>
      </w:pPr>
    </w:p>
    <w:p w14:paraId="0A9E327D" w14:textId="77777777" w:rsidR="005F326E" w:rsidRDefault="00000000">
      <w:pPr>
        <w:ind w:left="110"/>
        <w:rPr>
          <w:rFonts w:ascii="Arial"/>
          <w:sz w:val="12"/>
        </w:rPr>
      </w:pPr>
      <w:r>
        <w:rPr>
          <w:rFonts w:ascii="Arial"/>
          <w:spacing w:val="-5"/>
          <w:sz w:val="12"/>
        </w:rPr>
        <w:t>749</w:t>
      </w:r>
    </w:p>
    <w:p w14:paraId="720395A9" w14:textId="77777777" w:rsidR="005F326E" w:rsidRDefault="005F326E">
      <w:pPr>
        <w:pStyle w:val="BodyText"/>
        <w:ind w:left="0"/>
        <w:rPr>
          <w:rFonts w:ascii="Arial"/>
          <w:sz w:val="18"/>
        </w:rPr>
      </w:pPr>
    </w:p>
    <w:p w14:paraId="0E9173B3" w14:textId="77777777" w:rsidR="005F326E" w:rsidRDefault="005F326E">
      <w:pPr>
        <w:pStyle w:val="BodyText"/>
        <w:spacing w:before="1"/>
        <w:ind w:left="0"/>
        <w:rPr>
          <w:rFonts w:ascii="Arial"/>
          <w:sz w:val="18"/>
        </w:rPr>
      </w:pPr>
    </w:p>
    <w:p w14:paraId="7D1064E1" w14:textId="77777777" w:rsidR="005F326E" w:rsidRDefault="00000000">
      <w:pPr>
        <w:ind w:left="110"/>
        <w:rPr>
          <w:rFonts w:ascii="Arial"/>
          <w:sz w:val="12"/>
        </w:rPr>
      </w:pPr>
      <w:r>
        <w:rPr>
          <w:rFonts w:ascii="Arial"/>
          <w:spacing w:val="-5"/>
          <w:sz w:val="12"/>
        </w:rPr>
        <w:t>750</w:t>
      </w:r>
    </w:p>
    <w:p w14:paraId="78FAF72F" w14:textId="77777777" w:rsidR="005F326E" w:rsidRDefault="005F326E">
      <w:pPr>
        <w:pStyle w:val="BodyText"/>
        <w:ind w:left="0"/>
        <w:rPr>
          <w:rFonts w:ascii="Arial"/>
          <w:sz w:val="18"/>
        </w:rPr>
      </w:pPr>
    </w:p>
    <w:p w14:paraId="4EE9B20C" w14:textId="77777777" w:rsidR="005F326E" w:rsidRDefault="005F326E">
      <w:pPr>
        <w:pStyle w:val="BodyText"/>
        <w:spacing w:before="7"/>
        <w:ind w:left="0"/>
        <w:rPr>
          <w:rFonts w:ascii="Arial"/>
          <w:sz w:val="14"/>
        </w:rPr>
      </w:pPr>
    </w:p>
    <w:p w14:paraId="76604674" w14:textId="77777777" w:rsidR="005F326E" w:rsidRDefault="00000000">
      <w:pPr>
        <w:spacing w:before="1"/>
        <w:ind w:left="110"/>
        <w:rPr>
          <w:rFonts w:ascii="Arial"/>
          <w:sz w:val="12"/>
        </w:rPr>
      </w:pPr>
      <w:r>
        <w:rPr>
          <w:rFonts w:ascii="Arial"/>
          <w:spacing w:val="-5"/>
          <w:sz w:val="12"/>
        </w:rPr>
        <w:t>751</w:t>
      </w:r>
    </w:p>
    <w:p w14:paraId="667BD702" w14:textId="77777777" w:rsidR="005F326E" w:rsidRDefault="005F326E">
      <w:pPr>
        <w:pStyle w:val="BodyText"/>
        <w:ind w:left="0"/>
        <w:rPr>
          <w:rFonts w:ascii="Arial"/>
          <w:sz w:val="18"/>
        </w:rPr>
      </w:pPr>
    </w:p>
    <w:p w14:paraId="37F46622" w14:textId="77777777" w:rsidR="005F326E" w:rsidRDefault="005F326E">
      <w:pPr>
        <w:pStyle w:val="BodyText"/>
        <w:ind w:left="0"/>
        <w:rPr>
          <w:rFonts w:ascii="Arial"/>
          <w:sz w:val="18"/>
        </w:rPr>
      </w:pPr>
    </w:p>
    <w:p w14:paraId="35FEEA3D" w14:textId="77777777" w:rsidR="005F326E" w:rsidRDefault="00000000">
      <w:pPr>
        <w:spacing w:before="1"/>
        <w:ind w:left="110"/>
        <w:rPr>
          <w:rFonts w:ascii="Arial"/>
          <w:sz w:val="12"/>
        </w:rPr>
      </w:pPr>
      <w:r>
        <w:rPr>
          <w:rFonts w:ascii="Arial"/>
          <w:spacing w:val="-5"/>
          <w:sz w:val="12"/>
        </w:rPr>
        <w:t>752</w:t>
      </w:r>
    </w:p>
    <w:p w14:paraId="0F6CEF5E" w14:textId="77777777" w:rsidR="005F326E" w:rsidRDefault="005F326E">
      <w:pPr>
        <w:pStyle w:val="BodyText"/>
        <w:ind w:left="0"/>
        <w:rPr>
          <w:rFonts w:ascii="Arial"/>
          <w:sz w:val="18"/>
        </w:rPr>
      </w:pPr>
    </w:p>
    <w:p w14:paraId="6127AE61" w14:textId="77777777" w:rsidR="005F326E" w:rsidRDefault="005F326E">
      <w:pPr>
        <w:pStyle w:val="BodyText"/>
        <w:ind w:left="0"/>
        <w:rPr>
          <w:rFonts w:ascii="Arial"/>
          <w:sz w:val="18"/>
        </w:rPr>
      </w:pPr>
    </w:p>
    <w:p w14:paraId="4A59B925" w14:textId="77777777" w:rsidR="005F326E" w:rsidRDefault="005F326E">
      <w:pPr>
        <w:pStyle w:val="BodyText"/>
        <w:ind w:left="0"/>
        <w:rPr>
          <w:rFonts w:ascii="Arial"/>
          <w:sz w:val="18"/>
        </w:rPr>
      </w:pPr>
    </w:p>
    <w:p w14:paraId="6F20AE95" w14:textId="77777777" w:rsidR="005F326E" w:rsidRDefault="005F326E">
      <w:pPr>
        <w:pStyle w:val="BodyText"/>
        <w:spacing w:before="3"/>
        <w:ind w:left="0"/>
        <w:rPr>
          <w:rFonts w:ascii="Arial"/>
          <w:sz w:val="16"/>
        </w:rPr>
      </w:pPr>
    </w:p>
    <w:p w14:paraId="53D68AC8" w14:textId="77777777" w:rsidR="005F326E" w:rsidRDefault="00000000">
      <w:pPr>
        <w:ind w:left="110"/>
        <w:rPr>
          <w:rFonts w:ascii="Arial"/>
          <w:sz w:val="12"/>
        </w:rPr>
      </w:pPr>
      <w:r>
        <w:rPr>
          <w:rFonts w:ascii="Arial"/>
          <w:spacing w:val="-5"/>
          <w:sz w:val="12"/>
        </w:rPr>
        <w:t>753</w:t>
      </w:r>
    </w:p>
    <w:p w14:paraId="6896EFD9" w14:textId="77777777" w:rsidR="005F326E" w:rsidRDefault="005F326E">
      <w:pPr>
        <w:pStyle w:val="BodyText"/>
        <w:ind w:left="0"/>
        <w:rPr>
          <w:rFonts w:ascii="Arial"/>
          <w:sz w:val="18"/>
        </w:rPr>
      </w:pPr>
    </w:p>
    <w:p w14:paraId="017C45D5" w14:textId="77777777" w:rsidR="005F326E" w:rsidRDefault="005F326E">
      <w:pPr>
        <w:pStyle w:val="BodyText"/>
        <w:spacing w:before="1"/>
        <w:ind w:left="0"/>
        <w:rPr>
          <w:rFonts w:ascii="Arial"/>
          <w:sz w:val="18"/>
        </w:rPr>
      </w:pPr>
    </w:p>
    <w:p w14:paraId="178FA25F" w14:textId="77777777" w:rsidR="005F326E" w:rsidRDefault="00000000">
      <w:pPr>
        <w:ind w:left="110"/>
        <w:rPr>
          <w:rFonts w:ascii="Arial"/>
          <w:sz w:val="12"/>
        </w:rPr>
      </w:pPr>
      <w:r>
        <w:rPr>
          <w:rFonts w:ascii="Arial"/>
          <w:spacing w:val="-5"/>
          <w:sz w:val="12"/>
        </w:rPr>
        <w:t>754</w:t>
      </w:r>
    </w:p>
    <w:p w14:paraId="7C54CD82" w14:textId="77777777" w:rsidR="005F326E" w:rsidRDefault="005F326E">
      <w:pPr>
        <w:pStyle w:val="BodyText"/>
        <w:ind w:left="0"/>
        <w:rPr>
          <w:rFonts w:ascii="Arial"/>
          <w:sz w:val="18"/>
        </w:rPr>
      </w:pPr>
    </w:p>
    <w:p w14:paraId="5C5CE601" w14:textId="77777777" w:rsidR="005F326E" w:rsidRDefault="005F326E">
      <w:pPr>
        <w:pStyle w:val="BodyText"/>
        <w:ind w:left="0"/>
        <w:rPr>
          <w:rFonts w:ascii="Arial"/>
          <w:sz w:val="18"/>
        </w:rPr>
      </w:pPr>
    </w:p>
    <w:p w14:paraId="72F09A7D" w14:textId="77777777" w:rsidR="005F326E" w:rsidRDefault="005F326E">
      <w:pPr>
        <w:pStyle w:val="BodyText"/>
        <w:ind w:left="0"/>
        <w:rPr>
          <w:rFonts w:ascii="Arial"/>
          <w:sz w:val="18"/>
        </w:rPr>
      </w:pPr>
    </w:p>
    <w:p w14:paraId="13639D5B" w14:textId="77777777" w:rsidR="005F326E" w:rsidRDefault="005F326E">
      <w:pPr>
        <w:pStyle w:val="BodyText"/>
        <w:spacing w:before="3"/>
        <w:ind w:left="0"/>
        <w:rPr>
          <w:rFonts w:ascii="Arial"/>
          <w:sz w:val="16"/>
        </w:rPr>
      </w:pPr>
    </w:p>
    <w:p w14:paraId="6F986DC5" w14:textId="77777777" w:rsidR="005F326E" w:rsidRDefault="00000000">
      <w:pPr>
        <w:spacing w:before="1"/>
        <w:ind w:left="110"/>
        <w:rPr>
          <w:rFonts w:ascii="Arial"/>
          <w:sz w:val="12"/>
        </w:rPr>
      </w:pPr>
      <w:r>
        <w:rPr>
          <w:rFonts w:ascii="Arial"/>
          <w:spacing w:val="-5"/>
          <w:sz w:val="12"/>
        </w:rPr>
        <w:t>755</w:t>
      </w:r>
    </w:p>
    <w:p w14:paraId="45B803DF" w14:textId="77777777" w:rsidR="005F326E" w:rsidRDefault="005F326E">
      <w:pPr>
        <w:pStyle w:val="BodyText"/>
        <w:ind w:left="0"/>
        <w:rPr>
          <w:rFonts w:ascii="Arial"/>
          <w:sz w:val="18"/>
        </w:rPr>
      </w:pPr>
    </w:p>
    <w:p w14:paraId="3F794BAB" w14:textId="77777777" w:rsidR="005F326E" w:rsidRDefault="005F326E">
      <w:pPr>
        <w:pStyle w:val="BodyText"/>
        <w:ind w:left="0"/>
        <w:rPr>
          <w:rFonts w:ascii="Arial"/>
          <w:sz w:val="18"/>
        </w:rPr>
      </w:pPr>
    </w:p>
    <w:p w14:paraId="2B58A7CE" w14:textId="77777777" w:rsidR="005F326E" w:rsidRDefault="00000000">
      <w:pPr>
        <w:spacing w:before="1"/>
        <w:ind w:left="110"/>
        <w:rPr>
          <w:rFonts w:ascii="Arial"/>
          <w:sz w:val="12"/>
        </w:rPr>
      </w:pPr>
      <w:r>
        <w:rPr>
          <w:rFonts w:ascii="Arial"/>
          <w:spacing w:val="-5"/>
          <w:sz w:val="12"/>
        </w:rPr>
        <w:t>756</w:t>
      </w:r>
    </w:p>
    <w:p w14:paraId="032A44A9" w14:textId="77777777" w:rsidR="005F326E" w:rsidRDefault="005F326E">
      <w:pPr>
        <w:pStyle w:val="BodyText"/>
        <w:ind w:left="0"/>
        <w:rPr>
          <w:rFonts w:ascii="Arial"/>
          <w:sz w:val="18"/>
        </w:rPr>
      </w:pPr>
    </w:p>
    <w:p w14:paraId="0798AB10" w14:textId="77777777" w:rsidR="005F326E" w:rsidRDefault="005F326E">
      <w:pPr>
        <w:pStyle w:val="BodyText"/>
        <w:spacing w:before="6"/>
        <w:ind w:left="0"/>
        <w:rPr>
          <w:rFonts w:ascii="Arial"/>
          <w:sz w:val="14"/>
        </w:rPr>
      </w:pPr>
    </w:p>
    <w:p w14:paraId="06E749FA" w14:textId="77777777" w:rsidR="005F326E" w:rsidRDefault="00000000">
      <w:pPr>
        <w:spacing w:before="1"/>
        <w:ind w:left="110"/>
        <w:rPr>
          <w:rFonts w:ascii="Arial"/>
          <w:sz w:val="12"/>
        </w:rPr>
      </w:pPr>
      <w:r>
        <w:rPr>
          <w:rFonts w:ascii="Arial"/>
          <w:spacing w:val="-5"/>
          <w:sz w:val="12"/>
        </w:rPr>
        <w:t>757</w:t>
      </w:r>
    </w:p>
    <w:p w14:paraId="720DB906" w14:textId="77777777" w:rsidR="005F326E" w:rsidRDefault="005F326E">
      <w:pPr>
        <w:pStyle w:val="BodyText"/>
        <w:ind w:left="0"/>
        <w:rPr>
          <w:rFonts w:ascii="Arial"/>
          <w:sz w:val="18"/>
        </w:rPr>
      </w:pPr>
    </w:p>
    <w:p w14:paraId="13801B7D" w14:textId="77777777" w:rsidR="005F326E" w:rsidRDefault="005F326E">
      <w:pPr>
        <w:pStyle w:val="BodyText"/>
        <w:ind w:left="0"/>
        <w:rPr>
          <w:rFonts w:ascii="Arial"/>
          <w:sz w:val="18"/>
        </w:rPr>
      </w:pPr>
    </w:p>
    <w:p w14:paraId="34AB4408" w14:textId="77777777" w:rsidR="005F326E" w:rsidRDefault="00000000">
      <w:pPr>
        <w:spacing w:before="1"/>
        <w:ind w:left="110"/>
        <w:rPr>
          <w:rFonts w:ascii="Arial"/>
          <w:sz w:val="12"/>
        </w:rPr>
      </w:pPr>
      <w:r>
        <w:rPr>
          <w:rFonts w:ascii="Arial"/>
          <w:spacing w:val="-5"/>
          <w:sz w:val="12"/>
        </w:rPr>
        <w:t>758</w:t>
      </w:r>
    </w:p>
    <w:p w14:paraId="295DB489" w14:textId="77777777" w:rsidR="005F326E" w:rsidRDefault="005F326E">
      <w:pPr>
        <w:pStyle w:val="BodyText"/>
        <w:ind w:left="0"/>
        <w:rPr>
          <w:rFonts w:ascii="Arial"/>
          <w:sz w:val="18"/>
        </w:rPr>
      </w:pPr>
    </w:p>
    <w:p w14:paraId="0AE3A624" w14:textId="77777777" w:rsidR="005F326E" w:rsidRDefault="005F326E">
      <w:pPr>
        <w:pStyle w:val="BodyText"/>
        <w:spacing w:before="7"/>
        <w:ind w:left="0"/>
        <w:rPr>
          <w:rFonts w:ascii="Arial"/>
          <w:sz w:val="14"/>
        </w:rPr>
      </w:pPr>
    </w:p>
    <w:p w14:paraId="5A6979A9" w14:textId="77777777" w:rsidR="005F326E" w:rsidRDefault="00000000">
      <w:pPr>
        <w:ind w:left="110"/>
        <w:rPr>
          <w:rFonts w:ascii="Arial"/>
          <w:sz w:val="12"/>
        </w:rPr>
      </w:pPr>
      <w:r>
        <w:rPr>
          <w:rFonts w:ascii="Arial"/>
          <w:spacing w:val="-5"/>
          <w:sz w:val="12"/>
        </w:rPr>
        <w:t>759</w:t>
      </w:r>
    </w:p>
    <w:p w14:paraId="1B6D2648" w14:textId="77777777" w:rsidR="005F326E" w:rsidRDefault="005F326E">
      <w:pPr>
        <w:pStyle w:val="BodyText"/>
        <w:ind w:left="0"/>
        <w:rPr>
          <w:rFonts w:ascii="Arial"/>
          <w:sz w:val="18"/>
        </w:rPr>
      </w:pPr>
    </w:p>
    <w:p w14:paraId="4562627C" w14:textId="77777777" w:rsidR="005F326E" w:rsidRDefault="005F326E">
      <w:pPr>
        <w:pStyle w:val="BodyText"/>
        <w:spacing w:before="1"/>
        <w:ind w:left="0"/>
        <w:rPr>
          <w:rFonts w:ascii="Arial"/>
          <w:sz w:val="18"/>
        </w:rPr>
      </w:pPr>
    </w:p>
    <w:p w14:paraId="6A691014" w14:textId="77777777" w:rsidR="005F326E" w:rsidRDefault="00000000">
      <w:pPr>
        <w:ind w:left="110"/>
        <w:rPr>
          <w:rFonts w:ascii="Arial"/>
          <w:sz w:val="12"/>
        </w:rPr>
      </w:pPr>
      <w:r>
        <w:rPr>
          <w:rFonts w:ascii="Arial"/>
          <w:spacing w:val="-5"/>
          <w:sz w:val="12"/>
        </w:rPr>
        <w:t>760</w:t>
      </w:r>
    </w:p>
    <w:p w14:paraId="5B9AB1B8" w14:textId="77777777" w:rsidR="005F326E" w:rsidRDefault="005F326E">
      <w:pPr>
        <w:pStyle w:val="BodyText"/>
        <w:ind w:left="0"/>
        <w:rPr>
          <w:rFonts w:ascii="Arial"/>
          <w:sz w:val="18"/>
        </w:rPr>
      </w:pPr>
    </w:p>
    <w:p w14:paraId="58A0D39B" w14:textId="77777777" w:rsidR="005F326E" w:rsidRDefault="005F326E">
      <w:pPr>
        <w:pStyle w:val="BodyText"/>
        <w:ind w:left="0"/>
        <w:rPr>
          <w:rFonts w:ascii="Arial"/>
          <w:sz w:val="18"/>
        </w:rPr>
      </w:pPr>
    </w:p>
    <w:p w14:paraId="2CE2D380" w14:textId="77777777" w:rsidR="005F326E" w:rsidRDefault="005F326E">
      <w:pPr>
        <w:pStyle w:val="BodyText"/>
        <w:ind w:left="0"/>
        <w:rPr>
          <w:rFonts w:ascii="Arial"/>
          <w:sz w:val="18"/>
        </w:rPr>
      </w:pPr>
    </w:p>
    <w:p w14:paraId="14D8A873" w14:textId="77777777" w:rsidR="005F326E" w:rsidRDefault="005F326E">
      <w:pPr>
        <w:pStyle w:val="BodyText"/>
        <w:spacing w:before="3"/>
        <w:ind w:left="0"/>
        <w:rPr>
          <w:rFonts w:ascii="Arial"/>
          <w:sz w:val="16"/>
        </w:rPr>
      </w:pPr>
    </w:p>
    <w:p w14:paraId="56C2FA2D" w14:textId="77777777" w:rsidR="005F326E" w:rsidRDefault="00000000">
      <w:pPr>
        <w:ind w:left="110"/>
        <w:rPr>
          <w:rFonts w:ascii="Arial"/>
          <w:sz w:val="12"/>
        </w:rPr>
      </w:pPr>
      <w:r>
        <w:rPr>
          <w:rFonts w:ascii="Arial"/>
          <w:spacing w:val="-5"/>
          <w:sz w:val="12"/>
        </w:rPr>
        <w:t>761</w:t>
      </w:r>
    </w:p>
    <w:p w14:paraId="1104653F" w14:textId="77777777" w:rsidR="005F326E" w:rsidRDefault="005F326E">
      <w:pPr>
        <w:pStyle w:val="BodyText"/>
        <w:ind w:left="0"/>
        <w:rPr>
          <w:rFonts w:ascii="Arial"/>
          <w:sz w:val="18"/>
        </w:rPr>
      </w:pPr>
    </w:p>
    <w:p w14:paraId="70ACCDA4" w14:textId="77777777" w:rsidR="005F326E" w:rsidRDefault="005F326E">
      <w:pPr>
        <w:pStyle w:val="BodyText"/>
        <w:spacing w:before="1"/>
        <w:ind w:left="0"/>
        <w:rPr>
          <w:rFonts w:ascii="Arial"/>
          <w:sz w:val="18"/>
        </w:rPr>
      </w:pPr>
    </w:p>
    <w:p w14:paraId="305A0FC7" w14:textId="77777777" w:rsidR="005F326E" w:rsidRDefault="00000000">
      <w:pPr>
        <w:ind w:left="110"/>
        <w:rPr>
          <w:rFonts w:ascii="Arial"/>
          <w:sz w:val="12"/>
        </w:rPr>
      </w:pPr>
      <w:r>
        <w:rPr>
          <w:rFonts w:ascii="Arial"/>
          <w:spacing w:val="-5"/>
          <w:sz w:val="12"/>
        </w:rPr>
        <w:t>762</w:t>
      </w:r>
    </w:p>
    <w:p w14:paraId="0A1C213C" w14:textId="77777777" w:rsidR="005F326E" w:rsidRDefault="005F326E">
      <w:pPr>
        <w:pStyle w:val="BodyText"/>
        <w:ind w:left="0"/>
        <w:rPr>
          <w:rFonts w:ascii="Arial"/>
          <w:sz w:val="18"/>
        </w:rPr>
      </w:pPr>
    </w:p>
    <w:p w14:paraId="7433A966" w14:textId="77777777" w:rsidR="005F326E" w:rsidRDefault="005F326E">
      <w:pPr>
        <w:pStyle w:val="BodyText"/>
        <w:spacing w:before="7"/>
        <w:ind w:left="0"/>
        <w:rPr>
          <w:rFonts w:ascii="Arial"/>
          <w:sz w:val="14"/>
        </w:rPr>
      </w:pPr>
    </w:p>
    <w:p w14:paraId="7CF6AD81" w14:textId="77777777" w:rsidR="005F326E" w:rsidRDefault="00000000">
      <w:pPr>
        <w:ind w:left="110"/>
        <w:rPr>
          <w:rFonts w:ascii="Arial"/>
          <w:sz w:val="12"/>
        </w:rPr>
      </w:pPr>
      <w:r>
        <w:rPr>
          <w:rFonts w:ascii="Arial"/>
          <w:spacing w:val="-5"/>
          <w:sz w:val="12"/>
        </w:rPr>
        <w:t>763</w:t>
      </w:r>
    </w:p>
    <w:p w14:paraId="1E6B2D05" w14:textId="77777777" w:rsidR="005F326E" w:rsidRDefault="00000000">
      <w:pPr>
        <w:pStyle w:val="ListParagraph"/>
        <w:numPr>
          <w:ilvl w:val="0"/>
          <w:numId w:val="1"/>
        </w:numPr>
        <w:tabs>
          <w:tab w:val="left" w:pos="864"/>
        </w:tabs>
        <w:spacing w:before="135" w:line="376" w:lineRule="auto"/>
        <w:jc w:val="both"/>
        <w:rPr>
          <w:sz w:val="24"/>
        </w:rPr>
      </w:pPr>
      <w:r>
        <w:br w:type="column"/>
      </w:r>
      <w:r>
        <w:rPr>
          <w:w w:val="105"/>
          <w:sz w:val="24"/>
        </w:rPr>
        <w:t xml:space="preserve">Klein, S., Staring, M., Murphy, K., </w:t>
      </w:r>
      <w:proofErr w:type="spellStart"/>
      <w:r>
        <w:rPr>
          <w:w w:val="105"/>
          <w:sz w:val="24"/>
        </w:rPr>
        <w:t>Viergever</w:t>
      </w:r>
      <w:proofErr w:type="spellEnd"/>
      <w:r>
        <w:rPr>
          <w:w w:val="105"/>
          <w:sz w:val="24"/>
        </w:rPr>
        <w:t xml:space="preserve">, M. A. &amp; </w:t>
      </w:r>
      <w:proofErr w:type="spellStart"/>
      <w:r>
        <w:rPr>
          <w:w w:val="105"/>
          <w:sz w:val="24"/>
        </w:rPr>
        <w:t>Pluim</w:t>
      </w:r>
      <w:proofErr w:type="spellEnd"/>
      <w:r>
        <w:rPr>
          <w:w w:val="105"/>
          <w:sz w:val="24"/>
        </w:rPr>
        <w:t xml:space="preserve">, J. P. W. </w:t>
      </w:r>
      <w:proofErr w:type="spellStart"/>
      <w:r>
        <w:rPr>
          <w:w w:val="105"/>
          <w:sz w:val="24"/>
        </w:rPr>
        <w:t>Elastix</w:t>
      </w:r>
      <w:proofErr w:type="spellEnd"/>
      <w:r>
        <w:rPr>
          <w:w w:val="105"/>
          <w:sz w:val="24"/>
        </w:rPr>
        <w:t>:</w:t>
      </w:r>
      <w:r>
        <w:rPr>
          <w:spacing w:val="40"/>
          <w:w w:val="105"/>
          <w:sz w:val="24"/>
        </w:rPr>
        <w:t xml:space="preserve"> </w:t>
      </w:r>
      <w:r>
        <w:rPr>
          <w:w w:val="105"/>
          <w:sz w:val="24"/>
        </w:rPr>
        <w:t>A toolbox</w:t>
      </w:r>
      <w:r>
        <w:rPr>
          <w:spacing w:val="-2"/>
          <w:w w:val="105"/>
          <w:sz w:val="24"/>
        </w:rPr>
        <w:t xml:space="preserve"> </w:t>
      </w:r>
      <w:r>
        <w:rPr>
          <w:w w:val="105"/>
          <w:sz w:val="24"/>
        </w:rPr>
        <w:t>for</w:t>
      </w:r>
      <w:r>
        <w:rPr>
          <w:spacing w:val="-3"/>
          <w:w w:val="105"/>
          <w:sz w:val="24"/>
        </w:rPr>
        <w:t xml:space="preserve"> </w:t>
      </w:r>
      <w:r>
        <w:rPr>
          <w:w w:val="105"/>
          <w:sz w:val="24"/>
        </w:rPr>
        <w:t>intensity-based</w:t>
      </w:r>
      <w:r>
        <w:rPr>
          <w:spacing w:val="-3"/>
          <w:w w:val="105"/>
          <w:sz w:val="24"/>
        </w:rPr>
        <w:t xml:space="preserve"> </w:t>
      </w:r>
      <w:r>
        <w:rPr>
          <w:w w:val="105"/>
          <w:sz w:val="24"/>
        </w:rPr>
        <w:t>medical</w:t>
      </w:r>
      <w:r>
        <w:rPr>
          <w:spacing w:val="-2"/>
          <w:w w:val="105"/>
          <w:sz w:val="24"/>
        </w:rPr>
        <w:t xml:space="preserve"> </w:t>
      </w:r>
      <w:r>
        <w:rPr>
          <w:w w:val="105"/>
          <w:sz w:val="24"/>
        </w:rPr>
        <w:t>image</w:t>
      </w:r>
      <w:r>
        <w:rPr>
          <w:spacing w:val="-2"/>
          <w:w w:val="105"/>
          <w:sz w:val="24"/>
        </w:rPr>
        <w:t xml:space="preserve"> </w:t>
      </w:r>
      <w:r>
        <w:rPr>
          <w:w w:val="105"/>
          <w:sz w:val="24"/>
        </w:rPr>
        <w:t>registration.</w:t>
      </w:r>
      <w:r>
        <w:rPr>
          <w:spacing w:val="28"/>
          <w:w w:val="105"/>
          <w:sz w:val="24"/>
        </w:rPr>
        <w:t xml:space="preserve"> </w:t>
      </w:r>
      <w:r>
        <w:rPr>
          <w:i/>
          <w:w w:val="105"/>
          <w:sz w:val="24"/>
        </w:rPr>
        <w:t xml:space="preserve">IEEE Trans Med Imaging </w:t>
      </w:r>
      <w:r>
        <w:rPr>
          <w:b/>
          <w:w w:val="105"/>
          <w:sz w:val="24"/>
        </w:rPr>
        <w:t>29</w:t>
      </w:r>
      <w:r>
        <w:rPr>
          <w:w w:val="105"/>
          <w:sz w:val="24"/>
        </w:rPr>
        <w:t>, 196–205 (2010).</w:t>
      </w:r>
    </w:p>
    <w:p w14:paraId="10AAD5BC" w14:textId="77777777" w:rsidR="005F326E" w:rsidRDefault="00000000">
      <w:pPr>
        <w:pStyle w:val="ListParagraph"/>
        <w:numPr>
          <w:ilvl w:val="0"/>
          <w:numId w:val="1"/>
        </w:numPr>
        <w:tabs>
          <w:tab w:val="left" w:pos="864"/>
        </w:tabs>
        <w:spacing w:line="376" w:lineRule="auto"/>
        <w:jc w:val="both"/>
        <w:rPr>
          <w:sz w:val="24"/>
        </w:rPr>
      </w:pPr>
      <w:r>
        <w:rPr>
          <w:w w:val="105"/>
          <w:sz w:val="24"/>
        </w:rPr>
        <w:t>Carey,</w:t>
      </w:r>
      <w:r>
        <w:rPr>
          <w:spacing w:val="-5"/>
          <w:w w:val="105"/>
          <w:sz w:val="24"/>
        </w:rPr>
        <w:t xml:space="preserve"> </w:t>
      </w:r>
      <w:r>
        <w:rPr>
          <w:w w:val="105"/>
          <w:sz w:val="24"/>
        </w:rPr>
        <w:t>H.</w:t>
      </w:r>
      <w:r>
        <w:rPr>
          <w:spacing w:val="-8"/>
          <w:w w:val="105"/>
          <w:sz w:val="24"/>
        </w:rPr>
        <w:t xml:space="preserve"> </w:t>
      </w:r>
      <w:r>
        <w:rPr>
          <w:i/>
          <w:w w:val="105"/>
          <w:sz w:val="24"/>
        </w:rPr>
        <w:t>et</w:t>
      </w:r>
      <w:r>
        <w:rPr>
          <w:i/>
          <w:spacing w:val="-2"/>
          <w:w w:val="105"/>
          <w:sz w:val="24"/>
        </w:rPr>
        <w:t xml:space="preserve"> </w:t>
      </w:r>
      <w:r>
        <w:rPr>
          <w:i/>
          <w:w w:val="105"/>
          <w:sz w:val="24"/>
        </w:rPr>
        <w:t>al.</w:t>
      </w:r>
      <w:r>
        <w:rPr>
          <w:i/>
          <w:spacing w:val="24"/>
          <w:w w:val="105"/>
          <w:sz w:val="24"/>
        </w:rPr>
        <w:t xml:space="preserve"> </w:t>
      </w:r>
      <w:proofErr w:type="spellStart"/>
      <w:r>
        <w:rPr>
          <w:w w:val="105"/>
          <w:sz w:val="24"/>
        </w:rPr>
        <w:t>DeepSlice</w:t>
      </w:r>
      <w:proofErr w:type="spellEnd"/>
      <w:r>
        <w:rPr>
          <w:w w:val="105"/>
          <w:sz w:val="24"/>
        </w:rPr>
        <w:t>:</w:t>
      </w:r>
      <w:r>
        <w:rPr>
          <w:spacing w:val="21"/>
          <w:w w:val="105"/>
          <w:sz w:val="24"/>
        </w:rPr>
        <w:t xml:space="preserve"> </w:t>
      </w:r>
      <w:r>
        <w:rPr>
          <w:w w:val="105"/>
          <w:sz w:val="24"/>
        </w:rPr>
        <w:t>Rapid</w:t>
      </w:r>
      <w:r>
        <w:rPr>
          <w:spacing w:val="-8"/>
          <w:w w:val="105"/>
          <w:sz w:val="24"/>
        </w:rPr>
        <w:t xml:space="preserve"> </w:t>
      </w:r>
      <w:r>
        <w:rPr>
          <w:w w:val="105"/>
          <w:sz w:val="24"/>
        </w:rPr>
        <w:t>fully</w:t>
      </w:r>
      <w:r>
        <w:rPr>
          <w:spacing w:val="-8"/>
          <w:w w:val="105"/>
          <w:sz w:val="24"/>
        </w:rPr>
        <w:t xml:space="preserve"> </w:t>
      </w:r>
      <w:r>
        <w:rPr>
          <w:w w:val="105"/>
          <w:sz w:val="24"/>
        </w:rPr>
        <w:t>automatic</w:t>
      </w:r>
      <w:r>
        <w:rPr>
          <w:spacing w:val="-8"/>
          <w:w w:val="105"/>
          <w:sz w:val="24"/>
        </w:rPr>
        <w:t xml:space="preserve"> </w:t>
      </w:r>
      <w:r>
        <w:rPr>
          <w:w w:val="105"/>
          <w:sz w:val="24"/>
        </w:rPr>
        <w:t>registration</w:t>
      </w:r>
      <w:r>
        <w:rPr>
          <w:spacing w:val="-8"/>
          <w:w w:val="105"/>
          <w:sz w:val="24"/>
        </w:rPr>
        <w:t xml:space="preserve"> </w:t>
      </w:r>
      <w:r>
        <w:rPr>
          <w:w w:val="105"/>
          <w:sz w:val="24"/>
        </w:rPr>
        <w:t>of</w:t>
      </w:r>
      <w:r>
        <w:rPr>
          <w:spacing w:val="-8"/>
          <w:w w:val="105"/>
          <w:sz w:val="24"/>
        </w:rPr>
        <w:t xml:space="preserve"> </w:t>
      </w:r>
      <w:r>
        <w:rPr>
          <w:w w:val="105"/>
          <w:sz w:val="24"/>
        </w:rPr>
        <w:t>mouse</w:t>
      </w:r>
      <w:r>
        <w:rPr>
          <w:spacing w:val="-8"/>
          <w:w w:val="105"/>
          <w:sz w:val="24"/>
        </w:rPr>
        <w:t xml:space="preserve"> </w:t>
      </w:r>
      <w:r>
        <w:rPr>
          <w:w w:val="105"/>
          <w:sz w:val="24"/>
        </w:rPr>
        <w:t>brain</w:t>
      </w:r>
      <w:r>
        <w:rPr>
          <w:spacing w:val="-8"/>
          <w:w w:val="105"/>
          <w:sz w:val="24"/>
        </w:rPr>
        <w:t xml:space="preserve"> </w:t>
      </w:r>
      <w:r>
        <w:rPr>
          <w:w w:val="105"/>
          <w:sz w:val="24"/>
        </w:rPr>
        <w:t>imaging to a volumetric atlas.</w:t>
      </w:r>
      <w:r>
        <w:rPr>
          <w:spacing w:val="40"/>
          <w:w w:val="105"/>
          <w:sz w:val="24"/>
        </w:rPr>
        <w:t xml:space="preserve"> </w:t>
      </w:r>
      <w:r>
        <w:rPr>
          <w:i/>
          <w:w w:val="105"/>
          <w:sz w:val="24"/>
        </w:rPr>
        <w:t xml:space="preserve">Nat </w:t>
      </w:r>
      <w:proofErr w:type="spellStart"/>
      <w:r>
        <w:rPr>
          <w:i/>
          <w:w w:val="105"/>
          <w:sz w:val="24"/>
        </w:rPr>
        <w:t>Commun</w:t>
      </w:r>
      <w:proofErr w:type="spellEnd"/>
      <w:r>
        <w:rPr>
          <w:i/>
          <w:spacing w:val="40"/>
          <w:w w:val="105"/>
          <w:sz w:val="24"/>
        </w:rPr>
        <w:t xml:space="preserve"> </w:t>
      </w:r>
      <w:r>
        <w:rPr>
          <w:b/>
          <w:w w:val="105"/>
          <w:sz w:val="24"/>
        </w:rPr>
        <w:t>14</w:t>
      </w:r>
      <w:r>
        <w:rPr>
          <w:w w:val="105"/>
          <w:sz w:val="24"/>
        </w:rPr>
        <w:t>, 5884 (2023).</w:t>
      </w:r>
    </w:p>
    <w:p w14:paraId="04D65AA0" w14:textId="77777777" w:rsidR="005F326E" w:rsidRDefault="00000000">
      <w:pPr>
        <w:pStyle w:val="ListParagraph"/>
        <w:numPr>
          <w:ilvl w:val="0"/>
          <w:numId w:val="1"/>
        </w:numPr>
        <w:tabs>
          <w:tab w:val="left" w:pos="864"/>
        </w:tabs>
        <w:spacing w:before="200" w:line="376" w:lineRule="auto"/>
        <w:jc w:val="both"/>
        <w:rPr>
          <w:sz w:val="24"/>
        </w:rPr>
      </w:pPr>
      <w:proofErr w:type="spellStart"/>
      <w:r>
        <w:rPr>
          <w:w w:val="105"/>
          <w:sz w:val="24"/>
        </w:rPr>
        <w:t>Bajcsy</w:t>
      </w:r>
      <w:proofErr w:type="spellEnd"/>
      <w:r>
        <w:rPr>
          <w:w w:val="105"/>
          <w:sz w:val="24"/>
        </w:rPr>
        <w:t xml:space="preserve">, R. &amp; </w:t>
      </w:r>
      <w:proofErr w:type="spellStart"/>
      <w:r>
        <w:rPr>
          <w:w w:val="105"/>
          <w:sz w:val="24"/>
        </w:rPr>
        <w:t>Broit</w:t>
      </w:r>
      <w:proofErr w:type="spellEnd"/>
      <w:r>
        <w:rPr>
          <w:w w:val="105"/>
          <w:sz w:val="24"/>
        </w:rPr>
        <w:t>, C. Matching of deformed images.</w:t>
      </w:r>
      <w:r>
        <w:rPr>
          <w:spacing w:val="37"/>
          <w:w w:val="105"/>
          <w:sz w:val="24"/>
        </w:rPr>
        <w:t xml:space="preserve"> </w:t>
      </w:r>
      <w:r>
        <w:rPr>
          <w:w w:val="105"/>
          <w:sz w:val="24"/>
        </w:rPr>
        <w:t xml:space="preserve">in </w:t>
      </w:r>
      <w:r>
        <w:rPr>
          <w:i/>
          <w:w w:val="105"/>
          <w:sz w:val="24"/>
        </w:rPr>
        <w:t xml:space="preserve">Sixth International Confer- </w:t>
      </w:r>
      <w:proofErr w:type="spellStart"/>
      <w:r>
        <w:rPr>
          <w:i/>
          <w:w w:val="105"/>
          <w:sz w:val="24"/>
        </w:rPr>
        <w:t>ence</w:t>
      </w:r>
      <w:proofErr w:type="spellEnd"/>
      <w:r>
        <w:rPr>
          <w:i/>
          <w:w w:val="105"/>
          <w:sz w:val="24"/>
        </w:rPr>
        <w:t xml:space="preserve"> on Pattern Recognition (ICPR’82) </w:t>
      </w:r>
      <w:r>
        <w:rPr>
          <w:w w:val="105"/>
          <w:sz w:val="24"/>
        </w:rPr>
        <w:t>351–353 (1982).</w:t>
      </w:r>
    </w:p>
    <w:p w14:paraId="2E5F70FC" w14:textId="77777777" w:rsidR="005F326E" w:rsidRDefault="00000000">
      <w:pPr>
        <w:pStyle w:val="ListParagraph"/>
        <w:numPr>
          <w:ilvl w:val="0"/>
          <w:numId w:val="1"/>
        </w:numPr>
        <w:tabs>
          <w:tab w:val="left" w:pos="864"/>
        </w:tabs>
        <w:spacing w:line="376" w:lineRule="auto"/>
        <w:ind w:right="1386"/>
        <w:jc w:val="both"/>
        <w:rPr>
          <w:sz w:val="24"/>
        </w:rPr>
      </w:pPr>
      <w:proofErr w:type="spellStart"/>
      <w:r>
        <w:rPr>
          <w:w w:val="105"/>
          <w:sz w:val="24"/>
        </w:rPr>
        <w:t>Bajcsy</w:t>
      </w:r>
      <w:proofErr w:type="spellEnd"/>
      <w:r>
        <w:rPr>
          <w:w w:val="105"/>
          <w:sz w:val="24"/>
        </w:rPr>
        <w:t xml:space="preserve">, R. &amp; </w:t>
      </w:r>
      <w:proofErr w:type="spellStart"/>
      <w:r>
        <w:rPr>
          <w:w w:val="105"/>
          <w:sz w:val="24"/>
        </w:rPr>
        <w:t>Kovacic</w:t>
      </w:r>
      <w:proofErr w:type="spellEnd"/>
      <w:r>
        <w:rPr>
          <w:w w:val="105"/>
          <w:sz w:val="24"/>
        </w:rPr>
        <w:t xml:space="preserve">, S. Multiresolution elastic matching. </w:t>
      </w:r>
      <w:r>
        <w:rPr>
          <w:i/>
          <w:w w:val="105"/>
          <w:sz w:val="24"/>
        </w:rPr>
        <w:t xml:space="preserve">Computer Vision, Graph- </w:t>
      </w:r>
      <w:proofErr w:type="spellStart"/>
      <w:r>
        <w:rPr>
          <w:i/>
          <w:w w:val="105"/>
          <w:sz w:val="24"/>
        </w:rPr>
        <w:t>ics</w:t>
      </w:r>
      <w:proofErr w:type="spellEnd"/>
      <w:r>
        <w:rPr>
          <w:i/>
          <w:w w:val="105"/>
          <w:sz w:val="24"/>
        </w:rPr>
        <w:t xml:space="preserve">, and Image Processing </w:t>
      </w:r>
      <w:r>
        <w:rPr>
          <w:b/>
          <w:w w:val="105"/>
          <w:sz w:val="24"/>
        </w:rPr>
        <w:t>46</w:t>
      </w:r>
      <w:r>
        <w:rPr>
          <w:w w:val="105"/>
          <w:sz w:val="24"/>
        </w:rPr>
        <w:t>, 1–21 (1989).</w:t>
      </w:r>
    </w:p>
    <w:p w14:paraId="1E7E4A9E" w14:textId="77777777" w:rsidR="005F326E" w:rsidRDefault="00000000">
      <w:pPr>
        <w:pStyle w:val="ListParagraph"/>
        <w:numPr>
          <w:ilvl w:val="0"/>
          <w:numId w:val="1"/>
        </w:numPr>
        <w:tabs>
          <w:tab w:val="left" w:pos="864"/>
        </w:tabs>
        <w:spacing w:before="200" w:line="376" w:lineRule="auto"/>
        <w:jc w:val="both"/>
        <w:rPr>
          <w:sz w:val="24"/>
        </w:rPr>
      </w:pPr>
      <w:r>
        <w:rPr>
          <w:w w:val="105"/>
          <w:sz w:val="24"/>
        </w:rPr>
        <w:t>Gee,</w:t>
      </w:r>
      <w:r>
        <w:rPr>
          <w:spacing w:val="40"/>
          <w:w w:val="105"/>
          <w:sz w:val="24"/>
        </w:rPr>
        <w:t xml:space="preserve"> </w:t>
      </w:r>
      <w:r>
        <w:rPr>
          <w:w w:val="105"/>
          <w:sz w:val="24"/>
        </w:rPr>
        <w:t>J.,</w:t>
      </w:r>
      <w:r>
        <w:rPr>
          <w:spacing w:val="40"/>
          <w:w w:val="105"/>
          <w:sz w:val="24"/>
        </w:rPr>
        <w:t xml:space="preserve"> </w:t>
      </w:r>
      <w:r>
        <w:rPr>
          <w:w w:val="105"/>
          <w:sz w:val="24"/>
        </w:rPr>
        <w:t>Sundaram,</w:t>
      </w:r>
      <w:r>
        <w:rPr>
          <w:spacing w:val="40"/>
          <w:w w:val="105"/>
          <w:sz w:val="24"/>
        </w:rPr>
        <w:t xml:space="preserve"> </w:t>
      </w:r>
      <w:r>
        <w:rPr>
          <w:w w:val="105"/>
          <w:sz w:val="24"/>
        </w:rPr>
        <w:t>T.,</w:t>
      </w:r>
      <w:r>
        <w:rPr>
          <w:spacing w:val="40"/>
          <w:w w:val="105"/>
          <w:sz w:val="24"/>
        </w:rPr>
        <w:t xml:space="preserve"> </w:t>
      </w:r>
      <w:r>
        <w:rPr>
          <w:w w:val="105"/>
          <w:sz w:val="24"/>
        </w:rPr>
        <w:t>Hasegawa,</w:t>
      </w:r>
      <w:r>
        <w:rPr>
          <w:spacing w:val="40"/>
          <w:w w:val="105"/>
          <w:sz w:val="24"/>
        </w:rPr>
        <w:t xml:space="preserve"> </w:t>
      </w:r>
      <w:r>
        <w:rPr>
          <w:w w:val="105"/>
          <w:sz w:val="24"/>
        </w:rPr>
        <w:t>I.,</w:t>
      </w:r>
      <w:r>
        <w:rPr>
          <w:spacing w:val="40"/>
          <w:w w:val="105"/>
          <w:sz w:val="24"/>
        </w:rPr>
        <w:t xml:space="preserve"> </w:t>
      </w:r>
      <w:proofErr w:type="spellStart"/>
      <w:r>
        <w:rPr>
          <w:w w:val="105"/>
          <w:sz w:val="24"/>
        </w:rPr>
        <w:t>Uematsu</w:t>
      </w:r>
      <w:proofErr w:type="spellEnd"/>
      <w:r>
        <w:rPr>
          <w:w w:val="105"/>
          <w:sz w:val="24"/>
        </w:rPr>
        <w:t>,</w:t>
      </w:r>
      <w:r>
        <w:rPr>
          <w:spacing w:val="40"/>
          <w:w w:val="105"/>
          <w:sz w:val="24"/>
        </w:rPr>
        <w:t xml:space="preserve"> </w:t>
      </w:r>
      <w:r>
        <w:rPr>
          <w:w w:val="105"/>
          <w:sz w:val="24"/>
        </w:rPr>
        <w:t>H.</w:t>
      </w:r>
      <w:r>
        <w:rPr>
          <w:spacing w:val="38"/>
          <w:w w:val="105"/>
          <w:sz w:val="24"/>
        </w:rPr>
        <w:t xml:space="preserve"> </w:t>
      </w:r>
      <w:r>
        <w:rPr>
          <w:w w:val="105"/>
          <w:sz w:val="24"/>
        </w:rPr>
        <w:t>&amp;</w:t>
      </w:r>
      <w:r>
        <w:rPr>
          <w:spacing w:val="38"/>
          <w:w w:val="105"/>
          <w:sz w:val="24"/>
        </w:rPr>
        <w:t xml:space="preserve"> </w:t>
      </w:r>
      <w:proofErr w:type="spellStart"/>
      <w:r>
        <w:rPr>
          <w:w w:val="105"/>
          <w:sz w:val="24"/>
        </w:rPr>
        <w:t>Hatabu</w:t>
      </w:r>
      <w:proofErr w:type="spellEnd"/>
      <w:r>
        <w:rPr>
          <w:w w:val="105"/>
          <w:sz w:val="24"/>
        </w:rPr>
        <w:t>,</w:t>
      </w:r>
      <w:r>
        <w:rPr>
          <w:spacing w:val="40"/>
          <w:w w:val="105"/>
          <w:sz w:val="24"/>
        </w:rPr>
        <w:t xml:space="preserve"> </w:t>
      </w:r>
      <w:r>
        <w:rPr>
          <w:w w:val="105"/>
          <w:sz w:val="24"/>
        </w:rPr>
        <w:t>H.</w:t>
      </w:r>
      <w:r>
        <w:rPr>
          <w:spacing w:val="38"/>
          <w:w w:val="105"/>
          <w:sz w:val="24"/>
        </w:rPr>
        <w:t xml:space="preserve"> </w:t>
      </w:r>
      <w:r>
        <w:rPr>
          <w:w w:val="105"/>
          <w:sz w:val="24"/>
        </w:rPr>
        <w:t>Characterization of</w:t>
      </w:r>
      <w:r>
        <w:rPr>
          <w:spacing w:val="-2"/>
          <w:w w:val="105"/>
          <w:sz w:val="24"/>
        </w:rPr>
        <w:t xml:space="preserve"> </w:t>
      </w:r>
      <w:r>
        <w:rPr>
          <w:w w:val="105"/>
          <w:sz w:val="24"/>
        </w:rPr>
        <w:t>regional</w:t>
      </w:r>
      <w:r>
        <w:rPr>
          <w:spacing w:val="-2"/>
          <w:w w:val="105"/>
          <w:sz w:val="24"/>
        </w:rPr>
        <w:t xml:space="preserve"> </w:t>
      </w:r>
      <w:r>
        <w:rPr>
          <w:w w:val="105"/>
          <w:sz w:val="24"/>
        </w:rPr>
        <w:t>pulmonary</w:t>
      </w:r>
      <w:r>
        <w:rPr>
          <w:spacing w:val="-2"/>
          <w:w w:val="105"/>
          <w:sz w:val="24"/>
        </w:rPr>
        <w:t xml:space="preserve"> </w:t>
      </w:r>
      <w:r>
        <w:rPr>
          <w:w w:val="105"/>
          <w:sz w:val="24"/>
        </w:rPr>
        <w:t>mechanics</w:t>
      </w:r>
      <w:r>
        <w:rPr>
          <w:spacing w:val="-2"/>
          <w:w w:val="105"/>
          <w:sz w:val="24"/>
        </w:rPr>
        <w:t xml:space="preserve"> </w:t>
      </w:r>
      <w:r>
        <w:rPr>
          <w:w w:val="105"/>
          <w:sz w:val="24"/>
        </w:rPr>
        <w:t>from</w:t>
      </w:r>
      <w:r>
        <w:rPr>
          <w:spacing w:val="-2"/>
          <w:w w:val="105"/>
          <w:sz w:val="24"/>
        </w:rPr>
        <w:t xml:space="preserve"> </w:t>
      </w:r>
      <w:r>
        <w:rPr>
          <w:w w:val="105"/>
          <w:sz w:val="24"/>
        </w:rPr>
        <w:t>serial</w:t>
      </w:r>
      <w:r>
        <w:rPr>
          <w:spacing w:val="-2"/>
          <w:w w:val="105"/>
          <w:sz w:val="24"/>
        </w:rPr>
        <w:t xml:space="preserve"> </w:t>
      </w:r>
      <w:r>
        <w:rPr>
          <w:w w:val="105"/>
          <w:sz w:val="24"/>
        </w:rPr>
        <w:t>magnetic</w:t>
      </w:r>
      <w:r>
        <w:rPr>
          <w:spacing w:val="-2"/>
          <w:w w:val="105"/>
          <w:sz w:val="24"/>
        </w:rPr>
        <w:t xml:space="preserve"> </w:t>
      </w:r>
      <w:r>
        <w:rPr>
          <w:w w:val="105"/>
          <w:sz w:val="24"/>
        </w:rPr>
        <w:t>resonance</w:t>
      </w:r>
      <w:r>
        <w:rPr>
          <w:spacing w:val="-2"/>
          <w:w w:val="105"/>
          <w:sz w:val="24"/>
        </w:rPr>
        <w:t xml:space="preserve"> </w:t>
      </w:r>
      <w:r>
        <w:rPr>
          <w:w w:val="105"/>
          <w:sz w:val="24"/>
        </w:rPr>
        <w:t>imaging</w:t>
      </w:r>
      <w:r>
        <w:rPr>
          <w:spacing w:val="-2"/>
          <w:w w:val="105"/>
          <w:sz w:val="24"/>
        </w:rPr>
        <w:t xml:space="preserve"> </w:t>
      </w:r>
      <w:r>
        <w:rPr>
          <w:w w:val="105"/>
          <w:sz w:val="24"/>
        </w:rPr>
        <w:t xml:space="preserve">data. </w:t>
      </w:r>
      <w:proofErr w:type="spellStart"/>
      <w:r>
        <w:rPr>
          <w:i/>
          <w:w w:val="105"/>
          <w:sz w:val="24"/>
        </w:rPr>
        <w:t>Acad</w:t>
      </w:r>
      <w:proofErr w:type="spellEnd"/>
      <w:r>
        <w:rPr>
          <w:i/>
          <w:w w:val="105"/>
          <w:sz w:val="24"/>
        </w:rPr>
        <w:t xml:space="preserve"> </w:t>
      </w:r>
      <w:proofErr w:type="spellStart"/>
      <w:r>
        <w:rPr>
          <w:i/>
          <w:w w:val="105"/>
          <w:sz w:val="24"/>
        </w:rPr>
        <w:t>Radiol</w:t>
      </w:r>
      <w:proofErr w:type="spellEnd"/>
      <w:r>
        <w:rPr>
          <w:i/>
          <w:w w:val="105"/>
          <w:sz w:val="24"/>
        </w:rPr>
        <w:t xml:space="preserve"> </w:t>
      </w:r>
      <w:r>
        <w:rPr>
          <w:b/>
          <w:w w:val="105"/>
          <w:sz w:val="24"/>
        </w:rPr>
        <w:t>10</w:t>
      </w:r>
      <w:r>
        <w:rPr>
          <w:w w:val="105"/>
          <w:sz w:val="24"/>
        </w:rPr>
        <w:t>, 1147–52 (2003).</w:t>
      </w:r>
    </w:p>
    <w:p w14:paraId="6E01456B" w14:textId="77777777" w:rsidR="005F326E" w:rsidRDefault="00000000">
      <w:pPr>
        <w:pStyle w:val="ListParagraph"/>
        <w:numPr>
          <w:ilvl w:val="0"/>
          <w:numId w:val="1"/>
        </w:numPr>
        <w:tabs>
          <w:tab w:val="left" w:pos="864"/>
        </w:tabs>
        <w:spacing w:line="376" w:lineRule="auto"/>
        <w:jc w:val="both"/>
        <w:rPr>
          <w:sz w:val="24"/>
        </w:rPr>
      </w:pPr>
      <w:proofErr w:type="spellStart"/>
      <w:r>
        <w:rPr>
          <w:w w:val="105"/>
          <w:sz w:val="24"/>
        </w:rPr>
        <w:t>Avants</w:t>
      </w:r>
      <w:proofErr w:type="spellEnd"/>
      <w:r>
        <w:rPr>
          <w:w w:val="105"/>
          <w:sz w:val="24"/>
        </w:rPr>
        <w:t>, B. B., Epstein, C. L., Grossman, M. &amp; Gee, J. C. Symmetric diffeomorphic image registration with cross-correlation:</w:t>
      </w:r>
      <w:r>
        <w:rPr>
          <w:spacing w:val="40"/>
          <w:w w:val="105"/>
          <w:sz w:val="24"/>
        </w:rPr>
        <w:t xml:space="preserve"> </w:t>
      </w:r>
      <w:r>
        <w:rPr>
          <w:w w:val="105"/>
          <w:sz w:val="24"/>
        </w:rPr>
        <w:t>Evaluating automated labeling of elderly and neurodegenerative brain.</w:t>
      </w:r>
      <w:r>
        <w:rPr>
          <w:spacing w:val="40"/>
          <w:w w:val="105"/>
          <w:sz w:val="24"/>
        </w:rPr>
        <w:t xml:space="preserve"> </w:t>
      </w:r>
      <w:r>
        <w:rPr>
          <w:i/>
          <w:w w:val="105"/>
          <w:sz w:val="24"/>
        </w:rPr>
        <w:t xml:space="preserve">Med Image Anal </w:t>
      </w:r>
      <w:r>
        <w:rPr>
          <w:b/>
          <w:w w:val="105"/>
          <w:sz w:val="24"/>
        </w:rPr>
        <w:t>12</w:t>
      </w:r>
      <w:r>
        <w:rPr>
          <w:w w:val="105"/>
          <w:sz w:val="24"/>
        </w:rPr>
        <w:t>, 26–41 (2008).</w:t>
      </w:r>
    </w:p>
    <w:p w14:paraId="41D118A6" w14:textId="77777777" w:rsidR="005F326E" w:rsidRDefault="00000000">
      <w:pPr>
        <w:pStyle w:val="ListParagraph"/>
        <w:numPr>
          <w:ilvl w:val="0"/>
          <w:numId w:val="1"/>
        </w:numPr>
        <w:tabs>
          <w:tab w:val="left" w:pos="864"/>
        </w:tabs>
        <w:spacing w:before="200" w:line="376" w:lineRule="auto"/>
        <w:ind w:right="1384"/>
        <w:jc w:val="both"/>
        <w:rPr>
          <w:sz w:val="24"/>
        </w:rPr>
      </w:pPr>
      <w:r>
        <w:rPr>
          <w:w w:val="105"/>
          <w:sz w:val="24"/>
        </w:rPr>
        <w:t xml:space="preserve">Klein, A. </w:t>
      </w:r>
      <w:r>
        <w:rPr>
          <w:i/>
          <w:w w:val="105"/>
          <w:sz w:val="24"/>
        </w:rPr>
        <w:t xml:space="preserve">et al. </w:t>
      </w:r>
      <w:r>
        <w:rPr>
          <w:w w:val="105"/>
          <w:sz w:val="24"/>
        </w:rPr>
        <w:t>Evaluation of 14 nonlinear deformation algorithms applied to human brain MRI registration.</w:t>
      </w:r>
      <w:r>
        <w:rPr>
          <w:spacing w:val="40"/>
          <w:w w:val="105"/>
          <w:sz w:val="24"/>
        </w:rPr>
        <w:t xml:space="preserve"> </w:t>
      </w:r>
      <w:r>
        <w:rPr>
          <w:i/>
          <w:w w:val="105"/>
          <w:sz w:val="24"/>
        </w:rPr>
        <w:t xml:space="preserve">Neuroimage </w:t>
      </w:r>
      <w:r>
        <w:rPr>
          <w:b/>
          <w:w w:val="105"/>
          <w:sz w:val="24"/>
        </w:rPr>
        <w:t>46</w:t>
      </w:r>
      <w:r>
        <w:rPr>
          <w:w w:val="105"/>
          <w:sz w:val="24"/>
        </w:rPr>
        <w:t>, 786–802 (2009).</w:t>
      </w:r>
    </w:p>
    <w:p w14:paraId="0DAB7F09" w14:textId="77777777" w:rsidR="005F326E" w:rsidRDefault="00000000">
      <w:pPr>
        <w:pStyle w:val="ListParagraph"/>
        <w:numPr>
          <w:ilvl w:val="0"/>
          <w:numId w:val="1"/>
        </w:numPr>
        <w:tabs>
          <w:tab w:val="left" w:pos="864"/>
        </w:tabs>
        <w:spacing w:line="376" w:lineRule="auto"/>
        <w:jc w:val="both"/>
        <w:rPr>
          <w:sz w:val="24"/>
        </w:rPr>
      </w:pPr>
      <w:r>
        <w:rPr>
          <w:w w:val="105"/>
          <w:sz w:val="24"/>
        </w:rPr>
        <w:t>Murphy,</w:t>
      </w:r>
      <w:r>
        <w:rPr>
          <w:spacing w:val="-3"/>
          <w:w w:val="105"/>
          <w:sz w:val="24"/>
        </w:rPr>
        <w:t xml:space="preserve"> </w:t>
      </w:r>
      <w:r>
        <w:rPr>
          <w:w w:val="105"/>
          <w:sz w:val="24"/>
        </w:rPr>
        <w:t>K.</w:t>
      </w:r>
      <w:r>
        <w:rPr>
          <w:spacing w:val="-7"/>
          <w:w w:val="105"/>
          <w:sz w:val="24"/>
        </w:rPr>
        <w:t xml:space="preserve"> </w:t>
      </w:r>
      <w:r>
        <w:rPr>
          <w:i/>
          <w:w w:val="105"/>
          <w:sz w:val="24"/>
        </w:rPr>
        <w:t>et al.</w:t>
      </w:r>
      <w:r>
        <w:rPr>
          <w:i/>
          <w:spacing w:val="34"/>
          <w:w w:val="105"/>
          <w:sz w:val="24"/>
        </w:rPr>
        <w:t xml:space="preserve"> </w:t>
      </w:r>
      <w:r>
        <w:rPr>
          <w:w w:val="105"/>
          <w:sz w:val="24"/>
        </w:rPr>
        <w:t>Evaluation</w:t>
      </w:r>
      <w:r>
        <w:rPr>
          <w:spacing w:val="-7"/>
          <w:w w:val="105"/>
          <w:sz w:val="24"/>
        </w:rPr>
        <w:t xml:space="preserve"> </w:t>
      </w:r>
      <w:r>
        <w:rPr>
          <w:w w:val="105"/>
          <w:sz w:val="24"/>
        </w:rPr>
        <w:t>of</w:t>
      </w:r>
      <w:r>
        <w:rPr>
          <w:spacing w:val="-7"/>
          <w:w w:val="105"/>
          <w:sz w:val="24"/>
        </w:rPr>
        <w:t xml:space="preserve"> </w:t>
      </w:r>
      <w:r>
        <w:rPr>
          <w:w w:val="105"/>
          <w:sz w:val="24"/>
        </w:rPr>
        <w:t>registration</w:t>
      </w:r>
      <w:r>
        <w:rPr>
          <w:spacing w:val="-7"/>
          <w:w w:val="105"/>
          <w:sz w:val="24"/>
        </w:rPr>
        <w:t xml:space="preserve"> </w:t>
      </w:r>
      <w:r>
        <w:rPr>
          <w:w w:val="105"/>
          <w:sz w:val="24"/>
        </w:rPr>
        <w:t>methods</w:t>
      </w:r>
      <w:r>
        <w:rPr>
          <w:spacing w:val="-7"/>
          <w:w w:val="105"/>
          <w:sz w:val="24"/>
        </w:rPr>
        <w:t xml:space="preserve"> </w:t>
      </w:r>
      <w:r>
        <w:rPr>
          <w:w w:val="105"/>
          <w:sz w:val="24"/>
        </w:rPr>
        <w:t>on</w:t>
      </w:r>
      <w:r>
        <w:rPr>
          <w:spacing w:val="-7"/>
          <w:w w:val="105"/>
          <w:sz w:val="24"/>
        </w:rPr>
        <w:t xml:space="preserve"> </w:t>
      </w:r>
      <w:r>
        <w:rPr>
          <w:w w:val="105"/>
          <w:sz w:val="24"/>
        </w:rPr>
        <w:t>thoracic</w:t>
      </w:r>
      <w:r>
        <w:rPr>
          <w:spacing w:val="-7"/>
          <w:w w:val="105"/>
          <w:sz w:val="24"/>
        </w:rPr>
        <w:t xml:space="preserve"> </w:t>
      </w:r>
      <w:r>
        <w:rPr>
          <w:w w:val="105"/>
          <w:sz w:val="24"/>
        </w:rPr>
        <w:t>CT:</w:t>
      </w:r>
      <w:r>
        <w:rPr>
          <w:spacing w:val="-7"/>
          <w:w w:val="105"/>
          <w:sz w:val="24"/>
        </w:rPr>
        <w:t xml:space="preserve"> </w:t>
      </w:r>
      <w:r>
        <w:rPr>
          <w:w w:val="105"/>
          <w:sz w:val="24"/>
        </w:rPr>
        <w:t>The</w:t>
      </w:r>
      <w:r>
        <w:rPr>
          <w:spacing w:val="-7"/>
          <w:w w:val="105"/>
          <w:sz w:val="24"/>
        </w:rPr>
        <w:t xml:space="preserve"> </w:t>
      </w:r>
      <w:r>
        <w:rPr>
          <w:w w:val="105"/>
          <w:sz w:val="24"/>
        </w:rPr>
        <w:t>EMPIRE10 challenge.</w:t>
      </w:r>
      <w:r>
        <w:rPr>
          <w:spacing w:val="40"/>
          <w:w w:val="105"/>
          <w:sz w:val="24"/>
        </w:rPr>
        <w:t xml:space="preserve"> </w:t>
      </w:r>
      <w:r>
        <w:rPr>
          <w:i/>
          <w:w w:val="105"/>
          <w:sz w:val="24"/>
        </w:rPr>
        <w:t xml:space="preserve">IEEE Trans Med Imaging </w:t>
      </w:r>
      <w:r>
        <w:rPr>
          <w:b/>
          <w:w w:val="105"/>
          <w:sz w:val="24"/>
        </w:rPr>
        <w:t>30</w:t>
      </w:r>
      <w:r>
        <w:rPr>
          <w:w w:val="105"/>
          <w:sz w:val="24"/>
        </w:rPr>
        <w:t>, 1901–20 (2011).</w:t>
      </w:r>
    </w:p>
    <w:p w14:paraId="073530DF" w14:textId="77777777" w:rsidR="005F326E" w:rsidRDefault="00000000">
      <w:pPr>
        <w:pStyle w:val="ListParagraph"/>
        <w:numPr>
          <w:ilvl w:val="0"/>
          <w:numId w:val="1"/>
        </w:numPr>
        <w:tabs>
          <w:tab w:val="left" w:pos="864"/>
        </w:tabs>
        <w:spacing w:line="376" w:lineRule="auto"/>
        <w:jc w:val="both"/>
        <w:rPr>
          <w:sz w:val="24"/>
        </w:rPr>
      </w:pPr>
      <w:proofErr w:type="spellStart"/>
      <w:r>
        <w:rPr>
          <w:w w:val="105"/>
          <w:sz w:val="24"/>
        </w:rPr>
        <w:t>Baheti</w:t>
      </w:r>
      <w:proofErr w:type="spellEnd"/>
      <w:r>
        <w:rPr>
          <w:w w:val="105"/>
          <w:sz w:val="24"/>
        </w:rPr>
        <w:t>, B.</w:t>
      </w:r>
      <w:r>
        <w:rPr>
          <w:spacing w:val="-1"/>
          <w:w w:val="105"/>
          <w:sz w:val="24"/>
        </w:rPr>
        <w:t xml:space="preserve"> </w:t>
      </w:r>
      <w:r>
        <w:rPr>
          <w:i/>
          <w:w w:val="105"/>
          <w:sz w:val="24"/>
        </w:rPr>
        <w:t>et al.</w:t>
      </w:r>
      <w:r>
        <w:rPr>
          <w:i/>
          <w:spacing w:val="32"/>
          <w:w w:val="105"/>
          <w:sz w:val="24"/>
        </w:rPr>
        <w:t xml:space="preserve"> </w:t>
      </w:r>
      <w:r>
        <w:rPr>
          <w:w w:val="105"/>
          <w:sz w:val="24"/>
        </w:rPr>
        <w:t>The</w:t>
      </w:r>
      <w:r>
        <w:rPr>
          <w:spacing w:val="-1"/>
          <w:w w:val="105"/>
          <w:sz w:val="24"/>
        </w:rPr>
        <w:t xml:space="preserve"> </w:t>
      </w:r>
      <w:r>
        <w:rPr>
          <w:w w:val="105"/>
          <w:sz w:val="24"/>
        </w:rPr>
        <w:t>brain</w:t>
      </w:r>
      <w:r>
        <w:rPr>
          <w:spacing w:val="-1"/>
          <w:w w:val="105"/>
          <w:sz w:val="24"/>
        </w:rPr>
        <w:t xml:space="preserve"> </w:t>
      </w:r>
      <w:r>
        <w:rPr>
          <w:w w:val="105"/>
          <w:sz w:val="24"/>
        </w:rPr>
        <w:t>tumor</w:t>
      </w:r>
      <w:r>
        <w:rPr>
          <w:spacing w:val="-1"/>
          <w:w w:val="105"/>
          <w:sz w:val="24"/>
        </w:rPr>
        <w:t xml:space="preserve"> </w:t>
      </w:r>
      <w:r>
        <w:rPr>
          <w:w w:val="105"/>
          <w:sz w:val="24"/>
        </w:rPr>
        <w:t>sequence</w:t>
      </w:r>
      <w:r>
        <w:rPr>
          <w:spacing w:val="-1"/>
          <w:w w:val="105"/>
          <w:sz w:val="24"/>
        </w:rPr>
        <w:t xml:space="preserve"> </w:t>
      </w:r>
      <w:r>
        <w:rPr>
          <w:w w:val="105"/>
          <w:sz w:val="24"/>
        </w:rPr>
        <w:t>registration</w:t>
      </w:r>
      <w:r>
        <w:rPr>
          <w:spacing w:val="-1"/>
          <w:w w:val="105"/>
          <w:sz w:val="24"/>
        </w:rPr>
        <w:t xml:space="preserve"> </w:t>
      </w:r>
      <w:r>
        <w:rPr>
          <w:w w:val="105"/>
          <w:sz w:val="24"/>
        </w:rPr>
        <w:t>challenge:</w:t>
      </w:r>
      <w:r>
        <w:rPr>
          <w:spacing w:val="30"/>
          <w:w w:val="105"/>
          <w:sz w:val="24"/>
        </w:rPr>
        <w:t xml:space="preserve"> </w:t>
      </w:r>
      <w:r>
        <w:rPr>
          <w:w w:val="105"/>
          <w:sz w:val="24"/>
        </w:rPr>
        <w:t>Establishing</w:t>
      </w:r>
      <w:r>
        <w:rPr>
          <w:spacing w:val="-2"/>
          <w:w w:val="105"/>
          <w:sz w:val="24"/>
        </w:rPr>
        <w:t xml:space="preserve"> </w:t>
      </w:r>
      <w:proofErr w:type="spellStart"/>
      <w:r>
        <w:rPr>
          <w:w w:val="105"/>
          <w:sz w:val="24"/>
        </w:rPr>
        <w:t>corre</w:t>
      </w:r>
      <w:proofErr w:type="spellEnd"/>
      <w:r>
        <w:rPr>
          <w:w w:val="105"/>
          <w:sz w:val="24"/>
        </w:rPr>
        <w:t xml:space="preserve">- </w:t>
      </w:r>
      <w:proofErr w:type="spellStart"/>
      <w:r>
        <w:rPr>
          <w:w w:val="105"/>
          <w:sz w:val="24"/>
        </w:rPr>
        <w:t>spondence</w:t>
      </w:r>
      <w:proofErr w:type="spellEnd"/>
      <w:r>
        <w:rPr>
          <w:spacing w:val="-10"/>
          <w:w w:val="105"/>
          <w:sz w:val="24"/>
        </w:rPr>
        <w:t xml:space="preserve"> </w:t>
      </w:r>
      <w:r>
        <w:rPr>
          <w:w w:val="105"/>
          <w:sz w:val="24"/>
        </w:rPr>
        <w:t>between</w:t>
      </w:r>
      <w:r>
        <w:rPr>
          <w:spacing w:val="-10"/>
          <w:w w:val="105"/>
          <w:sz w:val="24"/>
        </w:rPr>
        <w:t xml:space="preserve"> </w:t>
      </w:r>
      <w:r>
        <w:rPr>
          <w:w w:val="105"/>
          <w:sz w:val="24"/>
        </w:rPr>
        <w:t>pre-operative</w:t>
      </w:r>
      <w:r>
        <w:rPr>
          <w:spacing w:val="-10"/>
          <w:w w:val="105"/>
          <w:sz w:val="24"/>
        </w:rPr>
        <w:t xml:space="preserve"> </w:t>
      </w:r>
      <w:r>
        <w:rPr>
          <w:w w:val="105"/>
          <w:sz w:val="24"/>
        </w:rPr>
        <w:t>and</w:t>
      </w:r>
      <w:r>
        <w:rPr>
          <w:spacing w:val="-10"/>
          <w:w w:val="105"/>
          <w:sz w:val="24"/>
        </w:rPr>
        <w:t xml:space="preserve"> </w:t>
      </w:r>
      <w:r>
        <w:rPr>
          <w:w w:val="105"/>
          <w:sz w:val="24"/>
        </w:rPr>
        <w:t>follow-up</w:t>
      </w:r>
      <w:r>
        <w:rPr>
          <w:spacing w:val="-10"/>
          <w:w w:val="105"/>
          <w:sz w:val="24"/>
        </w:rPr>
        <w:t xml:space="preserve"> </w:t>
      </w:r>
      <w:r>
        <w:rPr>
          <w:w w:val="105"/>
          <w:sz w:val="24"/>
        </w:rPr>
        <w:t>MRI</w:t>
      </w:r>
      <w:r>
        <w:rPr>
          <w:spacing w:val="-10"/>
          <w:w w:val="105"/>
          <w:sz w:val="24"/>
        </w:rPr>
        <w:t xml:space="preserve"> </w:t>
      </w:r>
      <w:r>
        <w:rPr>
          <w:w w:val="105"/>
          <w:sz w:val="24"/>
        </w:rPr>
        <w:t>scans</w:t>
      </w:r>
      <w:r>
        <w:rPr>
          <w:spacing w:val="-10"/>
          <w:w w:val="105"/>
          <w:sz w:val="24"/>
        </w:rPr>
        <w:t xml:space="preserve"> </w:t>
      </w:r>
      <w:r>
        <w:rPr>
          <w:w w:val="105"/>
          <w:sz w:val="24"/>
        </w:rPr>
        <w:t>of</w:t>
      </w:r>
      <w:r>
        <w:rPr>
          <w:spacing w:val="-10"/>
          <w:w w:val="105"/>
          <w:sz w:val="24"/>
        </w:rPr>
        <w:t xml:space="preserve"> </w:t>
      </w:r>
      <w:r>
        <w:rPr>
          <w:w w:val="105"/>
          <w:sz w:val="24"/>
        </w:rPr>
        <w:t>diffuse</w:t>
      </w:r>
      <w:r>
        <w:rPr>
          <w:spacing w:val="-10"/>
          <w:w w:val="105"/>
          <w:sz w:val="24"/>
        </w:rPr>
        <w:t xml:space="preserve"> </w:t>
      </w:r>
      <w:r>
        <w:rPr>
          <w:w w:val="105"/>
          <w:sz w:val="24"/>
        </w:rPr>
        <w:t>glioma</w:t>
      </w:r>
      <w:r>
        <w:rPr>
          <w:spacing w:val="-10"/>
          <w:w w:val="105"/>
          <w:sz w:val="24"/>
        </w:rPr>
        <w:t xml:space="preserve"> </w:t>
      </w:r>
      <w:r>
        <w:rPr>
          <w:w w:val="105"/>
          <w:sz w:val="24"/>
        </w:rPr>
        <w:t xml:space="preserve">patients. </w:t>
      </w:r>
      <w:r>
        <w:rPr>
          <w:spacing w:val="-2"/>
          <w:w w:val="105"/>
          <w:sz w:val="24"/>
        </w:rPr>
        <w:t>(2021).</w:t>
      </w:r>
    </w:p>
    <w:p w14:paraId="1EA0A21F" w14:textId="77777777" w:rsidR="005F326E" w:rsidRDefault="00000000">
      <w:pPr>
        <w:pStyle w:val="ListParagraph"/>
        <w:numPr>
          <w:ilvl w:val="0"/>
          <w:numId w:val="1"/>
        </w:numPr>
        <w:tabs>
          <w:tab w:val="left" w:pos="864"/>
        </w:tabs>
        <w:spacing w:before="200" w:line="376" w:lineRule="auto"/>
        <w:ind w:right="1384"/>
        <w:jc w:val="both"/>
        <w:rPr>
          <w:sz w:val="24"/>
        </w:rPr>
      </w:pPr>
      <w:proofErr w:type="spellStart"/>
      <w:r>
        <w:rPr>
          <w:w w:val="105"/>
          <w:sz w:val="24"/>
        </w:rPr>
        <w:t>Avants</w:t>
      </w:r>
      <w:proofErr w:type="spellEnd"/>
      <w:r>
        <w:rPr>
          <w:w w:val="105"/>
          <w:sz w:val="24"/>
        </w:rPr>
        <w:t xml:space="preserve">, B. B. </w:t>
      </w:r>
      <w:r>
        <w:rPr>
          <w:i/>
          <w:w w:val="105"/>
          <w:sz w:val="24"/>
        </w:rPr>
        <w:t>et al.</w:t>
      </w:r>
      <w:r>
        <w:rPr>
          <w:i/>
          <w:spacing w:val="40"/>
          <w:w w:val="105"/>
          <w:sz w:val="24"/>
        </w:rPr>
        <w:t xml:space="preserve"> </w:t>
      </w:r>
      <w:r>
        <w:rPr>
          <w:w w:val="105"/>
          <w:sz w:val="24"/>
        </w:rPr>
        <w:t>The optimal template effect in hippocampus studies of diseased populations.</w:t>
      </w:r>
      <w:r>
        <w:rPr>
          <w:spacing w:val="40"/>
          <w:w w:val="105"/>
          <w:sz w:val="24"/>
        </w:rPr>
        <w:t xml:space="preserve"> </w:t>
      </w:r>
      <w:r>
        <w:rPr>
          <w:i/>
          <w:w w:val="105"/>
          <w:sz w:val="24"/>
        </w:rPr>
        <w:t xml:space="preserve">Neuroimage </w:t>
      </w:r>
      <w:r>
        <w:rPr>
          <w:b/>
          <w:w w:val="105"/>
          <w:sz w:val="24"/>
        </w:rPr>
        <w:t>49</w:t>
      </w:r>
      <w:r>
        <w:rPr>
          <w:w w:val="105"/>
          <w:sz w:val="24"/>
        </w:rPr>
        <w:t>, 2457–66 (2010).</w:t>
      </w:r>
    </w:p>
    <w:p w14:paraId="13784134" w14:textId="77777777" w:rsidR="005F326E" w:rsidRDefault="005F326E">
      <w:pPr>
        <w:spacing w:line="376" w:lineRule="auto"/>
        <w:jc w:val="both"/>
        <w:rPr>
          <w:sz w:val="24"/>
        </w:rPr>
        <w:sectPr w:rsidR="005F326E" w:rsidSect="008C17C3">
          <w:pgSz w:w="12240" w:h="15840"/>
          <w:pgMar w:top="1320" w:right="0" w:bottom="280" w:left="940" w:header="720" w:footer="720" w:gutter="0"/>
          <w:cols w:num="2" w:space="720" w:equalWidth="0">
            <w:col w:w="341" w:space="49"/>
            <w:col w:w="10910"/>
          </w:cols>
        </w:sectPr>
      </w:pPr>
    </w:p>
    <w:p w14:paraId="076A1560" w14:textId="77777777" w:rsidR="005F326E" w:rsidRDefault="005F326E">
      <w:pPr>
        <w:pStyle w:val="BodyText"/>
        <w:spacing w:before="5"/>
        <w:ind w:left="0"/>
        <w:rPr>
          <w:sz w:val="21"/>
        </w:rPr>
      </w:pPr>
    </w:p>
    <w:p w14:paraId="0BC2C12B" w14:textId="77777777" w:rsidR="005F326E" w:rsidRDefault="00000000">
      <w:pPr>
        <w:ind w:left="110"/>
        <w:rPr>
          <w:rFonts w:ascii="Arial"/>
          <w:sz w:val="12"/>
        </w:rPr>
      </w:pPr>
      <w:r>
        <w:rPr>
          <w:rFonts w:ascii="Arial"/>
          <w:spacing w:val="-5"/>
          <w:sz w:val="12"/>
        </w:rPr>
        <w:t>764</w:t>
      </w:r>
    </w:p>
    <w:p w14:paraId="4979586D" w14:textId="77777777" w:rsidR="005F326E" w:rsidRDefault="005F326E">
      <w:pPr>
        <w:pStyle w:val="BodyText"/>
        <w:ind w:left="0"/>
        <w:rPr>
          <w:rFonts w:ascii="Arial"/>
          <w:sz w:val="18"/>
        </w:rPr>
      </w:pPr>
    </w:p>
    <w:p w14:paraId="4F422437" w14:textId="77777777" w:rsidR="005F326E" w:rsidRDefault="005F326E">
      <w:pPr>
        <w:pStyle w:val="BodyText"/>
        <w:ind w:left="0"/>
        <w:rPr>
          <w:rFonts w:ascii="Arial"/>
          <w:sz w:val="18"/>
        </w:rPr>
      </w:pPr>
    </w:p>
    <w:p w14:paraId="37742AEC" w14:textId="77777777" w:rsidR="005F326E" w:rsidRDefault="005F326E">
      <w:pPr>
        <w:pStyle w:val="BodyText"/>
        <w:ind w:left="0"/>
        <w:rPr>
          <w:rFonts w:ascii="Arial"/>
          <w:sz w:val="18"/>
        </w:rPr>
      </w:pPr>
    </w:p>
    <w:p w14:paraId="7E9F6A82" w14:textId="77777777" w:rsidR="005F326E" w:rsidRDefault="005F326E">
      <w:pPr>
        <w:pStyle w:val="BodyText"/>
        <w:spacing w:before="3"/>
        <w:ind w:left="0"/>
        <w:rPr>
          <w:rFonts w:ascii="Arial"/>
          <w:sz w:val="16"/>
        </w:rPr>
      </w:pPr>
    </w:p>
    <w:p w14:paraId="44C60812" w14:textId="77777777" w:rsidR="005F326E" w:rsidRDefault="00000000">
      <w:pPr>
        <w:ind w:left="110"/>
        <w:rPr>
          <w:rFonts w:ascii="Arial"/>
          <w:sz w:val="12"/>
        </w:rPr>
      </w:pPr>
      <w:r>
        <w:rPr>
          <w:rFonts w:ascii="Arial"/>
          <w:spacing w:val="-5"/>
          <w:sz w:val="12"/>
        </w:rPr>
        <w:t>765</w:t>
      </w:r>
    </w:p>
    <w:p w14:paraId="7C306457" w14:textId="77777777" w:rsidR="005F326E" w:rsidRDefault="005F326E">
      <w:pPr>
        <w:pStyle w:val="BodyText"/>
        <w:ind w:left="0"/>
        <w:rPr>
          <w:rFonts w:ascii="Arial"/>
          <w:sz w:val="18"/>
        </w:rPr>
      </w:pPr>
    </w:p>
    <w:p w14:paraId="67865A95" w14:textId="77777777" w:rsidR="005F326E" w:rsidRDefault="005F326E">
      <w:pPr>
        <w:pStyle w:val="BodyText"/>
        <w:spacing w:before="1"/>
        <w:ind w:left="0"/>
        <w:rPr>
          <w:rFonts w:ascii="Arial"/>
          <w:sz w:val="18"/>
        </w:rPr>
      </w:pPr>
    </w:p>
    <w:p w14:paraId="284E056F" w14:textId="77777777" w:rsidR="005F326E" w:rsidRDefault="00000000">
      <w:pPr>
        <w:ind w:left="110"/>
        <w:rPr>
          <w:rFonts w:ascii="Arial"/>
          <w:sz w:val="12"/>
        </w:rPr>
      </w:pPr>
      <w:r>
        <w:rPr>
          <w:rFonts w:ascii="Arial"/>
          <w:spacing w:val="-5"/>
          <w:sz w:val="12"/>
        </w:rPr>
        <w:t>766</w:t>
      </w:r>
    </w:p>
    <w:p w14:paraId="54333E1A" w14:textId="77777777" w:rsidR="005F326E" w:rsidRDefault="005F326E">
      <w:pPr>
        <w:pStyle w:val="BodyText"/>
        <w:ind w:left="0"/>
        <w:rPr>
          <w:rFonts w:ascii="Arial"/>
          <w:sz w:val="18"/>
        </w:rPr>
      </w:pPr>
    </w:p>
    <w:p w14:paraId="4CE24FEC" w14:textId="77777777" w:rsidR="005F326E" w:rsidRDefault="005F326E">
      <w:pPr>
        <w:pStyle w:val="BodyText"/>
        <w:ind w:left="0"/>
        <w:rPr>
          <w:rFonts w:ascii="Arial"/>
          <w:sz w:val="18"/>
        </w:rPr>
      </w:pPr>
    </w:p>
    <w:p w14:paraId="212100D4" w14:textId="77777777" w:rsidR="005F326E" w:rsidRDefault="005F326E">
      <w:pPr>
        <w:pStyle w:val="BodyText"/>
        <w:ind w:left="0"/>
        <w:rPr>
          <w:rFonts w:ascii="Arial"/>
          <w:sz w:val="18"/>
        </w:rPr>
      </w:pPr>
    </w:p>
    <w:p w14:paraId="0A2994AB" w14:textId="77777777" w:rsidR="005F326E" w:rsidRDefault="005F326E">
      <w:pPr>
        <w:pStyle w:val="BodyText"/>
        <w:spacing w:before="4"/>
        <w:ind w:left="0"/>
        <w:rPr>
          <w:rFonts w:ascii="Arial"/>
          <w:sz w:val="16"/>
        </w:rPr>
      </w:pPr>
    </w:p>
    <w:p w14:paraId="78391AD1" w14:textId="77777777" w:rsidR="005F326E" w:rsidRDefault="00000000">
      <w:pPr>
        <w:ind w:left="110"/>
        <w:rPr>
          <w:rFonts w:ascii="Arial"/>
          <w:sz w:val="12"/>
        </w:rPr>
      </w:pPr>
      <w:r>
        <w:rPr>
          <w:rFonts w:ascii="Arial"/>
          <w:spacing w:val="-5"/>
          <w:sz w:val="12"/>
        </w:rPr>
        <w:t>767</w:t>
      </w:r>
    </w:p>
    <w:p w14:paraId="41C6B4B1" w14:textId="77777777" w:rsidR="005F326E" w:rsidRDefault="005F326E">
      <w:pPr>
        <w:pStyle w:val="BodyText"/>
        <w:ind w:left="0"/>
        <w:rPr>
          <w:rFonts w:ascii="Arial"/>
          <w:sz w:val="18"/>
        </w:rPr>
      </w:pPr>
    </w:p>
    <w:p w14:paraId="7F0ED25F" w14:textId="77777777" w:rsidR="005F326E" w:rsidRDefault="005F326E">
      <w:pPr>
        <w:pStyle w:val="BodyText"/>
        <w:spacing w:before="1"/>
        <w:ind w:left="0"/>
        <w:rPr>
          <w:rFonts w:ascii="Arial"/>
          <w:sz w:val="18"/>
        </w:rPr>
      </w:pPr>
    </w:p>
    <w:p w14:paraId="76A9922D" w14:textId="77777777" w:rsidR="005F326E" w:rsidRDefault="00000000">
      <w:pPr>
        <w:ind w:left="110"/>
        <w:rPr>
          <w:rFonts w:ascii="Arial"/>
          <w:sz w:val="12"/>
        </w:rPr>
      </w:pPr>
      <w:r>
        <w:rPr>
          <w:rFonts w:ascii="Arial"/>
          <w:spacing w:val="-5"/>
          <w:sz w:val="12"/>
        </w:rPr>
        <w:t>768</w:t>
      </w:r>
    </w:p>
    <w:p w14:paraId="6259B85D" w14:textId="77777777" w:rsidR="005F326E" w:rsidRDefault="005F326E">
      <w:pPr>
        <w:pStyle w:val="BodyText"/>
        <w:ind w:left="0"/>
        <w:rPr>
          <w:rFonts w:ascii="Arial"/>
          <w:sz w:val="18"/>
        </w:rPr>
      </w:pPr>
    </w:p>
    <w:p w14:paraId="2702B6E8" w14:textId="77777777" w:rsidR="005F326E" w:rsidRDefault="005F326E">
      <w:pPr>
        <w:pStyle w:val="BodyText"/>
        <w:spacing w:before="7"/>
        <w:ind w:left="0"/>
        <w:rPr>
          <w:rFonts w:ascii="Arial"/>
          <w:sz w:val="14"/>
        </w:rPr>
      </w:pPr>
    </w:p>
    <w:p w14:paraId="2E2FA412" w14:textId="77777777" w:rsidR="005F326E" w:rsidRDefault="00000000">
      <w:pPr>
        <w:ind w:left="110"/>
        <w:rPr>
          <w:rFonts w:ascii="Arial"/>
          <w:sz w:val="12"/>
        </w:rPr>
      </w:pPr>
      <w:r>
        <w:rPr>
          <w:rFonts w:ascii="Arial"/>
          <w:spacing w:val="-5"/>
          <w:sz w:val="12"/>
        </w:rPr>
        <w:t>769</w:t>
      </w:r>
    </w:p>
    <w:p w14:paraId="74B60C72" w14:textId="77777777" w:rsidR="005F326E" w:rsidRDefault="005F326E">
      <w:pPr>
        <w:pStyle w:val="BodyText"/>
        <w:ind w:left="0"/>
        <w:rPr>
          <w:rFonts w:ascii="Arial"/>
          <w:sz w:val="18"/>
        </w:rPr>
      </w:pPr>
    </w:p>
    <w:p w14:paraId="07085D51" w14:textId="77777777" w:rsidR="005F326E" w:rsidRDefault="005F326E">
      <w:pPr>
        <w:pStyle w:val="BodyText"/>
        <w:spacing w:before="1"/>
        <w:ind w:left="0"/>
        <w:rPr>
          <w:rFonts w:ascii="Arial"/>
          <w:sz w:val="18"/>
        </w:rPr>
      </w:pPr>
    </w:p>
    <w:p w14:paraId="66F08F1E" w14:textId="77777777" w:rsidR="005F326E" w:rsidRDefault="00000000">
      <w:pPr>
        <w:ind w:left="110"/>
        <w:rPr>
          <w:rFonts w:ascii="Arial"/>
          <w:sz w:val="12"/>
        </w:rPr>
      </w:pPr>
      <w:r>
        <w:rPr>
          <w:rFonts w:ascii="Arial"/>
          <w:spacing w:val="-5"/>
          <w:sz w:val="12"/>
        </w:rPr>
        <w:t>770</w:t>
      </w:r>
    </w:p>
    <w:p w14:paraId="35AF4F8F" w14:textId="77777777" w:rsidR="005F326E" w:rsidRDefault="005F326E">
      <w:pPr>
        <w:pStyle w:val="BodyText"/>
        <w:ind w:left="0"/>
        <w:rPr>
          <w:rFonts w:ascii="Arial"/>
          <w:sz w:val="18"/>
        </w:rPr>
      </w:pPr>
    </w:p>
    <w:p w14:paraId="218BFCBD" w14:textId="77777777" w:rsidR="005F326E" w:rsidRDefault="005F326E">
      <w:pPr>
        <w:pStyle w:val="BodyText"/>
        <w:ind w:left="0"/>
        <w:rPr>
          <w:rFonts w:ascii="Arial"/>
          <w:sz w:val="18"/>
        </w:rPr>
      </w:pPr>
    </w:p>
    <w:p w14:paraId="126BA5B2" w14:textId="77777777" w:rsidR="005F326E" w:rsidRDefault="005F326E">
      <w:pPr>
        <w:pStyle w:val="BodyText"/>
        <w:ind w:left="0"/>
        <w:rPr>
          <w:rFonts w:ascii="Arial"/>
          <w:sz w:val="18"/>
        </w:rPr>
      </w:pPr>
    </w:p>
    <w:p w14:paraId="46C058A2" w14:textId="77777777" w:rsidR="005F326E" w:rsidRDefault="005F326E">
      <w:pPr>
        <w:pStyle w:val="BodyText"/>
        <w:spacing w:before="3"/>
        <w:ind w:left="0"/>
        <w:rPr>
          <w:rFonts w:ascii="Arial"/>
          <w:sz w:val="16"/>
        </w:rPr>
      </w:pPr>
    </w:p>
    <w:p w14:paraId="5C1516D1" w14:textId="77777777" w:rsidR="005F326E" w:rsidRDefault="00000000">
      <w:pPr>
        <w:ind w:left="110"/>
        <w:rPr>
          <w:rFonts w:ascii="Arial"/>
          <w:sz w:val="12"/>
        </w:rPr>
      </w:pPr>
      <w:r>
        <w:rPr>
          <w:rFonts w:ascii="Arial"/>
          <w:spacing w:val="-5"/>
          <w:sz w:val="12"/>
        </w:rPr>
        <w:t>771</w:t>
      </w:r>
    </w:p>
    <w:p w14:paraId="30193335" w14:textId="77777777" w:rsidR="005F326E" w:rsidRDefault="005F326E">
      <w:pPr>
        <w:pStyle w:val="BodyText"/>
        <w:ind w:left="0"/>
        <w:rPr>
          <w:rFonts w:ascii="Arial"/>
          <w:sz w:val="18"/>
        </w:rPr>
      </w:pPr>
    </w:p>
    <w:p w14:paraId="51CE4594" w14:textId="77777777" w:rsidR="005F326E" w:rsidRDefault="005F326E">
      <w:pPr>
        <w:pStyle w:val="BodyText"/>
        <w:spacing w:before="1"/>
        <w:ind w:left="0"/>
        <w:rPr>
          <w:rFonts w:ascii="Arial"/>
          <w:sz w:val="18"/>
        </w:rPr>
      </w:pPr>
    </w:p>
    <w:p w14:paraId="715029FC" w14:textId="77777777" w:rsidR="005F326E" w:rsidRDefault="00000000">
      <w:pPr>
        <w:ind w:left="110"/>
        <w:rPr>
          <w:rFonts w:ascii="Arial"/>
          <w:sz w:val="12"/>
        </w:rPr>
      </w:pPr>
      <w:r>
        <w:rPr>
          <w:rFonts w:ascii="Arial"/>
          <w:spacing w:val="-5"/>
          <w:sz w:val="12"/>
        </w:rPr>
        <w:t>772</w:t>
      </w:r>
    </w:p>
    <w:p w14:paraId="2B67A5FA" w14:textId="77777777" w:rsidR="005F326E" w:rsidRDefault="005F326E">
      <w:pPr>
        <w:pStyle w:val="BodyText"/>
        <w:ind w:left="0"/>
        <w:rPr>
          <w:rFonts w:ascii="Arial"/>
          <w:sz w:val="18"/>
        </w:rPr>
      </w:pPr>
    </w:p>
    <w:p w14:paraId="42574435" w14:textId="77777777" w:rsidR="005F326E" w:rsidRDefault="005F326E">
      <w:pPr>
        <w:pStyle w:val="BodyText"/>
        <w:ind w:left="0"/>
        <w:rPr>
          <w:rFonts w:ascii="Arial"/>
          <w:sz w:val="18"/>
        </w:rPr>
      </w:pPr>
    </w:p>
    <w:p w14:paraId="28E07DAC" w14:textId="77777777" w:rsidR="005F326E" w:rsidRDefault="005F326E">
      <w:pPr>
        <w:pStyle w:val="BodyText"/>
        <w:ind w:left="0"/>
        <w:rPr>
          <w:rFonts w:ascii="Arial"/>
          <w:sz w:val="18"/>
        </w:rPr>
      </w:pPr>
    </w:p>
    <w:p w14:paraId="4741EFD9" w14:textId="77777777" w:rsidR="005F326E" w:rsidRDefault="005F326E">
      <w:pPr>
        <w:pStyle w:val="BodyText"/>
        <w:ind w:left="0"/>
        <w:rPr>
          <w:rFonts w:ascii="Arial"/>
          <w:sz w:val="18"/>
        </w:rPr>
      </w:pPr>
    </w:p>
    <w:p w14:paraId="479B32CB" w14:textId="77777777" w:rsidR="005F326E" w:rsidRDefault="005F326E">
      <w:pPr>
        <w:pStyle w:val="BodyText"/>
        <w:ind w:left="0"/>
        <w:rPr>
          <w:rFonts w:ascii="Arial"/>
          <w:sz w:val="18"/>
        </w:rPr>
      </w:pPr>
    </w:p>
    <w:p w14:paraId="27F88338" w14:textId="77777777" w:rsidR="005F326E" w:rsidRDefault="005F326E">
      <w:pPr>
        <w:pStyle w:val="BodyText"/>
        <w:ind w:left="0"/>
        <w:rPr>
          <w:rFonts w:ascii="Arial"/>
          <w:sz w:val="18"/>
        </w:rPr>
      </w:pPr>
    </w:p>
    <w:p w14:paraId="03CEBD49" w14:textId="77777777" w:rsidR="005F326E" w:rsidRDefault="00000000">
      <w:pPr>
        <w:ind w:left="110"/>
        <w:rPr>
          <w:rFonts w:ascii="Arial"/>
          <w:sz w:val="12"/>
        </w:rPr>
      </w:pPr>
      <w:r>
        <w:rPr>
          <w:rFonts w:ascii="Arial"/>
          <w:spacing w:val="-5"/>
          <w:sz w:val="12"/>
        </w:rPr>
        <w:t>773</w:t>
      </w:r>
    </w:p>
    <w:p w14:paraId="2D404701" w14:textId="77777777" w:rsidR="005F326E" w:rsidRDefault="005F326E">
      <w:pPr>
        <w:pStyle w:val="BodyText"/>
        <w:ind w:left="0"/>
        <w:rPr>
          <w:rFonts w:ascii="Arial"/>
          <w:sz w:val="18"/>
        </w:rPr>
      </w:pPr>
    </w:p>
    <w:p w14:paraId="15F0AEA8" w14:textId="77777777" w:rsidR="005F326E" w:rsidRDefault="005F326E">
      <w:pPr>
        <w:pStyle w:val="BodyText"/>
        <w:spacing w:before="1"/>
        <w:ind w:left="0"/>
        <w:rPr>
          <w:rFonts w:ascii="Arial"/>
          <w:sz w:val="18"/>
        </w:rPr>
      </w:pPr>
    </w:p>
    <w:p w14:paraId="4D692CD6" w14:textId="77777777" w:rsidR="005F326E" w:rsidRDefault="00000000">
      <w:pPr>
        <w:ind w:left="110"/>
        <w:rPr>
          <w:rFonts w:ascii="Arial"/>
          <w:sz w:val="12"/>
        </w:rPr>
      </w:pPr>
      <w:r>
        <w:rPr>
          <w:rFonts w:ascii="Arial"/>
          <w:spacing w:val="-5"/>
          <w:sz w:val="12"/>
        </w:rPr>
        <w:t>774</w:t>
      </w:r>
    </w:p>
    <w:p w14:paraId="56E9E45C" w14:textId="77777777" w:rsidR="005F326E" w:rsidRDefault="005F326E">
      <w:pPr>
        <w:pStyle w:val="BodyText"/>
        <w:ind w:left="0"/>
        <w:rPr>
          <w:rFonts w:ascii="Arial"/>
          <w:sz w:val="18"/>
        </w:rPr>
      </w:pPr>
    </w:p>
    <w:p w14:paraId="65EA765C" w14:textId="77777777" w:rsidR="005F326E" w:rsidRDefault="005F326E">
      <w:pPr>
        <w:pStyle w:val="BodyText"/>
        <w:spacing w:before="7"/>
        <w:ind w:left="0"/>
        <w:rPr>
          <w:rFonts w:ascii="Arial"/>
          <w:sz w:val="14"/>
        </w:rPr>
      </w:pPr>
    </w:p>
    <w:p w14:paraId="6ECB9890" w14:textId="77777777" w:rsidR="005F326E" w:rsidRDefault="00000000">
      <w:pPr>
        <w:ind w:left="110"/>
        <w:rPr>
          <w:rFonts w:ascii="Arial"/>
          <w:sz w:val="12"/>
        </w:rPr>
      </w:pPr>
      <w:r>
        <w:rPr>
          <w:rFonts w:ascii="Arial"/>
          <w:spacing w:val="-5"/>
          <w:sz w:val="12"/>
        </w:rPr>
        <w:t>775</w:t>
      </w:r>
    </w:p>
    <w:p w14:paraId="13A8B0CB" w14:textId="77777777" w:rsidR="005F326E" w:rsidRDefault="005F326E">
      <w:pPr>
        <w:pStyle w:val="BodyText"/>
        <w:ind w:left="0"/>
        <w:rPr>
          <w:rFonts w:ascii="Arial"/>
          <w:sz w:val="18"/>
        </w:rPr>
      </w:pPr>
    </w:p>
    <w:p w14:paraId="4993258D" w14:textId="77777777" w:rsidR="005F326E" w:rsidRDefault="005F326E">
      <w:pPr>
        <w:pStyle w:val="BodyText"/>
        <w:spacing w:before="1"/>
        <w:ind w:left="0"/>
        <w:rPr>
          <w:rFonts w:ascii="Arial"/>
          <w:sz w:val="18"/>
        </w:rPr>
      </w:pPr>
    </w:p>
    <w:p w14:paraId="2D1468D7" w14:textId="77777777" w:rsidR="005F326E" w:rsidRDefault="00000000">
      <w:pPr>
        <w:ind w:left="110"/>
        <w:rPr>
          <w:rFonts w:ascii="Arial"/>
          <w:sz w:val="12"/>
        </w:rPr>
      </w:pPr>
      <w:r>
        <w:rPr>
          <w:rFonts w:ascii="Arial"/>
          <w:spacing w:val="-5"/>
          <w:sz w:val="12"/>
        </w:rPr>
        <w:t>776</w:t>
      </w:r>
    </w:p>
    <w:p w14:paraId="0306D90D" w14:textId="77777777" w:rsidR="005F326E" w:rsidRDefault="005F326E">
      <w:pPr>
        <w:pStyle w:val="BodyText"/>
        <w:ind w:left="0"/>
        <w:rPr>
          <w:rFonts w:ascii="Arial"/>
          <w:sz w:val="18"/>
        </w:rPr>
      </w:pPr>
    </w:p>
    <w:p w14:paraId="38C16C23" w14:textId="77777777" w:rsidR="005F326E" w:rsidRDefault="005F326E">
      <w:pPr>
        <w:pStyle w:val="BodyText"/>
        <w:ind w:left="0"/>
        <w:rPr>
          <w:rFonts w:ascii="Arial"/>
          <w:sz w:val="18"/>
        </w:rPr>
      </w:pPr>
    </w:p>
    <w:p w14:paraId="6F5E5F32" w14:textId="77777777" w:rsidR="005F326E" w:rsidRDefault="005F326E">
      <w:pPr>
        <w:pStyle w:val="BodyText"/>
        <w:ind w:left="0"/>
        <w:rPr>
          <w:rFonts w:ascii="Arial"/>
          <w:sz w:val="18"/>
        </w:rPr>
      </w:pPr>
    </w:p>
    <w:p w14:paraId="1276E1E6" w14:textId="77777777" w:rsidR="005F326E" w:rsidRDefault="005F326E">
      <w:pPr>
        <w:pStyle w:val="BodyText"/>
        <w:spacing w:before="4"/>
        <w:ind w:left="0"/>
        <w:rPr>
          <w:rFonts w:ascii="Arial"/>
          <w:sz w:val="16"/>
        </w:rPr>
      </w:pPr>
    </w:p>
    <w:p w14:paraId="75C4FB36" w14:textId="77777777" w:rsidR="005F326E" w:rsidRDefault="00000000">
      <w:pPr>
        <w:ind w:left="110"/>
        <w:rPr>
          <w:rFonts w:ascii="Arial"/>
          <w:sz w:val="12"/>
        </w:rPr>
      </w:pPr>
      <w:r>
        <w:rPr>
          <w:rFonts w:ascii="Arial"/>
          <w:spacing w:val="-5"/>
          <w:sz w:val="12"/>
        </w:rPr>
        <w:t>777</w:t>
      </w:r>
    </w:p>
    <w:p w14:paraId="20E62B79" w14:textId="77777777" w:rsidR="005F326E" w:rsidRDefault="005F326E">
      <w:pPr>
        <w:pStyle w:val="BodyText"/>
        <w:ind w:left="0"/>
        <w:rPr>
          <w:rFonts w:ascii="Arial"/>
          <w:sz w:val="18"/>
        </w:rPr>
      </w:pPr>
    </w:p>
    <w:p w14:paraId="391E872A" w14:textId="77777777" w:rsidR="005F326E" w:rsidRDefault="005F326E">
      <w:pPr>
        <w:pStyle w:val="BodyText"/>
        <w:spacing w:before="1"/>
        <w:ind w:left="0"/>
        <w:rPr>
          <w:rFonts w:ascii="Arial"/>
          <w:sz w:val="18"/>
        </w:rPr>
      </w:pPr>
    </w:p>
    <w:p w14:paraId="633437AA" w14:textId="77777777" w:rsidR="005F326E" w:rsidRDefault="00000000">
      <w:pPr>
        <w:ind w:left="110"/>
        <w:rPr>
          <w:rFonts w:ascii="Arial"/>
          <w:sz w:val="12"/>
        </w:rPr>
      </w:pPr>
      <w:r>
        <w:rPr>
          <w:rFonts w:ascii="Arial"/>
          <w:spacing w:val="-5"/>
          <w:sz w:val="12"/>
        </w:rPr>
        <w:t>778</w:t>
      </w:r>
    </w:p>
    <w:p w14:paraId="654853B1" w14:textId="77777777" w:rsidR="005F326E" w:rsidRDefault="005F326E">
      <w:pPr>
        <w:pStyle w:val="BodyText"/>
        <w:ind w:left="0"/>
        <w:rPr>
          <w:rFonts w:ascii="Arial"/>
          <w:sz w:val="18"/>
        </w:rPr>
      </w:pPr>
    </w:p>
    <w:p w14:paraId="22BF8C76" w14:textId="77777777" w:rsidR="005F326E" w:rsidRDefault="005F326E">
      <w:pPr>
        <w:pStyle w:val="BodyText"/>
        <w:spacing w:before="7"/>
        <w:ind w:left="0"/>
        <w:rPr>
          <w:rFonts w:ascii="Arial"/>
          <w:sz w:val="14"/>
        </w:rPr>
      </w:pPr>
    </w:p>
    <w:p w14:paraId="297C5892" w14:textId="77777777" w:rsidR="005F326E" w:rsidRDefault="00000000">
      <w:pPr>
        <w:ind w:left="110"/>
        <w:rPr>
          <w:rFonts w:ascii="Arial"/>
          <w:sz w:val="12"/>
        </w:rPr>
      </w:pPr>
      <w:r>
        <w:rPr>
          <w:rFonts w:ascii="Arial"/>
          <w:spacing w:val="-5"/>
          <w:sz w:val="12"/>
        </w:rPr>
        <w:t>779</w:t>
      </w:r>
    </w:p>
    <w:p w14:paraId="225E9A61" w14:textId="77777777" w:rsidR="005F326E" w:rsidRDefault="005F326E">
      <w:pPr>
        <w:pStyle w:val="BodyText"/>
        <w:ind w:left="0"/>
        <w:rPr>
          <w:rFonts w:ascii="Arial"/>
          <w:sz w:val="18"/>
        </w:rPr>
      </w:pPr>
    </w:p>
    <w:p w14:paraId="22553DB4" w14:textId="77777777" w:rsidR="005F326E" w:rsidRDefault="005F326E">
      <w:pPr>
        <w:pStyle w:val="BodyText"/>
        <w:spacing w:before="1"/>
        <w:ind w:left="0"/>
        <w:rPr>
          <w:rFonts w:ascii="Arial"/>
          <w:sz w:val="18"/>
        </w:rPr>
      </w:pPr>
    </w:p>
    <w:p w14:paraId="3B2CDA4A" w14:textId="77777777" w:rsidR="005F326E" w:rsidRDefault="00000000">
      <w:pPr>
        <w:ind w:left="110"/>
        <w:rPr>
          <w:rFonts w:ascii="Arial"/>
          <w:sz w:val="12"/>
        </w:rPr>
      </w:pPr>
      <w:r>
        <w:rPr>
          <w:rFonts w:ascii="Arial"/>
          <w:spacing w:val="-5"/>
          <w:sz w:val="12"/>
        </w:rPr>
        <w:t>780</w:t>
      </w:r>
    </w:p>
    <w:p w14:paraId="42BF0FB1" w14:textId="77777777" w:rsidR="005F326E" w:rsidRDefault="005F326E">
      <w:pPr>
        <w:pStyle w:val="BodyText"/>
        <w:ind w:left="0"/>
        <w:rPr>
          <w:rFonts w:ascii="Arial"/>
          <w:sz w:val="18"/>
        </w:rPr>
      </w:pPr>
    </w:p>
    <w:p w14:paraId="36C9C5BB" w14:textId="77777777" w:rsidR="005F326E" w:rsidRDefault="005F326E">
      <w:pPr>
        <w:pStyle w:val="BodyText"/>
        <w:spacing w:before="7"/>
        <w:ind w:left="0"/>
        <w:rPr>
          <w:rFonts w:ascii="Arial"/>
          <w:sz w:val="14"/>
        </w:rPr>
      </w:pPr>
    </w:p>
    <w:p w14:paraId="75B354E5" w14:textId="77777777" w:rsidR="005F326E" w:rsidRDefault="00000000">
      <w:pPr>
        <w:ind w:left="110"/>
        <w:rPr>
          <w:rFonts w:ascii="Arial"/>
          <w:sz w:val="12"/>
        </w:rPr>
      </w:pPr>
      <w:r>
        <w:rPr>
          <w:rFonts w:ascii="Arial"/>
          <w:spacing w:val="-5"/>
          <w:sz w:val="12"/>
        </w:rPr>
        <w:t>781</w:t>
      </w:r>
    </w:p>
    <w:p w14:paraId="7BCCDDB5" w14:textId="77777777" w:rsidR="005F326E" w:rsidRDefault="005F326E">
      <w:pPr>
        <w:pStyle w:val="BodyText"/>
        <w:ind w:left="0"/>
        <w:rPr>
          <w:rFonts w:ascii="Arial"/>
          <w:sz w:val="18"/>
        </w:rPr>
      </w:pPr>
    </w:p>
    <w:p w14:paraId="7D626701" w14:textId="77777777" w:rsidR="005F326E" w:rsidRDefault="005F326E">
      <w:pPr>
        <w:pStyle w:val="BodyText"/>
        <w:spacing w:before="1"/>
        <w:ind w:left="0"/>
        <w:rPr>
          <w:rFonts w:ascii="Arial"/>
          <w:sz w:val="18"/>
        </w:rPr>
      </w:pPr>
    </w:p>
    <w:p w14:paraId="4316941D" w14:textId="77777777" w:rsidR="005F326E" w:rsidRDefault="00000000">
      <w:pPr>
        <w:ind w:left="110"/>
        <w:rPr>
          <w:rFonts w:ascii="Arial"/>
          <w:sz w:val="12"/>
        </w:rPr>
      </w:pPr>
      <w:r>
        <w:rPr>
          <w:rFonts w:ascii="Arial"/>
          <w:spacing w:val="-5"/>
          <w:sz w:val="12"/>
        </w:rPr>
        <w:t>782</w:t>
      </w:r>
    </w:p>
    <w:p w14:paraId="543CF506" w14:textId="77777777" w:rsidR="005F326E" w:rsidRDefault="005F326E">
      <w:pPr>
        <w:pStyle w:val="BodyText"/>
        <w:ind w:left="0"/>
        <w:rPr>
          <w:rFonts w:ascii="Arial"/>
          <w:sz w:val="18"/>
        </w:rPr>
      </w:pPr>
    </w:p>
    <w:p w14:paraId="4190D4E0" w14:textId="77777777" w:rsidR="005F326E" w:rsidRDefault="005F326E">
      <w:pPr>
        <w:pStyle w:val="BodyText"/>
        <w:spacing w:before="7"/>
        <w:ind w:left="0"/>
        <w:rPr>
          <w:rFonts w:ascii="Arial"/>
          <w:sz w:val="14"/>
        </w:rPr>
      </w:pPr>
    </w:p>
    <w:p w14:paraId="6C436C37" w14:textId="77777777" w:rsidR="005F326E" w:rsidRDefault="00000000">
      <w:pPr>
        <w:ind w:left="110"/>
        <w:rPr>
          <w:rFonts w:ascii="Arial"/>
          <w:sz w:val="12"/>
        </w:rPr>
      </w:pPr>
      <w:r>
        <w:rPr>
          <w:rFonts w:ascii="Arial"/>
          <w:spacing w:val="-5"/>
          <w:sz w:val="12"/>
        </w:rPr>
        <w:t>783</w:t>
      </w:r>
    </w:p>
    <w:p w14:paraId="719B67D3" w14:textId="77777777" w:rsidR="005F326E" w:rsidRDefault="00000000">
      <w:pPr>
        <w:pStyle w:val="ListParagraph"/>
        <w:numPr>
          <w:ilvl w:val="0"/>
          <w:numId w:val="1"/>
        </w:numPr>
        <w:tabs>
          <w:tab w:val="left" w:pos="864"/>
        </w:tabs>
        <w:spacing w:before="135" w:line="376" w:lineRule="auto"/>
        <w:ind w:right="1384"/>
        <w:jc w:val="both"/>
        <w:rPr>
          <w:sz w:val="24"/>
        </w:rPr>
      </w:pPr>
      <w:r>
        <w:br w:type="column"/>
      </w:r>
      <w:proofErr w:type="spellStart"/>
      <w:r>
        <w:rPr>
          <w:w w:val="105"/>
          <w:sz w:val="24"/>
        </w:rPr>
        <w:t>Avants</w:t>
      </w:r>
      <w:proofErr w:type="spellEnd"/>
      <w:r>
        <w:rPr>
          <w:w w:val="105"/>
          <w:sz w:val="24"/>
        </w:rPr>
        <w:t xml:space="preserve">, B. B., Tustison, N. J., Wu, J., Cook, P. A. &amp; Gee, J. C. An </w:t>
      </w:r>
      <w:proofErr w:type="gramStart"/>
      <w:r>
        <w:rPr>
          <w:w w:val="105"/>
          <w:sz w:val="24"/>
        </w:rPr>
        <w:t>open source</w:t>
      </w:r>
      <w:proofErr w:type="gramEnd"/>
      <w:r>
        <w:rPr>
          <w:w w:val="105"/>
          <w:sz w:val="24"/>
        </w:rPr>
        <w:t xml:space="preserve"> multivariate framework for n-tissue segmentation with evaluation on public data. </w:t>
      </w:r>
      <w:proofErr w:type="spellStart"/>
      <w:r>
        <w:rPr>
          <w:i/>
          <w:w w:val="105"/>
          <w:sz w:val="24"/>
        </w:rPr>
        <w:t>Neuroinformatics</w:t>
      </w:r>
      <w:proofErr w:type="spellEnd"/>
      <w:r>
        <w:rPr>
          <w:i/>
          <w:w w:val="105"/>
          <w:sz w:val="24"/>
        </w:rPr>
        <w:t xml:space="preserve"> </w:t>
      </w:r>
      <w:r>
        <w:rPr>
          <w:b/>
          <w:w w:val="105"/>
          <w:sz w:val="24"/>
        </w:rPr>
        <w:t>9</w:t>
      </w:r>
      <w:r>
        <w:rPr>
          <w:w w:val="105"/>
          <w:sz w:val="24"/>
        </w:rPr>
        <w:t>, 381–400 (2011).</w:t>
      </w:r>
    </w:p>
    <w:p w14:paraId="71EAEE6E" w14:textId="77777777" w:rsidR="005F326E" w:rsidRDefault="00000000">
      <w:pPr>
        <w:pStyle w:val="ListParagraph"/>
        <w:numPr>
          <w:ilvl w:val="0"/>
          <w:numId w:val="1"/>
        </w:numPr>
        <w:tabs>
          <w:tab w:val="left" w:pos="864"/>
        </w:tabs>
        <w:spacing w:line="376" w:lineRule="auto"/>
        <w:jc w:val="both"/>
        <w:rPr>
          <w:sz w:val="24"/>
        </w:rPr>
      </w:pPr>
      <w:proofErr w:type="spellStart"/>
      <w:r>
        <w:rPr>
          <w:sz w:val="24"/>
        </w:rPr>
        <w:t>Manjón</w:t>
      </w:r>
      <w:proofErr w:type="spellEnd"/>
      <w:r>
        <w:rPr>
          <w:sz w:val="24"/>
        </w:rPr>
        <w:t>,</w:t>
      </w:r>
      <w:r>
        <w:rPr>
          <w:spacing w:val="40"/>
          <w:sz w:val="24"/>
        </w:rPr>
        <w:t xml:space="preserve"> </w:t>
      </w:r>
      <w:r>
        <w:rPr>
          <w:sz w:val="24"/>
        </w:rPr>
        <w:t>J.</w:t>
      </w:r>
      <w:r>
        <w:rPr>
          <w:spacing w:val="40"/>
          <w:sz w:val="24"/>
        </w:rPr>
        <w:t xml:space="preserve"> </w:t>
      </w:r>
      <w:r>
        <w:rPr>
          <w:sz w:val="24"/>
        </w:rPr>
        <w:t>V.,</w:t>
      </w:r>
      <w:r>
        <w:rPr>
          <w:spacing w:val="40"/>
          <w:sz w:val="24"/>
        </w:rPr>
        <w:t xml:space="preserve"> </w:t>
      </w:r>
      <w:r>
        <w:rPr>
          <w:sz w:val="24"/>
        </w:rPr>
        <w:t>Coupé,</w:t>
      </w:r>
      <w:r>
        <w:rPr>
          <w:spacing w:val="40"/>
          <w:sz w:val="24"/>
        </w:rPr>
        <w:t xml:space="preserve"> </w:t>
      </w:r>
      <w:r>
        <w:rPr>
          <w:sz w:val="24"/>
        </w:rPr>
        <w:t>P.,</w:t>
      </w:r>
      <w:r>
        <w:rPr>
          <w:spacing w:val="40"/>
          <w:sz w:val="24"/>
        </w:rPr>
        <w:t xml:space="preserve"> </w:t>
      </w:r>
      <w:r>
        <w:rPr>
          <w:sz w:val="24"/>
        </w:rPr>
        <w:t>Martí-</w:t>
      </w:r>
      <w:proofErr w:type="spellStart"/>
      <w:r>
        <w:rPr>
          <w:sz w:val="24"/>
        </w:rPr>
        <w:t>Bonmatí</w:t>
      </w:r>
      <w:proofErr w:type="spellEnd"/>
      <w:r>
        <w:rPr>
          <w:sz w:val="24"/>
        </w:rPr>
        <w:t>,</w:t>
      </w:r>
      <w:r>
        <w:rPr>
          <w:spacing w:val="40"/>
          <w:sz w:val="24"/>
        </w:rPr>
        <w:t xml:space="preserve"> </w:t>
      </w:r>
      <w:r>
        <w:rPr>
          <w:sz w:val="24"/>
        </w:rPr>
        <w:t>L.,</w:t>
      </w:r>
      <w:r>
        <w:rPr>
          <w:spacing w:val="40"/>
          <w:sz w:val="24"/>
        </w:rPr>
        <w:t xml:space="preserve"> </w:t>
      </w:r>
      <w:r>
        <w:rPr>
          <w:sz w:val="24"/>
        </w:rPr>
        <w:t>Collins,</w:t>
      </w:r>
      <w:r>
        <w:rPr>
          <w:spacing w:val="40"/>
          <w:sz w:val="24"/>
        </w:rPr>
        <w:t xml:space="preserve"> </w:t>
      </w:r>
      <w:r>
        <w:rPr>
          <w:sz w:val="24"/>
        </w:rPr>
        <w:t>D.</w:t>
      </w:r>
      <w:r>
        <w:rPr>
          <w:spacing w:val="40"/>
          <w:sz w:val="24"/>
        </w:rPr>
        <w:t xml:space="preserve"> </w:t>
      </w:r>
      <w:r>
        <w:rPr>
          <w:sz w:val="24"/>
        </w:rPr>
        <w:t>L.</w:t>
      </w:r>
      <w:r>
        <w:rPr>
          <w:spacing w:val="40"/>
          <w:sz w:val="24"/>
        </w:rPr>
        <w:t xml:space="preserve"> </w:t>
      </w:r>
      <w:r>
        <w:rPr>
          <w:sz w:val="24"/>
        </w:rPr>
        <w:t>&amp;</w:t>
      </w:r>
      <w:r>
        <w:rPr>
          <w:spacing w:val="40"/>
          <w:sz w:val="24"/>
        </w:rPr>
        <w:t xml:space="preserve"> </w:t>
      </w:r>
      <w:r>
        <w:rPr>
          <w:sz w:val="24"/>
        </w:rPr>
        <w:t>Robles,</w:t>
      </w:r>
      <w:r>
        <w:rPr>
          <w:spacing w:val="40"/>
          <w:sz w:val="24"/>
        </w:rPr>
        <w:t xml:space="preserve"> </w:t>
      </w:r>
      <w:r>
        <w:rPr>
          <w:sz w:val="24"/>
        </w:rPr>
        <w:t>M.</w:t>
      </w:r>
      <w:r>
        <w:rPr>
          <w:spacing w:val="40"/>
          <w:sz w:val="24"/>
        </w:rPr>
        <w:t xml:space="preserve"> </w:t>
      </w:r>
      <w:r>
        <w:rPr>
          <w:sz w:val="24"/>
        </w:rPr>
        <w:t xml:space="preserve">Adaptive non-local means denoising of MR images with spatially varying noise levels. </w:t>
      </w:r>
      <w:r>
        <w:rPr>
          <w:i/>
          <w:sz w:val="24"/>
        </w:rPr>
        <w:t xml:space="preserve">J </w:t>
      </w:r>
      <w:proofErr w:type="spellStart"/>
      <w:r>
        <w:rPr>
          <w:i/>
          <w:sz w:val="24"/>
        </w:rPr>
        <w:t>Magn</w:t>
      </w:r>
      <w:proofErr w:type="spellEnd"/>
      <w:r>
        <w:rPr>
          <w:i/>
          <w:sz w:val="24"/>
        </w:rPr>
        <w:t xml:space="preserve"> </w:t>
      </w:r>
      <w:proofErr w:type="spellStart"/>
      <w:r>
        <w:rPr>
          <w:i/>
          <w:sz w:val="24"/>
        </w:rPr>
        <w:t>Reson</w:t>
      </w:r>
      <w:proofErr w:type="spellEnd"/>
      <w:r>
        <w:rPr>
          <w:i/>
          <w:sz w:val="24"/>
        </w:rPr>
        <w:t xml:space="preserve"> Imaging </w:t>
      </w:r>
      <w:r>
        <w:rPr>
          <w:b/>
          <w:sz w:val="24"/>
        </w:rPr>
        <w:t>31</w:t>
      </w:r>
      <w:r>
        <w:rPr>
          <w:sz w:val="24"/>
        </w:rPr>
        <w:t>, 192–203 (2010).</w:t>
      </w:r>
    </w:p>
    <w:p w14:paraId="5CC9D7A3" w14:textId="77777777" w:rsidR="005F326E" w:rsidRDefault="00000000">
      <w:pPr>
        <w:pStyle w:val="ListParagraph"/>
        <w:numPr>
          <w:ilvl w:val="0"/>
          <w:numId w:val="1"/>
        </w:numPr>
        <w:tabs>
          <w:tab w:val="left" w:pos="864"/>
        </w:tabs>
        <w:spacing w:before="200" w:line="376" w:lineRule="auto"/>
        <w:jc w:val="both"/>
        <w:rPr>
          <w:sz w:val="24"/>
        </w:rPr>
      </w:pPr>
      <w:r>
        <w:rPr>
          <w:w w:val="105"/>
          <w:sz w:val="24"/>
        </w:rPr>
        <w:t>Wang, H.</w:t>
      </w:r>
      <w:r>
        <w:rPr>
          <w:spacing w:val="-2"/>
          <w:w w:val="105"/>
          <w:sz w:val="24"/>
        </w:rPr>
        <w:t xml:space="preserve"> </w:t>
      </w:r>
      <w:r>
        <w:rPr>
          <w:i/>
          <w:w w:val="105"/>
          <w:sz w:val="24"/>
        </w:rPr>
        <w:t>et al.</w:t>
      </w:r>
      <w:r>
        <w:rPr>
          <w:i/>
          <w:spacing w:val="34"/>
          <w:w w:val="105"/>
          <w:sz w:val="24"/>
        </w:rPr>
        <w:t xml:space="preserve"> </w:t>
      </w:r>
      <w:proofErr w:type="gramStart"/>
      <w:r>
        <w:rPr>
          <w:w w:val="105"/>
          <w:sz w:val="24"/>
        </w:rPr>
        <w:t>Multi-atlas</w:t>
      </w:r>
      <w:proofErr w:type="gramEnd"/>
      <w:r>
        <w:rPr>
          <w:spacing w:val="-1"/>
          <w:w w:val="105"/>
          <w:sz w:val="24"/>
        </w:rPr>
        <w:t xml:space="preserve"> </w:t>
      </w:r>
      <w:r>
        <w:rPr>
          <w:w w:val="105"/>
          <w:sz w:val="24"/>
        </w:rPr>
        <w:t>segmentation</w:t>
      </w:r>
      <w:r>
        <w:rPr>
          <w:spacing w:val="-1"/>
          <w:w w:val="105"/>
          <w:sz w:val="24"/>
        </w:rPr>
        <w:t xml:space="preserve"> </w:t>
      </w:r>
      <w:r>
        <w:rPr>
          <w:w w:val="105"/>
          <w:sz w:val="24"/>
        </w:rPr>
        <w:t>with</w:t>
      </w:r>
      <w:r>
        <w:rPr>
          <w:spacing w:val="-1"/>
          <w:w w:val="105"/>
          <w:sz w:val="24"/>
        </w:rPr>
        <w:t xml:space="preserve"> </w:t>
      </w:r>
      <w:r>
        <w:rPr>
          <w:w w:val="105"/>
          <w:sz w:val="24"/>
        </w:rPr>
        <w:t>joint</w:t>
      </w:r>
      <w:r>
        <w:rPr>
          <w:spacing w:val="-1"/>
          <w:w w:val="105"/>
          <w:sz w:val="24"/>
        </w:rPr>
        <w:t xml:space="preserve"> </w:t>
      </w:r>
      <w:r>
        <w:rPr>
          <w:w w:val="105"/>
          <w:sz w:val="24"/>
        </w:rPr>
        <w:t>label</w:t>
      </w:r>
      <w:r>
        <w:rPr>
          <w:spacing w:val="-1"/>
          <w:w w:val="105"/>
          <w:sz w:val="24"/>
        </w:rPr>
        <w:t xml:space="preserve"> </w:t>
      </w:r>
      <w:r>
        <w:rPr>
          <w:w w:val="105"/>
          <w:sz w:val="24"/>
        </w:rPr>
        <w:t>fusion.</w:t>
      </w:r>
      <w:r>
        <w:rPr>
          <w:spacing w:val="33"/>
          <w:w w:val="105"/>
          <w:sz w:val="24"/>
        </w:rPr>
        <w:t xml:space="preserve"> </w:t>
      </w:r>
      <w:r>
        <w:rPr>
          <w:i/>
          <w:w w:val="105"/>
          <w:sz w:val="24"/>
        </w:rPr>
        <w:t xml:space="preserve">IEEE Trans Pattern Anal Mach </w:t>
      </w:r>
      <w:proofErr w:type="spellStart"/>
      <w:r>
        <w:rPr>
          <w:i/>
          <w:w w:val="105"/>
          <w:sz w:val="24"/>
        </w:rPr>
        <w:t>Intell</w:t>
      </w:r>
      <w:proofErr w:type="spellEnd"/>
      <w:r>
        <w:rPr>
          <w:i/>
          <w:w w:val="105"/>
          <w:sz w:val="24"/>
        </w:rPr>
        <w:t xml:space="preserve"> </w:t>
      </w:r>
      <w:r>
        <w:rPr>
          <w:b/>
          <w:w w:val="105"/>
          <w:sz w:val="24"/>
        </w:rPr>
        <w:t>35</w:t>
      </w:r>
      <w:r>
        <w:rPr>
          <w:w w:val="105"/>
          <w:sz w:val="24"/>
        </w:rPr>
        <w:t>, 611–23 (2013).</w:t>
      </w:r>
    </w:p>
    <w:p w14:paraId="466274C9" w14:textId="77777777" w:rsidR="005F326E" w:rsidRDefault="00000000">
      <w:pPr>
        <w:pStyle w:val="ListParagraph"/>
        <w:numPr>
          <w:ilvl w:val="0"/>
          <w:numId w:val="1"/>
        </w:numPr>
        <w:tabs>
          <w:tab w:val="left" w:pos="864"/>
        </w:tabs>
        <w:spacing w:line="376" w:lineRule="auto"/>
        <w:ind w:right="1384"/>
        <w:jc w:val="both"/>
        <w:rPr>
          <w:sz w:val="24"/>
        </w:rPr>
      </w:pPr>
      <w:r>
        <w:rPr>
          <w:w w:val="105"/>
          <w:sz w:val="24"/>
        </w:rPr>
        <w:t xml:space="preserve">Tustison, N. J. </w:t>
      </w:r>
      <w:r>
        <w:rPr>
          <w:i/>
          <w:w w:val="105"/>
          <w:sz w:val="24"/>
        </w:rPr>
        <w:t>et al.</w:t>
      </w:r>
      <w:r>
        <w:rPr>
          <w:i/>
          <w:spacing w:val="40"/>
          <w:w w:val="105"/>
          <w:sz w:val="24"/>
        </w:rPr>
        <w:t xml:space="preserve"> </w:t>
      </w:r>
      <w:r>
        <w:rPr>
          <w:w w:val="105"/>
          <w:sz w:val="24"/>
        </w:rPr>
        <w:t xml:space="preserve">Optimal symmetric multimodal templates and concatenated random forests for supervised brain tumor segmentation (simplified) with </w:t>
      </w:r>
      <w:proofErr w:type="spellStart"/>
      <w:r>
        <w:rPr>
          <w:i/>
          <w:spacing w:val="9"/>
          <w:w w:val="105"/>
          <w:sz w:val="24"/>
        </w:rPr>
        <w:t>ANTsR</w:t>
      </w:r>
      <w:proofErr w:type="spellEnd"/>
      <w:r>
        <w:rPr>
          <w:spacing w:val="9"/>
          <w:w w:val="105"/>
          <w:sz w:val="24"/>
        </w:rPr>
        <w:t xml:space="preserve">. </w:t>
      </w:r>
      <w:proofErr w:type="spellStart"/>
      <w:r>
        <w:rPr>
          <w:i/>
          <w:w w:val="105"/>
          <w:sz w:val="24"/>
        </w:rPr>
        <w:t>Neuroinformatics</w:t>
      </w:r>
      <w:proofErr w:type="spellEnd"/>
      <w:r>
        <w:rPr>
          <w:i/>
          <w:spacing w:val="-7"/>
          <w:w w:val="105"/>
          <w:sz w:val="24"/>
        </w:rPr>
        <w:t xml:space="preserve"> </w:t>
      </w:r>
      <w:r>
        <w:rPr>
          <w:w w:val="105"/>
          <w:sz w:val="24"/>
        </w:rPr>
        <w:t>(2014)</w:t>
      </w:r>
      <w:r>
        <w:rPr>
          <w:spacing w:val="-13"/>
          <w:w w:val="105"/>
          <w:sz w:val="24"/>
        </w:rPr>
        <w:t xml:space="preserve"> </w:t>
      </w:r>
      <w:r>
        <w:rPr>
          <w:w w:val="105"/>
          <w:sz w:val="24"/>
        </w:rPr>
        <w:t>doi:</w:t>
      </w:r>
      <w:hyperlink r:id="rId296">
        <w:r>
          <w:rPr>
            <w:color w:val="0000FF"/>
            <w:w w:val="105"/>
            <w:sz w:val="24"/>
          </w:rPr>
          <w:t>10.1007/s12021-014-9245-2</w:t>
        </w:r>
      </w:hyperlink>
      <w:r>
        <w:rPr>
          <w:w w:val="105"/>
          <w:sz w:val="24"/>
        </w:rPr>
        <w:t>.</w:t>
      </w:r>
    </w:p>
    <w:p w14:paraId="4A27246D" w14:textId="77777777" w:rsidR="005F326E" w:rsidRDefault="00000000">
      <w:pPr>
        <w:pStyle w:val="ListParagraph"/>
        <w:numPr>
          <w:ilvl w:val="0"/>
          <w:numId w:val="1"/>
        </w:numPr>
        <w:tabs>
          <w:tab w:val="left" w:pos="864"/>
        </w:tabs>
        <w:spacing w:before="200" w:line="376" w:lineRule="auto"/>
        <w:jc w:val="both"/>
        <w:rPr>
          <w:sz w:val="24"/>
        </w:rPr>
      </w:pPr>
      <w:r>
        <w:rPr>
          <w:w w:val="105"/>
          <w:sz w:val="24"/>
        </w:rPr>
        <w:t>Tustison,</w:t>
      </w:r>
      <w:r>
        <w:rPr>
          <w:spacing w:val="-7"/>
          <w:w w:val="105"/>
          <w:sz w:val="24"/>
        </w:rPr>
        <w:t xml:space="preserve"> </w:t>
      </w:r>
      <w:r>
        <w:rPr>
          <w:w w:val="105"/>
          <w:sz w:val="24"/>
        </w:rPr>
        <w:t>N.</w:t>
      </w:r>
      <w:r>
        <w:rPr>
          <w:spacing w:val="-9"/>
          <w:w w:val="105"/>
          <w:sz w:val="24"/>
        </w:rPr>
        <w:t xml:space="preserve"> </w:t>
      </w:r>
      <w:r>
        <w:rPr>
          <w:w w:val="105"/>
          <w:sz w:val="24"/>
        </w:rPr>
        <w:t>J.,</w:t>
      </w:r>
      <w:r>
        <w:rPr>
          <w:spacing w:val="-7"/>
          <w:w w:val="105"/>
          <w:sz w:val="24"/>
        </w:rPr>
        <w:t xml:space="preserve"> </w:t>
      </w:r>
      <w:r>
        <w:rPr>
          <w:w w:val="105"/>
          <w:sz w:val="24"/>
        </w:rPr>
        <w:t>Yang,</w:t>
      </w:r>
      <w:r>
        <w:rPr>
          <w:spacing w:val="-7"/>
          <w:w w:val="105"/>
          <w:sz w:val="24"/>
        </w:rPr>
        <w:t xml:space="preserve"> </w:t>
      </w:r>
      <w:r>
        <w:rPr>
          <w:w w:val="105"/>
          <w:sz w:val="24"/>
        </w:rPr>
        <w:t>Y.</w:t>
      </w:r>
      <w:r>
        <w:rPr>
          <w:spacing w:val="-9"/>
          <w:w w:val="105"/>
          <w:sz w:val="24"/>
        </w:rPr>
        <w:t xml:space="preserve"> </w:t>
      </w:r>
      <w:r>
        <w:rPr>
          <w:w w:val="105"/>
          <w:sz w:val="24"/>
        </w:rPr>
        <w:t>&amp;</w:t>
      </w:r>
      <w:r>
        <w:rPr>
          <w:spacing w:val="-9"/>
          <w:w w:val="105"/>
          <w:sz w:val="24"/>
        </w:rPr>
        <w:t xml:space="preserve"> </w:t>
      </w:r>
      <w:r>
        <w:rPr>
          <w:w w:val="105"/>
          <w:sz w:val="24"/>
        </w:rPr>
        <w:t>Salerno,</w:t>
      </w:r>
      <w:r>
        <w:rPr>
          <w:spacing w:val="-7"/>
          <w:w w:val="105"/>
          <w:sz w:val="24"/>
        </w:rPr>
        <w:t xml:space="preserve"> </w:t>
      </w:r>
      <w:r>
        <w:rPr>
          <w:w w:val="105"/>
          <w:sz w:val="24"/>
        </w:rPr>
        <w:t>M.</w:t>
      </w:r>
      <w:r>
        <w:rPr>
          <w:spacing w:val="-9"/>
          <w:w w:val="105"/>
          <w:sz w:val="24"/>
        </w:rPr>
        <w:t xml:space="preserve"> </w:t>
      </w:r>
      <w:r>
        <w:rPr>
          <w:w w:val="105"/>
          <w:sz w:val="24"/>
        </w:rPr>
        <w:t>Advanced</w:t>
      </w:r>
      <w:r>
        <w:rPr>
          <w:spacing w:val="-9"/>
          <w:w w:val="105"/>
          <w:sz w:val="24"/>
        </w:rPr>
        <w:t xml:space="preserve"> </w:t>
      </w:r>
      <w:r>
        <w:rPr>
          <w:w w:val="105"/>
          <w:sz w:val="24"/>
        </w:rPr>
        <w:t>normalization</w:t>
      </w:r>
      <w:r>
        <w:rPr>
          <w:spacing w:val="-9"/>
          <w:w w:val="105"/>
          <w:sz w:val="24"/>
        </w:rPr>
        <w:t xml:space="preserve"> </w:t>
      </w:r>
      <w:r>
        <w:rPr>
          <w:w w:val="105"/>
          <w:sz w:val="24"/>
        </w:rPr>
        <w:t>tools</w:t>
      </w:r>
      <w:r>
        <w:rPr>
          <w:spacing w:val="-9"/>
          <w:w w:val="105"/>
          <w:sz w:val="24"/>
        </w:rPr>
        <w:t xml:space="preserve"> </w:t>
      </w:r>
      <w:r>
        <w:rPr>
          <w:w w:val="105"/>
          <w:sz w:val="24"/>
        </w:rPr>
        <w:t>for</w:t>
      </w:r>
      <w:r>
        <w:rPr>
          <w:spacing w:val="-9"/>
          <w:w w:val="105"/>
          <w:sz w:val="24"/>
        </w:rPr>
        <w:t xml:space="preserve"> </w:t>
      </w:r>
      <w:r>
        <w:rPr>
          <w:w w:val="105"/>
          <w:sz w:val="24"/>
        </w:rPr>
        <w:t>cardiac</w:t>
      </w:r>
      <w:r>
        <w:rPr>
          <w:spacing w:val="-9"/>
          <w:w w:val="105"/>
          <w:sz w:val="24"/>
        </w:rPr>
        <w:t xml:space="preserve"> </w:t>
      </w:r>
      <w:proofErr w:type="spellStart"/>
      <w:r>
        <w:rPr>
          <w:w w:val="105"/>
          <w:sz w:val="24"/>
        </w:rPr>
        <w:t>mo</w:t>
      </w:r>
      <w:proofErr w:type="spellEnd"/>
      <w:r>
        <w:rPr>
          <w:w w:val="105"/>
          <w:sz w:val="24"/>
        </w:rPr>
        <w:t xml:space="preserve">- </w:t>
      </w:r>
      <w:proofErr w:type="spellStart"/>
      <w:r>
        <w:rPr>
          <w:w w:val="105"/>
          <w:sz w:val="24"/>
        </w:rPr>
        <w:t>tion</w:t>
      </w:r>
      <w:proofErr w:type="spellEnd"/>
      <w:r>
        <w:rPr>
          <w:spacing w:val="-7"/>
          <w:w w:val="105"/>
          <w:sz w:val="24"/>
        </w:rPr>
        <w:t xml:space="preserve"> </w:t>
      </w:r>
      <w:r>
        <w:rPr>
          <w:w w:val="105"/>
          <w:sz w:val="24"/>
        </w:rPr>
        <w:t>correction. in</w:t>
      </w:r>
      <w:r>
        <w:rPr>
          <w:spacing w:val="-7"/>
          <w:w w:val="105"/>
          <w:sz w:val="24"/>
        </w:rPr>
        <w:t xml:space="preserve"> </w:t>
      </w:r>
      <w:r>
        <w:rPr>
          <w:i/>
          <w:w w:val="105"/>
          <w:sz w:val="24"/>
        </w:rPr>
        <w:t>Statistical</w:t>
      </w:r>
      <w:r>
        <w:rPr>
          <w:i/>
          <w:spacing w:val="-2"/>
          <w:w w:val="105"/>
          <w:sz w:val="24"/>
        </w:rPr>
        <w:t xml:space="preserve"> </w:t>
      </w:r>
      <w:r>
        <w:rPr>
          <w:i/>
          <w:w w:val="105"/>
          <w:sz w:val="24"/>
        </w:rPr>
        <w:t>atlases</w:t>
      </w:r>
      <w:r>
        <w:rPr>
          <w:i/>
          <w:spacing w:val="-2"/>
          <w:w w:val="105"/>
          <w:sz w:val="24"/>
        </w:rPr>
        <w:t xml:space="preserve"> </w:t>
      </w:r>
      <w:r>
        <w:rPr>
          <w:i/>
          <w:w w:val="105"/>
          <w:sz w:val="24"/>
        </w:rPr>
        <w:t>and</w:t>
      </w:r>
      <w:r>
        <w:rPr>
          <w:i/>
          <w:spacing w:val="-2"/>
          <w:w w:val="105"/>
          <w:sz w:val="24"/>
        </w:rPr>
        <w:t xml:space="preserve"> </w:t>
      </w:r>
      <w:r>
        <w:rPr>
          <w:i/>
          <w:w w:val="105"/>
          <w:sz w:val="24"/>
        </w:rPr>
        <w:t>computational</w:t>
      </w:r>
      <w:r>
        <w:rPr>
          <w:i/>
          <w:spacing w:val="-2"/>
          <w:w w:val="105"/>
          <w:sz w:val="24"/>
        </w:rPr>
        <w:t xml:space="preserve"> </w:t>
      </w:r>
      <w:r>
        <w:rPr>
          <w:i/>
          <w:w w:val="105"/>
          <w:sz w:val="24"/>
        </w:rPr>
        <w:t>models</w:t>
      </w:r>
      <w:r>
        <w:rPr>
          <w:i/>
          <w:spacing w:val="-2"/>
          <w:w w:val="105"/>
          <w:sz w:val="24"/>
        </w:rPr>
        <w:t xml:space="preserve"> </w:t>
      </w:r>
      <w:r>
        <w:rPr>
          <w:i/>
          <w:w w:val="105"/>
          <w:sz w:val="24"/>
        </w:rPr>
        <w:t>of</w:t>
      </w:r>
      <w:r>
        <w:rPr>
          <w:i/>
          <w:spacing w:val="-2"/>
          <w:w w:val="105"/>
          <w:sz w:val="24"/>
        </w:rPr>
        <w:t xml:space="preserve"> </w:t>
      </w:r>
      <w:r>
        <w:rPr>
          <w:i/>
          <w:w w:val="105"/>
          <w:sz w:val="24"/>
        </w:rPr>
        <w:t>the</w:t>
      </w:r>
      <w:r>
        <w:rPr>
          <w:i/>
          <w:spacing w:val="-2"/>
          <w:w w:val="105"/>
          <w:sz w:val="24"/>
        </w:rPr>
        <w:t xml:space="preserve"> </w:t>
      </w:r>
      <w:r>
        <w:rPr>
          <w:i/>
          <w:w w:val="105"/>
          <w:sz w:val="24"/>
        </w:rPr>
        <w:t>heart</w:t>
      </w:r>
      <w:r>
        <w:rPr>
          <w:i/>
          <w:spacing w:val="-2"/>
          <w:w w:val="105"/>
          <w:sz w:val="24"/>
        </w:rPr>
        <w:t xml:space="preserve"> </w:t>
      </w:r>
      <w:r>
        <w:rPr>
          <w:i/>
          <w:w w:val="105"/>
          <w:sz w:val="24"/>
        </w:rPr>
        <w:t>-</w:t>
      </w:r>
      <w:r>
        <w:rPr>
          <w:i/>
          <w:spacing w:val="-2"/>
          <w:w w:val="105"/>
          <w:sz w:val="24"/>
        </w:rPr>
        <w:t xml:space="preserve"> </w:t>
      </w:r>
      <w:r>
        <w:rPr>
          <w:i/>
          <w:w w:val="105"/>
          <w:sz w:val="24"/>
        </w:rPr>
        <w:t xml:space="preserve">imaging and modelling challenges </w:t>
      </w:r>
      <w:r>
        <w:rPr>
          <w:w w:val="105"/>
          <w:sz w:val="24"/>
        </w:rPr>
        <w:t xml:space="preserve">(eds. Camara, O. et al.) vol. 8896 3–12 (Springer Interna- </w:t>
      </w:r>
      <w:proofErr w:type="spellStart"/>
      <w:r>
        <w:rPr>
          <w:w w:val="105"/>
          <w:sz w:val="24"/>
        </w:rPr>
        <w:t>tional</w:t>
      </w:r>
      <w:proofErr w:type="spellEnd"/>
      <w:r>
        <w:rPr>
          <w:w w:val="105"/>
          <w:sz w:val="24"/>
        </w:rPr>
        <w:t xml:space="preserve"> Publishing, 2015).</w:t>
      </w:r>
    </w:p>
    <w:p w14:paraId="5AAD4888" w14:textId="77777777" w:rsidR="005F326E" w:rsidRDefault="00000000">
      <w:pPr>
        <w:pStyle w:val="ListParagraph"/>
        <w:numPr>
          <w:ilvl w:val="0"/>
          <w:numId w:val="1"/>
        </w:numPr>
        <w:tabs>
          <w:tab w:val="left" w:pos="864"/>
        </w:tabs>
        <w:spacing w:line="376" w:lineRule="auto"/>
        <w:jc w:val="both"/>
        <w:rPr>
          <w:sz w:val="24"/>
        </w:rPr>
      </w:pPr>
      <w:r>
        <w:rPr>
          <w:w w:val="105"/>
          <w:sz w:val="24"/>
        </w:rPr>
        <w:t xml:space="preserve">McCormick, M., Liu, X., </w:t>
      </w:r>
      <w:proofErr w:type="spellStart"/>
      <w:r>
        <w:rPr>
          <w:w w:val="105"/>
          <w:sz w:val="24"/>
        </w:rPr>
        <w:t>Jomier</w:t>
      </w:r>
      <w:proofErr w:type="spellEnd"/>
      <w:r>
        <w:rPr>
          <w:w w:val="105"/>
          <w:sz w:val="24"/>
        </w:rPr>
        <w:t xml:space="preserve">, J., Marion, C. &amp; Ibanez, L. ITK: Enabling repro- </w:t>
      </w:r>
      <w:proofErr w:type="spellStart"/>
      <w:r>
        <w:rPr>
          <w:w w:val="105"/>
          <w:sz w:val="24"/>
        </w:rPr>
        <w:t>ducible</w:t>
      </w:r>
      <w:proofErr w:type="spellEnd"/>
      <w:r>
        <w:rPr>
          <w:w w:val="105"/>
          <w:sz w:val="24"/>
        </w:rPr>
        <w:t xml:space="preserve"> research and open science.</w:t>
      </w:r>
      <w:r>
        <w:rPr>
          <w:spacing w:val="40"/>
          <w:w w:val="105"/>
          <w:sz w:val="24"/>
        </w:rPr>
        <w:t xml:space="preserve"> </w:t>
      </w:r>
      <w:r>
        <w:rPr>
          <w:i/>
          <w:w w:val="105"/>
          <w:sz w:val="24"/>
        </w:rPr>
        <w:t xml:space="preserve">Front </w:t>
      </w:r>
      <w:proofErr w:type="spellStart"/>
      <w:r>
        <w:rPr>
          <w:i/>
          <w:w w:val="105"/>
          <w:sz w:val="24"/>
        </w:rPr>
        <w:t>Neuroinform</w:t>
      </w:r>
      <w:proofErr w:type="spellEnd"/>
      <w:r>
        <w:rPr>
          <w:i/>
          <w:w w:val="105"/>
          <w:sz w:val="24"/>
        </w:rPr>
        <w:t xml:space="preserve"> </w:t>
      </w:r>
      <w:r>
        <w:rPr>
          <w:b/>
          <w:w w:val="105"/>
          <w:sz w:val="24"/>
        </w:rPr>
        <w:t>8</w:t>
      </w:r>
      <w:r>
        <w:rPr>
          <w:w w:val="105"/>
          <w:sz w:val="24"/>
        </w:rPr>
        <w:t>, 13 (2014).</w:t>
      </w:r>
    </w:p>
    <w:p w14:paraId="44C46891" w14:textId="77777777" w:rsidR="005F326E" w:rsidRDefault="00000000">
      <w:pPr>
        <w:pStyle w:val="ListParagraph"/>
        <w:numPr>
          <w:ilvl w:val="0"/>
          <w:numId w:val="1"/>
        </w:numPr>
        <w:tabs>
          <w:tab w:val="left" w:pos="864"/>
        </w:tabs>
        <w:spacing w:before="200" w:line="376" w:lineRule="auto"/>
        <w:jc w:val="both"/>
        <w:rPr>
          <w:sz w:val="24"/>
        </w:rPr>
      </w:pPr>
      <w:r>
        <w:rPr>
          <w:sz w:val="24"/>
        </w:rPr>
        <w:t>Beg,</w:t>
      </w:r>
      <w:r>
        <w:rPr>
          <w:spacing w:val="40"/>
          <w:sz w:val="24"/>
        </w:rPr>
        <w:t xml:space="preserve"> </w:t>
      </w:r>
      <w:r>
        <w:rPr>
          <w:sz w:val="24"/>
        </w:rPr>
        <w:t>M.</w:t>
      </w:r>
      <w:r>
        <w:rPr>
          <w:spacing w:val="40"/>
          <w:sz w:val="24"/>
        </w:rPr>
        <w:t xml:space="preserve"> </w:t>
      </w:r>
      <w:r>
        <w:rPr>
          <w:sz w:val="24"/>
        </w:rPr>
        <w:t>F.,</w:t>
      </w:r>
      <w:r>
        <w:rPr>
          <w:spacing w:val="40"/>
          <w:sz w:val="24"/>
        </w:rPr>
        <w:t xml:space="preserve"> </w:t>
      </w:r>
      <w:r>
        <w:rPr>
          <w:sz w:val="24"/>
        </w:rPr>
        <w:t>Miller,</w:t>
      </w:r>
      <w:r>
        <w:rPr>
          <w:spacing w:val="40"/>
          <w:sz w:val="24"/>
        </w:rPr>
        <w:t xml:space="preserve"> </w:t>
      </w:r>
      <w:r>
        <w:rPr>
          <w:sz w:val="24"/>
        </w:rPr>
        <w:t>M.</w:t>
      </w:r>
      <w:r>
        <w:rPr>
          <w:spacing w:val="40"/>
          <w:sz w:val="24"/>
        </w:rPr>
        <w:t xml:space="preserve"> </w:t>
      </w:r>
      <w:r>
        <w:rPr>
          <w:sz w:val="24"/>
        </w:rPr>
        <w:t>I.,</w:t>
      </w:r>
      <w:r>
        <w:rPr>
          <w:spacing w:val="40"/>
          <w:sz w:val="24"/>
        </w:rPr>
        <w:t xml:space="preserve"> </w:t>
      </w:r>
      <w:r>
        <w:rPr>
          <w:sz w:val="24"/>
        </w:rPr>
        <w:t>Trouvé,</w:t>
      </w:r>
      <w:r>
        <w:rPr>
          <w:spacing w:val="40"/>
          <w:sz w:val="24"/>
        </w:rPr>
        <w:t xml:space="preserve"> </w:t>
      </w:r>
      <w:r>
        <w:rPr>
          <w:sz w:val="24"/>
        </w:rPr>
        <w:t>A.</w:t>
      </w:r>
      <w:r>
        <w:rPr>
          <w:spacing w:val="40"/>
          <w:sz w:val="24"/>
        </w:rPr>
        <w:t xml:space="preserve"> </w:t>
      </w:r>
      <w:r>
        <w:rPr>
          <w:sz w:val="24"/>
        </w:rPr>
        <w:t>&amp;</w:t>
      </w:r>
      <w:r>
        <w:rPr>
          <w:spacing w:val="40"/>
          <w:sz w:val="24"/>
        </w:rPr>
        <w:t xml:space="preserve"> </w:t>
      </w:r>
      <w:r>
        <w:rPr>
          <w:sz w:val="24"/>
        </w:rPr>
        <w:t>Younes,</w:t>
      </w:r>
      <w:r>
        <w:rPr>
          <w:spacing w:val="40"/>
          <w:sz w:val="24"/>
        </w:rPr>
        <w:t xml:space="preserve"> </w:t>
      </w:r>
      <w:r>
        <w:rPr>
          <w:sz w:val="24"/>
        </w:rPr>
        <w:t>L.</w:t>
      </w:r>
      <w:r>
        <w:rPr>
          <w:spacing w:val="40"/>
          <w:sz w:val="24"/>
        </w:rPr>
        <w:t xml:space="preserve"> </w:t>
      </w:r>
      <w:r>
        <w:rPr>
          <w:sz w:val="24"/>
        </w:rPr>
        <w:t>Computing</w:t>
      </w:r>
      <w:r>
        <w:rPr>
          <w:spacing w:val="40"/>
          <w:sz w:val="24"/>
        </w:rPr>
        <w:t xml:space="preserve"> </w:t>
      </w:r>
      <w:r>
        <w:rPr>
          <w:sz w:val="24"/>
        </w:rPr>
        <w:t>large</w:t>
      </w:r>
      <w:r>
        <w:rPr>
          <w:spacing w:val="40"/>
          <w:sz w:val="24"/>
        </w:rPr>
        <w:t xml:space="preserve"> </w:t>
      </w:r>
      <w:r>
        <w:rPr>
          <w:sz w:val="24"/>
        </w:rPr>
        <w:t>deformation metric mappings via geodesic flows of diffeomorphisms.</w:t>
      </w:r>
      <w:r>
        <w:rPr>
          <w:spacing w:val="40"/>
          <w:sz w:val="24"/>
        </w:rPr>
        <w:t xml:space="preserve"> </w:t>
      </w:r>
      <w:r>
        <w:rPr>
          <w:i/>
          <w:sz w:val="24"/>
        </w:rPr>
        <w:t>International Journal of Computer Vision</w:t>
      </w:r>
      <w:r>
        <w:rPr>
          <w:i/>
          <w:spacing w:val="40"/>
          <w:sz w:val="24"/>
        </w:rPr>
        <w:t xml:space="preserve"> </w:t>
      </w:r>
      <w:r>
        <w:rPr>
          <w:b/>
          <w:sz w:val="24"/>
        </w:rPr>
        <w:t>61</w:t>
      </w:r>
      <w:r>
        <w:rPr>
          <w:sz w:val="24"/>
        </w:rPr>
        <w:t>, 139–157 (2005).</w:t>
      </w:r>
    </w:p>
    <w:p w14:paraId="3DEC5060" w14:textId="77777777" w:rsidR="005F326E" w:rsidRDefault="00000000">
      <w:pPr>
        <w:pStyle w:val="ListParagraph"/>
        <w:numPr>
          <w:ilvl w:val="0"/>
          <w:numId w:val="1"/>
        </w:numPr>
        <w:tabs>
          <w:tab w:val="left" w:pos="864"/>
        </w:tabs>
        <w:spacing w:line="376" w:lineRule="auto"/>
        <w:ind w:right="1384"/>
        <w:jc w:val="both"/>
        <w:rPr>
          <w:sz w:val="24"/>
        </w:rPr>
      </w:pPr>
      <w:r>
        <w:rPr>
          <w:w w:val="105"/>
          <w:sz w:val="24"/>
        </w:rPr>
        <w:t>Tustison,</w:t>
      </w:r>
      <w:r>
        <w:rPr>
          <w:spacing w:val="-16"/>
          <w:w w:val="105"/>
          <w:sz w:val="24"/>
        </w:rPr>
        <w:t xml:space="preserve"> </w:t>
      </w:r>
      <w:r>
        <w:rPr>
          <w:w w:val="105"/>
          <w:sz w:val="24"/>
        </w:rPr>
        <w:t>N.</w:t>
      </w:r>
      <w:r>
        <w:rPr>
          <w:spacing w:val="-16"/>
          <w:w w:val="105"/>
          <w:sz w:val="24"/>
        </w:rPr>
        <w:t xml:space="preserve"> </w:t>
      </w:r>
      <w:r>
        <w:rPr>
          <w:w w:val="105"/>
          <w:sz w:val="24"/>
        </w:rPr>
        <w:t>J.</w:t>
      </w:r>
      <w:r>
        <w:rPr>
          <w:spacing w:val="-16"/>
          <w:w w:val="105"/>
          <w:sz w:val="24"/>
        </w:rPr>
        <w:t xml:space="preserve"> </w:t>
      </w:r>
      <w:r>
        <w:rPr>
          <w:w w:val="105"/>
          <w:sz w:val="24"/>
        </w:rPr>
        <w:t>&amp;</w:t>
      </w:r>
      <w:r>
        <w:rPr>
          <w:spacing w:val="-15"/>
          <w:w w:val="105"/>
          <w:sz w:val="24"/>
        </w:rPr>
        <w:t xml:space="preserve"> </w:t>
      </w:r>
      <w:proofErr w:type="spellStart"/>
      <w:r>
        <w:rPr>
          <w:w w:val="105"/>
          <w:sz w:val="24"/>
        </w:rPr>
        <w:t>Avants</w:t>
      </w:r>
      <w:proofErr w:type="spellEnd"/>
      <w:r>
        <w:rPr>
          <w:w w:val="105"/>
          <w:sz w:val="24"/>
        </w:rPr>
        <w:t>,</w:t>
      </w:r>
      <w:r>
        <w:rPr>
          <w:spacing w:val="-16"/>
          <w:w w:val="105"/>
          <w:sz w:val="24"/>
        </w:rPr>
        <w:t xml:space="preserve"> </w:t>
      </w:r>
      <w:r>
        <w:rPr>
          <w:w w:val="105"/>
          <w:sz w:val="24"/>
        </w:rPr>
        <w:t>B.</w:t>
      </w:r>
      <w:r>
        <w:rPr>
          <w:spacing w:val="-16"/>
          <w:w w:val="105"/>
          <w:sz w:val="24"/>
        </w:rPr>
        <w:t xml:space="preserve"> </w:t>
      </w:r>
      <w:r>
        <w:rPr>
          <w:w w:val="105"/>
          <w:sz w:val="24"/>
        </w:rPr>
        <w:t>B.</w:t>
      </w:r>
      <w:r>
        <w:rPr>
          <w:spacing w:val="-16"/>
          <w:w w:val="105"/>
          <w:sz w:val="24"/>
        </w:rPr>
        <w:t xml:space="preserve"> </w:t>
      </w:r>
      <w:r>
        <w:rPr>
          <w:w w:val="105"/>
          <w:sz w:val="24"/>
        </w:rPr>
        <w:t>Explicit</w:t>
      </w:r>
      <w:r>
        <w:rPr>
          <w:spacing w:val="-15"/>
          <w:w w:val="105"/>
          <w:sz w:val="24"/>
        </w:rPr>
        <w:t xml:space="preserve"> </w:t>
      </w:r>
      <w:r>
        <w:rPr>
          <w:w w:val="105"/>
          <w:sz w:val="24"/>
        </w:rPr>
        <w:t>B-spline</w:t>
      </w:r>
      <w:r>
        <w:rPr>
          <w:spacing w:val="-16"/>
          <w:w w:val="105"/>
          <w:sz w:val="24"/>
        </w:rPr>
        <w:t xml:space="preserve"> </w:t>
      </w:r>
      <w:r>
        <w:rPr>
          <w:w w:val="105"/>
          <w:sz w:val="24"/>
        </w:rPr>
        <w:t>regularization</w:t>
      </w:r>
      <w:r>
        <w:rPr>
          <w:spacing w:val="-16"/>
          <w:w w:val="105"/>
          <w:sz w:val="24"/>
        </w:rPr>
        <w:t xml:space="preserve"> </w:t>
      </w:r>
      <w:r>
        <w:rPr>
          <w:w w:val="105"/>
          <w:sz w:val="24"/>
        </w:rPr>
        <w:t>in</w:t>
      </w:r>
      <w:r>
        <w:rPr>
          <w:spacing w:val="-16"/>
          <w:w w:val="105"/>
          <w:sz w:val="24"/>
        </w:rPr>
        <w:t xml:space="preserve"> </w:t>
      </w:r>
      <w:r>
        <w:rPr>
          <w:w w:val="105"/>
          <w:sz w:val="24"/>
        </w:rPr>
        <w:t>diffeomorphic</w:t>
      </w:r>
      <w:r>
        <w:rPr>
          <w:spacing w:val="-15"/>
          <w:w w:val="105"/>
          <w:sz w:val="24"/>
        </w:rPr>
        <w:t xml:space="preserve"> </w:t>
      </w:r>
      <w:r>
        <w:rPr>
          <w:w w:val="105"/>
          <w:sz w:val="24"/>
        </w:rPr>
        <w:t>image registration.</w:t>
      </w:r>
      <w:r>
        <w:rPr>
          <w:spacing w:val="40"/>
          <w:w w:val="105"/>
          <w:sz w:val="24"/>
        </w:rPr>
        <w:t xml:space="preserve"> </w:t>
      </w:r>
      <w:r>
        <w:rPr>
          <w:i/>
          <w:w w:val="105"/>
          <w:sz w:val="24"/>
        </w:rPr>
        <w:t xml:space="preserve">Front </w:t>
      </w:r>
      <w:proofErr w:type="spellStart"/>
      <w:r>
        <w:rPr>
          <w:i/>
          <w:w w:val="105"/>
          <w:sz w:val="24"/>
        </w:rPr>
        <w:t>Neuroinform</w:t>
      </w:r>
      <w:proofErr w:type="spellEnd"/>
      <w:r>
        <w:rPr>
          <w:i/>
          <w:w w:val="105"/>
          <w:sz w:val="24"/>
        </w:rPr>
        <w:t xml:space="preserve"> </w:t>
      </w:r>
      <w:r>
        <w:rPr>
          <w:b/>
          <w:w w:val="105"/>
          <w:sz w:val="24"/>
        </w:rPr>
        <w:t>7</w:t>
      </w:r>
      <w:r>
        <w:rPr>
          <w:w w:val="105"/>
          <w:sz w:val="24"/>
        </w:rPr>
        <w:t>, 39 (2013).</w:t>
      </w:r>
    </w:p>
    <w:p w14:paraId="2DD45A94" w14:textId="77777777" w:rsidR="005F326E" w:rsidRDefault="00000000">
      <w:pPr>
        <w:pStyle w:val="ListParagraph"/>
        <w:numPr>
          <w:ilvl w:val="0"/>
          <w:numId w:val="1"/>
        </w:numPr>
        <w:tabs>
          <w:tab w:val="left" w:pos="864"/>
        </w:tabs>
        <w:spacing w:before="200" w:line="376" w:lineRule="auto"/>
        <w:ind w:right="1384"/>
        <w:jc w:val="both"/>
        <w:rPr>
          <w:sz w:val="24"/>
        </w:rPr>
      </w:pPr>
      <w:r>
        <w:rPr>
          <w:w w:val="105"/>
          <w:sz w:val="24"/>
        </w:rPr>
        <w:t xml:space="preserve">Das, S. R., </w:t>
      </w:r>
      <w:proofErr w:type="spellStart"/>
      <w:r>
        <w:rPr>
          <w:w w:val="105"/>
          <w:sz w:val="24"/>
        </w:rPr>
        <w:t>Avants</w:t>
      </w:r>
      <w:proofErr w:type="spellEnd"/>
      <w:r>
        <w:rPr>
          <w:w w:val="105"/>
          <w:sz w:val="24"/>
        </w:rPr>
        <w:t>, B. B., Grossman, M. &amp; Gee, J. C. Registration based cortical thickness measurement.</w:t>
      </w:r>
      <w:r>
        <w:rPr>
          <w:spacing w:val="40"/>
          <w:w w:val="105"/>
          <w:sz w:val="24"/>
        </w:rPr>
        <w:t xml:space="preserve"> </w:t>
      </w:r>
      <w:r>
        <w:rPr>
          <w:i/>
          <w:w w:val="105"/>
          <w:sz w:val="24"/>
        </w:rPr>
        <w:t xml:space="preserve">Neuroimage </w:t>
      </w:r>
      <w:r>
        <w:rPr>
          <w:b/>
          <w:w w:val="105"/>
          <w:sz w:val="24"/>
        </w:rPr>
        <w:t>45</w:t>
      </w:r>
      <w:r>
        <w:rPr>
          <w:w w:val="105"/>
          <w:sz w:val="24"/>
        </w:rPr>
        <w:t>, 867–79 (2009).</w:t>
      </w:r>
    </w:p>
    <w:p w14:paraId="46A3A23A" w14:textId="77777777" w:rsidR="005F326E" w:rsidRDefault="00000000">
      <w:pPr>
        <w:pStyle w:val="ListParagraph"/>
        <w:numPr>
          <w:ilvl w:val="0"/>
          <w:numId w:val="1"/>
        </w:numPr>
        <w:tabs>
          <w:tab w:val="left" w:pos="864"/>
        </w:tabs>
        <w:spacing w:line="376" w:lineRule="auto"/>
        <w:ind w:right="1384"/>
        <w:jc w:val="both"/>
        <w:rPr>
          <w:sz w:val="24"/>
        </w:rPr>
      </w:pPr>
      <w:r>
        <w:rPr>
          <w:w w:val="105"/>
          <w:sz w:val="24"/>
        </w:rPr>
        <w:t>Tustison,</w:t>
      </w:r>
      <w:r>
        <w:rPr>
          <w:spacing w:val="-9"/>
          <w:w w:val="105"/>
          <w:sz w:val="24"/>
        </w:rPr>
        <w:t xml:space="preserve"> </w:t>
      </w:r>
      <w:r>
        <w:rPr>
          <w:w w:val="105"/>
          <w:sz w:val="24"/>
        </w:rPr>
        <w:t>N.</w:t>
      </w:r>
      <w:r>
        <w:rPr>
          <w:spacing w:val="-12"/>
          <w:w w:val="105"/>
          <w:sz w:val="24"/>
        </w:rPr>
        <w:t xml:space="preserve"> </w:t>
      </w:r>
      <w:r>
        <w:rPr>
          <w:w w:val="105"/>
          <w:sz w:val="24"/>
        </w:rPr>
        <w:t>J.</w:t>
      </w:r>
      <w:r>
        <w:rPr>
          <w:spacing w:val="-12"/>
          <w:w w:val="105"/>
          <w:sz w:val="24"/>
        </w:rPr>
        <w:t xml:space="preserve"> </w:t>
      </w:r>
      <w:r>
        <w:rPr>
          <w:i/>
          <w:w w:val="105"/>
          <w:sz w:val="24"/>
        </w:rPr>
        <w:t>et</w:t>
      </w:r>
      <w:r>
        <w:rPr>
          <w:i/>
          <w:spacing w:val="-6"/>
          <w:w w:val="105"/>
          <w:sz w:val="24"/>
        </w:rPr>
        <w:t xml:space="preserve"> </w:t>
      </w:r>
      <w:r>
        <w:rPr>
          <w:i/>
          <w:w w:val="105"/>
          <w:sz w:val="24"/>
        </w:rPr>
        <w:t>al.</w:t>
      </w:r>
      <w:r>
        <w:rPr>
          <w:i/>
          <w:spacing w:val="19"/>
          <w:w w:val="105"/>
          <w:sz w:val="24"/>
        </w:rPr>
        <w:t xml:space="preserve"> </w:t>
      </w:r>
      <w:r>
        <w:rPr>
          <w:w w:val="105"/>
          <w:sz w:val="24"/>
        </w:rPr>
        <w:t>Large-scale</w:t>
      </w:r>
      <w:r>
        <w:rPr>
          <w:spacing w:val="-12"/>
          <w:w w:val="105"/>
          <w:sz w:val="24"/>
        </w:rPr>
        <w:t xml:space="preserve"> </w:t>
      </w:r>
      <w:r>
        <w:rPr>
          <w:w w:val="105"/>
          <w:sz w:val="24"/>
        </w:rPr>
        <w:t>evaluation</w:t>
      </w:r>
      <w:r>
        <w:rPr>
          <w:spacing w:val="-12"/>
          <w:w w:val="105"/>
          <w:sz w:val="24"/>
        </w:rPr>
        <w:t xml:space="preserve"> </w:t>
      </w:r>
      <w:r>
        <w:rPr>
          <w:w w:val="105"/>
          <w:sz w:val="24"/>
        </w:rPr>
        <w:t>of</w:t>
      </w:r>
      <w:r>
        <w:rPr>
          <w:spacing w:val="-11"/>
          <w:w w:val="105"/>
          <w:sz w:val="24"/>
        </w:rPr>
        <w:t xml:space="preserve"> </w:t>
      </w:r>
      <w:r>
        <w:rPr>
          <w:w w:val="105"/>
          <w:sz w:val="24"/>
        </w:rPr>
        <w:t>ANTs</w:t>
      </w:r>
      <w:r>
        <w:rPr>
          <w:spacing w:val="-12"/>
          <w:w w:val="105"/>
          <w:sz w:val="24"/>
        </w:rPr>
        <w:t xml:space="preserve"> </w:t>
      </w:r>
      <w:r>
        <w:rPr>
          <w:w w:val="105"/>
          <w:sz w:val="24"/>
        </w:rPr>
        <w:t>and</w:t>
      </w:r>
      <w:r>
        <w:rPr>
          <w:spacing w:val="-12"/>
          <w:w w:val="105"/>
          <w:sz w:val="24"/>
        </w:rPr>
        <w:t xml:space="preserve"> </w:t>
      </w:r>
      <w:proofErr w:type="spellStart"/>
      <w:r>
        <w:rPr>
          <w:w w:val="105"/>
          <w:sz w:val="24"/>
        </w:rPr>
        <w:t>FreeSurfer</w:t>
      </w:r>
      <w:proofErr w:type="spellEnd"/>
      <w:r>
        <w:rPr>
          <w:spacing w:val="-12"/>
          <w:w w:val="105"/>
          <w:sz w:val="24"/>
        </w:rPr>
        <w:t xml:space="preserve"> </w:t>
      </w:r>
      <w:r>
        <w:rPr>
          <w:w w:val="105"/>
          <w:sz w:val="24"/>
        </w:rPr>
        <w:t>cortical</w:t>
      </w:r>
      <w:r>
        <w:rPr>
          <w:spacing w:val="-12"/>
          <w:w w:val="105"/>
          <w:sz w:val="24"/>
        </w:rPr>
        <w:t xml:space="preserve"> </w:t>
      </w:r>
      <w:r>
        <w:rPr>
          <w:w w:val="105"/>
          <w:sz w:val="24"/>
        </w:rPr>
        <w:t>thickness measurements.</w:t>
      </w:r>
      <w:r>
        <w:rPr>
          <w:spacing w:val="40"/>
          <w:w w:val="105"/>
          <w:sz w:val="24"/>
        </w:rPr>
        <w:t xml:space="preserve"> </w:t>
      </w:r>
      <w:r>
        <w:rPr>
          <w:i/>
          <w:w w:val="105"/>
          <w:sz w:val="24"/>
        </w:rPr>
        <w:t xml:space="preserve">Neuroimage </w:t>
      </w:r>
      <w:r>
        <w:rPr>
          <w:b/>
          <w:w w:val="105"/>
          <w:sz w:val="24"/>
        </w:rPr>
        <w:t>99</w:t>
      </w:r>
      <w:r>
        <w:rPr>
          <w:w w:val="105"/>
          <w:sz w:val="24"/>
        </w:rPr>
        <w:t>, 166–79 (2014).</w:t>
      </w:r>
    </w:p>
    <w:p w14:paraId="0E936955" w14:textId="77777777" w:rsidR="005F326E" w:rsidRDefault="005F326E">
      <w:pPr>
        <w:spacing w:line="376" w:lineRule="auto"/>
        <w:jc w:val="both"/>
        <w:rPr>
          <w:sz w:val="24"/>
        </w:rPr>
        <w:sectPr w:rsidR="005F326E" w:rsidSect="008C17C3">
          <w:pgSz w:w="12240" w:h="15840"/>
          <w:pgMar w:top="1320" w:right="0" w:bottom="280" w:left="940" w:header="720" w:footer="720" w:gutter="0"/>
          <w:cols w:num="2" w:space="720" w:equalWidth="0">
            <w:col w:w="341" w:space="49"/>
            <w:col w:w="10910"/>
          </w:cols>
        </w:sectPr>
      </w:pPr>
    </w:p>
    <w:p w14:paraId="483CA8B0" w14:textId="77777777" w:rsidR="005F326E" w:rsidRDefault="005F326E">
      <w:pPr>
        <w:pStyle w:val="BodyText"/>
        <w:spacing w:before="5"/>
        <w:ind w:left="0"/>
        <w:rPr>
          <w:sz w:val="21"/>
        </w:rPr>
      </w:pPr>
    </w:p>
    <w:p w14:paraId="5A20345D" w14:textId="77777777" w:rsidR="005F326E" w:rsidRDefault="00000000">
      <w:pPr>
        <w:ind w:left="110"/>
        <w:rPr>
          <w:rFonts w:ascii="Arial"/>
          <w:sz w:val="12"/>
        </w:rPr>
      </w:pPr>
      <w:r>
        <w:rPr>
          <w:rFonts w:ascii="Arial"/>
          <w:spacing w:val="-5"/>
          <w:sz w:val="12"/>
        </w:rPr>
        <w:t>784</w:t>
      </w:r>
    </w:p>
    <w:p w14:paraId="2085B81E" w14:textId="77777777" w:rsidR="005F326E" w:rsidRDefault="005F326E">
      <w:pPr>
        <w:pStyle w:val="BodyText"/>
        <w:ind w:left="0"/>
        <w:rPr>
          <w:rFonts w:ascii="Arial"/>
          <w:sz w:val="18"/>
        </w:rPr>
      </w:pPr>
    </w:p>
    <w:p w14:paraId="44F512B1" w14:textId="77777777" w:rsidR="005F326E" w:rsidRDefault="005F326E">
      <w:pPr>
        <w:pStyle w:val="BodyText"/>
        <w:ind w:left="0"/>
        <w:rPr>
          <w:rFonts w:ascii="Arial"/>
          <w:sz w:val="18"/>
        </w:rPr>
      </w:pPr>
    </w:p>
    <w:p w14:paraId="08DAE832" w14:textId="77777777" w:rsidR="005F326E" w:rsidRDefault="005F326E">
      <w:pPr>
        <w:pStyle w:val="BodyText"/>
        <w:ind w:left="0"/>
        <w:rPr>
          <w:rFonts w:ascii="Arial"/>
          <w:sz w:val="18"/>
        </w:rPr>
      </w:pPr>
    </w:p>
    <w:p w14:paraId="510A7C1D" w14:textId="77777777" w:rsidR="005F326E" w:rsidRDefault="005F326E">
      <w:pPr>
        <w:pStyle w:val="BodyText"/>
        <w:spacing w:before="3"/>
        <w:ind w:left="0"/>
        <w:rPr>
          <w:rFonts w:ascii="Arial"/>
          <w:sz w:val="16"/>
        </w:rPr>
      </w:pPr>
    </w:p>
    <w:p w14:paraId="1A4835FC" w14:textId="77777777" w:rsidR="005F326E" w:rsidRDefault="00000000">
      <w:pPr>
        <w:ind w:left="110"/>
        <w:rPr>
          <w:rFonts w:ascii="Arial"/>
          <w:sz w:val="12"/>
        </w:rPr>
      </w:pPr>
      <w:r>
        <w:rPr>
          <w:rFonts w:ascii="Arial"/>
          <w:spacing w:val="-5"/>
          <w:sz w:val="12"/>
        </w:rPr>
        <w:t>785</w:t>
      </w:r>
    </w:p>
    <w:p w14:paraId="5F4BC908" w14:textId="77777777" w:rsidR="005F326E" w:rsidRDefault="005F326E">
      <w:pPr>
        <w:pStyle w:val="BodyText"/>
        <w:ind w:left="0"/>
        <w:rPr>
          <w:rFonts w:ascii="Arial"/>
          <w:sz w:val="18"/>
        </w:rPr>
      </w:pPr>
    </w:p>
    <w:p w14:paraId="796C127E" w14:textId="77777777" w:rsidR="005F326E" w:rsidRDefault="005F326E">
      <w:pPr>
        <w:pStyle w:val="BodyText"/>
        <w:spacing w:before="10"/>
        <w:ind w:left="0"/>
        <w:rPr>
          <w:rFonts w:ascii="Arial"/>
          <w:sz w:val="17"/>
        </w:rPr>
      </w:pPr>
    </w:p>
    <w:p w14:paraId="420E5CC4" w14:textId="77777777" w:rsidR="005F326E" w:rsidRDefault="00000000">
      <w:pPr>
        <w:ind w:left="110"/>
        <w:rPr>
          <w:rFonts w:ascii="Arial"/>
          <w:sz w:val="12"/>
        </w:rPr>
      </w:pPr>
      <w:r>
        <w:rPr>
          <w:rFonts w:ascii="Arial"/>
          <w:spacing w:val="-5"/>
          <w:sz w:val="12"/>
        </w:rPr>
        <w:t>786</w:t>
      </w:r>
    </w:p>
    <w:p w14:paraId="3C09A1BF" w14:textId="77777777" w:rsidR="005F326E" w:rsidRDefault="005F326E">
      <w:pPr>
        <w:pStyle w:val="BodyText"/>
        <w:spacing w:before="8"/>
        <w:ind w:left="0"/>
        <w:rPr>
          <w:rFonts w:ascii="Arial"/>
          <w:sz w:val="25"/>
        </w:rPr>
      </w:pPr>
    </w:p>
    <w:p w14:paraId="588EEE5B" w14:textId="77777777" w:rsidR="005F326E" w:rsidRDefault="00000000">
      <w:pPr>
        <w:ind w:left="110"/>
        <w:rPr>
          <w:rFonts w:ascii="Arial"/>
          <w:sz w:val="12"/>
        </w:rPr>
      </w:pPr>
      <w:r>
        <w:rPr>
          <w:rFonts w:ascii="Arial"/>
          <w:spacing w:val="-5"/>
          <w:sz w:val="12"/>
        </w:rPr>
        <w:t>787</w:t>
      </w:r>
    </w:p>
    <w:p w14:paraId="7E5B0E51" w14:textId="77777777" w:rsidR="005F326E" w:rsidRDefault="005F326E">
      <w:pPr>
        <w:pStyle w:val="BodyText"/>
        <w:ind w:left="0"/>
        <w:rPr>
          <w:rFonts w:ascii="Arial"/>
          <w:sz w:val="18"/>
        </w:rPr>
      </w:pPr>
    </w:p>
    <w:p w14:paraId="064143E6" w14:textId="77777777" w:rsidR="005F326E" w:rsidRDefault="005F326E">
      <w:pPr>
        <w:pStyle w:val="BodyText"/>
        <w:spacing w:before="10"/>
        <w:ind w:left="0"/>
        <w:rPr>
          <w:rFonts w:ascii="Arial"/>
          <w:sz w:val="17"/>
        </w:rPr>
      </w:pPr>
    </w:p>
    <w:p w14:paraId="10D67572" w14:textId="77777777" w:rsidR="005F326E" w:rsidRDefault="00000000">
      <w:pPr>
        <w:ind w:left="110"/>
        <w:rPr>
          <w:rFonts w:ascii="Arial"/>
          <w:sz w:val="12"/>
        </w:rPr>
      </w:pPr>
      <w:r>
        <w:rPr>
          <w:rFonts w:ascii="Arial"/>
          <w:spacing w:val="-5"/>
          <w:sz w:val="12"/>
        </w:rPr>
        <w:t>788</w:t>
      </w:r>
    </w:p>
    <w:p w14:paraId="0E64544F" w14:textId="77777777" w:rsidR="005F326E" w:rsidRDefault="005F326E">
      <w:pPr>
        <w:pStyle w:val="BodyText"/>
        <w:spacing w:before="8"/>
        <w:ind w:left="0"/>
        <w:rPr>
          <w:rFonts w:ascii="Arial"/>
          <w:sz w:val="25"/>
        </w:rPr>
      </w:pPr>
    </w:p>
    <w:p w14:paraId="3A030F86" w14:textId="77777777" w:rsidR="005F326E" w:rsidRDefault="00000000">
      <w:pPr>
        <w:ind w:left="110"/>
        <w:rPr>
          <w:rFonts w:ascii="Arial"/>
          <w:sz w:val="12"/>
        </w:rPr>
      </w:pPr>
      <w:r>
        <w:rPr>
          <w:rFonts w:ascii="Arial"/>
          <w:spacing w:val="-5"/>
          <w:sz w:val="12"/>
        </w:rPr>
        <w:t>789</w:t>
      </w:r>
    </w:p>
    <w:p w14:paraId="227763B2" w14:textId="77777777" w:rsidR="005F326E" w:rsidRDefault="005F326E">
      <w:pPr>
        <w:pStyle w:val="BodyText"/>
        <w:ind w:left="0"/>
        <w:rPr>
          <w:rFonts w:ascii="Arial"/>
          <w:sz w:val="18"/>
        </w:rPr>
      </w:pPr>
    </w:p>
    <w:p w14:paraId="5938593D" w14:textId="77777777" w:rsidR="005F326E" w:rsidRDefault="005F326E">
      <w:pPr>
        <w:pStyle w:val="BodyText"/>
        <w:spacing w:before="9"/>
        <w:ind w:left="0"/>
        <w:rPr>
          <w:rFonts w:ascii="Arial"/>
          <w:sz w:val="17"/>
        </w:rPr>
      </w:pPr>
    </w:p>
    <w:p w14:paraId="61C44E21" w14:textId="77777777" w:rsidR="005F326E" w:rsidRDefault="00000000">
      <w:pPr>
        <w:spacing w:before="1"/>
        <w:ind w:left="110"/>
        <w:rPr>
          <w:rFonts w:ascii="Arial"/>
          <w:sz w:val="12"/>
        </w:rPr>
      </w:pPr>
      <w:r>
        <w:rPr>
          <w:rFonts w:ascii="Arial"/>
          <w:spacing w:val="-5"/>
          <w:sz w:val="12"/>
        </w:rPr>
        <w:t>790</w:t>
      </w:r>
    </w:p>
    <w:p w14:paraId="42F62114" w14:textId="77777777" w:rsidR="005F326E" w:rsidRDefault="005F326E">
      <w:pPr>
        <w:pStyle w:val="BodyText"/>
        <w:ind w:left="0"/>
        <w:rPr>
          <w:rFonts w:ascii="Arial"/>
          <w:sz w:val="18"/>
        </w:rPr>
      </w:pPr>
    </w:p>
    <w:p w14:paraId="775FD4FA" w14:textId="77777777" w:rsidR="005F326E" w:rsidRDefault="005F326E">
      <w:pPr>
        <w:pStyle w:val="BodyText"/>
        <w:ind w:left="0"/>
        <w:rPr>
          <w:rFonts w:ascii="Arial"/>
          <w:sz w:val="18"/>
        </w:rPr>
      </w:pPr>
    </w:p>
    <w:p w14:paraId="327A7D6C" w14:textId="77777777" w:rsidR="005F326E" w:rsidRDefault="005F326E">
      <w:pPr>
        <w:pStyle w:val="BodyText"/>
        <w:ind w:left="0"/>
        <w:rPr>
          <w:rFonts w:ascii="Arial"/>
          <w:sz w:val="18"/>
        </w:rPr>
      </w:pPr>
    </w:p>
    <w:p w14:paraId="202A62CA" w14:textId="77777777" w:rsidR="005F326E" w:rsidRDefault="005F326E">
      <w:pPr>
        <w:pStyle w:val="BodyText"/>
        <w:spacing w:before="3"/>
        <w:ind w:left="0"/>
        <w:rPr>
          <w:rFonts w:ascii="Arial"/>
          <w:sz w:val="16"/>
        </w:rPr>
      </w:pPr>
    </w:p>
    <w:p w14:paraId="151CAEF6" w14:textId="77777777" w:rsidR="005F326E" w:rsidRDefault="00000000">
      <w:pPr>
        <w:ind w:left="110"/>
        <w:rPr>
          <w:rFonts w:ascii="Arial"/>
          <w:sz w:val="12"/>
        </w:rPr>
      </w:pPr>
      <w:r>
        <w:rPr>
          <w:rFonts w:ascii="Arial"/>
          <w:spacing w:val="-5"/>
          <w:sz w:val="12"/>
        </w:rPr>
        <w:t>791</w:t>
      </w:r>
    </w:p>
    <w:p w14:paraId="0870C31A" w14:textId="77777777" w:rsidR="005F326E" w:rsidRDefault="005F326E">
      <w:pPr>
        <w:pStyle w:val="BodyText"/>
        <w:ind w:left="0"/>
        <w:rPr>
          <w:rFonts w:ascii="Arial"/>
          <w:sz w:val="18"/>
        </w:rPr>
      </w:pPr>
    </w:p>
    <w:p w14:paraId="68F9649B" w14:textId="77777777" w:rsidR="005F326E" w:rsidRDefault="005F326E">
      <w:pPr>
        <w:pStyle w:val="BodyText"/>
        <w:spacing w:before="10"/>
        <w:ind w:left="0"/>
        <w:rPr>
          <w:rFonts w:ascii="Arial"/>
          <w:sz w:val="17"/>
        </w:rPr>
      </w:pPr>
    </w:p>
    <w:p w14:paraId="429575EF" w14:textId="77777777" w:rsidR="005F326E" w:rsidRDefault="00000000">
      <w:pPr>
        <w:ind w:left="110"/>
        <w:rPr>
          <w:rFonts w:ascii="Arial"/>
          <w:sz w:val="12"/>
        </w:rPr>
      </w:pPr>
      <w:r>
        <w:rPr>
          <w:rFonts w:ascii="Arial"/>
          <w:spacing w:val="-5"/>
          <w:sz w:val="12"/>
        </w:rPr>
        <w:t>792</w:t>
      </w:r>
    </w:p>
    <w:p w14:paraId="7ADA33AD" w14:textId="77777777" w:rsidR="005F326E" w:rsidRDefault="005F326E">
      <w:pPr>
        <w:pStyle w:val="BodyText"/>
        <w:ind w:left="0"/>
        <w:rPr>
          <w:rFonts w:ascii="Arial"/>
          <w:sz w:val="18"/>
        </w:rPr>
      </w:pPr>
    </w:p>
    <w:p w14:paraId="1FFD7C98" w14:textId="77777777" w:rsidR="005F326E" w:rsidRDefault="005F326E">
      <w:pPr>
        <w:pStyle w:val="BodyText"/>
        <w:ind w:left="0"/>
        <w:rPr>
          <w:rFonts w:ascii="Arial"/>
          <w:sz w:val="18"/>
        </w:rPr>
      </w:pPr>
    </w:p>
    <w:p w14:paraId="5AA199BA" w14:textId="77777777" w:rsidR="005F326E" w:rsidRDefault="005F326E">
      <w:pPr>
        <w:pStyle w:val="BodyText"/>
        <w:ind w:left="0"/>
        <w:rPr>
          <w:rFonts w:ascii="Arial"/>
          <w:sz w:val="18"/>
        </w:rPr>
      </w:pPr>
    </w:p>
    <w:p w14:paraId="04934B7E" w14:textId="77777777" w:rsidR="005F326E" w:rsidRDefault="005F326E">
      <w:pPr>
        <w:pStyle w:val="BodyText"/>
        <w:spacing w:before="3"/>
        <w:ind w:left="0"/>
        <w:rPr>
          <w:rFonts w:ascii="Arial"/>
          <w:sz w:val="16"/>
        </w:rPr>
      </w:pPr>
    </w:p>
    <w:p w14:paraId="21C3C8DD" w14:textId="77777777" w:rsidR="005F326E" w:rsidRDefault="00000000">
      <w:pPr>
        <w:spacing w:before="1"/>
        <w:ind w:left="110"/>
        <w:rPr>
          <w:rFonts w:ascii="Arial"/>
          <w:sz w:val="12"/>
        </w:rPr>
      </w:pPr>
      <w:r>
        <w:rPr>
          <w:rFonts w:ascii="Arial"/>
          <w:spacing w:val="-5"/>
          <w:sz w:val="12"/>
        </w:rPr>
        <w:t>793</w:t>
      </w:r>
    </w:p>
    <w:p w14:paraId="6EFD8094" w14:textId="77777777" w:rsidR="005F326E" w:rsidRDefault="005F326E">
      <w:pPr>
        <w:pStyle w:val="BodyText"/>
        <w:ind w:left="0"/>
        <w:rPr>
          <w:rFonts w:ascii="Arial"/>
          <w:sz w:val="18"/>
        </w:rPr>
      </w:pPr>
    </w:p>
    <w:p w14:paraId="0E3A93BF" w14:textId="77777777" w:rsidR="005F326E" w:rsidRDefault="005F326E">
      <w:pPr>
        <w:pStyle w:val="BodyText"/>
        <w:spacing w:before="9"/>
        <w:ind w:left="0"/>
        <w:rPr>
          <w:rFonts w:ascii="Arial"/>
          <w:sz w:val="17"/>
        </w:rPr>
      </w:pPr>
    </w:p>
    <w:p w14:paraId="7842C21A" w14:textId="77777777" w:rsidR="005F326E" w:rsidRDefault="00000000">
      <w:pPr>
        <w:ind w:left="110"/>
        <w:rPr>
          <w:rFonts w:ascii="Arial"/>
          <w:sz w:val="12"/>
        </w:rPr>
      </w:pPr>
      <w:r>
        <w:rPr>
          <w:rFonts w:ascii="Arial"/>
          <w:spacing w:val="-5"/>
          <w:sz w:val="12"/>
        </w:rPr>
        <w:t>794</w:t>
      </w:r>
    </w:p>
    <w:p w14:paraId="341D56BB" w14:textId="77777777" w:rsidR="005F326E" w:rsidRDefault="005F326E">
      <w:pPr>
        <w:pStyle w:val="BodyText"/>
        <w:ind w:left="0"/>
        <w:rPr>
          <w:rFonts w:ascii="Arial"/>
          <w:sz w:val="18"/>
        </w:rPr>
      </w:pPr>
    </w:p>
    <w:p w14:paraId="6495245D" w14:textId="77777777" w:rsidR="005F326E" w:rsidRDefault="005F326E">
      <w:pPr>
        <w:pStyle w:val="BodyText"/>
        <w:spacing w:before="7"/>
        <w:ind w:left="0"/>
        <w:rPr>
          <w:rFonts w:ascii="Arial"/>
          <w:sz w:val="14"/>
        </w:rPr>
      </w:pPr>
    </w:p>
    <w:p w14:paraId="48A0FB38" w14:textId="77777777" w:rsidR="005F326E" w:rsidRDefault="00000000">
      <w:pPr>
        <w:spacing w:before="1"/>
        <w:ind w:left="110"/>
        <w:rPr>
          <w:rFonts w:ascii="Arial"/>
          <w:sz w:val="12"/>
        </w:rPr>
      </w:pPr>
      <w:r>
        <w:rPr>
          <w:rFonts w:ascii="Arial"/>
          <w:spacing w:val="-5"/>
          <w:sz w:val="12"/>
        </w:rPr>
        <w:t>795</w:t>
      </w:r>
    </w:p>
    <w:p w14:paraId="62D281B6" w14:textId="77777777" w:rsidR="005F326E" w:rsidRDefault="005F326E">
      <w:pPr>
        <w:pStyle w:val="BodyText"/>
        <w:ind w:left="0"/>
        <w:rPr>
          <w:rFonts w:ascii="Arial"/>
          <w:sz w:val="18"/>
        </w:rPr>
      </w:pPr>
    </w:p>
    <w:p w14:paraId="40C71250" w14:textId="77777777" w:rsidR="005F326E" w:rsidRDefault="005F326E">
      <w:pPr>
        <w:pStyle w:val="BodyText"/>
        <w:spacing w:before="9"/>
        <w:ind w:left="0"/>
        <w:rPr>
          <w:rFonts w:ascii="Arial"/>
          <w:sz w:val="17"/>
        </w:rPr>
      </w:pPr>
    </w:p>
    <w:p w14:paraId="30164FD2" w14:textId="77777777" w:rsidR="005F326E" w:rsidRDefault="00000000">
      <w:pPr>
        <w:ind w:left="110"/>
        <w:rPr>
          <w:rFonts w:ascii="Arial"/>
          <w:sz w:val="12"/>
        </w:rPr>
      </w:pPr>
      <w:r>
        <w:rPr>
          <w:rFonts w:ascii="Arial"/>
          <w:spacing w:val="-5"/>
          <w:sz w:val="12"/>
        </w:rPr>
        <w:t>796</w:t>
      </w:r>
    </w:p>
    <w:p w14:paraId="6300ED13" w14:textId="77777777" w:rsidR="005F326E" w:rsidRDefault="005F326E">
      <w:pPr>
        <w:pStyle w:val="BodyText"/>
        <w:ind w:left="0"/>
        <w:rPr>
          <w:rFonts w:ascii="Arial"/>
          <w:sz w:val="18"/>
        </w:rPr>
      </w:pPr>
    </w:p>
    <w:p w14:paraId="3593DE2D" w14:textId="77777777" w:rsidR="005F326E" w:rsidRDefault="005F326E">
      <w:pPr>
        <w:pStyle w:val="BodyText"/>
        <w:ind w:left="0"/>
        <w:rPr>
          <w:rFonts w:ascii="Arial"/>
          <w:sz w:val="18"/>
        </w:rPr>
      </w:pPr>
    </w:p>
    <w:p w14:paraId="04BF29E3" w14:textId="77777777" w:rsidR="005F326E" w:rsidRDefault="005F326E">
      <w:pPr>
        <w:pStyle w:val="BodyText"/>
        <w:ind w:left="0"/>
        <w:rPr>
          <w:rFonts w:ascii="Arial"/>
          <w:sz w:val="18"/>
        </w:rPr>
      </w:pPr>
    </w:p>
    <w:p w14:paraId="34B68C28" w14:textId="77777777" w:rsidR="005F326E" w:rsidRDefault="005F326E">
      <w:pPr>
        <w:pStyle w:val="BodyText"/>
        <w:spacing w:before="4"/>
        <w:ind w:left="0"/>
        <w:rPr>
          <w:rFonts w:ascii="Arial"/>
          <w:sz w:val="16"/>
        </w:rPr>
      </w:pPr>
    </w:p>
    <w:p w14:paraId="5A2BB831" w14:textId="77777777" w:rsidR="005F326E" w:rsidRDefault="00000000">
      <w:pPr>
        <w:ind w:left="110"/>
        <w:rPr>
          <w:rFonts w:ascii="Arial"/>
          <w:sz w:val="12"/>
        </w:rPr>
      </w:pPr>
      <w:r>
        <w:rPr>
          <w:rFonts w:ascii="Arial"/>
          <w:spacing w:val="-5"/>
          <w:sz w:val="12"/>
        </w:rPr>
        <w:t>797</w:t>
      </w:r>
    </w:p>
    <w:p w14:paraId="5A460B96" w14:textId="77777777" w:rsidR="005F326E" w:rsidRDefault="005F326E">
      <w:pPr>
        <w:pStyle w:val="BodyText"/>
        <w:ind w:left="0"/>
        <w:rPr>
          <w:rFonts w:ascii="Arial"/>
          <w:sz w:val="18"/>
        </w:rPr>
      </w:pPr>
    </w:p>
    <w:p w14:paraId="4C3766E3" w14:textId="77777777" w:rsidR="005F326E" w:rsidRDefault="005F326E">
      <w:pPr>
        <w:pStyle w:val="BodyText"/>
        <w:spacing w:before="10"/>
        <w:ind w:left="0"/>
        <w:rPr>
          <w:rFonts w:ascii="Arial"/>
          <w:sz w:val="17"/>
        </w:rPr>
      </w:pPr>
    </w:p>
    <w:p w14:paraId="0472F3CD" w14:textId="77777777" w:rsidR="005F326E" w:rsidRDefault="00000000">
      <w:pPr>
        <w:ind w:left="110"/>
        <w:rPr>
          <w:rFonts w:ascii="Arial"/>
          <w:sz w:val="12"/>
        </w:rPr>
      </w:pPr>
      <w:r>
        <w:rPr>
          <w:rFonts w:ascii="Arial"/>
          <w:spacing w:val="-5"/>
          <w:sz w:val="12"/>
        </w:rPr>
        <w:t>798</w:t>
      </w:r>
    </w:p>
    <w:p w14:paraId="48FFB113" w14:textId="77777777" w:rsidR="005F326E" w:rsidRDefault="005F326E">
      <w:pPr>
        <w:pStyle w:val="BodyText"/>
        <w:ind w:left="0"/>
        <w:rPr>
          <w:rFonts w:ascii="Arial"/>
          <w:sz w:val="18"/>
        </w:rPr>
      </w:pPr>
    </w:p>
    <w:p w14:paraId="1439092F" w14:textId="77777777" w:rsidR="005F326E" w:rsidRDefault="005F326E">
      <w:pPr>
        <w:pStyle w:val="BodyText"/>
        <w:spacing w:before="7"/>
        <w:ind w:left="0"/>
        <w:rPr>
          <w:rFonts w:ascii="Arial"/>
          <w:sz w:val="14"/>
        </w:rPr>
      </w:pPr>
    </w:p>
    <w:p w14:paraId="6B221D66" w14:textId="77777777" w:rsidR="005F326E" w:rsidRDefault="00000000">
      <w:pPr>
        <w:ind w:left="110"/>
        <w:rPr>
          <w:rFonts w:ascii="Arial"/>
          <w:sz w:val="12"/>
        </w:rPr>
      </w:pPr>
      <w:r>
        <w:rPr>
          <w:rFonts w:ascii="Arial"/>
          <w:spacing w:val="-5"/>
          <w:sz w:val="12"/>
        </w:rPr>
        <w:t>799</w:t>
      </w:r>
    </w:p>
    <w:p w14:paraId="16CEBD48" w14:textId="77777777" w:rsidR="005F326E" w:rsidRDefault="005F326E">
      <w:pPr>
        <w:pStyle w:val="BodyText"/>
        <w:ind w:left="0"/>
        <w:rPr>
          <w:rFonts w:ascii="Arial"/>
          <w:sz w:val="18"/>
        </w:rPr>
      </w:pPr>
    </w:p>
    <w:p w14:paraId="144023F0" w14:textId="77777777" w:rsidR="005F326E" w:rsidRDefault="005F326E">
      <w:pPr>
        <w:pStyle w:val="BodyText"/>
        <w:spacing w:before="9"/>
        <w:ind w:left="0"/>
        <w:rPr>
          <w:rFonts w:ascii="Arial"/>
          <w:sz w:val="17"/>
        </w:rPr>
      </w:pPr>
    </w:p>
    <w:p w14:paraId="7BAF6B2D" w14:textId="77777777" w:rsidR="005F326E" w:rsidRDefault="00000000">
      <w:pPr>
        <w:spacing w:before="1"/>
        <w:ind w:left="110"/>
        <w:rPr>
          <w:rFonts w:ascii="Arial"/>
          <w:sz w:val="12"/>
        </w:rPr>
      </w:pPr>
      <w:r>
        <w:rPr>
          <w:rFonts w:ascii="Arial"/>
          <w:spacing w:val="-5"/>
          <w:sz w:val="12"/>
        </w:rPr>
        <w:t>800</w:t>
      </w:r>
    </w:p>
    <w:p w14:paraId="13AF9802" w14:textId="77777777" w:rsidR="005F326E" w:rsidRDefault="005F326E">
      <w:pPr>
        <w:pStyle w:val="BodyText"/>
        <w:ind w:left="0"/>
        <w:rPr>
          <w:rFonts w:ascii="Arial"/>
          <w:sz w:val="18"/>
        </w:rPr>
      </w:pPr>
    </w:p>
    <w:p w14:paraId="5267458A" w14:textId="77777777" w:rsidR="005F326E" w:rsidRDefault="005F326E">
      <w:pPr>
        <w:pStyle w:val="BodyText"/>
        <w:spacing w:before="7"/>
        <w:ind w:left="0"/>
        <w:rPr>
          <w:rFonts w:ascii="Arial"/>
          <w:sz w:val="14"/>
        </w:rPr>
      </w:pPr>
    </w:p>
    <w:p w14:paraId="5EE39D8A" w14:textId="77777777" w:rsidR="005F326E" w:rsidRDefault="00000000">
      <w:pPr>
        <w:ind w:left="110"/>
        <w:rPr>
          <w:rFonts w:ascii="Arial"/>
          <w:sz w:val="12"/>
        </w:rPr>
      </w:pPr>
      <w:r>
        <w:rPr>
          <w:rFonts w:ascii="Arial"/>
          <w:spacing w:val="-5"/>
          <w:sz w:val="12"/>
        </w:rPr>
        <w:t>801</w:t>
      </w:r>
    </w:p>
    <w:p w14:paraId="5D1FB23D" w14:textId="77777777" w:rsidR="005F326E" w:rsidRDefault="005F326E">
      <w:pPr>
        <w:pStyle w:val="BodyText"/>
        <w:ind w:left="0"/>
        <w:rPr>
          <w:rFonts w:ascii="Arial"/>
          <w:sz w:val="18"/>
        </w:rPr>
      </w:pPr>
    </w:p>
    <w:p w14:paraId="2405B8B6" w14:textId="77777777" w:rsidR="005F326E" w:rsidRDefault="005F326E">
      <w:pPr>
        <w:pStyle w:val="BodyText"/>
        <w:spacing w:before="9"/>
        <w:ind w:left="0"/>
        <w:rPr>
          <w:rFonts w:ascii="Arial"/>
          <w:sz w:val="17"/>
        </w:rPr>
      </w:pPr>
    </w:p>
    <w:p w14:paraId="0A8BDCD6" w14:textId="77777777" w:rsidR="005F326E" w:rsidRDefault="00000000">
      <w:pPr>
        <w:spacing w:before="1"/>
        <w:ind w:left="110"/>
        <w:rPr>
          <w:rFonts w:ascii="Arial"/>
          <w:sz w:val="12"/>
        </w:rPr>
      </w:pPr>
      <w:r>
        <w:rPr>
          <w:rFonts w:ascii="Arial"/>
          <w:spacing w:val="-5"/>
          <w:sz w:val="12"/>
        </w:rPr>
        <w:t>802</w:t>
      </w:r>
    </w:p>
    <w:p w14:paraId="32A3B27E" w14:textId="77777777" w:rsidR="005F326E" w:rsidRDefault="005F326E">
      <w:pPr>
        <w:pStyle w:val="BodyText"/>
        <w:ind w:left="0"/>
        <w:rPr>
          <w:rFonts w:ascii="Arial"/>
          <w:sz w:val="18"/>
        </w:rPr>
      </w:pPr>
    </w:p>
    <w:p w14:paraId="4D0360D1" w14:textId="77777777" w:rsidR="005F326E" w:rsidRDefault="005F326E">
      <w:pPr>
        <w:pStyle w:val="BodyText"/>
        <w:spacing w:before="7"/>
        <w:ind w:left="0"/>
        <w:rPr>
          <w:rFonts w:ascii="Arial"/>
          <w:sz w:val="14"/>
        </w:rPr>
      </w:pPr>
    </w:p>
    <w:p w14:paraId="15A611FD" w14:textId="77777777" w:rsidR="005F326E" w:rsidRDefault="00000000">
      <w:pPr>
        <w:ind w:left="110"/>
        <w:rPr>
          <w:rFonts w:ascii="Arial"/>
          <w:sz w:val="12"/>
        </w:rPr>
      </w:pPr>
      <w:r>
        <w:rPr>
          <w:rFonts w:ascii="Arial"/>
          <w:spacing w:val="-5"/>
          <w:sz w:val="12"/>
        </w:rPr>
        <w:t>803</w:t>
      </w:r>
    </w:p>
    <w:p w14:paraId="1F0CC525" w14:textId="77777777" w:rsidR="005F326E" w:rsidRDefault="005F326E">
      <w:pPr>
        <w:pStyle w:val="BodyText"/>
        <w:ind w:left="0"/>
        <w:rPr>
          <w:rFonts w:ascii="Arial"/>
          <w:sz w:val="18"/>
        </w:rPr>
      </w:pPr>
    </w:p>
    <w:p w14:paraId="47F3D2B0" w14:textId="77777777" w:rsidR="005F326E" w:rsidRDefault="005F326E">
      <w:pPr>
        <w:pStyle w:val="BodyText"/>
        <w:spacing w:before="9"/>
        <w:ind w:left="0"/>
        <w:rPr>
          <w:rFonts w:ascii="Arial"/>
          <w:sz w:val="17"/>
        </w:rPr>
      </w:pPr>
    </w:p>
    <w:p w14:paraId="6FE69741" w14:textId="77777777" w:rsidR="005F326E" w:rsidRDefault="00000000">
      <w:pPr>
        <w:spacing w:before="1"/>
        <w:ind w:left="110"/>
        <w:rPr>
          <w:rFonts w:ascii="Arial"/>
          <w:sz w:val="12"/>
        </w:rPr>
      </w:pPr>
      <w:r>
        <w:rPr>
          <w:rFonts w:ascii="Arial"/>
          <w:spacing w:val="-5"/>
          <w:sz w:val="12"/>
        </w:rPr>
        <w:t>804</w:t>
      </w:r>
    </w:p>
    <w:p w14:paraId="7C459956" w14:textId="77777777" w:rsidR="005F326E" w:rsidRDefault="005F326E">
      <w:pPr>
        <w:pStyle w:val="BodyText"/>
        <w:ind w:left="0"/>
        <w:rPr>
          <w:rFonts w:ascii="Arial"/>
          <w:sz w:val="18"/>
        </w:rPr>
      </w:pPr>
    </w:p>
    <w:p w14:paraId="15187AB2" w14:textId="77777777" w:rsidR="005F326E" w:rsidRDefault="005F326E">
      <w:pPr>
        <w:pStyle w:val="BodyText"/>
        <w:spacing w:before="7"/>
        <w:ind w:left="0"/>
        <w:rPr>
          <w:rFonts w:ascii="Arial"/>
          <w:sz w:val="14"/>
        </w:rPr>
      </w:pPr>
    </w:p>
    <w:p w14:paraId="6727BB47" w14:textId="77777777" w:rsidR="005F326E" w:rsidRDefault="00000000">
      <w:pPr>
        <w:ind w:left="110"/>
        <w:rPr>
          <w:rFonts w:ascii="Arial"/>
          <w:sz w:val="12"/>
        </w:rPr>
      </w:pPr>
      <w:r>
        <w:rPr>
          <w:rFonts w:ascii="Arial"/>
          <w:spacing w:val="-5"/>
          <w:sz w:val="12"/>
        </w:rPr>
        <w:t>805</w:t>
      </w:r>
    </w:p>
    <w:p w14:paraId="7A4890F8" w14:textId="77777777" w:rsidR="005F326E" w:rsidRDefault="00000000">
      <w:pPr>
        <w:pStyle w:val="ListParagraph"/>
        <w:numPr>
          <w:ilvl w:val="0"/>
          <w:numId w:val="1"/>
        </w:numPr>
        <w:tabs>
          <w:tab w:val="left" w:pos="864"/>
        </w:tabs>
        <w:spacing w:before="135" w:line="376" w:lineRule="auto"/>
        <w:jc w:val="both"/>
        <w:rPr>
          <w:sz w:val="24"/>
        </w:rPr>
      </w:pPr>
      <w:r>
        <w:br w:type="column"/>
      </w:r>
      <w:r>
        <w:rPr>
          <w:sz w:val="24"/>
        </w:rPr>
        <w:t xml:space="preserve">Tustison, N. J. </w:t>
      </w:r>
      <w:r>
        <w:rPr>
          <w:i/>
          <w:sz w:val="24"/>
        </w:rPr>
        <w:t>et al.</w:t>
      </w:r>
      <w:r>
        <w:rPr>
          <w:i/>
          <w:spacing w:val="40"/>
          <w:sz w:val="24"/>
        </w:rPr>
        <w:t xml:space="preserve"> </w:t>
      </w:r>
      <w:r>
        <w:rPr>
          <w:sz w:val="24"/>
        </w:rPr>
        <w:t>Longitudinal mapping of cortical thickness measurements: An Alzheimer’s</w:t>
      </w:r>
      <w:r>
        <w:rPr>
          <w:spacing w:val="40"/>
          <w:sz w:val="24"/>
        </w:rPr>
        <w:t xml:space="preserve"> </w:t>
      </w:r>
      <w:r>
        <w:rPr>
          <w:sz w:val="24"/>
        </w:rPr>
        <w:t>Disease</w:t>
      </w:r>
      <w:r>
        <w:rPr>
          <w:spacing w:val="40"/>
          <w:sz w:val="24"/>
        </w:rPr>
        <w:t xml:space="preserve"> </w:t>
      </w:r>
      <w:r>
        <w:rPr>
          <w:sz w:val="24"/>
        </w:rPr>
        <w:t>Neuroimaging</w:t>
      </w:r>
      <w:r>
        <w:rPr>
          <w:spacing w:val="40"/>
          <w:sz w:val="24"/>
        </w:rPr>
        <w:t xml:space="preserve"> </w:t>
      </w:r>
      <w:r>
        <w:rPr>
          <w:sz w:val="24"/>
        </w:rPr>
        <w:t>Initiative-based</w:t>
      </w:r>
      <w:r>
        <w:rPr>
          <w:spacing w:val="40"/>
          <w:sz w:val="24"/>
        </w:rPr>
        <w:t xml:space="preserve"> </w:t>
      </w:r>
      <w:r>
        <w:rPr>
          <w:sz w:val="24"/>
        </w:rPr>
        <w:t>evaluation</w:t>
      </w:r>
      <w:r>
        <w:rPr>
          <w:spacing w:val="40"/>
          <w:sz w:val="24"/>
        </w:rPr>
        <w:t xml:space="preserve"> </w:t>
      </w:r>
      <w:r>
        <w:rPr>
          <w:sz w:val="24"/>
        </w:rPr>
        <w:t>study.</w:t>
      </w:r>
      <w:r>
        <w:rPr>
          <w:spacing w:val="80"/>
          <w:w w:val="150"/>
          <w:sz w:val="24"/>
        </w:rPr>
        <w:t xml:space="preserve"> </w:t>
      </w:r>
      <w:r>
        <w:rPr>
          <w:i/>
          <w:sz w:val="24"/>
        </w:rPr>
        <w:t>J</w:t>
      </w:r>
      <w:r>
        <w:rPr>
          <w:i/>
          <w:spacing w:val="40"/>
          <w:sz w:val="24"/>
        </w:rPr>
        <w:t xml:space="preserve"> </w:t>
      </w:r>
      <w:proofErr w:type="spellStart"/>
      <w:r>
        <w:rPr>
          <w:i/>
          <w:sz w:val="24"/>
        </w:rPr>
        <w:t>Alzheimers</w:t>
      </w:r>
      <w:proofErr w:type="spellEnd"/>
      <w:r>
        <w:rPr>
          <w:i/>
          <w:sz w:val="24"/>
        </w:rPr>
        <w:t xml:space="preserve"> Dis </w:t>
      </w:r>
      <w:r>
        <w:rPr>
          <w:sz w:val="24"/>
        </w:rPr>
        <w:t>(2019) doi:</w:t>
      </w:r>
      <w:hyperlink r:id="rId297">
        <w:r>
          <w:rPr>
            <w:color w:val="0000FF"/>
            <w:sz w:val="24"/>
          </w:rPr>
          <w:t>10.3233/JAD-190283</w:t>
        </w:r>
      </w:hyperlink>
      <w:r>
        <w:rPr>
          <w:sz w:val="24"/>
        </w:rPr>
        <w:t>.</w:t>
      </w:r>
    </w:p>
    <w:p w14:paraId="4CEE75CD" w14:textId="77777777" w:rsidR="005F326E" w:rsidRDefault="00000000">
      <w:pPr>
        <w:pStyle w:val="ListParagraph"/>
        <w:numPr>
          <w:ilvl w:val="0"/>
          <w:numId w:val="1"/>
        </w:numPr>
        <w:tabs>
          <w:tab w:val="left" w:pos="864"/>
        </w:tabs>
        <w:spacing w:before="197"/>
        <w:ind w:right="0" w:hanging="754"/>
        <w:jc w:val="both"/>
        <w:rPr>
          <w:sz w:val="24"/>
        </w:rPr>
      </w:pPr>
      <w:r>
        <w:rPr>
          <w:w w:val="105"/>
          <w:sz w:val="24"/>
        </w:rPr>
        <w:t>Hsu,</w:t>
      </w:r>
      <w:r>
        <w:rPr>
          <w:spacing w:val="5"/>
          <w:w w:val="105"/>
          <w:sz w:val="24"/>
        </w:rPr>
        <w:t xml:space="preserve"> </w:t>
      </w:r>
      <w:r>
        <w:rPr>
          <w:w w:val="105"/>
          <w:sz w:val="24"/>
        </w:rPr>
        <w:t>L.-M.</w:t>
      </w:r>
      <w:r>
        <w:rPr>
          <w:spacing w:val="6"/>
          <w:w w:val="105"/>
          <w:sz w:val="24"/>
        </w:rPr>
        <w:t xml:space="preserve"> </w:t>
      </w:r>
      <w:r>
        <w:rPr>
          <w:i/>
          <w:w w:val="105"/>
          <w:sz w:val="24"/>
        </w:rPr>
        <w:t>et</w:t>
      </w:r>
      <w:r>
        <w:rPr>
          <w:i/>
          <w:spacing w:val="10"/>
          <w:w w:val="105"/>
          <w:sz w:val="24"/>
        </w:rPr>
        <w:t xml:space="preserve"> </w:t>
      </w:r>
      <w:r>
        <w:rPr>
          <w:i/>
          <w:w w:val="105"/>
          <w:sz w:val="24"/>
        </w:rPr>
        <w:t>al.</w:t>
      </w:r>
      <w:r>
        <w:rPr>
          <w:i/>
          <w:spacing w:val="29"/>
          <w:w w:val="105"/>
          <w:sz w:val="24"/>
        </w:rPr>
        <w:t xml:space="preserve"> </w:t>
      </w:r>
      <w:r>
        <w:rPr>
          <w:w w:val="105"/>
          <w:sz w:val="24"/>
        </w:rPr>
        <w:t>CAMRI</w:t>
      </w:r>
      <w:r>
        <w:rPr>
          <w:spacing w:val="7"/>
          <w:w w:val="105"/>
          <w:sz w:val="24"/>
        </w:rPr>
        <w:t xml:space="preserve"> </w:t>
      </w:r>
      <w:r>
        <w:rPr>
          <w:w w:val="105"/>
          <w:sz w:val="24"/>
        </w:rPr>
        <w:t>mouse</w:t>
      </w:r>
      <w:r>
        <w:rPr>
          <w:spacing w:val="6"/>
          <w:w w:val="105"/>
          <w:sz w:val="24"/>
        </w:rPr>
        <w:t xml:space="preserve"> </w:t>
      </w:r>
      <w:r>
        <w:rPr>
          <w:w w:val="105"/>
          <w:sz w:val="24"/>
        </w:rPr>
        <w:t>brain</w:t>
      </w:r>
      <w:r>
        <w:rPr>
          <w:spacing w:val="5"/>
          <w:w w:val="105"/>
          <w:sz w:val="24"/>
        </w:rPr>
        <w:t xml:space="preserve"> </w:t>
      </w:r>
      <w:r>
        <w:rPr>
          <w:w w:val="105"/>
          <w:sz w:val="24"/>
        </w:rPr>
        <w:t>MRI</w:t>
      </w:r>
      <w:r>
        <w:rPr>
          <w:spacing w:val="6"/>
          <w:w w:val="105"/>
          <w:sz w:val="24"/>
        </w:rPr>
        <w:t xml:space="preserve"> </w:t>
      </w:r>
      <w:r>
        <w:rPr>
          <w:spacing w:val="-2"/>
          <w:w w:val="105"/>
          <w:sz w:val="24"/>
        </w:rPr>
        <w:t>data.</w:t>
      </w:r>
    </w:p>
    <w:p w14:paraId="732A0F1D" w14:textId="77777777" w:rsidR="005F326E" w:rsidRDefault="005F326E">
      <w:pPr>
        <w:pStyle w:val="BodyText"/>
        <w:ind w:left="0"/>
        <w:rPr>
          <w:sz w:val="34"/>
        </w:rPr>
      </w:pPr>
    </w:p>
    <w:p w14:paraId="2F92BCFA" w14:textId="77777777" w:rsidR="005F326E" w:rsidRDefault="005F326E">
      <w:pPr>
        <w:pStyle w:val="BodyText"/>
        <w:spacing w:before="6"/>
        <w:ind w:left="0"/>
        <w:rPr>
          <w:sz w:val="27"/>
        </w:rPr>
      </w:pPr>
    </w:p>
    <w:p w14:paraId="2B689CD0" w14:textId="77777777" w:rsidR="005F326E" w:rsidRDefault="00000000">
      <w:pPr>
        <w:pStyle w:val="ListParagraph"/>
        <w:numPr>
          <w:ilvl w:val="0"/>
          <w:numId w:val="1"/>
        </w:numPr>
        <w:tabs>
          <w:tab w:val="left" w:pos="864"/>
        </w:tabs>
        <w:spacing w:before="0" w:line="376" w:lineRule="auto"/>
        <w:ind w:right="1386"/>
        <w:jc w:val="both"/>
        <w:rPr>
          <w:sz w:val="24"/>
        </w:rPr>
      </w:pPr>
      <w:proofErr w:type="spellStart"/>
      <w:r>
        <w:rPr>
          <w:w w:val="105"/>
          <w:sz w:val="24"/>
        </w:rPr>
        <w:t>Reshetnikov</w:t>
      </w:r>
      <w:proofErr w:type="spellEnd"/>
      <w:r>
        <w:rPr>
          <w:w w:val="105"/>
          <w:sz w:val="24"/>
        </w:rPr>
        <w:t xml:space="preserve">, V. </w:t>
      </w:r>
      <w:r>
        <w:rPr>
          <w:i/>
          <w:w w:val="105"/>
          <w:sz w:val="24"/>
        </w:rPr>
        <w:t>et al.</w:t>
      </w:r>
      <w:r>
        <w:rPr>
          <w:i/>
          <w:spacing w:val="40"/>
          <w:w w:val="105"/>
          <w:sz w:val="24"/>
        </w:rPr>
        <w:t xml:space="preserve"> </w:t>
      </w:r>
      <w:r>
        <w:rPr>
          <w:w w:val="105"/>
          <w:sz w:val="24"/>
        </w:rPr>
        <w:t>High-resolution MRI data of brain C57BL/6 and BTBR mice in three different anatomical views.</w:t>
      </w:r>
    </w:p>
    <w:p w14:paraId="675490CE" w14:textId="77777777" w:rsidR="005F326E" w:rsidRDefault="00000000">
      <w:pPr>
        <w:pStyle w:val="ListParagraph"/>
        <w:numPr>
          <w:ilvl w:val="0"/>
          <w:numId w:val="1"/>
        </w:numPr>
        <w:tabs>
          <w:tab w:val="left" w:pos="864"/>
        </w:tabs>
        <w:spacing w:before="117" w:line="376" w:lineRule="auto"/>
        <w:jc w:val="both"/>
        <w:rPr>
          <w:sz w:val="24"/>
        </w:rPr>
      </w:pPr>
      <w:r>
        <w:rPr>
          <w:w w:val="105"/>
          <w:sz w:val="24"/>
        </w:rPr>
        <w:t xml:space="preserve">Rahman, N., Xu, K., </w:t>
      </w:r>
      <w:proofErr w:type="spellStart"/>
      <w:r>
        <w:rPr>
          <w:w w:val="105"/>
          <w:sz w:val="24"/>
        </w:rPr>
        <w:t>Budde</w:t>
      </w:r>
      <w:proofErr w:type="spellEnd"/>
      <w:r>
        <w:rPr>
          <w:w w:val="105"/>
          <w:sz w:val="24"/>
        </w:rPr>
        <w:t>, M. D., Brown, A. &amp; Baron, C. A. A longitudinal microstructural MRI dataset in healthy C57Bl/6 mice at 9.4 tesla.</w:t>
      </w:r>
      <w:r>
        <w:rPr>
          <w:spacing w:val="40"/>
          <w:w w:val="105"/>
          <w:sz w:val="24"/>
        </w:rPr>
        <w:t xml:space="preserve"> </w:t>
      </w:r>
      <w:r>
        <w:rPr>
          <w:i/>
          <w:w w:val="105"/>
          <w:sz w:val="24"/>
        </w:rPr>
        <w:t xml:space="preserve">Sci Data </w:t>
      </w:r>
      <w:r>
        <w:rPr>
          <w:b/>
          <w:w w:val="105"/>
          <w:sz w:val="24"/>
        </w:rPr>
        <w:t>10</w:t>
      </w:r>
      <w:r>
        <w:rPr>
          <w:w w:val="105"/>
          <w:sz w:val="24"/>
        </w:rPr>
        <w:t xml:space="preserve">, 94 </w:t>
      </w:r>
      <w:r>
        <w:rPr>
          <w:spacing w:val="-2"/>
          <w:w w:val="105"/>
          <w:sz w:val="24"/>
        </w:rPr>
        <w:t>(2023).</w:t>
      </w:r>
    </w:p>
    <w:p w14:paraId="32442659" w14:textId="77777777" w:rsidR="005F326E" w:rsidRDefault="00000000">
      <w:pPr>
        <w:pStyle w:val="ListParagraph"/>
        <w:numPr>
          <w:ilvl w:val="0"/>
          <w:numId w:val="1"/>
        </w:numPr>
        <w:tabs>
          <w:tab w:val="left" w:pos="864"/>
        </w:tabs>
        <w:spacing w:before="197" w:line="376" w:lineRule="auto"/>
        <w:jc w:val="both"/>
        <w:rPr>
          <w:sz w:val="24"/>
        </w:rPr>
      </w:pPr>
      <w:r>
        <w:rPr>
          <w:w w:val="105"/>
          <w:sz w:val="24"/>
        </w:rPr>
        <w:t>Gong,</w:t>
      </w:r>
      <w:r>
        <w:rPr>
          <w:spacing w:val="-12"/>
          <w:w w:val="105"/>
          <w:sz w:val="24"/>
        </w:rPr>
        <w:t xml:space="preserve"> </w:t>
      </w:r>
      <w:r>
        <w:rPr>
          <w:w w:val="105"/>
          <w:sz w:val="24"/>
        </w:rPr>
        <w:t>H.</w:t>
      </w:r>
      <w:r>
        <w:rPr>
          <w:spacing w:val="-15"/>
          <w:w w:val="105"/>
          <w:sz w:val="24"/>
        </w:rPr>
        <w:t xml:space="preserve"> </w:t>
      </w:r>
      <w:r>
        <w:rPr>
          <w:i/>
          <w:w w:val="105"/>
          <w:sz w:val="24"/>
        </w:rPr>
        <w:t>et</w:t>
      </w:r>
      <w:r>
        <w:rPr>
          <w:i/>
          <w:spacing w:val="-9"/>
          <w:w w:val="105"/>
          <w:sz w:val="24"/>
        </w:rPr>
        <w:t xml:space="preserve"> </w:t>
      </w:r>
      <w:r>
        <w:rPr>
          <w:i/>
          <w:w w:val="105"/>
          <w:sz w:val="24"/>
        </w:rPr>
        <w:t>al.</w:t>
      </w:r>
      <w:r>
        <w:rPr>
          <w:i/>
          <w:spacing w:val="14"/>
          <w:w w:val="105"/>
          <w:sz w:val="24"/>
        </w:rPr>
        <w:t xml:space="preserve"> </w:t>
      </w:r>
      <w:r>
        <w:rPr>
          <w:w w:val="105"/>
          <w:sz w:val="24"/>
        </w:rPr>
        <w:t>High-throughput</w:t>
      </w:r>
      <w:r>
        <w:rPr>
          <w:spacing w:val="-15"/>
          <w:w w:val="105"/>
          <w:sz w:val="24"/>
        </w:rPr>
        <w:t xml:space="preserve"> </w:t>
      </w:r>
      <w:r>
        <w:rPr>
          <w:w w:val="105"/>
          <w:sz w:val="24"/>
        </w:rPr>
        <w:t>dual-</w:t>
      </w:r>
      <w:proofErr w:type="spellStart"/>
      <w:r>
        <w:rPr>
          <w:w w:val="105"/>
          <w:sz w:val="24"/>
        </w:rPr>
        <w:t>colour</w:t>
      </w:r>
      <w:proofErr w:type="spellEnd"/>
      <w:r>
        <w:rPr>
          <w:spacing w:val="-15"/>
          <w:w w:val="105"/>
          <w:sz w:val="24"/>
        </w:rPr>
        <w:t xml:space="preserve"> </w:t>
      </w:r>
      <w:r>
        <w:rPr>
          <w:w w:val="105"/>
          <w:sz w:val="24"/>
        </w:rPr>
        <w:t>precision</w:t>
      </w:r>
      <w:r>
        <w:rPr>
          <w:spacing w:val="-15"/>
          <w:w w:val="105"/>
          <w:sz w:val="24"/>
        </w:rPr>
        <w:t xml:space="preserve"> </w:t>
      </w:r>
      <w:r>
        <w:rPr>
          <w:w w:val="105"/>
          <w:sz w:val="24"/>
        </w:rPr>
        <w:t>imaging</w:t>
      </w:r>
      <w:r>
        <w:rPr>
          <w:spacing w:val="-15"/>
          <w:w w:val="105"/>
          <w:sz w:val="24"/>
        </w:rPr>
        <w:t xml:space="preserve"> </w:t>
      </w:r>
      <w:r>
        <w:rPr>
          <w:w w:val="105"/>
          <w:sz w:val="24"/>
        </w:rPr>
        <w:t>for</w:t>
      </w:r>
      <w:r>
        <w:rPr>
          <w:spacing w:val="-15"/>
          <w:w w:val="105"/>
          <w:sz w:val="24"/>
        </w:rPr>
        <w:t xml:space="preserve"> </w:t>
      </w:r>
      <w:r>
        <w:rPr>
          <w:w w:val="105"/>
          <w:sz w:val="24"/>
        </w:rPr>
        <w:t>brain-wide</w:t>
      </w:r>
      <w:r>
        <w:rPr>
          <w:spacing w:val="-15"/>
          <w:w w:val="105"/>
          <w:sz w:val="24"/>
        </w:rPr>
        <w:t xml:space="preserve"> </w:t>
      </w:r>
      <w:proofErr w:type="spellStart"/>
      <w:r>
        <w:rPr>
          <w:w w:val="105"/>
          <w:sz w:val="24"/>
        </w:rPr>
        <w:t>connec</w:t>
      </w:r>
      <w:proofErr w:type="spellEnd"/>
      <w:r>
        <w:rPr>
          <w:w w:val="105"/>
          <w:sz w:val="24"/>
        </w:rPr>
        <w:t>- tome with cytoarchitectonic landmarks at the cellular level.</w:t>
      </w:r>
      <w:r>
        <w:rPr>
          <w:spacing w:val="40"/>
          <w:w w:val="105"/>
          <w:sz w:val="24"/>
        </w:rPr>
        <w:t xml:space="preserve"> </w:t>
      </w:r>
      <w:r>
        <w:rPr>
          <w:i/>
          <w:w w:val="105"/>
          <w:sz w:val="24"/>
        </w:rPr>
        <w:t xml:space="preserve">Nat </w:t>
      </w:r>
      <w:proofErr w:type="spellStart"/>
      <w:r>
        <w:rPr>
          <w:i/>
          <w:w w:val="105"/>
          <w:sz w:val="24"/>
        </w:rPr>
        <w:t>Commun</w:t>
      </w:r>
      <w:proofErr w:type="spellEnd"/>
      <w:r>
        <w:rPr>
          <w:i/>
          <w:w w:val="105"/>
          <w:sz w:val="24"/>
        </w:rPr>
        <w:t xml:space="preserve"> </w:t>
      </w:r>
      <w:r>
        <w:rPr>
          <w:b/>
          <w:w w:val="105"/>
          <w:sz w:val="24"/>
        </w:rPr>
        <w:t>7</w:t>
      </w:r>
      <w:r>
        <w:rPr>
          <w:w w:val="105"/>
          <w:sz w:val="24"/>
        </w:rPr>
        <w:t xml:space="preserve">, 12142 </w:t>
      </w:r>
      <w:r>
        <w:rPr>
          <w:spacing w:val="-2"/>
          <w:w w:val="105"/>
          <w:sz w:val="24"/>
        </w:rPr>
        <w:t>(2016).</w:t>
      </w:r>
    </w:p>
    <w:p w14:paraId="7B7FF34E" w14:textId="77777777" w:rsidR="005F326E" w:rsidRDefault="00000000">
      <w:pPr>
        <w:pStyle w:val="ListParagraph"/>
        <w:numPr>
          <w:ilvl w:val="0"/>
          <w:numId w:val="1"/>
        </w:numPr>
        <w:tabs>
          <w:tab w:val="left" w:pos="864"/>
        </w:tabs>
        <w:spacing w:before="197" w:line="376" w:lineRule="auto"/>
        <w:jc w:val="both"/>
        <w:rPr>
          <w:sz w:val="24"/>
        </w:rPr>
      </w:pPr>
      <w:r>
        <w:rPr>
          <w:w w:val="105"/>
          <w:sz w:val="24"/>
        </w:rPr>
        <w:t xml:space="preserve">Wang, J. </w:t>
      </w:r>
      <w:r>
        <w:rPr>
          <w:i/>
          <w:w w:val="105"/>
          <w:sz w:val="24"/>
        </w:rPr>
        <w:t>et al.</w:t>
      </w:r>
      <w:r>
        <w:rPr>
          <w:i/>
          <w:spacing w:val="34"/>
          <w:w w:val="105"/>
          <w:sz w:val="24"/>
        </w:rPr>
        <w:t xml:space="preserve"> </w:t>
      </w:r>
      <w:r>
        <w:rPr>
          <w:w w:val="105"/>
          <w:sz w:val="24"/>
        </w:rPr>
        <w:t>Divergent projection patterns revealed by reconstruction of individual neurons in orbitofrontal cortex.</w:t>
      </w:r>
      <w:r>
        <w:rPr>
          <w:spacing w:val="40"/>
          <w:w w:val="105"/>
          <w:sz w:val="24"/>
        </w:rPr>
        <w:t xml:space="preserve"> </w:t>
      </w:r>
      <w:proofErr w:type="spellStart"/>
      <w:r>
        <w:rPr>
          <w:i/>
          <w:w w:val="105"/>
          <w:sz w:val="24"/>
        </w:rPr>
        <w:t>Neurosci</w:t>
      </w:r>
      <w:proofErr w:type="spellEnd"/>
      <w:r>
        <w:rPr>
          <w:i/>
          <w:w w:val="105"/>
          <w:sz w:val="24"/>
        </w:rPr>
        <w:t xml:space="preserve"> Bull</w:t>
      </w:r>
      <w:r>
        <w:rPr>
          <w:i/>
          <w:spacing w:val="40"/>
          <w:w w:val="105"/>
          <w:sz w:val="24"/>
        </w:rPr>
        <w:t xml:space="preserve"> </w:t>
      </w:r>
      <w:r>
        <w:rPr>
          <w:b/>
          <w:w w:val="105"/>
          <w:sz w:val="24"/>
        </w:rPr>
        <w:t>37</w:t>
      </w:r>
      <w:r>
        <w:rPr>
          <w:w w:val="105"/>
          <w:sz w:val="24"/>
        </w:rPr>
        <w:t>, 461–477 (2021).</w:t>
      </w:r>
    </w:p>
    <w:p w14:paraId="76A5E268" w14:textId="77777777" w:rsidR="005F326E" w:rsidRDefault="00000000">
      <w:pPr>
        <w:pStyle w:val="ListParagraph"/>
        <w:numPr>
          <w:ilvl w:val="0"/>
          <w:numId w:val="1"/>
        </w:numPr>
        <w:tabs>
          <w:tab w:val="left" w:pos="864"/>
        </w:tabs>
        <w:spacing w:before="197" w:line="376" w:lineRule="auto"/>
        <w:jc w:val="both"/>
        <w:rPr>
          <w:sz w:val="24"/>
        </w:rPr>
      </w:pPr>
      <w:r>
        <w:rPr>
          <w:w w:val="105"/>
          <w:sz w:val="24"/>
        </w:rPr>
        <w:t xml:space="preserve">Rotolo, T., Smallwood, P. M., Williams, J. &amp; Nathans, J. </w:t>
      </w:r>
      <w:proofErr w:type="gramStart"/>
      <w:r>
        <w:rPr>
          <w:w w:val="105"/>
          <w:sz w:val="24"/>
        </w:rPr>
        <w:t>Genetically-directed</w:t>
      </w:r>
      <w:proofErr w:type="gramEnd"/>
      <w:r>
        <w:rPr>
          <w:w w:val="105"/>
          <w:sz w:val="24"/>
        </w:rPr>
        <w:t>, cell type-specific sparse labeling for the analysis of neuronal morphology.</w:t>
      </w:r>
      <w:r>
        <w:rPr>
          <w:spacing w:val="40"/>
          <w:w w:val="105"/>
          <w:sz w:val="24"/>
        </w:rPr>
        <w:t xml:space="preserve"> </w:t>
      </w:r>
      <w:proofErr w:type="spellStart"/>
      <w:r>
        <w:rPr>
          <w:i/>
          <w:w w:val="105"/>
          <w:sz w:val="24"/>
        </w:rPr>
        <w:t>PLoS</w:t>
      </w:r>
      <w:proofErr w:type="spellEnd"/>
      <w:r>
        <w:rPr>
          <w:i/>
          <w:w w:val="105"/>
          <w:sz w:val="24"/>
        </w:rPr>
        <w:t xml:space="preserve"> One </w:t>
      </w:r>
      <w:r>
        <w:rPr>
          <w:b/>
          <w:w w:val="105"/>
          <w:sz w:val="24"/>
        </w:rPr>
        <w:t>3</w:t>
      </w:r>
      <w:r>
        <w:rPr>
          <w:w w:val="105"/>
          <w:sz w:val="24"/>
        </w:rPr>
        <w:t>, e4099 (2008).</w:t>
      </w:r>
    </w:p>
    <w:p w14:paraId="54EB9F59" w14:textId="77777777" w:rsidR="005F326E" w:rsidRDefault="00000000">
      <w:pPr>
        <w:pStyle w:val="ListParagraph"/>
        <w:numPr>
          <w:ilvl w:val="0"/>
          <w:numId w:val="1"/>
        </w:numPr>
        <w:tabs>
          <w:tab w:val="left" w:pos="864"/>
        </w:tabs>
        <w:spacing w:before="196" w:line="376" w:lineRule="auto"/>
        <w:jc w:val="both"/>
        <w:rPr>
          <w:sz w:val="24"/>
        </w:rPr>
      </w:pPr>
      <w:r>
        <w:rPr>
          <w:sz w:val="24"/>
        </w:rPr>
        <w:t xml:space="preserve">Peng, H. </w:t>
      </w:r>
      <w:r>
        <w:rPr>
          <w:i/>
          <w:sz w:val="24"/>
        </w:rPr>
        <w:t>et al.</w:t>
      </w:r>
      <w:r>
        <w:rPr>
          <w:i/>
          <w:spacing w:val="40"/>
          <w:sz w:val="24"/>
        </w:rPr>
        <w:t xml:space="preserve"> </w:t>
      </w:r>
      <w:r>
        <w:rPr>
          <w:sz w:val="24"/>
        </w:rPr>
        <w:t>Morphological diversity of single neurons in molecularly defined cell types.</w:t>
      </w:r>
      <w:r>
        <w:rPr>
          <w:spacing w:val="40"/>
          <w:sz w:val="24"/>
        </w:rPr>
        <w:t xml:space="preserve"> </w:t>
      </w:r>
      <w:r>
        <w:rPr>
          <w:i/>
          <w:sz w:val="24"/>
        </w:rPr>
        <w:t xml:space="preserve">Nature </w:t>
      </w:r>
      <w:r>
        <w:rPr>
          <w:b/>
          <w:sz w:val="24"/>
        </w:rPr>
        <w:t>598</w:t>
      </w:r>
      <w:r>
        <w:rPr>
          <w:sz w:val="24"/>
        </w:rPr>
        <w:t>, 174–181 (2021).</w:t>
      </w:r>
    </w:p>
    <w:p w14:paraId="6E4D0500" w14:textId="77777777" w:rsidR="005F326E" w:rsidRDefault="00000000">
      <w:pPr>
        <w:pStyle w:val="ListParagraph"/>
        <w:numPr>
          <w:ilvl w:val="0"/>
          <w:numId w:val="1"/>
        </w:numPr>
        <w:tabs>
          <w:tab w:val="left" w:pos="864"/>
        </w:tabs>
        <w:spacing w:before="197" w:line="376" w:lineRule="auto"/>
        <w:ind w:right="1384"/>
        <w:jc w:val="both"/>
        <w:rPr>
          <w:sz w:val="24"/>
        </w:rPr>
      </w:pPr>
      <w:r>
        <w:rPr>
          <w:w w:val="105"/>
          <w:sz w:val="24"/>
        </w:rPr>
        <w:t xml:space="preserve">Yao, Z. </w:t>
      </w:r>
      <w:r>
        <w:rPr>
          <w:i/>
          <w:w w:val="105"/>
          <w:sz w:val="24"/>
        </w:rPr>
        <w:t>et al.</w:t>
      </w:r>
      <w:r>
        <w:rPr>
          <w:i/>
          <w:spacing w:val="40"/>
          <w:w w:val="105"/>
          <w:sz w:val="24"/>
        </w:rPr>
        <w:t xml:space="preserve"> </w:t>
      </w:r>
      <w:r>
        <w:rPr>
          <w:w w:val="105"/>
          <w:sz w:val="24"/>
        </w:rPr>
        <w:t>A high-resolution transcriptomic and spatial atlas of cell types in the whole mouse brain.</w:t>
      </w:r>
      <w:r>
        <w:rPr>
          <w:spacing w:val="40"/>
          <w:w w:val="105"/>
          <w:sz w:val="24"/>
        </w:rPr>
        <w:t xml:space="preserve"> </w:t>
      </w:r>
      <w:r>
        <w:rPr>
          <w:i/>
          <w:w w:val="105"/>
          <w:sz w:val="24"/>
        </w:rPr>
        <w:t xml:space="preserve">Nature </w:t>
      </w:r>
      <w:r>
        <w:rPr>
          <w:b/>
          <w:w w:val="105"/>
          <w:sz w:val="24"/>
        </w:rPr>
        <w:t>624</w:t>
      </w:r>
      <w:r>
        <w:rPr>
          <w:w w:val="105"/>
          <w:sz w:val="24"/>
        </w:rPr>
        <w:t>, 317–332 (2023).</w:t>
      </w:r>
    </w:p>
    <w:p w14:paraId="1BC5D1E1" w14:textId="77777777" w:rsidR="005F326E" w:rsidRDefault="00000000">
      <w:pPr>
        <w:pStyle w:val="ListParagraph"/>
        <w:numPr>
          <w:ilvl w:val="0"/>
          <w:numId w:val="1"/>
        </w:numPr>
        <w:tabs>
          <w:tab w:val="left" w:pos="864"/>
        </w:tabs>
        <w:spacing w:before="197" w:line="376" w:lineRule="auto"/>
        <w:ind w:right="1384"/>
        <w:jc w:val="both"/>
        <w:rPr>
          <w:sz w:val="24"/>
        </w:rPr>
      </w:pPr>
      <w:r>
        <w:rPr>
          <w:w w:val="105"/>
          <w:sz w:val="24"/>
        </w:rPr>
        <w:t xml:space="preserve">Liu, J. </w:t>
      </w:r>
      <w:r>
        <w:rPr>
          <w:i/>
          <w:w w:val="105"/>
          <w:sz w:val="24"/>
        </w:rPr>
        <w:t>et al.</w:t>
      </w:r>
      <w:r>
        <w:rPr>
          <w:i/>
          <w:spacing w:val="33"/>
          <w:w w:val="105"/>
          <w:sz w:val="24"/>
        </w:rPr>
        <w:t xml:space="preserve"> </w:t>
      </w:r>
      <w:r>
        <w:rPr>
          <w:w w:val="105"/>
          <w:sz w:val="24"/>
        </w:rPr>
        <w:t>Concordance of MERFISH spatial transcriptomics with bulk and single- cell RNA sequencing.</w:t>
      </w:r>
      <w:r>
        <w:rPr>
          <w:spacing w:val="40"/>
          <w:w w:val="105"/>
          <w:sz w:val="24"/>
        </w:rPr>
        <w:t xml:space="preserve"> </w:t>
      </w:r>
      <w:r>
        <w:rPr>
          <w:i/>
          <w:w w:val="105"/>
          <w:sz w:val="24"/>
        </w:rPr>
        <w:t xml:space="preserve">Life Sci Alliance </w:t>
      </w:r>
      <w:r>
        <w:rPr>
          <w:b/>
          <w:w w:val="105"/>
          <w:sz w:val="24"/>
        </w:rPr>
        <w:t>6</w:t>
      </w:r>
      <w:r>
        <w:rPr>
          <w:w w:val="105"/>
          <w:sz w:val="24"/>
        </w:rPr>
        <w:t>, (2023).</w:t>
      </w:r>
    </w:p>
    <w:p w14:paraId="0F116867" w14:textId="77777777" w:rsidR="005F326E" w:rsidRDefault="00000000">
      <w:pPr>
        <w:pStyle w:val="ListParagraph"/>
        <w:numPr>
          <w:ilvl w:val="0"/>
          <w:numId w:val="1"/>
        </w:numPr>
        <w:tabs>
          <w:tab w:val="left" w:pos="864"/>
        </w:tabs>
        <w:spacing w:before="197" w:line="376" w:lineRule="auto"/>
        <w:ind w:right="1384"/>
        <w:jc w:val="both"/>
        <w:rPr>
          <w:sz w:val="24"/>
        </w:rPr>
      </w:pPr>
      <w:r>
        <w:rPr>
          <w:w w:val="105"/>
          <w:sz w:val="24"/>
        </w:rPr>
        <w:t xml:space="preserve">Stringer, C., Wang, T., </w:t>
      </w:r>
      <w:proofErr w:type="spellStart"/>
      <w:r>
        <w:rPr>
          <w:w w:val="105"/>
          <w:sz w:val="24"/>
        </w:rPr>
        <w:t>Michaelos</w:t>
      </w:r>
      <w:proofErr w:type="spellEnd"/>
      <w:r>
        <w:rPr>
          <w:w w:val="105"/>
          <w:sz w:val="24"/>
        </w:rPr>
        <w:t xml:space="preserve">, M. &amp; </w:t>
      </w:r>
      <w:proofErr w:type="spellStart"/>
      <w:r>
        <w:rPr>
          <w:w w:val="105"/>
          <w:sz w:val="24"/>
        </w:rPr>
        <w:t>Pachitariu</w:t>
      </w:r>
      <w:proofErr w:type="spellEnd"/>
      <w:r>
        <w:rPr>
          <w:w w:val="105"/>
          <w:sz w:val="24"/>
        </w:rPr>
        <w:t xml:space="preserve">, M. </w:t>
      </w:r>
      <w:proofErr w:type="spellStart"/>
      <w:r>
        <w:rPr>
          <w:w w:val="105"/>
          <w:sz w:val="24"/>
        </w:rPr>
        <w:t>Cellpose</w:t>
      </w:r>
      <w:proofErr w:type="spellEnd"/>
      <w:r>
        <w:rPr>
          <w:w w:val="105"/>
          <w:sz w:val="24"/>
        </w:rPr>
        <w:t xml:space="preserve">: A generalist algo- </w:t>
      </w:r>
      <w:proofErr w:type="spellStart"/>
      <w:r>
        <w:rPr>
          <w:w w:val="105"/>
          <w:sz w:val="24"/>
        </w:rPr>
        <w:t>rithm</w:t>
      </w:r>
      <w:proofErr w:type="spellEnd"/>
      <w:r>
        <w:rPr>
          <w:w w:val="105"/>
          <w:sz w:val="24"/>
        </w:rPr>
        <w:t xml:space="preserve"> for cellular segmentation.</w:t>
      </w:r>
      <w:r>
        <w:rPr>
          <w:spacing w:val="40"/>
          <w:w w:val="105"/>
          <w:sz w:val="24"/>
        </w:rPr>
        <w:t xml:space="preserve"> </w:t>
      </w:r>
      <w:r>
        <w:rPr>
          <w:i/>
          <w:w w:val="105"/>
          <w:sz w:val="24"/>
        </w:rPr>
        <w:t xml:space="preserve">Nat Methods </w:t>
      </w:r>
      <w:r>
        <w:rPr>
          <w:b/>
          <w:w w:val="105"/>
          <w:sz w:val="24"/>
        </w:rPr>
        <w:t>18</w:t>
      </w:r>
      <w:r>
        <w:rPr>
          <w:w w:val="105"/>
          <w:sz w:val="24"/>
        </w:rPr>
        <w:t>, 100–106 (2021).</w:t>
      </w:r>
    </w:p>
    <w:p w14:paraId="29DEEBB8" w14:textId="77777777" w:rsidR="005F326E" w:rsidRDefault="005F326E">
      <w:pPr>
        <w:spacing w:line="376" w:lineRule="auto"/>
        <w:jc w:val="both"/>
        <w:rPr>
          <w:sz w:val="24"/>
        </w:rPr>
        <w:sectPr w:rsidR="005F326E" w:rsidSect="008C17C3">
          <w:pgSz w:w="12240" w:h="15840"/>
          <w:pgMar w:top="1320" w:right="0" w:bottom="280" w:left="940" w:header="720" w:footer="720" w:gutter="0"/>
          <w:cols w:num="2" w:space="720" w:equalWidth="0">
            <w:col w:w="341" w:space="49"/>
            <w:col w:w="10910"/>
          </w:cols>
        </w:sectPr>
      </w:pPr>
    </w:p>
    <w:p w14:paraId="6805C370" w14:textId="77777777" w:rsidR="005F326E" w:rsidRDefault="005F326E">
      <w:pPr>
        <w:pStyle w:val="BodyText"/>
        <w:spacing w:before="5"/>
        <w:ind w:left="0"/>
        <w:rPr>
          <w:sz w:val="21"/>
        </w:rPr>
      </w:pPr>
    </w:p>
    <w:p w14:paraId="40279879" w14:textId="77777777" w:rsidR="005F326E" w:rsidRDefault="00000000">
      <w:pPr>
        <w:ind w:left="110"/>
        <w:rPr>
          <w:rFonts w:ascii="Arial"/>
          <w:sz w:val="12"/>
        </w:rPr>
      </w:pPr>
      <w:r>
        <w:rPr>
          <w:rFonts w:ascii="Arial"/>
          <w:spacing w:val="-5"/>
          <w:sz w:val="12"/>
        </w:rPr>
        <w:t>806</w:t>
      </w:r>
    </w:p>
    <w:p w14:paraId="4A112C4E" w14:textId="77777777" w:rsidR="005F326E" w:rsidRDefault="005F326E">
      <w:pPr>
        <w:pStyle w:val="BodyText"/>
        <w:ind w:left="0"/>
        <w:rPr>
          <w:rFonts w:ascii="Arial"/>
          <w:sz w:val="18"/>
        </w:rPr>
      </w:pPr>
    </w:p>
    <w:p w14:paraId="0FDD77B8" w14:textId="77777777" w:rsidR="005F326E" w:rsidRDefault="005F326E">
      <w:pPr>
        <w:pStyle w:val="BodyText"/>
        <w:ind w:left="0"/>
        <w:rPr>
          <w:rFonts w:ascii="Arial"/>
          <w:sz w:val="18"/>
        </w:rPr>
      </w:pPr>
    </w:p>
    <w:p w14:paraId="3E4676FB" w14:textId="77777777" w:rsidR="005F326E" w:rsidRDefault="005F326E">
      <w:pPr>
        <w:pStyle w:val="BodyText"/>
        <w:ind w:left="0"/>
        <w:rPr>
          <w:rFonts w:ascii="Arial"/>
          <w:sz w:val="18"/>
        </w:rPr>
      </w:pPr>
    </w:p>
    <w:p w14:paraId="304F4A4F" w14:textId="77777777" w:rsidR="005F326E" w:rsidRDefault="005F326E">
      <w:pPr>
        <w:pStyle w:val="BodyText"/>
        <w:spacing w:before="3"/>
        <w:ind w:left="0"/>
        <w:rPr>
          <w:rFonts w:ascii="Arial"/>
          <w:sz w:val="16"/>
        </w:rPr>
      </w:pPr>
    </w:p>
    <w:p w14:paraId="6CE28B58" w14:textId="77777777" w:rsidR="005F326E" w:rsidRDefault="00000000">
      <w:pPr>
        <w:ind w:left="110"/>
        <w:rPr>
          <w:rFonts w:ascii="Arial"/>
          <w:sz w:val="12"/>
        </w:rPr>
      </w:pPr>
      <w:r>
        <w:rPr>
          <w:rFonts w:ascii="Arial"/>
          <w:spacing w:val="-5"/>
          <w:sz w:val="12"/>
        </w:rPr>
        <w:t>807</w:t>
      </w:r>
    </w:p>
    <w:p w14:paraId="4A089638" w14:textId="77777777" w:rsidR="005F326E" w:rsidRDefault="005F326E">
      <w:pPr>
        <w:pStyle w:val="BodyText"/>
        <w:ind w:left="0"/>
        <w:rPr>
          <w:rFonts w:ascii="Arial"/>
          <w:sz w:val="18"/>
        </w:rPr>
      </w:pPr>
    </w:p>
    <w:p w14:paraId="4677C7B9" w14:textId="77777777" w:rsidR="005F326E" w:rsidRDefault="005F326E">
      <w:pPr>
        <w:pStyle w:val="BodyText"/>
        <w:spacing w:before="1"/>
        <w:ind w:left="0"/>
        <w:rPr>
          <w:rFonts w:ascii="Arial"/>
          <w:sz w:val="18"/>
        </w:rPr>
      </w:pPr>
    </w:p>
    <w:p w14:paraId="7C35D4D4" w14:textId="77777777" w:rsidR="005F326E" w:rsidRDefault="00000000">
      <w:pPr>
        <w:ind w:left="110"/>
        <w:rPr>
          <w:rFonts w:ascii="Arial"/>
          <w:sz w:val="12"/>
        </w:rPr>
      </w:pPr>
      <w:r>
        <w:rPr>
          <w:rFonts w:ascii="Arial"/>
          <w:spacing w:val="-5"/>
          <w:sz w:val="12"/>
        </w:rPr>
        <w:t>808</w:t>
      </w:r>
    </w:p>
    <w:p w14:paraId="3832B3F0" w14:textId="77777777" w:rsidR="005F326E" w:rsidRDefault="005F326E">
      <w:pPr>
        <w:pStyle w:val="BodyText"/>
        <w:ind w:left="0"/>
        <w:rPr>
          <w:rFonts w:ascii="Arial"/>
          <w:sz w:val="18"/>
        </w:rPr>
      </w:pPr>
    </w:p>
    <w:p w14:paraId="0C2DDFD3" w14:textId="77777777" w:rsidR="005F326E" w:rsidRDefault="005F326E">
      <w:pPr>
        <w:pStyle w:val="BodyText"/>
        <w:spacing w:before="7"/>
        <w:ind w:left="0"/>
        <w:rPr>
          <w:rFonts w:ascii="Arial"/>
          <w:sz w:val="14"/>
        </w:rPr>
      </w:pPr>
    </w:p>
    <w:p w14:paraId="56F048C4" w14:textId="77777777" w:rsidR="005F326E" w:rsidRDefault="00000000">
      <w:pPr>
        <w:ind w:left="110"/>
        <w:rPr>
          <w:rFonts w:ascii="Arial"/>
          <w:sz w:val="12"/>
        </w:rPr>
      </w:pPr>
      <w:r>
        <w:rPr>
          <w:rFonts w:ascii="Arial"/>
          <w:spacing w:val="-5"/>
          <w:sz w:val="12"/>
        </w:rPr>
        <w:t>809</w:t>
      </w:r>
    </w:p>
    <w:p w14:paraId="5B2459FF" w14:textId="77777777" w:rsidR="005F326E" w:rsidRDefault="005F326E">
      <w:pPr>
        <w:pStyle w:val="BodyText"/>
        <w:ind w:left="0"/>
        <w:rPr>
          <w:rFonts w:ascii="Arial"/>
          <w:sz w:val="18"/>
        </w:rPr>
      </w:pPr>
    </w:p>
    <w:p w14:paraId="1C9D80D4" w14:textId="77777777" w:rsidR="005F326E" w:rsidRDefault="005F326E">
      <w:pPr>
        <w:pStyle w:val="BodyText"/>
        <w:spacing w:before="1"/>
        <w:ind w:left="0"/>
        <w:rPr>
          <w:rFonts w:ascii="Arial"/>
          <w:sz w:val="18"/>
        </w:rPr>
      </w:pPr>
    </w:p>
    <w:p w14:paraId="6163FBC9" w14:textId="77777777" w:rsidR="005F326E" w:rsidRDefault="00000000">
      <w:pPr>
        <w:ind w:left="110"/>
        <w:rPr>
          <w:rFonts w:ascii="Arial"/>
          <w:sz w:val="12"/>
        </w:rPr>
      </w:pPr>
      <w:r>
        <w:rPr>
          <w:rFonts w:ascii="Arial"/>
          <w:spacing w:val="-5"/>
          <w:sz w:val="12"/>
        </w:rPr>
        <w:t>810</w:t>
      </w:r>
    </w:p>
    <w:p w14:paraId="53BF45C1" w14:textId="77777777" w:rsidR="005F326E" w:rsidRDefault="005F326E">
      <w:pPr>
        <w:pStyle w:val="BodyText"/>
        <w:ind w:left="0"/>
        <w:rPr>
          <w:rFonts w:ascii="Arial"/>
          <w:sz w:val="18"/>
        </w:rPr>
      </w:pPr>
    </w:p>
    <w:p w14:paraId="6BE3E0FE" w14:textId="77777777" w:rsidR="005F326E" w:rsidRDefault="005F326E">
      <w:pPr>
        <w:pStyle w:val="BodyText"/>
        <w:spacing w:before="7"/>
        <w:ind w:left="0"/>
        <w:rPr>
          <w:rFonts w:ascii="Arial"/>
          <w:sz w:val="14"/>
        </w:rPr>
      </w:pPr>
    </w:p>
    <w:p w14:paraId="203B4EFC" w14:textId="77777777" w:rsidR="005F326E" w:rsidRDefault="00000000">
      <w:pPr>
        <w:ind w:left="110"/>
        <w:rPr>
          <w:rFonts w:ascii="Arial"/>
          <w:sz w:val="12"/>
        </w:rPr>
      </w:pPr>
      <w:r>
        <w:rPr>
          <w:rFonts w:ascii="Arial"/>
          <w:spacing w:val="-5"/>
          <w:sz w:val="12"/>
        </w:rPr>
        <w:t>811</w:t>
      </w:r>
    </w:p>
    <w:p w14:paraId="1E51E3CE" w14:textId="77777777" w:rsidR="005F326E" w:rsidRDefault="005F326E">
      <w:pPr>
        <w:pStyle w:val="BodyText"/>
        <w:ind w:left="0"/>
        <w:rPr>
          <w:rFonts w:ascii="Arial"/>
          <w:sz w:val="18"/>
        </w:rPr>
      </w:pPr>
    </w:p>
    <w:p w14:paraId="469D0989" w14:textId="77777777" w:rsidR="005F326E" w:rsidRDefault="005F326E">
      <w:pPr>
        <w:pStyle w:val="BodyText"/>
        <w:spacing w:before="1"/>
        <w:ind w:left="0"/>
        <w:rPr>
          <w:rFonts w:ascii="Arial"/>
          <w:sz w:val="18"/>
        </w:rPr>
      </w:pPr>
    </w:p>
    <w:p w14:paraId="1183B359" w14:textId="77777777" w:rsidR="005F326E" w:rsidRDefault="00000000">
      <w:pPr>
        <w:ind w:left="110"/>
        <w:rPr>
          <w:rFonts w:ascii="Arial"/>
          <w:sz w:val="12"/>
        </w:rPr>
      </w:pPr>
      <w:r>
        <w:rPr>
          <w:rFonts w:ascii="Arial"/>
          <w:spacing w:val="-5"/>
          <w:sz w:val="12"/>
        </w:rPr>
        <w:t>812</w:t>
      </w:r>
    </w:p>
    <w:p w14:paraId="04842A5D" w14:textId="77777777" w:rsidR="005F326E" w:rsidRDefault="005F326E">
      <w:pPr>
        <w:pStyle w:val="BodyText"/>
        <w:ind w:left="0"/>
        <w:rPr>
          <w:rFonts w:ascii="Arial"/>
          <w:sz w:val="18"/>
        </w:rPr>
      </w:pPr>
    </w:p>
    <w:p w14:paraId="5D59DAC5" w14:textId="77777777" w:rsidR="005F326E" w:rsidRDefault="005F326E">
      <w:pPr>
        <w:pStyle w:val="BodyText"/>
        <w:spacing w:before="7"/>
        <w:ind w:left="0"/>
        <w:rPr>
          <w:rFonts w:ascii="Arial"/>
          <w:sz w:val="14"/>
        </w:rPr>
      </w:pPr>
    </w:p>
    <w:p w14:paraId="5B2A9F1E" w14:textId="77777777" w:rsidR="005F326E" w:rsidRDefault="00000000">
      <w:pPr>
        <w:spacing w:before="1"/>
        <w:ind w:left="110"/>
        <w:rPr>
          <w:rFonts w:ascii="Arial"/>
          <w:sz w:val="12"/>
        </w:rPr>
      </w:pPr>
      <w:r>
        <w:rPr>
          <w:rFonts w:ascii="Arial"/>
          <w:spacing w:val="-5"/>
          <w:sz w:val="12"/>
        </w:rPr>
        <w:t>813</w:t>
      </w:r>
    </w:p>
    <w:p w14:paraId="0D271CCA" w14:textId="77777777" w:rsidR="005F326E" w:rsidRDefault="005F326E">
      <w:pPr>
        <w:pStyle w:val="BodyText"/>
        <w:ind w:left="0"/>
        <w:rPr>
          <w:rFonts w:ascii="Arial"/>
          <w:sz w:val="18"/>
        </w:rPr>
      </w:pPr>
    </w:p>
    <w:p w14:paraId="30883186" w14:textId="77777777" w:rsidR="005F326E" w:rsidRDefault="005F326E">
      <w:pPr>
        <w:pStyle w:val="BodyText"/>
        <w:ind w:left="0"/>
        <w:rPr>
          <w:rFonts w:ascii="Arial"/>
          <w:sz w:val="18"/>
        </w:rPr>
      </w:pPr>
    </w:p>
    <w:p w14:paraId="73E0A7BC" w14:textId="77777777" w:rsidR="005F326E" w:rsidRDefault="00000000">
      <w:pPr>
        <w:spacing w:before="1"/>
        <w:ind w:left="110"/>
        <w:rPr>
          <w:rFonts w:ascii="Arial"/>
          <w:sz w:val="12"/>
        </w:rPr>
      </w:pPr>
      <w:r>
        <w:rPr>
          <w:rFonts w:ascii="Arial"/>
          <w:spacing w:val="-5"/>
          <w:sz w:val="12"/>
        </w:rPr>
        <w:t>814</w:t>
      </w:r>
    </w:p>
    <w:p w14:paraId="0C8FD122" w14:textId="77777777" w:rsidR="005F326E" w:rsidRDefault="005F326E">
      <w:pPr>
        <w:pStyle w:val="BodyText"/>
        <w:ind w:left="0"/>
        <w:rPr>
          <w:rFonts w:ascii="Arial"/>
          <w:sz w:val="18"/>
        </w:rPr>
      </w:pPr>
    </w:p>
    <w:p w14:paraId="0456C62B" w14:textId="77777777" w:rsidR="005F326E" w:rsidRDefault="005F326E">
      <w:pPr>
        <w:pStyle w:val="BodyText"/>
        <w:spacing w:before="6"/>
        <w:ind w:left="0"/>
        <w:rPr>
          <w:rFonts w:ascii="Arial"/>
          <w:sz w:val="14"/>
        </w:rPr>
      </w:pPr>
    </w:p>
    <w:p w14:paraId="0FFD17AC" w14:textId="77777777" w:rsidR="005F326E" w:rsidRDefault="00000000">
      <w:pPr>
        <w:spacing w:before="1"/>
        <w:ind w:left="110"/>
        <w:rPr>
          <w:rFonts w:ascii="Arial"/>
          <w:sz w:val="12"/>
        </w:rPr>
      </w:pPr>
      <w:r>
        <w:rPr>
          <w:rFonts w:ascii="Arial"/>
          <w:spacing w:val="-5"/>
          <w:sz w:val="12"/>
        </w:rPr>
        <w:t>815</w:t>
      </w:r>
    </w:p>
    <w:p w14:paraId="7B81CFDD" w14:textId="77777777" w:rsidR="005F326E" w:rsidRDefault="00000000">
      <w:pPr>
        <w:pStyle w:val="ListParagraph"/>
        <w:numPr>
          <w:ilvl w:val="0"/>
          <w:numId w:val="1"/>
        </w:numPr>
        <w:tabs>
          <w:tab w:val="left" w:pos="864"/>
        </w:tabs>
        <w:spacing w:before="135" w:line="376" w:lineRule="auto"/>
        <w:ind w:right="1384"/>
        <w:jc w:val="both"/>
        <w:rPr>
          <w:sz w:val="24"/>
        </w:rPr>
      </w:pPr>
      <w:r>
        <w:br w:type="column"/>
      </w:r>
      <w:r>
        <w:rPr>
          <w:w w:val="105"/>
          <w:sz w:val="24"/>
        </w:rPr>
        <w:t xml:space="preserve">Tustison, N. J. &amp; </w:t>
      </w:r>
      <w:proofErr w:type="spellStart"/>
      <w:r>
        <w:rPr>
          <w:w w:val="105"/>
          <w:sz w:val="24"/>
        </w:rPr>
        <w:t>Amini</w:t>
      </w:r>
      <w:proofErr w:type="spellEnd"/>
      <w:r>
        <w:rPr>
          <w:w w:val="105"/>
          <w:sz w:val="24"/>
        </w:rPr>
        <w:t xml:space="preserve">, A. A. Biventricular myocardial strains via nonrigid </w:t>
      </w:r>
      <w:proofErr w:type="spellStart"/>
      <w:r>
        <w:rPr>
          <w:w w:val="105"/>
          <w:sz w:val="24"/>
        </w:rPr>
        <w:t>registra</w:t>
      </w:r>
      <w:proofErr w:type="spellEnd"/>
      <w:r>
        <w:rPr>
          <w:w w:val="105"/>
          <w:sz w:val="24"/>
        </w:rPr>
        <w:t xml:space="preserve">- </w:t>
      </w:r>
      <w:proofErr w:type="spellStart"/>
      <w:r>
        <w:rPr>
          <w:w w:val="105"/>
          <w:sz w:val="24"/>
        </w:rPr>
        <w:t>tion</w:t>
      </w:r>
      <w:proofErr w:type="spellEnd"/>
      <w:r>
        <w:rPr>
          <w:w w:val="105"/>
          <w:sz w:val="24"/>
        </w:rPr>
        <w:t xml:space="preserve"> of anatomical NURBS model [corrected]. </w:t>
      </w:r>
      <w:r>
        <w:rPr>
          <w:i/>
          <w:w w:val="105"/>
          <w:sz w:val="24"/>
        </w:rPr>
        <w:t xml:space="preserve">IEEE Trans Med Imaging </w:t>
      </w:r>
      <w:r>
        <w:rPr>
          <w:b/>
          <w:w w:val="105"/>
          <w:sz w:val="24"/>
        </w:rPr>
        <w:t>25</w:t>
      </w:r>
      <w:r>
        <w:rPr>
          <w:w w:val="105"/>
          <w:sz w:val="24"/>
        </w:rPr>
        <w:t xml:space="preserve">, 94–112 </w:t>
      </w:r>
      <w:r>
        <w:rPr>
          <w:spacing w:val="-2"/>
          <w:w w:val="105"/>
          <w:sz w:val="24"/>
        </w:rPr>
        <w:t>(2006).</w:t>
      </w:r>
    </w:p>
    <w:p w14:paraId="3E103BD5" w14:textId="77777777" w:rsidR="005F326E" w:rsidRDefault="00000000">
      <w:pPr>
        <w:pStyle w:val="ListParagraph"/>
        <w:numPr>
          <w:ilvl w:val="0"/>
          <w:numId w:val="1"/>
        </w:numPr>
        <w:tabs>
          <w:tab w:val="left" w:pos="864"/>
        </w:tabs>
        <w:spacing w:line="376" w:lineRule="auto"/>
        <w:jc w:val="both"/>
        <w:rPr>
          <w:sz w:val="24"/>
        </w:rPr>
      </w:pPr>
      <w:proofErr w:type="spellStart"/>
      <w:r>
        <w:rPr>
          <w:w w:val="105"/>
          <w:sz w:val="24"/>
        </w:rPr>
        <w:t>Avants</w:t>
      </w:r>
      <w:proofErr w:type="spellEnd"/>
      <w:r>
        <w:rPr>
          <w:w w:val="105"/>
          <w:sz w:val="24"/>
        </w:rPr>
        <w:t xml:space="preserve">, B. B. </w:t>
      </w:r>
      <w:r>
        <w:rPr>
          <w:i/>
          <w:w w:val="105"/>
          <w:sz w:val="24"/>
        </w:rPr>
        <w:t>et al.</w:t>
      </w:r>
      <w:r>
        <w:rPr>
          <w:i/>
          <w:spacing w:val="40"/>
          <w:w w:val="105"/>
          <w:sz w:val="24"/>
        </w:rPr>
        <w:t xml:space="preserve"> </w:t>
      </w:r>
      <w:r>
        <w:rPr>
          <w:w w:val="105"/>
          <w:sz w:val="24"/>
        </w:rPr>
        <w:t xml:space="preserve">The Insight </w:t>
      </w:r>
      <w:proofErr w:type="spellStart"/>
      <w:r>
        <w:rPr>
          <w:w w:val="105"/>
          <w:sz w:val="24"/>
        </w:rPr>
        <w:t>ToolKit</w:t>
      </w:r>
      <w:proofErr w:type="spellEnd"/>
      <w:r>
        <w:rPr>
          <w:w w:val="105"/>
          <w:sz w:val="24"/>
        </w:rPr>
        <w:t xml:space="preserve"> image registration framework.</w:t>
      </w:r>
      <w:r>
        <w:rPr>
          <w:spacing w:val="40"/>
          <w:w w:val="105"/>
          <w:sz w:val="24"/>
        </w:rPr>
        <w:t xml:space="preserve"> </w:t>
      </w:r>
      <w:r>
        <w:rPr>
          <w:i/>
          <w:w w:val="105"/>
          <w:sz w:val="24"/>
        </w:rPr>
        <w:t xml:space="preserve">Front Neu- </w:t>
      </w:r>
      <w:proofErr w:type="spellStart"/>
      <w:r>
        <w:rPr>
          <w:i/>
          <w:w w:val="105"/>
          <w:sz w:val="24"/>
        </w:rPr>
        <w:t>roinform</w:t>
      </w:r>
      <w:proofErr w:type="spellEnd"/>
      <w:r>
        <w:rPr>
          <w:i/>
          <w:w w:val="105"/>
          <w:sz w:val="24"/>
        </w:rPr>
        <w:t xml:space="preserve"> </w:t>
      </w:r>
      <w:r>
        <w:rPr>
          <w:b/>
          <w:w w:val="105"/>
          <w:sz w:val="24"/>
        </w:rPr>
        <w:t>8</w:t>
      </w:r>
      <w:r>
        <w:rPr>
          <w:w w:val="105"/>
          <w:sz w:val="24"/>
        </w:rPr>
        <w:t>, 44 (2014).</w:t>
      </w:r>
    </w:p>
    <w:p w14:paraId="0FD43F76" w14:textId="77777777" w:rsidR="005F326E" w:rsidRDefault="00000000">
      <w:pPr>
        <w:pStyle w:val="ListParagraph"/>
        <w:numPr>
          <w:ilvl w:val="0"/>
          <w:numId w:val="1"/>
        </w:numPr>
        <w:tabs>
          <w:tab w:val="left" w:pos="864"/>
        </w:tabs>
        <w:spacing w:before="200" w:line="376" w:lineRule="auto"/>
        <w:jc w:val="both"/>
        <w:rPr>
          <w:sz w:val="24"/>
        </w:rPr>
      </w:pPr>
      <w:proofErr w:type="spellStart"/>
      <w:r>
        <w:rPr>
          <w:w w:val="105"/>
          <w:sz w:val="24"/>
        </w:rPr>
        <w:t>Avants</w:t>
      </w:r>
      <w:proofErr w:type="spellEnd"/>
      <w:r>
        <w:rPr>
          <w:w w:val="105"/>
          <w:sz w:val="24"/>
        </w:rPr>
        <w:t>,</w:t>
      </w:r>
      <w:r>
        <w:rPr>
          <w:spacing w:val="-4"/>
          <w:w w:val="105"/>
          <w:sz w:val="24"/>
        </w:rPr>
        <w:t xml:space="preserve"> </w:t>
      </w:r>
      <w:r>
        <w:rPr>
          <w:w w:val="105"/>
          <w:sz w:val="24"/>
        </w:rPr>
        <w:t>B.</w:t>
      </w:r>
      <w:r>
        <w:rPr>
          <w:spacing w:val="-6"/>
          <w:w w:val="105"/>
          <w:sz w:val="24"/>
        </w:rPr>
        <w:t xml:space="preserve"> </w:t>
      </w:r>
      <w:r>
        <w:rPr>
          <w:w w:val="105"/>
          <w:sz w:val="24"/>
        </w:rPr>
        <w:t>B.</w:t>
      </w:r>
      <w:r>
        <w:rPr>
          <w:spacing w:val="-6"/>
          <w:w w:val="105"/>
          <w:sz w:val="24"/>
        </w:rPr>
        <w:t xml:space="preserve"> </w:t>
      </w:r>
      <w:r>
        <w:rPr>
          <w:i/>
          <w:w w:val="105"/>
          <w:sz w:val="24"/>
        </w:rPr>
        <w:t>et</w:t>
      </w:r>
      <w:r>
        <w:rPr>
          <w:i/>
          <w:spacing w:val="-1"/>
          <w:w w:val="105"/>
          <w:sz w:val="24"/>
        </w:rPr>
        <w:t xml:space="preserve"> </w:t>
      </w:r>
      <w:r>
        <w:rPr>
          <w:i/>
          <w:w w:val="105"/>
          <w:sz w:val="24"/>
        </w:rPr>
        <w:t>al.</w:t>
      </w:r>
      <w:r>
        <w:rPr>
          <w:i/>
          <w:spacing w:val="21"/>
          <w:w w:val="105"/>
          <w:sz w:val="24"/>
        </w:rPr>
        <w:t xml:space="preserve"> </w:t>
      </w:r>
      <w:r>
        <w:rPr>
          <w:w w:val="105"/>
          <w:sz w:val="24"/>
        </w:rPr>
        <w:t>A</w:t>
      </w:r>
      <w:r>
        <w:rPr>
          <w:spacing w:val="-6"/>
          <w:w w:val="105"/>
          <w:sz w:val="24"/>
        </w:rPr>
        <w:t xml:space="preserve"> </w:t>
      </w:r>
      <w:r>
        <w:rPr>
          <w:w w:val="105"/>
          <w:sz w:val="24"/>
        </w:rPr>
        <w:t>reproducible</w:t>
      </w:r>
      <w:r>
        <w:rPr>
          <w:spacing w:val="-6"/>
          <w:w w:val="105"/>
          <w:sz w:val="24"/>
        </w:rPr>
        <w:t xml:space="preserve"> </w:t>
      </w:r>
      <w:r>
        <w:rPr>
          <w:w w:val="105"/>
          <w:sz w:val="24"/>
        </w:rPr>
        <w:t>evaluation</w:t>
      </w:r>
      <w:r>
        <w:rPr>
          <w:spacing w:val="-6"/>
          <w:w w:val="105"/>
          <w:sz w:val="24"/>
        </w:rPr>
        <w:t xml:space="preserve"> </w:t>
      </w:r>
      <w:r>
        <w:rPr>
          <w:w w:val="105"/>
          <w:sz w:val="24"/>
        </w:rPr>
        <w:t>of</w:t>
      </w:r>
      <w:r>
        <w:rPr>
          <w:spacing w:val="-6"/>
          <w:w w:val="105"/>
          <w:sz w:val="24"/>
        </w:rPr>
        <w:t xml:space="preserve"> </w:t>
      </w:r>
      <w:r>
        <w:rPr>
          <w:w w:val="105"/>
          <w:sz w:val="24"/>
        </w:rPr>
        <w:t>ANTs</w:t>
      </w:r>
      <w:r>
        <w:rPr>
          <w:spacing w:val="-6"/>
          <w:w w:val="105"/>
          <w:sz w:val="24"/>
        </w:rPr>
        <w:t xml:space="preserve"> </w:t>
      </w:r>
      <w:r>
        <w:rPr>
          <w:w w:val="105"/>
          <w:sz w:val="24"/>
        </w:rPr>
        <w:t>similarity</w:t>
      </w:r>
      <w:r>
        <w:rPr>
          <w:spacing w:val="-6"/>
          <w:w w:val="105"/>
          <w:sz w:val="24"/>
        </w:rPr>
        <w:t xml:space="preserve"> </w:t>
      </w:r>
      <w:r>
        <w:rPr>
          <w:w w:val="105"/>
          <w:sz w:val="24"/>
        </w:rPr>
        <w:t>metric</w:t>
      </w:r>
      <w:r>
        <w:rPr>
          <w:spacing w:val="-6"/>
          <w:w w:val="105"/>
          <w:sz w:val="24"/>
        </w:rPr>
        <w:t xml:space="preserve"> </w:t>
      </w:r>
      <w:r>
        <w:rPr>
          <w:w w:val="105"/>
          <w:sz w:val="24"/>
        </w:rPr>
        <w:t>performance in brain image registration.</w:t>
      </w:r>
      <w:r>
        <w:rPr>
          <w:spacing w:val="40"/>
          <w:w w:val="105"/>
          <w:sz w:val="24"/>
        </w:rPr>
        <w:t xml:space="preserve"> </w:t>
      </w:r>
      <w:r>
        <w:rPr>
          <w:i/>
          <w:w w:val="105"/>
          <w:sz w:val="24"/>
        </w:rPr>
        <w:t xml:space="preserve">Neuroimage </w:t>
      </w:r>
      <w:r>
        <w:rPr>
          <w:b/>
          <w:w w:val="105"/>
          <w:sz w:val="24"/>
        </w:rPr>
        <w:t>54</w:t>
      </w:r>
      <w:r>
        <w:rPr>
          <w:w w:val="105"/>
          <w:sz w:val="24"/>
        </w:rPr>
        <w:t>, 2033–44 (2011).</w:t>
      </w:r>
    </w:p>
    <w:p w14:paraId="5C93469E" w14:textId="77777777" w:rsidR="005F326E" w:rsidRDefault="00000000">
      <w:pPr>
        <w:pStyle w:val="ListParagraph"/>
        <w:numPr>
          <w:ilvl w:val="0"/>
          <w:numId w:val="1"/>
        </w:numPr>
        <w:tabs>
          <w:tab w:val="left" w:pos="864"/>
        </w:tabs>
        <w:spacing w:line="376" w:lineRule="auto"/>
        <w:ind w:right="1384"/>
        <w:jc w:val="both"/>
        <w:rPr>
          <w:sz w:val="24"/>
        </w:rPr>
      </w:pPr>
      <w:proofErr w:type="spellStart"/>
      <w:r>
        <w:rPr>
          <w:w w:val="105"/>
          <w:sz w:val="24"/>
        </w:rPr>
        <w:t>Nyúl</w:t>
      </w:r>
      <w:proofErr w:type="spellEnd"/>
      <w:r>
        <w:rPr>
          <w:w w:val="105"/>
          <w:sz w:val="24"/>
        </w:rPr>
        <w:t>, L. G., Udupa, J. K. &amp; Zhang, X. New variants of a method of MRI scale standardization.</w:t>
      </w:r>
      <w:r>
        <w:rPr>
          <w:spacing w:val="40"/>
          <w:w w:val="105"/>
          <w:sz w:val="24"/>
        </w:rPr>
        <w:t xml:space="preserve"> </w:t>
      </w:r>
      <w:r>
        <w:rPr>
          <w:i/>
          <w:w w:val="105"/>
          <w:sz w:val="24"/>
        </w:rPr>
        <w:t xml:space="preserve">IEEE Trans Med Imaging </w:t>
      </w:r>
      <w:r>
        <w:rPr>
          <w:b/>
          <w:w w:val="105"/>
          <w:sz w:val="24"/>
        </w:rPr>
        <w:t>19</w:t>
      </w:r>
      <w:r>
        <w:rPr>
          <w:w w:val="105"/>
          <w:sz w:val="24"/>
        </w:rPr>
        <w:t>, 143–50 (2000).</w:t>
      </w:r>
    </w:p>
    <w:p w14:paraId="1908F072" w14:textId="77777777" w:rsidR="005F326E" w:rsidRDefault="00000000">
      <w:pPr>
        <w:pStyle w:val="ListParagraph"/>
        <w:numPr>
          <w:ilvl w:val="0"/>
          <w:numId w:val="1"/>
        </w:numPr>
        <w:tabs>
          <w:tab w:val="left" w:pos="864"/>
        </w:tabs>
        <w:spacing w:before="200"/>
        <w:ind w:right="0" w:hanging="754"/>
        <w:jc w:val="both"/>
        <w:rPr>
          <w:sz w:val="24"/>
        </w:rPr>
      </w:pPr>
      <w:r>
        <w:rPr>
          <w:w w:val="105"/>
          <w:sz w:val="24"/>
        </w:rPr>
        <w:t>Falk,</w:t>
      </w:r>
      <w:r>
        <w:rPr>
          <w:spacing w:val="20"/>
          <w:w w:val="105"/>
          <w:sz w:val="24"/>
        </w:rPr>
        <w:t xml:space="preserve"> </w:t>
      </w:r>
      <w:r>
        <w:rPr>
          <w:w w:val="105"/>
          <w:sz w:val="24"/>
        </w:rPr>
        <w:t>T.</w:t>
      </w:r>
      <w:r>
        <w:rPr>
          <w:spacing w:val="18"/>
          <w:w w:val="105"/>
          <w:sz w:val="24"/>
        </w:rPr>
        <w:t xml:space="preserve"> </w:t>
      </w:r>
      <w:r>
        <w:rPr>
          <w:i/>
          <w:w w:val="105"/>
          <w:sz w:val="24"/>
        </w:rPr>
        <w:t>et</w:t>
      </w:r>
      <w:r>
        <w:rPr>
          <w:i/>
          <w:spacing w:val="23"/>
          <w:w w:val="105"/>
          <w:sz w:val="24"/>
        </w:rPr>
        <w:t xml:space="preserve"> </w:t>
      </w:r>
      <w:r>
        <w:rPr>
          <w:i/>
          <w:w w:val="105"/>
          <w:sz w:val="24"/>
        </w:rPr>
        <w:t>al.</w:t>
      </w:r>
      <w:r>
        <w:rPr>
          <w:i/>
          <w:spacing w:val="59"/>
          <w:w w:val="105"/>
          <w:sz w:val="24"/>
        </w:rPr>
        <w:t xml:space="preserve"> </w:t>
      </w:r>
      <w:proofErr w:type="gramStart"/>
      <w:r>
        <w:rPr>
          <w:w w:val="105"/>
          <w:sz w:val="24"/>
        </w:rPr>
        <w:t>U-net</w:t>
      </w:r>
      <w:proofErr w:type="gramEnd"/>
      <w:r>
        <w:rPr>
          <w:w w:val="105"/>
          <w:sz w:val="24"/>
        </w:rPr>
        <w:t>:</w:t>
      </w:r>
      <w:r>
        <w:rPr>
          <w:spacing w:val="51"/>
          <w:w w:val="105"/>
          <w:sz w:val="24"/>
        </w:rPr>
        <w:t xml:space="preserve"> </w:t>
      </w:r>
      <w:r>
        <w:rPr>
          <w:w w:val="105"/>
          <w:sz w:val="24"/>
        </w:rPr>
        <w:t>Deep</w:t>
      </w:r>
      <w:r>
        <w:rPr>
          <w:spacing w:val="18"/>
          <w:w w:val="105"/>
          <w:sz w:val="24"/>
        </w:rPr>
        <w:t xml:space="preserve"> </w:t>
      </w:r>
      <w:r>
        <w:rPr>
          <w:w w:val="105"/>
          <w:sz w:val="24"/>
        </w:rPr>
        <w:t>learning</w:t>
      </w:r>
      <w:r>
        <w:rPr>
          <w:spacing w:val="18"/>
          <w:w w:val="105"/>
          <w:sz w:val="24"/>
        </w:rPr>
        <w:t xml:space="preserve"> </w:t>
      </w:r>
      <w:r>
        <w:rPr>
          <w:w w:val="105"/>
          <w:sz w:val="24"/>
        </w:rPr>
        <w:t>for</w:t>
      </w:r>
      <w:r>
        <w:rPr>
          <w:spacing w:val="18"/>
          <w:w w:val="105"/>
          <w:sz w:val="24"/>
        </w:rPr>
        <w:t xml:space="preserve"> </w:t>
      </w:r>
      <w:r>
        <w:rPr>
          <w:w w:val="105"/>
          <w:sz w:val="24"/>
        </w:rPr>
        <w:t>cell</w:t>
      </w:r>
      <w:r>
        <w:rPr>
          <w:spacing w:val="17"/>
          <w:w w:val="105"/>
          <w:sz w:val="24"/>
        </w:rPr>
        <w:t xml:space="preserve"> </w:t>
      </w:r>
      <w:r>
        <w:rPr>
          <w:w w:val="105"/>
          <w:sz w:val="24"/>
        </w:rPr>
        <w:t>counting,</w:t>
      </w:r>
      <w:r>
        <w:rPr>
          <w:spacing w:val="21"/>
          <w:w w:val="105"/>
          <w:sz w:val="24"/>
        </w:rPr>
        <w:t xml:space="preserve"> </w:t>
      </w:r>
      <w:r>
        <w:rPr>
          <w:w w:val="105"/>
          <w:sz w:val="24"/>
        </w:rPr>
        <w:t>detection,</w:t>
      </w:r>
      <w:r>
        <w:rPr>
          <w:spacing w:val="21"/>
          <w:w w:val="105"/>
          <w:sz w:val="24"/>
        </w:rPr>
        <w:t xml:space="preserve"> </w:t>
      </w:r>
      <w:r>
        <w:rPr>
          <w:w w:val="105"/>
          <w:sz w:val="24"/>
        </w:rPr>
        <w:t>and</w:t>
      </w:r>
      <w:r>
        <w:rPr>
          <w:spacing w:val="18"/>
          <w:w w:val="105"/>
          <w:sz w:val="24"/>
        </w:rPr>
        <w:t xml:space="preserve"> </w:t>
      </w:r>
      <w:r>
        <w:rPr>
          <w:spacing w:val="-2"/>
          <w:w w:val="105"/>
          <w:sz w:val="24"/>
        </w:rPr>
        <w:t>morphometry.</w:t>
      </w:r>
    </w:p>
    <w:p w14:paraId="06FCFF1D" w14:textId="77777777" w:rsidR="005F326E" w:rsidRDefault="00000000">
      <w:pPr>
        <w:spacing w:before="157"/>
        <w:ind w:left="864"/>
        <w:rPr>
          <w:sz w:val="24"/>
        </w:rPr>
      </w:pPr>
      <w:r>
        <w:rPr>
          <w:i/>
          <w:sz w:val="24"/>
        </w:rPr>
        <w:t>Nat</w:t>
      </w:r>
      <w:r>
        <w:rPr>
          <w:i/>
          <w:spacing w:val="33"/>
          <w:sz w:val="24"/>
        </w:rPr>
        <w:t xml:space="preserve"> </w:t>
      </w:r>
      <w:r>
        <w:rPr>
          <w:i/>
          <w:sz w:val="24"/>
        </w:rPr>
        <w:t>Methods</w:t>
      </w:r>
      <w:r>
        <w:rPr>
          <w:i/>
          <w:spacing w:val="38"/>
          <w:sz w:val="24"/>
        </w:rPr>
        <w:t xml:space="preserve"> </w:t>
      </w:r>
      <w:r>
        <w:rPr>
          <w:b/>
          <w:sz w:val="24"/>
        </w:rPr>
        <w:t>16</w:t>
      </w:r>
      <w:r>
        <w:rPr>
          <w:sz w:val="24"/>
        </w:rPr>
        <w:t>,</w:t>
      </w:r>
      <w:r>
        <w:rPr>
          <w:spacing w:val="26"/>
          <w:sz w:val="24"/>
        </w:rPr>
        <w:t xml:space="preserve"> </w:t>
      </w:r>
      <w:r>
        <w:rPr>
          <w:sz w:val="24"/>
        </w:rPr>
        <w:t>67–70</w:t>
      </w:r>
      <w:r>
        <w:rPr>
          <w:spacing w:val="28"/>
          <w:sz w:val="24"/>
        </w:rPr>
        <w:t xml:space="preserve"> </w:t>
      </w:r>
      <w:r>
        <w:rPr>
          <w:spacing w:val="-2"/>
          <w:sz w:val="24"/>
        </w:rPr>
        <w:t>(2019).</w:t>
      </w:r>
    </w:p>
    <w:sectPr w:rsidR="005F326E">
      <w:pgSz w:w="12240" w:h="15840"/>
      <w:pgMar w:top="1320" w:right="0" w:bottom="280" w:left="940" w:header="720" w:footer="720" w:gutter="0"/>
      <w:cols w:num="2" w:space="720" w:equalWidth="0">
        <w:col w:w="341" w:space="49"/>
        <w:col w:w="10910"/>
      </w:cols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comment w:id="0" w:author="Gee, James C" w:date="2024-04-10T17:58:00Z" w:initials="GJC">
    <w:p w14:paraId="3CDA4824" w14:textId="77777777" w:rsidR="00A45280" w:rsidRDefault="00A45280" w:rsidP="00A45280">
      <w:r>
        <w:rPr>
          <w:rStyle w:val="CommentReference"/>
        </w:rPr>
        <w:annotationRef/>
      </w:r>
      <w:r>
        <w:rPr>
          <w:color w:val="000000"/>
          <w:sz w:val="20"/>
          <w:szCs w:val="20"/>
        </w:rPr>
        <w:t>Can we please add me as a second corresponding author?</w:t>
      </w:r>
    </w:p>
  </w:comment>
  <w:comment w:id="1" w:author="Tustison, Nick (njt4n)" w:date="2024-04-10T19:38:00Z" w:initials="NT">
    <w:p w14:paraId="4146A6C9" w14:textId="77777777" w:rsidR="00431D0F" w:rsidRDefault="00431D0F" w:rsidP="00431D0F">
      <w:r>
        <w:rPr>
          <w:rStyle w:val="CommentReference"/>
        </w:rPr>
        <w:annotationRef/>
      </w:r>
      <w:r>
        <w:rPr>
          <w:color w:val="000000"/>
          <w:sz w:val="20"/>
          <w:szCs w:val="20"/>
        </w:rPr>
        <w:t>Done.</w:t>
      </w:r>
    </w:p>
  </w:comment>
  <w:comment w:id="9" w:author="Gee, James C" w:date="2024-04-10T18:00:00Z" w:initials="GJC">
    <w:p w14:paraId="07C775A2" w14:textId="50CD4AAD" w:rsidR="00A45280" w:rsidRDefault="00A45280" w:rsidP="00A45280">
      <w:r>
        <w:rPr>
          <w:rStyle w:val="CommentReference"/>
        </w:rPr>
        <w:annotationRef/>
      </w:r>
      <w:r>
        <w:rPr>
          <w:color w:val="000000"/>
          <w:sz w:val="20"/>
          <w:szCs w:val="20"/>
        </w:rPr>
        <w:t>Is this detailed in Fae’s paper? Thus not included here?</w:t>
      </w:r>
    </w:p>
  </w:comment>
  <w:comment w:id="10" w:author="Tustison, Nick (njt4n)" w:date="2024-04-10T19:39:00Z" w:initials="NT">
    <w:p w14:paraId="7C1255F3" w14:textId="77777777" w:rsidR="00431D0F" w:rsidRDefault="00431D0F" w:rsidP="00431D0F">
      <w:r>
        <w:rPr>
          <w:rStyle w:val="CommentReference"/>
        </w:rPr>
        <w:annotationRef/>
      </w:r>
      <w:r>
        <w:rPr>
          <w:color w:val="000000"/>
          <w:sz w:val="20"/>
          <w:szCs w:val="20"/>
        </w:rPr>
        <w:t>Yes.  I added the reference to Fae again here at the end.</w:t>
      </w:r>
    </w:p>
  </w:comment>
  <w:comment w:id="15" w:author="Gee, James C" w:date="2024-04-10T18:01:00Z" w:initials="GJC">
    <w:p w14:paraId="195D9A35" w14:textId="57922035" w:rsidR="00A45280" w:rsidRDefault="00A45280" w:rsidP="00A45280">
      <w:r>
        <w:rPr>
          <w:rStyle w:val="CommentReference"/>
        </w:rPr>
        <w:annotationRef/>
      </w:r>
      <w:r>
        <w:rPr>
          <w:color w:val="000000"/>
          <w:sz w:val="20"/>
          <w:szCs w:val="20"/>
        </w:rPr>
        <w:t>Decide which to use throughout: “data set” vs “dataset”</w:t>
      </w:r>
    </w:p>
  </w:comment>
  <w:comment w:id="16" w:author="Tustison, Nick (njt4n)" w:date="2024-04-10T19:41:00Z" w:initials="NT">
    <w:p w14:paraId="1FA796CB" w14:textId="77777777" w:rsidR="00431D0F" w:rsidRDefault="00431D0F" w:rsidP="00431D0F">
      <w:r>
        <w:rPr>
          <w:rStyle w:val="CommentReference"/>
        </w:rPr>
        <w:annotationRef/>
      </w:r>
      <w:r>
        <w:rPr>
          <w:color w:val="000000"/>
          <w:sz w:val="20"/>
          <w:szCs w:val="20"/>
        </w:rPr>
        <w:t>Done.</w:t>
      </w:r>
    </w:p>
  </w:comment>
  <w:comment w:id="25" w:author="Gee, James C" w:date="2024-04-10T18:02:00Z" w:initials="GJC">
    <w:p w14:paraId="42401B26" w14:textId="607C7845" w:rsidR="00A45280" w:rsidRDefault="00A45280" w:rsidP="00A45280">
      <w:r>
        <w:rPr>
          <w:rStyle w:val="CommentReference"/>
        </w:rPr>
        <w:annotationRef/>
      </w:r>
      <w:r>
        <w:rPr>
          <w:color w:val="000000"/>
          <w:sz w:val="20"/>
          <w:szCs w:val="20"/>
        </w:rPr>
        <w:t>Spell out</w:t>
      </w:r>
    </w:p>
  </w:comment>
  <w:comment w:id="26" w:author="Tustison, Nick (njt4n)" w:date="2024-04-10T19:44:00Z" w:initials="NT">
    <w:p w14:paraId="3E78123D" w14:textId="77777777" w:rsidR="00431D0F" w:rsidRDefault="00431D0F" w:rsidP="00431D0F">
      <w:r>
        <w:rPr>
          <w:rStyle w:val="CommentReference"/>
        </w:rPr>
        <w:annotationRef/>
      </w:r>
      <w:r>
        <w:rPr>
          <w:color w:val="000000"/>
          <w:sz w:val="20"/>
          <w:szCs w:val="20"/>
        </w:rPr>
        <w:t>Done.</w:t>
      </w:r>
    </w:p>
  </w:comment>
  <w:comment w:id="57" w:author="Gee, James C" w:date="2024-04-10T18:07:00Z" w:initials="GJC">
    <w:p w14:paraId="3D41B95F" w14:textId="3ED23EE8" w:rsidR="00A45280" w:rsidRDefault="00A45280" w:rsidP="00A45280">
      <w:r>
        <w:rPr>
          <w:rStyle w:val="CommentReference"/>
        </w:rPr>
        <w:annotationRef/>
      </w:r>
      <w:r>
        <w:rPr>
          <w:color w:val="000000"/>
          <w:sz w:val="20"/>
          <w:szCs w:val="20"/>
        </w:rPr>
        <w:t>No quantitative analyses at all? Might get back pushback from reviewers.</w:t>
      </w:r>
    </w:p>
  </w:comment>
  <w:comment w:id="58" w:author="Tustison, Nick (njt4n)" w:date="2024-04-10T19:45:00Z" w:initials="NT">
    <w:p w14:paraId="04896C61" w14:textId="77777777" w:rsidR="00431D0F" w:rsidRDefault="00431D0F" w:rsidP="00431D0F">
      <w:r>
        <w:rPr>
          <w:rStyle w:val="CommentReference"/>
        </w:rPr>
        <w:annotationRef/>
      </w:r>
      <w:r>
        <w:rPr>
          <w:color w:val="000000"/>
          <w:sz w:val="20"/>
          <w:szCs w:val="20"/>
        </w:rPr>
        <w:t xml:space="preserve">Min — </w:t>
      </w:r>
    </w:p>
  </w:comment>
  <w:comment w:id="68" w:author="Gee, James C" w:date="2024-04-10T18:09:00Z" w:initials="GJC">
    <w:p w14:paraId="4D1B79CF" w14:textId="66B94C8E" w:rsidR="00D73D67" w:rsidRDefault="00D73D67" w:rsidP="00D73D67">
      <w:r>
        <w:rPr>
          <w:rStyle w:val="CommentReference"/>
        </w:rPr>
        <w:annotationRef/>
      </w:r>
      <w:r>
        <w:rPr>
          <w:color w:val="000000"/>
          <w:sz w:val="20"/>
          <w:szCs w:val="20"/>
        </w:rPr>
        <w:t>What does “our” refer to here?</w:t>
      </w:r>
    </w:p>
  </w:comment>
  <w:comment w:id="69" w:author="Tustison, Nick (njt4n)" w:date="2024-04-10T19:46:00Z" w:initials="NT">
    <w:p w14:paraId="5439D68B" w14:textId="77777777" w:rsidR="00431D0F" w:rsidRDefault="00431D0F" w:rsidP="00431D0F">
      <w:r>
        <w:rPr>
          <w:rStyle w:val="CommentReference"/>
        </w:rPr>
        <w:annotationRef/>
      </w:r>
      <w:r>
        <w:rPr>
          <w:color w:val="000000"/>
          <w:sz w:val="20"/>
          <w:szCs w:val="20"/>
        </w:rPr>
        <w:t xml:space="preserve">Min — </w:t>
      </w:r>
    </w:p>
  </w:comment>
  <w:comment w:id="85" w:author="Gee, James C" w:date="2024-04-10T18:11:00Z" w:initials="GJC">
    <w:p w14:paraId="2D20BD10" w14:textId="57612A76" w:rsidR="003275D8" w:rsidRDefault="003275D8" w:rsidP="003275D8">
      <w:r>
        <w:rPr>
          <w:rStyle w:val="CommentReference"/>
        </w:rPr>
        <w:annotationRef/>
      </w:r>
      <w:r>
        <w:rPr>
          <w:color w:val="000000"/>
          <w:sz w:val="20"/>
          <w:szCs w:val="20"/>
        </w:rPr>
        <w:t>“Point sets” vs “pointsets”</w:t>
      </w:r>
    </w:p>
  </w:comment>
  <w:comment w:id="86" w:author="Tustison, Nick (njt4n)" w:date="2024-04-10T19:49:00Z" w:initials="NT">
    <w:p w14:paraId="48CA5A2A" w14:textId="77777777" w:rsidR="00F02E0A" w:rsidRDefault="00F02E0A" w:rsidP="00F02E0A">
      <w:r>
        <w:rPr>
          <w:rStyle w:val="CommentReference"/>
        </w:rPr>
        <w:annotationRef/>
      </w:r>
      <w:r>
        <w:rPr>
          <w:color w:val="000000"/>
          <w:sz w:val="20"/>
          <w:szCs w:val="20"/>
        </w:rPr>
        <w:t>I don’t see where “pointsets” is used in the manuscript.</w:t>
      </w:r>
    </w:p>
  </w:comment>
  <w:comment w:id="94" w:author="Gee, James C" w:date="2024-04-10T18:12:00Z" w:initials="GJC">
    <w:p w14:paraId="5A3D58B1" w14:textId="0DECFA33" w:rsidR="003275D8" w:rsidRDefault="003275D8" w:rsidP="003275D8">
      <w:r>
        <w:rPr>
          <w:rStyle w:val="CommentReference"/>
        </w:rPr>
        <w:annotationRef/>
      </w:r>
      <w:r>
        <w:rPr>
          <w:color w:val="000000"/>
          <w:sz w:val="20"/>
          <w:szCs w:val="20"/>
        </w:rPr>
        <w:t>Pretty cool figure</w:t>
      </w:r>
    </w:p>
  </w:comment>
  <w:comment w:id="95" w:author="Tustison, Nick (njt4n)" w:date="2024-04-10T19:49:00Z" w:initials="NT">
    <w:p w14:paraId="118CCC1F" w14:textId="77777777" w:rsidR="00F02E0A" w:rsidRDefault="00F02E0A" w:rsidP="00F02E0A">
      <w:r>
        <w:rPr>
          <w:rStyle w:val="CommentReference"/>
        </w:rPr>
        <w:annotationRef/>
      </w:r>
      <w:r>
        <w:rPr>
          <w:color w:val="000000"/>
          <w:sz w:val="20"/>
          <w:szCs w:val="20"/>
        </w:rPr>
        <w:t>Thanks.</w:t>
      </w:r>
    </w:p>
  </w:comment>
  <w:comment w:id="98" w:author="Gee, James C" w:date="2024-04-10T18:14:00Z" w:initials="GJC">
    <w:p w14:paraId="3544667E" w14:textId="05187906" w:rsidR="003275D8" w:rsidRDefault="003275D8" w:rsidP="003275D8">
      <w:r>
        <w:rPr>
          <w:rStyle w:val="CommentReference"/>
        </w:rPr>
        <w:annotationRef/>
      </w:r>
      <w:r>
        <w:rPr>
          <w:color w:val="000000"/>
          <w:sz w:val="20"/>
          <w:szCs w:val="20"/>
        </w:rPr>
        <w:t>Do you mean “development strategy or approach”? “Developmental trajectory” is slightly confusing because of DevCCF work discussed here.</w:t>
      </w:r>
    </w:p>
  </w:comment>
  <w:comment w:id="99" w:author="Tustison, Nick (njt4n)" w:date="2024-04-10T19:52:00Z" w:initials="NT">
    <w:p w14:paraId="349BDA20" w14:textId="77777777" w:rsidR="00F02E0A" w:rsidRDefault="00F02E0A" w:rsidP="00F02E0A">
      <w:r>
        <w:rPr>
          <w:rStyle w:val="CommentReference"/>
        </w:rPr>
        <w:annotationRef/>
      </w:r>
      <w:r>
        <w:rPr>
          <w:color w:val="000000"/>
          <w:sz w:val="20"/>
          <w:szCs w:val="20"/>
        </w:rPr>
        <w:t>Changed to “making analogous algorithmic development difficult.”</w:t>
      </w:r>
    </w:p>
  </w:comment>
  <w:comment w:id="111" w:author="Gee, James C" w:date="2024-04-10T18:22:00Z" w:initials="GJC">
    <w:p w14:paraId="1F1CB719" w14:textId="2081CBDE" w:rsidR="00660673" w:rsidRDefault="00660673" w:rsidP="00660673">
      <w:r>
        <w:rPr>
          <w:rStyle w:val="CommentReference"/>
        </w:rPr>
        <w:annotationRef/>
      </w:r>
      <w:r>
        <w:rPr>
          <w:color w:val="000000"/>
          <w:sz w:val="20"/>
          <w:szCs w:val="20"/>
        </w:rPr>
        <w:t>What is this?</w:t>
      </w:r>
    </w:p>
  </w:comment>
  <w:comment w:id="112" w:author="Tustison, Nick (njt4n)" w:date="2024-04-10T19:57:00Z" w:initials="NT">
    <w:p w14:paraId="232E62BF" w14:textId="77777777" w:rsidR="00406944" w:rsidRDefault="00406944" w:rsidP="00406944">
      <w:r>
        <w:rPr>
          <w:rStyle w:val="CommentReference"/>
        </w:rPr>
        <w:annotationRef/>
      </w:r>
      <w:r>
        <w:rPr>
          <w:color w:val="000000"/>
          <w:sz w:val="20"/>
          <w:szCs w:val="20"/>
        </w:rPr>
        <w:t xml:space="preserve">Removed “having different defacing aesthetics” to avoid potential reviewer concerns. </w:t>
      </w:r>
    </w:p>
  </w:comment>
  <w:comment w:id="116" w:author="Gee, James C" w:date="2024-04-10T18:23:00Z" w:initials="GJC">
    <w:p w14:paraId="54BDB49A" w14:textId="451AF1FD" w:rsidR="00660673" w:rsidRDefault="00660673" w:rsidP="00660673">
      <w:r>
        <w:rPr>
          <w:rStyle w:val="CommentReference"/>
        </w:rPr>
        <w:annotationRef/>
      </w:r>
      <w:r>
        <w:rPr>
          <w:color w:val="000000"/>
          <w:sz w:val="20"/>
          <w:szCs w:val="20"/>
        </w:rPr>
        <w:t>Why are there 2 of the blue dashed lines?</w:t>
      </w:r>
    </w:p>
  </w:comment>
  <w:comment w:id="117" w:author="Gee, James C" w:date="2024-04-10T18:23:00Z" w:initials="GJC">
    <w:p w14:paraId="1C34CD9F" w14:textId="77777777" w:rsidR="00660673" w:rsidRDefault="00660673" w:rsidP="00660673">
      <w:r>
        <w:rPr>
          <w:rStyle w:val="CommentReference"/>
        </w:rPr>
        <w:annotationRef/>
      </w:r>
      <w:r>
        <w:rPr>
          <w:color w:val="000000"/>
          <w:sz w:val="20"/>
          <w:szCs w:val="20"/>
        </w:rPr>
        <w:t>“Isotropic” is synthesized vs “anisotropic” is true?</w:t>
      </w:r>
    </w:p>
  </w:comment>
  <w:comment w:id="130" w:author="Gee, James C" w:date="2024-04-10T18:25:00Z" w:initials="GJC">
    <w:p w14:paraId="765C9F0C" w14:textId="77777777" w:rsidR="00043344" w:rsidRDefault="00043344" w:rsidP="00043344">
      <w:r>
        <w:rPr>
          <w:rStyle w:val="CommentReference"/>
        </w:rPr>
        <w:annotationRef/>
      </w:r>
      <w:r>
        <w:rPr>
          <w:color w:val="000000"/>
          <w:sz w:val="20"/>
          <w:szCs w:val="20"/>
        </w:rPr>
        <w:t>“ITK”?</w:t>
      </w:r>
    </w:p>
  </w:comment>
  <w:comment w:id="131" w:author="Tustison, Nick (njt4n)" w:date="2024-04-10T19:59:00Z" w:initials="NT">
    <w:p w14:paraId="01B9DCD3" w14:textId="77777777" w:rsidR="00B463B3" w:rsidRDefault="00B463B3" w:rsidP="00B463B3">
      <w:r>
        <w:rPr>
          <w:rStyle w:val="CommentReference"/>
        </w:rPr>
        <w:annotationRef/>
      </w:r>
      <w:r>
        <w:rPr>
          <w:color w:val="000000"/>
          <w:sz w:val="20"/>
          <w:szCs w:val="20"/>
        </w:rPr>
        <w:t>Done.</w:t>
      </w:r>
    </w:p>
    <w:p w14:paraId="44C14F9E" w14:textId="77777777" w:rsidR="00B463B3" w:rsidRDefault="00B463B3" w:rsidP="00B463B3"/>
  </w:comment>
  <w:comment w:id="132" w:author="Gee, James C" w:date="2024-04-10T18:27:00Z" w:initials="GJC">
    <w:p w14:paraId="2E722EF7" w14:textId="46663601" w:rsidR="00043344" w:rsidRDefault="00043344" w:rsidP="00043344">
      <w:r>
        <w:rPr>
          <w:rStyle w:val="CommentReference"/>
        </w:rPr>
        <w:annotationRef/>
      </w:r>
      <w:r>
        <w:rPr>
          <w:color w:val="000000"/>
          <w:sz w:val="20"/>
          <w:szCs w:val="20"/>
        </w:rPr>
        <w:t>Should probably delete this as it reads as anecdotal (and therefore inappropriate for archival journal)</w:t>
      </w:r>
    </w:p>
  </w:comment>
  <w:comment w:id="133" w:author="Tustison, Nick (njt4n)" w:date="2024-04-10T19:57:00Z" w:initials="NT">
    <w:p w14:paraId="59ED238F" w14:textId="77777777" w:rsidR="00406944" w:rsidRDefault="00406944" w:rsidP="00406944">
      <w:r>
        <w:rPr>
          <w:rStyle w:val="CommentReference"/>
        </w:rPr>
        <w:annotationRef/>
      </w:r>
      <w:r>
        <w:rPr>
          <w:color w:val="000000"/>
          <w:sz w:val="20"/>
          <w:szCs w:val="20"/>
        </w:rPr>
        <w:t>Sure.</w:t>
      </w:r>
    </w:p>
  </w:comment>
  <w:comment w:id="137" w:author="Gee, James C" w:date="2024-04-10T18:27:00Z" w:initials="GJC">
    <w:p w14:paraId="10E5D59A" w14:textId="405E2EF9" w:rsidR="00043344" w:rsidRDefault="00043344" w:rsidP="00043344">
      <w:r>
        <w:rPr>
          <w:rStyle w:val="CommentReference"/>
        </w:rPr>
        <w:annotationRef/>
      </w:r>
      <w:r>
        <w:rPr>
          <w:color w:val="000000"/>
          <w:sz w:val="20"/>
          <w:szCs w:val="20"/>
        </w:rPr>
        <w:t>Fix this</w:t>
      </w:r>
    </w:p>
  </w:comment>
  <w:comment w:id="138" w:author="Tustison, Nick (njt4n)" w:date="2024-04-10T20:01:00Z" w:initials="NT">
    <w:p w14:paraId="23F16A82" w14:textId="77777777" w:rsidR="00B463B3" w:rsidRDefault="00B463B3" w:rsidP="00B463B3">
      <w:r>
        <w:rPr>
          <w:rStyle w:val="CommentReference"/>
        </w:rPr>
        <w:annotationRef/>
      </w:r>
      <w:r>
        <w:rPr>
          <w:color w:val="000000"/>
          <w:sz w:val="20"/>
          <w:szCs w:val="20"/>
        </w:rPr>
        <w:t>Done.</w:t>
      </w:r>
    </w:p>
  </w:comment>
  <w:comment w:id="142" w:author="Gee, James C" w:date="2024-04-10T18:27:00Z" w:initials="GJC">
    <w:p w14:paraId="4D342DE7" w14:textId="1BFE88D2" w:rsidR="00043344" w:rsidRDefault="00043344" w:rsidP="00043344">
      <w:r>
        <w:rPr>
          <w:rStyle w:val="CommentReference"/>
        </w:rPr>
        <w:annotationRef/>
      </w:r>
      <w:r>
        <w:rPr>
          <w:color w:val="000000"/>
          <w:sz w:val="20"/>
          <w:szCs w:val="20"/>
        </w:rPr>
        <w:t>Spell out</w:t>
      </w:r>
    </w:p>
  </w:comment>
  <w:comment w:id="143" w:author="Tustison, Nick (njt4n)" w:date="2024-04-10T20:03:00Z" w:initials="NT">
    <w:p w14:paraId="1D67CA60" w14:textId="77777777" w:rsidR="00B463B3" w:rsidRDefault="00B463B3" w:rsidP="00B463B3">
      <w:r>
        <w:rPr>
          <w:rStyle w:val="CommentReference"/>
        </w:rPr>
        <w:annotationRef/>
      </w:r>
      <w:r>
        <w:rPr>
          <w:color w:val="000000"/>
          <w:sz w:val="20"/>
          <w:szCs w:val="20"/>
        </w:rPr>
        <w:t>Done.</w:t>
      </w:r>
    </w:p>
  </w:comment>
  <w:comment w:id="144" w:author="Gee, James C" w:date="2024-04-10T18:28:00Z" w:initials="GJC">
    <w:p w14:paraId="4E0ABADC" w14:textId="435B4DC9" w:rsidR="00043344" w:rsidRDefault="00043344" w:rsidP="00043344">
      <w:r>
        <w:rPr>
          <w:rStyle w:val="CommentReference"/>
        </w:rPr>
        <w:annotationRef/>
      </w:r>
      <w:r>
        <w:rPr>
          <w:color w:val="000000"/>
          <w:sz w:val="20"/>
          <w:szCs w:val="20"/>
        </w:rPr>
        <w:t>Fix this</w:t>
      </w:r>
    </w:p>
  </w:comment>
  <w:comment w:id="145" w:author="Tustison, Nick (njt4n)" w:date="2024-04-10T20:04:00Z" w:initials="NT">
    <w:p w14:paraId="4E4BFA12" w14:textId="77777777" w:rsidR="00B463B3" w:rsidRDefault="00B463B3" w:rsidP="00B463B3">
      <w:r>
        <w:rPr>
          <w:rStyle w:val="CommentReference"/>
        </w:rPr>
        <w:annotationRef/>
      </w:r>
      <w:r>
        <w:rPr>
          <w:color w:val="000000"/>
          <w:sz w:val="20"/>
          <w:szCs w:val="20"/>
        </w:rPr>
        <w:t>Done.  Changed to “mouse image geometry and scaling”.</w:t>
      </w:r>
    </w:p>
  </w:comment>
  <w:comment w:id="151" w:author="Gee, James C" w:date="2024-04-10T18:29:00Z" w:initials="GJC">
    <w:p w14:paraId="4F808FB9" w14:textId="18E0CBA6" w:rsidR="00154D9E" w:rsidRDefault="00154D9E" w:rsidP="00154D9E">
      <w:r>
        <w:rPr>
          <w:rStyle w:val="CommentReference"/>
        </w:rPr>
        <w:annotationRef/>
      </w:r>
      <w:r>
        <w:rPr>
          <w:color w:val="000000"/>
          <w:sz w:val="20"/>
          <w:szCs w:val="20"/>
        </w:rPr>
        <w:t>Delete this?</w:t>
      </w:r>
    </w:p>
  </w:comment>
  <w:comment w:id="152" w:author="Tustison, Nick (njt4n)" w:date="2024-04-10T20:05:00Z" w:initials="NT">
    <w:p w14:paraId="4C8C7AC4" w14:textId="77777777" w:rsidR="00B463B3" w:rsidRDefault="00B463B3" w:rsidP="00B463B3">
      <w:r>
        <w:rPr>
          <w:rStyle w:val="CommentReference"/>
        </w:rPr>
        <w:annotationRef/>
      </w:r>
      <w:r>
        <w:rPr>
          <w:color w:val="000000"/>
          <w:sz w:val="20"/>
          <w:szCs w:val="20"/>
        </w:rPr>
        <w:t>Done.</w:t>
      </w:r>
    </w:p>
  </w:comment>
  <w:comment w:id="154" w:author="Gee, James C" w:date="2024-04-10T18:29:00Z" w:initials="GJC">
    <w:p w14:paraId="6B29C178" w14:textId="38188FF5" w:rsidR="00154D9E" w:rsidRDefault="00154D9E" w:rsidP="00154D9E">
      <w:r>
        <w:rPr>
          <w:rStyle w:val="CommentReference"/>
        </w:rPr>
        <w:annotationRef/>
      </w:r>
      <w:r>
        <w:rPr>
          <w:color w:val="000000"/>
          <w:sz w:val="20"/>
          <w:szCs w:val="20"/>
        </w:rPr>
        <w:t>Use same formatting as in earlier part of manuscript</w:t>
      </w:r>
    </w:p>
  </w:comment>
  <w:comment w:id="155" w:author="Tustison, Nick (njt4n)" w:date="2024-04-10T20:05:00Z" w:initials="NT">
    <w:p w14:paraId="6ABBBB51" w14:textId="77777777" w:rsidR="00B463B3" w:rsidRDefault="00B463B3" w:rsidP="00B463B3">
      <w:r>
        <w:rPr>
          <w:rStyle w:val="CommentReference"/>
        </w:rPr>
        <w:annotationRef/>
      </w:r>
      <w:r>
        <w:rPr>
          <w:color w:val="000000"/>
          <w:sz w:val="20"/>
          <w:szCs w:val="20"/>
        </w:rPr>
        <w:t>Min —</w:t>
      </w:r>
    </w:p>
  </w:comment>
  <w:comment w:id="169" w:author="Gee, James C" w:date="2024-04-10T18:30:00Z" w:initials="GJC">
    <w:p w14:paraId="19CA7AFF" w14:textId="5C222421" w:rsidR="00FA2623" w:rsidRDefault="00FA2623" w:rsidP="00FA2623">
      <w:r>
        <w:rPr>
          <w:rStyle w:val="CommentReference"/>
        </w:rPr>
        <w:annotationRef/>
      </w:r>
      <w:r>
        <w:rPr>
          <w:color w:val="000000"/>
          <w:sz w:val="20"/>
          <w:szCs w:val="20"/>
        </w:rPr>
        <w:t>Reformat</w:t>
      </w:r>
    </w:p>
  </w:comment>
  <w:comment w:id="170" w:author="Tustison, Nick (njt4n)" w:date="2024-04-10T20:07:00Z" w:initials="NT">
    <w:p w14:paraId="1AB7A42C" w14:textId="77777777" w:rsidR="00B463B3" w:rsidRDefault="00B463B3" w:rsidP="00B463B3">
      <w:r>
        <w:rPr>
          <w:rStyle w:val="CommentReference"/>
        </w:rPr>
        <w:annotationRef/>
      </w:r>
      <w:r>
        <w:rPr>
          <w:color w:val="000000"/>
          <w:sz w:val="20"/>
          <w:szCs w:val="20"/>
        </w:rPr>
        <w:t xml:space="preserve">Min— </w:t>
      </w:r>
    </w:p>
  </w:comment>
  <w:comment w:id="172" w:author="Gee, James C" w:date="2024-04-10T18:31:00Z" w:initials="GJC">
    <w:p w14:paraId="401AC364" w14:textId="47CEE447" w:rsidR="00FA2623" w:rsidRDefault="00FA2623" w:rsidP="00FA2623">
      <w:r>
        <w:rPr>
          <w:rStyle w:val="CommentReference"/>
        </w:rPr>
        <w:annotationRef/>
      </w:r>
      <w:r>
        <w:rPr>
          <w:color w:val="000000"/>
          <w:sz w:val="20"/>
          <w:szCs w:val="20"/>
        </w:rPr>
        <w:t>Reformat</w:t>
      </w:r>
    </w:p>
  </w:comment>
  <w:comment w:id="173" w:author="Tustison, Nick (njt4n)" w:date="2024-04-10T20:07:00Z" w:initials="NT">
    <w:p w14:paraId="37FFFEA3" w14:textId="77777777" w:rsidR="00B463B3" w:rsidRDefault="00B463B3" w:rsidP="00B463B3">
      <w:r>
        <w:rPr>
          <w:rStyle w:val="CommentReference"/>
        </w:rPr>
        <w:annotationRef/>
      </w:r>
      <w:r>
        <w:rPr>
          <w:color w:val="000000"/>
          <w:sz w:val="20"/>
          <w:szCs w:val="20"/>
        </w:rPr>
        <w:t xml:space="preserve">Min — </w:t>
      </w:r>
    </w:p>
  </w:comment>
  <w:comment w:id="178" w:author="Gee, James C" w:date="2024-04-10T18:31:00Z" w:initials="GJC">
    <w:p w14:paraId="1756371C" w14:textId="336078C8" w:rsidR="00FA2623" w:rsidRDefault="00FA2623" w:rsidP="00FA2623">
      <w:r>
        <w:rPr>
          <w:rStyle w:val="CommentReference"/>
        </w:rPr>
        <w:annotationRef/>
      </w:r>
      <w:r>
        <w:rPr>
          <w:color w:val="000000"/>
          <w:sz w:val="20"/>
          <w:szCs w:val="20"/>
        </w:rPr>
        <w:t>Reformat</w:t>
      </w:r>
    </w:p>
  </w:comment>
  <w:comment w:id="179" w:author="Tustison, Nick (njt4n)" w:date="2024-04-10T20:07:00Z" w:initials="NT">
    <w:p w14:paraId="6D104F50" w14:textId="77777777" w:rsidR="00B463B3" w:rsidRDefault="00B463B3" w:rsidP="00B463B3">
      <w:r>
        <w:rPr>
          <w:rStyle w:val="CommentReference"/>
        </w:rPr>
        <w:annotationRef/>
      </w:r>
      <w:r>
        <w:rPr>
          <w:color w:val="000000"/>
          <w:sz w:val="20"/>
          <w:szCs w:val="20"/>
        </w:rPr>
        <w:t>Min —</w:t>
      </w:r>
    </w:p>
    <w:p w14:paraId="1FFFF59F" w14:textId="77777777" w:rsidR="00B463B3" w:rsidRDefault="00B463B3" w:rsidP="00B463B3"/>
  </w:comment>
  <w:comment w:id="180" w:author="Gee, James C" w:date="2024-04-10T18:34:00Z" w:initials="GJC">
    <w:p w14:paraId="4CFF6332" w14:textId="418FE3DA" w:rsidR="00FA2623" w:rsidRDefault="00FA2623" w:rsidP="00FA2623">
      <w:r>
        <w:rPr>
          <w:rStyle w:val="CommentReference"/>
        </w:rPr>
        <w:annotationRef/>
      </w:r>
      <w:r>
        <w:rPr>
          <w:color w:val="000000"/>
          <w:sz w:val="20"/>
          <w:szCs w:val="20"/>
        </w:rPr>
        <w:t>This observation would be better supported by an explanation of the different signal contrast mechanisms involved for the respective modalities - and therefore the basis for the observed lack of signal correspondence between the same anatomic features.</w:t>
      </w:r>
    </w:p>
  </w:comment>
  <w:comment w:id="181" w:author="Tustison, Nick (njt4n)" w:date="2024-04-10T20:07:00Z" w:initials="NT">
    <w:p w14:paraId="57D93C97" w14:textId="77777777" w:rsidR="00B463B3" w:rsidRDefault="00B463B3" w:rsidP="00B463B3">
      <w:r>
        <w:rPr>
          <w:rStyle w:val="CommentReference"/>
        </w:rPr>
        <w:annotationRef/>
      </w:r>
      <w:r>
        <w:rPr>
          <w:color w:val="000000"/>
          <w:sz w:val="20"/>
          <w:szCs w:val="20"/>
        </w:rPr>
        <w:t>Min —</w:t>
      </w:r>
    </w:p>
  </w:comment>
  <w:comment w:id="185" w:author="Gee, James C" w:date="2024-04-10T18:37:00Z" w:initials="GJC">
    <w:p w14:paraId="478C25FA" w14:textId="5360800D" w:rsidR="00FA2623" w:rsidRDefault="00FA2623" w:rsidP="00FA2623">
      <w:r>
        <w:rPr>
          <w:rStyle w:val="CommentReference"/>
        </w:rPr>
        <w:annotationRef/>
      </w:r>
      <w:r>
        <w:rPr>
          <w:color w:val="000000"/>
          <w:sz w:val="20"/>
          <w:szCs w:val="20"/>
        </w:rPr>
        <w:t>Is the “insufficiency” due to the use of “intensity-based” similarity metrics? Or the use of inadequate optimization strategies? In other words, the formulation of the registration objective is fine, except that its implementation is poor, meaning a global optimum is not actually found.</w:t>
      </w:r>
    </w:p>
  </w:comment>
  <w:comment w:id="186" w:author="Tustison, Nick (njt4n)" w:date="2024-04-10T20:08:00Z" w:initials="NT">
    <w:p w14:paraId="5064E40B" w14:textId="77777777" w:rsidR="00B463B3" w:rsidRDefault="00B463B3" w:rsidP="00B463B3">
      <w:r>
        <w:rPr>
          <w:rStyle w:val="CommentReference"/>
        </w:rPr>
        <w:annotationRef/>
      </w:r>
      <w:r>
        <w:rPr>
          <w:color w:val="000000"/>
          <w:sz w:val="20"/>
          <w:szCs w:val="20"/>
        </w:rPr>
        <w:t>Min ---</w:t>
      </w:r>
    </w:p>
    <w:p w14:paraId="3F83FA4F" w14:textId="77777777" w:rsidR="00B463B3" w:rsidRDefault="00B463B3" w:rsidP="00B463B3"/>
  </w:comment>
  <w:comment w:id="193" w:author="Gee, James C" w:date="2024-04-10T18:39:00Z" w:initials="GJC">
    <w:p w14:paraId="4C279EDB" w14:textId="4C85B98B" w:rsidR="00183531" w:rsidRDefault="00183531" w:rsidP="00183531">
      <w:r>
        <w:rPr>
          <w:rStyle w:val="CommentReference"/>
        </w:rPr>
        <w:annotationRef/>
      </w:r>
      <w:r>
        <w:rPr>
          <w:color w:val="000000"/>
          <w:sz w:val="20"/>
          <w:szCs w:val="20"/>
        </w:rPr>
        <w:t>Reformat</w:t>
      </w:r>
    </w:p>
  </w:comment>
  <w:comment w:id="194" w:author="Tustison, Nick (njt4n)" w:date="2024-04-10T20:08:00Z" w:initials="NT">
    <w:p w14:paraId="4CEB11EB" w14:textId="77777777" w:rsidR="00B463B3" w:rsidRDefault="00B463B3" w:rsidP="00B463B3">
      <w:r>
        <w:rPr>
          <w:rStyle w:val="CommentReference"/>
        </w:rPr>
        <w:annotationRef/>
      </w:r>
      <w:r>
        <w:rPr>
          <w:color w:val="000000"/>
          <w:sz w:val="20"/>
          <w:szCs w:val="20"/>
        </w:rPr>
        <w:t xml:space="preserve">Min — </w:t>
      </w:r>
    </w:p>
  </w:comment>
  <w:comment w:id="195" w:author="Gee, James C" w:date="2024-04-10T18:39:00Z" w:initials="GJC">
    <w:p w14:paraId="3B06EE4F" w14:textId="44FFC9F6" w:rsidR="00183531" w:rsidRDefault="00183531" w:rsidP="00183531">
      <w:r>
        <w:rPr>
          <w:rStyle w:val="CommentReference"/>
        </w:rPr>
        <w:annotationRef/>
      </w:r>
      <w:r>
        <w:rPr>
          <w:color w:val="000000"/>
          <w:sz w:val="20"/>
          <w:szCs w:val="20"/>
        </w:rPr>
        <w:t>What does this mean?</w:t>
      </w:r>
    </w:p>
  </w:comment>
  <w:comment w:id="196" w:author="Tustison, Nick (njt4n)" w:date="2024-04-10T20:09:00Z" w:initials="NT">
    <w:p w14:paraId="38B5D36B" w14:textId="77777777" w:rsidR="009A6E50" w:rsidRDefault="009A6E50" w:rsidP="009A6E50">
      <w:r>
        <w:rPr>
          <w:rStyle w:val="CommentReference"/>
        </w:rPr>
        <w:annotationRef/>
      </w:r>
      <w:r>
        <w:rPr>
          <w:color w:val="000000"/>
          <w:sz w:val="20"/>
          <w:szCs w:val="20"/>
        </w:rPr>
        <w:t>Changed to “contralateral flipped versions.”</w:t>
      </w:r>
    </w:p>
  </w:comment>
  <w:comment w:id="197" w:author="Gee, James C" w:date="2024-04-10T18:40:00Z" w:initials="GJC">
    <w:p w14:paraId="11F896AF" w14:textId="624BFCF9" w:rsidR="00183531" w:rsidRDefault="00183531" w:rsidP="00183531">
      <w:r>
        <w:rPr>
          <w:rStyle w:val="CommentReference"/>
        </w:rPr>
        <w:annotationRef/>
      </w:r>
      <w:r>
        <w:rPr>
          <w:color w:val="000000"/>
          <w:sz w:val="20"/>
          <w:szCs w:val="20"/>
        </w:rPr>
        <w:t>Reformat</w:t>
      </w:r>
    </w:p>
  </w:comment>
  <w:comment w:id="198" w:author="Tustison, Nick (njt4n)" w:date="2024-04-10T20:09:00Z" w:initials="NT">
    <w:p w14:paraId="0A7B4D2C" w14:textId="77777777" w:rsidR="009A6E50" w:rsidRDefault="009A6E50" w:rsidP="009A6E50">
      <w:r>
        <w:rPr>
          <w:rStyle w:val="CommentReference"/>
        </w:rPr>
        <w:annotationRef/>
      </w:r>
      <w:r>
        <w:rPr>
          <w:color w:val="000000"/>
          <w:sz w:val="20"/>
          <w:szCs w:val="20"/>
        </w:rPr>
        <w:t>Min —</w:t>
      </w:r>
    </w:p>
    <w:p w14:paraId="69DA503C" w14:textId="77777777" w:rsidR="009A6E50" w:rsidRDefault="009A6E50" w:rsidP="009A6E50"/>
  </w:comment>
  <w:comment w:id="206" w:author="Gee, James C" w:date="2024-04-10T18:41:00Z" w:initials="GJC">
    <w:p w14:paraId="7DDCC9D1" w14:textId="0321FD99" w:rsidR="009676E7" w:rsidRDefault="009676E7" w:rsidP="009676E7">
      <w:r>
        <w:rPr>
          <w:rStyle w:val="CommentReference"/>
        </w:rPr>
        <w:annotationRef/>
      </w:r>
      <w:r>
        <w:rPr>
          <w:color w:val="000000"/>
          <w:sz w:val="20"/>
          <w:szCs w:val="20"/>
        </w:rPr>
        <w:t>Reformat</w:t>
      </w:r>
    </w:p>
  </w:comment>
  <w:comment w:id="207" w:author="Tustison, Nick (njt4n)" w:date="2024-04-10T20:09:00Z" w:initials="NT">
    <w:p w14:paraId="0B9027B8" w14:textId="77777777" w:rsidR="009A6E50" w:rsidRDefault="009A6E50" w:rsidP="009A6E50">
      <w:r>
        <w:rPr>
          <w:rStyle w:val="CommentReference"/>
        </w:rPr>
        <w:annotationRef/>
      </w:r>
      <w:r>
        <w:rPr>
          <w:color w:val="000000"/>
          <w:sz w:val="20"/>
          <w:szCs w:val="20"/>
        </w:rPr>
        <w:t>Min —</w:t>
      </w:r>
    </w:p>
  </w:comment>
  <w:comment w:id="213" w:author="Gee, James C" w:date="2024-04-10T18:42:00Z" w:initials="GJC">
    <w:p w14:paraId="552E1720" w14:textId="09694847" w:rsidR="009676E7" w:rsidRDefault="009676E7" w:rsidP="009676E7">
      <w:r>
        <w:rPr>
          <w:rStyle w:val="CommentReference"/>
        </w:rPr>
        <w:annotationRef/>
      </w:r>
      <w:r>
        <w:rPr>
          <w:color w:val="000000"/>
          <w:sz w:val="20"/>
          <w:szCs w:val="20"/>
        </w:rPr>
        <w:t>Reformat</w:t>
      </w:r>
    </w:p>
  </w:comment>
  <w:comment w:id="214" w:author="Tustison, Nick (njt4n)" w:date="2024-04-10T20:09:00Z" w:initials="NT">
    <w:p w14:paraId="7E7E321C" w14:textId="77777777" w:rsidR="009A6E50" w:rsidRDefault="009A6E50" w:rsidP="009A6E50">
      <w:r>
        <w:rPr>
          <w:rStyle w:val="CommentReference"/>
        </w:rPr>
        <w:annotationRef/>
      </w:r>
      <w:r>
        <w:rPr>
          <w:color w:val="000000"/>
          <w:sz w:val="20"/>
          <w:szCs w:val="20"/>
        </w:rPr>
        <w:t>Min —</w:t>
      </w:r>
    </w:p>
  </w:comment>
  <w:comment w:id="218" w:author="Gee, James C" w:date="2024-04-10T18:45:00Z" w:initials="GJC">
    <w:p w14:paraId="4A27216A" w14:textId="4D2CB2A9" w:rsidR="005711D7" w:rsidRDefault="005711D7" w:rsidP="005711D7">
      <w:r>
        <w:rPr>
          <w:rStyle w:val="CommentReference"/>
        </w:rPr>
        <w:annotationRef/>
      </w:r>
      <w:r>
        <w:rPr>
          <w:color w:val="000000"/>
          <w:sz w:val="20"/>
          <w:szCs w:val="20"/>
        </w:rPr>
        <w:t>Figures showing sample image from each step might be helpful</w:t>
      </w:r>
    </w:p>
  </w:comment>
  <w:comment w:id="219" w:author="Tustison, Nick (njt4n)" w:date="2024-04-10T20:10:00Z" w:initials="NT">
    <w:p w14:paraId="3F8B1905" w14:textId="77777777" w:rsidR="009A6E50" w:rsidRDefault="009A6E50" w:rsidP="009A6E50">
      <w:r>
        <w:rPr>
          <w:rStyle w:val="CommentReference"/>
        </w:rPr>
        <w:annotationRef/>
      </w:r>
      <w:r>
        <w:rPr>
          <w:color w:val="000000"/>
          <w:sz w:val="20"/>
          <w:szCs w:val="20"/>
        </w:rPr>
        <w:t>Min ---</w:t>
      </w:r>
    </w:p>
  </w:comment>
  <w:comment w:id="220" w:author="Gee, James C" w:date="2024-04-10T18:43:00Z" w:initials="GJC">
    <w:p w14:paraId="1487E127" w14:textId="43AFF58A" w:rsidR="005711D7" w:rsidRDefault="005711D7" w:rsidP="005711D7">
      <w:r>
        <w:rPr>
          <w:rStyle w:val="CommentReference"/>
        </w:rPr>
        <w:annotationRef/>
      </w:r>
      <w:r>
        <w:rPr>
          <w:color w:val="000000"/>
          <w:sz w:val="20"/>
          <w:szCs w:val="20"/>
        </w:rPr>
        <w:t>Reformat</w:t>
      </w:r>
    </w:p>
  </w:comment>
  <w:comment w:id="221" w:author="Tustison, Nick (njt4n)" w:date="2024-04-10T20:10:00Z" w:initials="NT">
    <w:p w14:paraId="54715955" w14:textId="77777777" w:rsidR="009A6E50" w:rsidRDefault="009A6E50" w:rsidP="009A6E50">
      <w:r>
        <w:rPr>
          <w:rStyle w:val="CommentReference"/>
        </w:rPr>
        <w:annotationRef/>
      </w:r>
      <w:r>
        <w:rPr>
          <w:color w:val="000000"/>
          <w:sz w:val="20"/>
          <w:szCs w:val="20"/>
        </w:rPr>
        <w:t xml:space="preserve">Min — </w:t>
      </w:r>
    </w:p>
  </w:comment>
  <w:comment w:id="227" w:author="Gee, James C" w:date="2024-04-10T18:46:00Z" w:initials="GJC">
    <w:p w14:paraId="614DD2D9" w14:textId="7E4598E7" w:rsidR="005711D7" w:rsidRDefault="005711D7" w:rsidP="005711D7">
      <w:r>
        <w:rPr>
          <w:rStyle w:val="CommentReference"/>
        </w:rPr>
        <w:annotationRef/>
      </w:r>
      <w:r>
        <w:rPr>
          <w:color w:val="000000"/>
          <w:sz w:val="20"/>
          <w:szCs w:val="20"/>
        </w:rPr>
        <w:t>Reformat</w:t>
      </w:r>
    </w:p>
  </w:comment>
  <w:comment w:id="228" w:author="Tustison, Nick (njt4n)" w:date="2024-04-10T20:10:00Z" w:initials="NT">
    <w:p w14:paraId="734DBB07" w14:textId="77777777" w:rsidR="009A6E50" w:rsidRDefault="009A6E50" w:rsidP="009A6E50">
      <w:r>
        <w:rPr>
          <w:rStyle w:val="CommentReference"/>
        </w:rPr>
        <w:annotationRef/>
      </w:r>
      <w:r>
        <w:rPr>
          <w:color w:val="000000"/>
          <w:sz w:val="20"/>
          <w:szCs w:val="20"/>
        </w:rPr>
        <w:t xml:space="preserve">Min — </w:t>
      </w:r>
    </w:p>
  </w:comment>
  <w:comment w:id="233" w:author="Gee, James C" w:date="2024-04-10T18:47:00Z" w:initials="GJC">
    <w:p w14:paraId="71FB9141" w14:textId="2D6CAC58" w:rsidR="005711D7" w:rsidRDefault="005711D7" w:rsidP="005711D7">
      <w:r>
        <w:rPr>
          <w:rStyle w:val="CommentReference"/>
        </w:rPr>
        <w:annotationRef/>
      </w:r>
      <w:r>
        <w:rPr>
          <w:color w:val="000000"/>
          <w:sz w:val="20"/>
          <w:szCs w:val="20"/>
        </w:rPr>
        <w:t>Why?</w:t>
      </w:r>
    </w:p>
  </w:comment>
  <w:comment w:id="249" w:author="Gee, James C" w:date="2024-04-10T18:49:00Z" w:initials="GJC">
    <w:p w14:paraId="0268C369" w14:textId="77777777" w:rsidR="005711D7" w:rsidRDefault="005711D7" w:rsidP="005711D7">
      <w:r>
        <w:rPr>
          <w:rStyle w:val="CommentReference"/>
        </w:rPr>
        <w:annotationRef/>
      </w:r>
      <w:r>
        <w:rPr>
          <w:color w:val="000000"/>
          <w:sz w:val="20"/>
          <w:szCs w:val="20"/>
        </w:rPr>
        <w:t>Spell out</w:t>
      </w:r>
    </w:p>
  </w:comment>
  <w:comment w:id="250" w:author="Tustison, Nick (njt4n)" w:date="2024-04-10T20:10:00Z" w:initials="NT">
    <w:p w14:paraId="5CCCB244" w14:textId="77777777" w:rsidR="009A6E50" w:rsidRDefault="009A6E50" w:rsidP="009A6E50">
      <w:r>
        <w:rPr>
          <w:rStyle w:val="CommentReference"/>
        </w:rPr>
        <w:annotationRef/>
      </w:r>
      <w:r>
        <w:rPr>
          <w:color w:val="000000"/>
          <w:sz w:val="20"/>
          <w:szCs w:val="20"/>
        </w:rPr>
        <w:t>Min —</w:t>
      </w:r>
    </w:p>
  </w:comment>
  <w:comment w:id="251" w:author="Gee, James C" w:date="2024-04-10T18:50:00Z" w:initials="GJC">
    <w:p w14:paraId="14A41A08" w14:textId="68907842" w:rsidR="0084789B" w:rsidRDefault="0084789B" w:rsidP="0084789B">
      <w:r>
        <w:rPr>
          <w:rStyle w:val="CommentReference"/>
        </w:rPr>
        <w:annotationRef/>
      </w:r>
      <w:r>
        <w:rPr>
          <w:color w:val="000000"/>
          <w:sz w:val="20"/>
          <w:szCs w:val="20"/>
        </w:rPr>
        <w:t>Spell out</w:t>
      </w:r>
    </w:p>
  </w:comment>
  <w:comment w:id="252" w:author="Tustison, Nick (njt4n)" w:date="2024-04-10T20:10:00Z" w:initials="NT">
    <w:p w14:paraId="45FAE248" w14:textId="77777777" w:rsidR="009A6E50" w:rsidRDefault="009A6E50" w:rsidP="009A6E50">
      <w:r>
        <w:rPr>
          <w:rStyle w:val="CommentReference"/>
        </w:rPr>
        <w:annotationRef/>
      </w:r>
      <w:r>
        <w:rPr>
          <w:color w:val="000000"/>
          <w:sz w:val="20"/>
          <w:szCs w:val="20"/>
        </w:rPr>
        <w:t>Min —</w:t>
      </w:r>
    </w:p>
  </w:comment>
  <w:comment w:id="253" w:author="Gee, James C" w:date="2024-04-10T18:50:00Z" w:initials="GJC">
    <w:p w14:paraId="11A384FD" w14:textId="6A461C46" w:rsidR="0084789B" w:rsidRDefault="0084789B" w:rsidP="0084789B">
      <w:r>
        <w:rPr>
          <w:rStyle w:val="CommentReference"/>
        </w:rPr>
        <w:annotationRef/>
      </w:r>
      <w:r>
        <w:rPr>
          <w:color w:val="000000"/>
          <w:sz w:val="20"/>
          <w:szCs w:val="20"/>
        </w:rPr>
        <w:t>Spell out</w:t>
      </w:r>
    </w:p>
  </w:comment>
  <w:comment w:id="254" w:author="Tustison, Nick (njt4n)" w:date="2024-04-10T20:11:00Z" w:initials="NT">
    <w:p w14:paraId="75E0069D" w14:textId="77777777" w:rsidR="009A6E50" w:rsidRDefault="009A6E50" w:rsidP="009A6E50">
      <w:r>
        <w:rPr>
          <w:rStyle w:val="CommentReference"/>
        </w:rPr>
        <w:annotationRef/>
      </w:r>
      <w:r>
        <w:rPr>
          <w:color w:val="000000"/>
          <w:sz w:val="20"/>
          <w:szCs w:val="20"/>
        </w:rPr>
        <w:t>Min —</w:t>
      </w:r>
    </w:p>
  </w:comment>
  <w:comment w:id="255" w:author="Gee, James C" w:date="2024-04-10T18:50:00Z" w:initials="GJC">
    <w:p w14:paraId="2E5612B3" w14:textId="27891AE4" w:rsidR="0084789B" w:rsidRDefault="0084789B" w:rsidP="0084789B">
      <w:r>
        <w:rPr>
          <w:rStyle w:val="CommentReference"/>
        </w:rPr>
        <w:annotationRef/>
      </w:r>
      <w:r>
        <w:rPr>
          <w:color w:val="000000"/>
          <w:sz w:val="20"/>
          <w:szCs w:val="20"/>
        </w:rPr>
        <w:t>Spell out</w:t>
      </w:r>
    </w:p>
  </w:comment>
  <w:comment w:id="256" w:author="Tustison, Nick (njt4n)" w:date="2024-04-10T20:11:00Z" w:initials="NT">
    <w:p w14:paraId="1D5D8D39" w14:textId="77777777" w:rsidR="009A6E50" w:rsidRDefault="009A6E50" w:rsidP="009A6E50">
      <w:r>
        <w:rPr>
          <w:rStyle w:val="CommentReference"/>
        </w:rPr>
        <w:annotationRef/>
      </w:r>
      <w:r>
        <w:rPr>
          <w:color w:val="000000"/>
          <w:sz w:val="20"/>
          <w:szCs w:val="20"/>
        </w:rPr>
        <w:t>Min —</w:t>
      </w:r>
    </w:p>
  </w:comment>
  <w:comment w:id="259" w:author="Gee, James C" w:date="2024-04-10T18:52:00Z" w:initials="GJC">
    <w:p w14:paraId="100806ED" w14:textId="183F470C" w:rsidR="00BE3F2E" w:rsidRDefault="00BE3F2E" w:rsidP="00BE3F2E">
      <w:r>
        <w:rPr>
          <w:rStyle w:val="CommentReference"/>
        </w:rPr>
        <w:annotationRef/>
      </w:r>
      <w:r>
        <w:rPr>
          <w:color w:val="000000"/>
          <w:sz w:val="20"/>
          <w:szCs w:val="20"/>
        </w:rPr>
        <w:t>Spell out</w:t>
      </w:r>
    </w:p>
  </w:comment>
  <w:comment w:id="260" w:author="Tustison, Nick (njt4n)" w:date="2024-04-10T20:11:00Z" w:initials="NT">
    <w:p w14:paraId="406D4AA3" w14:textId="77777777" w:rsidR="009A6E50" w:rsidRDefault="009A6E50" w:rsidP="009A6E50">
      <w:r>
        <w:rPr>
          <w:rStyle w:val="CommentReference"/>
        </w:rPr>
        <w:annotationRef/>
      </w:r>
      <w:r>
        <w:rPr>
          <w:color w:val="000000"/>
          <w:sz w:val="20"/>
          <w:szCs w:val="20"/>
        </w:rPr>
        <w:t>Min —</w:t>
      </w:r>
    </w:p>
  </w:comment>
  <w:comment w:id="263" w:author="Gee, James C" w:date="2024-04-10T18:55:00Z" w:initials="GJC">
    <w:p w14:paraId="6BCC0C39" w14:textId="42BFADAD" w:rsidR="00BE3F2E" w:rsidRDefault="00BE3F2E" w:rsidP="00BE3F2E">
      <w:r>
        <w:rPr>
          <w:rStyle w:val="CommentReference"/>
        </w:rPr>
        <w:annotationRef/>
      </w:r>
      <w:r>
        <w:rPr>
          <w:color w:val="000000"/>
          <w:sz w:val="20"/>
          <w:szCs w:val="20"/>
        </w:rPr>
        <w:t>“Large swaths”?</w:t>
      </w:r>
    </w:p>
  </w:comment>
  <w:comment w:id="264" w:author="Tustison, Nick (njt4n)" w:date="2024-04-10T20:11:00Z" w:initials="NT">
    <w:p w14:paraId="2B611349" w14:textId="77777777" w:rsidR="009A6E50" w:rsidRDefault="009A6E50" w:rsidP="009A6E50">
      <w:r>
        <w:rPr>
          <w:rStyle w:val="CommentReference"/>
        </w:rPr>
        <w:annotationRef/>
      </w:r>
      <w:r>
        <w:rPr>
          <w:color w:val="000000"/>
          <w:sz w:val="20"/>
          <w:szCs w:val="20"/>
        </w:rPr>
        <w:t xml:space="preserve">Done.  </w:t>
      </w:r>
    </w:p>
  </w:comment>
  <w:comment w:id="270" w:author="Gee, James C" w:date="2024-04-10T18:55:00Z" w:initials="GJC">
    <w:p w14:paraId="6714CC4A" w14:textId="4514140C" w:rsidR="00BE3F2E" w:rsidRDefault="00BE3F2E" w:rsidP="00BE3F2E">
      <w:r>
        <w:rPr>
          <w:rStyle w:val="CommentReference"/>
        </w:rPr>
        <w:annotationRef/>
      </w:r>
      <w:r>
        <w:rPr>
          <w:color w:val="000000"/>
          <w:sz w:val="20"/>
          <w:szCs w:val="20"/>
        </w:rPr>
        <w:t>Reformat</w:t>
      </w:r>
    </w:p>
  </w:comment>
  <w:comment w:id="271" w:author="Tustison, Nick (njt4n)" w:date="2024-04-10T20:12:00Z" w:initials="NT">
    <w:p w14:paraId="73B94718" w14:textId="77777777" w:rsidR="009A6E50" w:rsidRDefault="009A6E50" w:rsidP="009A6E50">
      <w:r>
        <w:rPr>
          <w:rStyle w:val="CommentReference"/>
        </w:rPr>
        <w:annotationRef/>
      </w:r>
      <w:r>
        <w:rPr>
          <w:color w:val="000000"/>
          <w:sz w:val="20"/>
          <w:szCs w:val="20"/>
        </w:rPr>
        <w:t>Min —</w:t>
      </w:r>
    </w:p>
  </w:comment>
  <w:comment w:id="301" w:author="Gee, James C" w:date="2024-04-10T18:59:00Z" w:initials="GJC">
    <w:p w14:paraId="7452768C" w14:textId="515DBAD1" w:rsidR="00876BE6" w:rsidRDefault="00876BE6" w:rsidP="00876BE6">
      <w:r>
        <w:rPr>
          <w:rStyle w:val="CommentReference"/>
        </w:rPr>
        <w:annotationRef/>
      </w:r>
      <w:r>
        <w:rPr>
          <w:sz w:val="20"/>
          <w:szCs w:val="20"/>
        </w:rPr>
        <w:t>For how many brains? Need to comment on this.</w:t>
      </w:r>
    </w:p>
  </w:comment>
  <w:comment w:id="302" w:author="Tustison, Nick (njt4n)" w:date="2024-04-10T20:12:00Z" w:initials="NT">
    <w:p w14:paraId="4DBDB4F8" w14:textId="77777777" w:rsidR="009A6E50" w:rsidRDefault="009A6E50" w:rsidP="009A6E50">
      <w:r>
        <w:rPr>
          <w:rStyle w:val="CommentReference"/>
        </w:rPr>
        <w:annotationRef/>
      </w:r>
      <w:r>
        <w:rPr>
          <w:color w:val="000000"/>
          <w:sz w:val="20"/>
          <w:szCs w:val="20"/>
        </w:rPr>
        <w:t>Min —</w:t>
      </w:r>
    </w:p>
  </w:comment>
  <w:comment w:id="309" w:author="Gee, James C" w:date="2024-04-10T19:00:00Z" w:initials="GJC">
    <w:p w14:paraId="6ADD2E0E" w14:textId="5054CF30" w:rsidR="00D463F5" w:rsidRDefault="00D463F5" w:rsidP="00D463F5">
      <w:r>
        <w:rPr>
          <w:rStyle w:val="CommentReference"/>
        </w:rPr>
        <w:annotationRef/>
      </w:r>
      <w:r>
        <w:rPr>
          <w:color w:val="000000"/>
          <w:sz w:val="20"/>
          <w:szCs w:val="20"/>
        </w:rPr>
        <w:t>Why not “exact”</w:t>
      </w:r>
    </w:p>
  </w:comment>
  <w:comment w:id="310" w:author="Tustison, Nick (njt4n)" w:date="2024-04-10T20:13:00Z" w:initials="NT">
    <w:p w14:paraId="595A0023" w14:textId="77777777" w:rsidR="009A6E50" w:rsidRDefault="009A6E50" w:rsidP="009A6E50">
      <w:r>
        <w:rPr>
          <w:rStyle w:val="CommentReference"/>
        </w:rPr>
        <w:annotationRef/>
      </w:r>
      <w:r>
        <w:rPr>
          <w:color w:val="000000"/>
          <w:sz w:val="20"/>
          <w:szCs w:val="20"/>
        </w:rPr>
        <w:t>Done.  Removed to avoid ambiguity.</w:t>
      </w:r>
    </w:p>
  </w:comment>
  <w:comment w:id="314" w:author="Gee, James C" w:date="2024-04-10T19:01:00Z" w:initials="GJC">
    <w:p w14:paraId="19B5E7A3" w14:textId="3AA26808" w:rsidR="00D463F5" w:rsidRDefault="00D463F5" w:rsidP="00D463F5">
      <w:r>
        <w:rPr>
          <w:rStyle w:val="CommentReference"/>
        </w:rPr>
        <w:annotationRef/>
      </w:r>
      <w:r>
        <w:rPr>
          <w:color w:val="000000"/>
          <w:sz w:val="20"/>
          <w:szCs w:val="20"/>
        </w:rPr>
        <w:t>Need a table that lists these</w:t>
      </w:r>
    </w:p>
  </w:comment>
  <w:comment w:id="315" w:author="Tustison, Nick (njt4n)" w:date="2024-04-10T20:17:00Z" w:initials="NT">
    <w:p w14:paraId="7F8CEA57" w14:textId="77777777" w:rsidR="009A6E50" w:rsidRDefault="009A6E50" w:rsidP="009A6E50">
      <w:r>
        <w:rPr>
          <w:rStyle w:val="CommentReference"/>
        </w:rPr>
        <w:annotationRef/>
      </w:r>
      <w:r>
        <w:rPr>
          <w:color w:val="000000"/>
          <w:sz w:val="20"/>
          <w:szCs w:val="20"/>
        </w:rPr>
        <w:t>Actually had a figure with a table that I added here.</w:t>
      </w:r>
    </w:p>
  </w:comment>
  <w:comment w:id="317" w:author="Gee, James C" w:date="2024-04-10T19:01:00Z" w:initials="GJC">
    <w:p w14:paraId="76A3C001" w14:textId="0B9BBC3B" w:rsidR="00D463F5" w:rsidRDefault="00D463F5" w:rsidP="00D463F5">
      <w:r>
        <w:rPr>
          <w:rStyle w:val="CommentReference"/>
        </w:rPr>
        <w:annotationRef/>
      </w:r>
      <w:r>
        <w:rPr>
          <w:color w:val="000000"/>
          <w:sz w:val="20"/>
          <w:szCs w:val="20"/>
        </w:rPr>
        <w:t>Simultaneously?</w:t>
      </w:r>
    </w:p>
  </w:comment>
  <w:comment w:id="318" w:author="Tustison, Nick (njt4n)" w:date="2024-04-10T20:18:00Z" w:initials="NT">
    <w:p w14:paraId="5131DC5B" w14:textId="77777777" w:rsidR="009A6E50" w:rsidRDefault="009A6E50" w:rsidP="009A6E50">
      <w:r>
        <w:rPr>
          <w:rStyle w:val="CommentReference"/>
        </w:rPr>
        <w:annotationRef/>
      </w:r>
      <w:r>
        <w:rPr>
          <w:color w:val="000000"/>
          <w:sz w:val="20"/>
          <w:szCs w:val="20"/>
        </w:rPr>
        <w:t>Done.  Added.</w:t>
      </w:r>
    </w:p>
  </w:comment>
  <w:comment w:id="328" w:author="Gee, James C" w:date="2024-04-10T19:04:00Z" w:initials="GJC">
    <w:p w14:paraId="6171DFF7" w14:textId="5E635546" w:rsidR="005652AF" w:rsidRDefault="005652AF" w:rsidP="005652AF">
      <w:r>
        <w:rPr>
          <w:rStyle w:val="CommentReference"/>
        </w:rPr>
        <w:annotationRef/>
      </w:r>
      <w:r>
        <w:rPr>
          <w:color w:val="000000"/>
          <w:sz w:val="20"/>
          <w:szCs w:val="20"/>
        </w:rPr>
        <w:t>Need to elaborate</w:t>
      </w:r>
    </w:p>
  </w:comment>
  <w:comment w:id="329" w:author="Tustison, Nick (njt4n)" w:date="2024-04-10T20:35:00Z" w:initials="NT">
    <w:p w14:paraId="474C67A5" w14:textId="77777777" w:rsidR="00695BC5" w:rsidRDefault="00695BC5" w:rsidP="00695BC5">
      <w:r>
        <w:rPr>
          <w:rStyle w:val="CommentReference"/>
        </w:rPr>
        <w:annotationRef/>
      </w:r>
      <w:r>
        <w:rPr>
          <w:color w:val="000000"/>
          <w:sz w:val="20"/>
          <w:szCs w:val="20"/>
        </w:rPr>
        <w:t>Changed to:  “For all GPU training, we used Python</w:t>
      </w:r>
    </w:p>
    <w:p w14:paraId="5930F57D" w14:textId="77777777" w:rsidR="00695BC5" w:rsidRDefault="00695BC5" w:rsidP="00695BC5">
      <w:r>
        <w:rPr>
          <w:color w:val="000000"/>
          <w:sz w:val="20"/>
          <w:szCs w:val="20"/>
        </w:rPr>
        <w:t>scripts for creating custom batch generators which we maintain in a separate</w:t>
      </w:r>
    </w:p>
    <w:p w14:paraId="4646A05D" w14:textId="77777777" w:rsidR="00695BC5" w:rsidRDefault="00695BC5" w:rsidP="00695BC5">
      <w:r>
        <w:rPr>
          <w:color w:val="000000"/>
          <w:sz w:val="20"/>
          <w:szCs w:val="20"/>
        </w:rPr>
        <w:t>GitHub repository for public availability</w:t>
      </w:r>
    </w:p>
    <w:p w14:paraId="1E82F577" w14:textId="77777777" w:rsidR="00695BC5" w:rsidRDefault="00695BC5" w:rsidP="00695BC5">
      <w:r>
        <w:rPr>
          <w:color w:val="000000"/>
          <w:sz w:val="20"/>
          <w:szCs w:val="20"/>
        </w:rPr>
        <w:t>(\url{https://github.com/ntustison/ANTsXNetTraining}). These scripts provide</w:t>
      </w:r>
    </w:p>
    <w:p w14:paraId="210F9C5E" w14:textId="77777777" w:rsidR="00695BC5" w:rsidRDefault="00695BC5" w:rsidP="00695BC5">
      <w:r>
        <w:rPr>
          <w:color w:val="000000"/>
          <w:sz w:val="20"/>
          <w:szCs w:val="20"/>
        </w:rPr>
        <w:t>details such as batch size, choice of loss function, and network parameters. In</w:t>
      </w:r>
    </w:p>
    <w:p w14:paraId="6EEE7639" w14:textId="77777777" w:rsidR="00695BC5" w:rsidRDefault="00695BC5" w:rsidP="00695BC5">
      <w:r>
        <w:rPr>
          <w:color w:val="000000"/>
          <w:sz w:val="20"/>
          <w:szCs w:val="20"/>
        </w:rPr>
        <w:t>terms of GPU hardware, all training was done on a DGX (GPUs: 4X Tesla V100,</w:t>
      </w:r>
    </w:p>
    <w:p w14:paraId="667167E9" w14:textId="77777777" w:rsidR="00695BC5" w:rsidRDefault="00695BC5" w:rsidP="00695BC5">
      <w:r>
        <w:rPr>
          <w:color w:val="000000"/>
          <w:sz w:val="20"/>
          <w:szCs w:val="20"/>
        </w:rPr>
        <w:t>system memory: 256 GB LRDIMM DDR4).”</w:t>
      </w:r>
    </w:p>
  </w:comment>
  <w:comment w:id="342" w:author="Gee, James C" w:date="2024-04-10T19:06:00Z" w:initials="GJC">
    <w:p w14:paraId="37FC820E" w14:textId="507956A0" w:rsidR="005652AF" w:rsidRDefault="005652AF" w:rsidP="005652AF">
      <w:r>
        <w:rPr>
          <w:rStyle w:val="CommentReference"/>
        </w:rPr>
        <w:annotationRef/>
      </w:r>
      <w:r>
        <w:rPr>
          <w:color w:val="000000"/>
          <w:sz w:val="20"/>
          <w:szCs w:val="20"/>
        </w:rPr>
        <w:t>Spell out these</w:t>
      </w:r>
    </w:p>
  </w:comment>
  <w:comment w:id="343" w:author="Tustison, Nick (njt4n)" w:date="2024-04-10T20:26:00Z" w:initials="NT">
    <w:p w14:paraId="11B08724" w14:textId="77777777" w:rsidR="008F6FA5" w:rsidRDefault="008F6FA5" w:rsidP="008F6FA5">
      <w:r>
        <w:rPr>
          <w:rStyle w:val="CommentReference"/>
        </w:rPr>
        <w:annotationRef/>
      </w:r>
      <w:r>
        <w:rPr>
          <w:color w:val="000000"/>
          <w:sz w:val="20"/>
          <w:szCs w:val="20"/>
        </w:rPr>
        <w:t>Removed mention of these non-T2w modalities to avoid reviewer issues.</w:t>
      </w:r>
    </w:p>
  </w:comment>
  <w:comment w:id="345" w:author="Gee, James C" w:date="2024-04-10T19:07:00Z" w:initials="GJC">
    <w:p w14:paraId="3EA09444" w14:textId="19FF542E" w:rsidR="005652AF" w:rsidRDefault="005652AF" w:rsidP="005652AF">
      <w:r>
        <w:rPr>
          <w:rStyle w:val="CommentReference"/>
        </w:rPr>
        <w:annotationRef/>
      </w:r>
      <w:r>
        <w:rPr>
          <w:color w:val="000000"/>
          <w:sz w:val="20"/>
          <w:szCs w:val="20"/>
        </w:rPr>
        <w:t>Fix this</w:t>
      </w:r>
    </w:p>
  </w:comment>
  <w:comment w:id="346" w:author="Tustison, Nick (njt4n)" w:date="2024-04-10T20:24:00Z" w:initials="NT">
    <w:p w14:paraId="7DE38152" w14:textId="77777777" w:rsidR="008F6FA5" w:rsidRDefault="008F6FA5" w:rsidP="008F6FA5">
      <w:r>
        <w:rPr>
          <w:rStyle w:val="CommentReference"/>
        </w:rPr>
        <w:annotationRef/>
      </w:r>
      <w:r>
        <w:rPr>
          <w:color w:val="000000"/>
          <w:sz w:val="20"/>
          <w:szCs w:val="20"/>
        </w:rPr>
        <w:t>Done.</w:t>
      </w:r>
    </w:p>
  </w:comment>
  <w:comment w:id="350" w:author="Gee, James C" w:date="2024-04-10T19:08:00Z" w:initials="GJC">
    <w:p w14:paraId="0CC179E4" w14:textId="44F7A149" w:rsidR="005652AF" w:rsidRDefault="005652AF" w:rsidP="005652AF">
      <w:r>
        <w:rPr>
          <w:rStyle w:val="CommentReference"/>
        </w:rPr>
        <w:annotationRef/>
      </w:r>
      <w:r>
        <w:rPr>
          <w:color w:val="000000"/>
          <w:sz w:val="20"/>
          <w:szCs w:val="20"/>
        </w:rPr>
        <w:t>Cut off</w:t>
      </w:r>
    </w:p>
  </w:comment>
  <w:comment w:id="351" w:author="Tustison, Nick (njt4n)" w:date="2024-04-10T20:23:00Z" w:initials="NT">
    <w:p w14:paraId="716812ED" w14:textId="77777777" w:rsidR="008F6FA5" w:rsidRDefault="008F6FA5" w:rsidP="008F6FA5">
      <w:r>
        <w:rPr>
          <w:rStyle w:val="CommentReference"/>
        </w:rPr>
        <w:annotationRef/>
      </w:r>
      <w:r>
        <w:rPr>
          <w:color w:val="000000"/>
          <w:sz w:val="20"/>
          <w:szCs w:val="20"/>
        </w:rPr>
        <w:t>Done.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commentEx w15:paraId="3CDA4824" w15:done="0"/>
  <w15:commentEx w15:paraId="4146A6C9" w15:paraIdParent="3CDA4824" w15:done="0"/>
  <w15:commentEx w15:paraId="07C775A2" w15:done="0"/>
  <w15:commentEx w15:paraId="7C1255F3" w15:paraIdParent="07C775A2" w15:done="0"/>
  <w15:commentEx w15:paraId="195D9A35" w15:done="0"/>
  <w15:commentEx w15:paraId="1FA796CB" w15:paraIdParent="195D9A35" w15:done="0"/>
  <w15:commentEx w15:paraId="42401B26" w15:done="0"/>
  <w15:commentEx w15:paraId="3E78123D" w15:paraIdParent="42401B26" w15:done="0"/>
  <w15:commentEx w15:paraId="3D41B95F" w15:done="0"/>
  <w15:commentEx w15:paraId="04896C61" w15:paraIdParent="3D41B95F" w15:done="0"/>
  <w15:commentEx w15:paraId="4D1B79CF" w15:done="0"/>
  <w15:commentEx w15:paraId="5439D68B" w15:paraIdParent="4D1B79CF" w15:done="0"/>
  <w15:commentEx w15:paraId="2D20BD10" w15:done="0"/>
  <w15:commentEx w15:paraId="48CA5A2A" w15:paraIdParent="2D20BD10" w15:done="0"/>
  <w15:commentEx w15:paraId="5A3D58B1" w15:done="0"/>
  <w15:commentEx w15:paraId="118CCC1F" w15:paraIdParent="5A3D58B1" w15:done="0"/>
  <w15:commentEx w15:paraId="3544667E" w15:done="0"/>
  <w15:commentEx w15:paraId="349BDA20" w15:paraIdParent="3544667E" w15:done="0"/>
  <w15:commentEx w15:paraId="1F1CB719" w15:done="0"/>
  <w15:commentEx w15:paraId="232E62BF" w15:paraIdParent="1F1CB719" w15:done="0"/>
  <w15:commentEx w15:paraId="54BDB49A" w15:done="0"/>
  <w15:commentEx w15:paraId="1C34CD9F" w15:done="0"/>
  <w15:commentEx w15:paraId="765C9F0C" w15:done="0"/>
  <w15:commentEx w15:paraId="44C14F9E" w15:paraIdParent="765C9F0C" w15:done="0"/>
  <w15:commentEx w15:paraId="2E722EF7" w15:done="0"/>
  <w15:commentEx w15:paraId="59ED238F" w15:paraIdParent="2E722EF7" w15:done="0"/>
  <w15:commentEx w15:paraId="10E5D59A" w15:done="0"/>
  <w15:commentEx w15:paraId="23F16A82" w15:paraIdParent="10E5D59A" w15:done="0"/>
  <w15:commentEx w15:paraId="4D342DE7" w15:done="0"/>
  <w15:commentEx w15:paraId="1D67CA60" w15:paraIdParent="4D342DE7" w15:done="0"/>
  <w15:commentEx w15:paraId="4E0ABADC" w15:done="0"/>
  <w15:commentEx w15:paraId="4E4BFA12" w15:paraIdParent="4E0ABADC" w15:done="0"/>
  <w15:commentEx w15:paraId="4F808FB9" w15:done="0"/>
  <w15:commentEx w15:paraId="4C8C7AC4" w15:paraIdParent="4F808FB9" w15:done="0"/>
  <w15:commentEx w15:paraId="6B29C178" w15:done="0"/>
  <w15:commentEx w15:paraId="6ABBBB51" w15:paraIdParent="6B29C178" w15:done="0"/>
  <w15:commentEx w15:paraId="19CA7AFF" w15:done="0"/>
  <w15:commentEx w15:paraId="1AB7A42C" w15:paraIdParent="19CA7AFF" w15:done="0"/>
  <w15:commentEx w15:paraId="401AC364" w15:done="0"/>
  <w15:commentEx w15:paraId="37FFFEA3" w15:paraIdParent="401AC364" w15:done="0"/>
  <w15:commentEx w15:paraId="1756371C" w15:done="0"/>
  <w15:commentEx w15:paraId="1FFFF59F" w15:paraIdParent="1756371C" w15:done="0"/>
  <w15:commentEx w15:paraId="4CFF6332" w15:done="0"/>
  <w15:commentEx w15:paraId="57D93C97" w15:paraIdParent="4CFF6332" w15:done="0"/>
  <w15:commentEx w15:paraId="478C25FA" w15:done="0"/>
  <w15:commentEx w15:paraId="3F83FA4F" w15:paraIdParent="478C25FA" w15:done="0"/>
  <w15:commentEx w15:paraId="4C279EDB" w15:done="0"/>
  <w15:commentEx w15:paraId="4CEB11EB" w15:paraIdParent="4C279EDB" w15:done="0"/>
  <w15:commentEx w15:paraId="3B06EE4F" w15:done="0"/>
  <w15:commentEx w15:paraId="38B5D36B" w15:paraIdParent="3B06EE4F" w15:done="0"/>
  <w15:commentEx w15:paraId="11F896AF" w15:done="0"/>
  <w15:commentEx w15:paraId="69DA503C" w15:paraIdParent="11F896AF" w15:done="0"/>
  <w15:commentEx w15:paraId="7DDCC9D1" w15:done="0"/>
  <w15:commentEx w15:paraId="0B9027B8" w15:paraIdParent="7DDCC9D1" w15:done="0"/>
  <w15:commentEx w15:paraId="552E1720" w15:done="0"/>
  <w15:commentEx w15:paraId="7E7E321C" w15:paraIdParent="552E1720" w15:done="0"/>
  <w15:commentEx w15:paraId="4A27216A" w15:done="0"/>
  <w15:commentEx w15:paraId="3F8B1905" w15:paraIdParent="4A27216A" w15:done="0"/>
  <w15:commentEx w15:paraId="1487E127" w15:done="0"/>
  <w15:commentEx w15:paraId="54715955" w15:paraIdParent="1487E127" w15:done="0"/>
  <w15:commentEx w15:paraId="614DD2D9" w15:done="0"/>
  <w15:commentEx w15:paraId="734DBB07" w15:paraIdParent="614DD2D9" w15:done="0"/>
  <w15:commentEx w15:paraId="71FB9141" w15:done="0"/>
  <w15:commentEx w15:paraId="0268C369" w15:done="0"/>
  <w15:commentEx w15:paraId="5CCCB244" w15:paraIdParent="0268C369" w15:done="0"/>
  <w15:commentEx w15:paraId="14A41A08" w15:done="0"/>
  <w15:commentEx w15:paraId="45FAE248" w15:paraIdParent="14A41A08" w15:done="0"/>
  <w15:commentEx w15:paraId="11A384FD" w15:done="0"/>
  <w15:commentEx w15:paraId="75E0069D" w15:paraIdParent="11A384FD" w15:done="0"/>
  <w15:commentEx w15:paraId="2E5612B3" w15:done="0"/>
  <w15:commentEx w15:paraId="1D5D8D39" w15:paraIdParent="2E5612B3" w15:done="0"/>
  <w15:commentEx w15:paraId="100806ED" w15:done="0"/>
  <w15:commentEx w15:paraId="406D4AA3" w15:paraIdParent="100806ED" w15:done="0"/>
  <w15:commentEx w15:paraId="6BCC0C39" w15:done="0"/>
  <w15:commentEx w15:paraId="2B611349" w15:paraIdParent="6BCC0C39" w15:done="0"/>
  <w15:commentEx w15:paraId="6714CC4A" w15:done="0"/>
  <w15:commentEx w15:paraId="73B94718" w15:paraIdParent="6714CC4A" w15:done="0"/>
  <w15:commentEx w15:paraId="7452768C" w15:done="0"/>
  <w15:commentEx w15:paraId="4DBDB4F8" w15:paraIdParent="7452768C" w15:done="0"/>
  <w15:commentEx w15:paraId="6ADD2E0E" w15:done="0"/>
  <w15:commentEx w15:paraId="595A0023" w15:paraIdParent="6ADD2E0E" w15:done="0"/>
  <w15:commentEx w15:paraId="19B5E7A3" w15:done="0"/>
  <w15:commentEx w15:paraId="7F8CEA57" w15:paraIdParent="19B5E7A3" w15:done="0"/>
  <w15:commentEx w15:paraId="76A3C001" w15:done="0"/>
  <w15:commentEx w15:paraId="5131DC5B" w15:paraIdParent="76A3C001" w15:done="0"/>
  <w15:commentEx w15:paraId="6171DFF7" w15:done="0"/>
  <w15:commentEx w15:paraId="667167E9" w15:paraIdParent="6171DFF7" w15:done="0"/>
  <w15:commentEx w15:paraId="37FC820E" w15:done="0"/>
  <w15:commentEx w15:paraId="11B08724" w15:paraIdParent="37FC820E" w15:done="0"/>
  <w15:commentEx w15:paraId="3EA09444" w15:done="0"/>
  <w15:commentEx w15:paraId="7DE38152" w15:paraIdParent="3EA09444" w15:done="0"/>
  <w15:commentEx w15:paraId="0CC179E4" w15:done="0"/>
  <w15:commentEx w15:paraId="716812ED" w15:paraIdParent="0CC179E4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ex:commentExtensible w16cex:durableId="0C1ED360" w16cex:dateUtc="2024-04-10T21:58:00Z"/>
  <w16cex:commentExtensible w16cex:durableId="636E83F7" w16cex:dateUtc="2024-04-11T02:38:00Z"/>
  <w16cex:commentExtensible w16cex:durableId="6E565EA9" w16cex:dateUtc="2024-04-10T22:00:00Z"/>
  <w16cex:commentExtensible w16cex:durableId="4A597C53" w16cex:dateUtc="2024-04-11T02:39:00Z"/>
  <w16cex:commentExtensible w16cex:durableId="5D31B347" w16cex:dateUtc="2024-04-10T22:01:00Z"/>
  <w16cex:commentExtensible w16cex:durableId="141BC6FF" w16cex:dateUtc="2024-04-11T02:41:00Z"/>
  <w16cex:commentExtensible w16cex:durableId="0AB56575" w16cex:dateUtc="2024-04-10T22:02:00Z"/>
  <w16cex:commentExtensible w16cex:durableId="160EC53F" w16cex:dateUtc="2024-04-11T02:44:00Z"/>
  <w16cex:commentExtensible w16cex:durableId="348BFA75" w16cex:dateUtc="2024-04-10T22:07:00Z"/>
  <w16cex:commentExtensible w16cex:durableId="32BBA2C6" w16cex:dateUtc="2024-04-11T02:45:00Z"/>
  <w16cex:commentExtensible w16cex:durableId="18B67847" w16cex:dateUtc="2024-04-10T22:09:00Z"/>
  <w16cex:commentExtensible w16cex:durableId="3BACF71D" w16cex:dateUtc="2024-04-11T02:46:00Z"/>
  <w16cex:commentExtensible w16cex:durableId="3378109A" w16cex:dateUtc="2024-04-10T22:11:00Z"/>
  <w16cex:commentExtensible w16cex:durableId="0B4F846B" w16cex:dateUtc="2024-04-11T02:49:00Z"/>
  <w16cex:commentExtensible w16cex:durableId="5E871A15" w16cex:dateUtc="2024-04-10T22:12:00Z"/>
  <w16cex:commentExtensible w16cex:durableId="1E803F6F" w16cex:dateUtc="2024-04-11T02:49:00Z"/>
  <w16cex:commentExtensible w16cex:durableId="092A0D02" w16cex:dateUtc="2024-04-10T22:14:00Z"/>
  <w16cex:commentExtensible w16cex:durableId="013D77D5" w16cex:dateUtc="2024-04-11T02:52:00Z"/>
  <w16cex:commentExtensible w16cex:durableId="5B0FB5E2" w16cex:dateUtc="2024-04-10T22:22:00Z"/>
  <w16cex:commentExtensible w16cex:durableId="57F59B0A" w16cex:dateUtc="2024-04-11T02:57:00Z"/>
  <w16cex:commentExtensible w16cex:durableId="0B1B48BB" w16cex:dateUtc="2024-04-10T22:23:00Z"/>
  <w16cex:commentExtensible w16cex:durableId="27F042FB" w16cex:dateUtc="2024-04-10T22:23:00Z"/>
  <w16cex:commentExtensible w16cex:durableId="10A9445D" w16cex:dateUtc="2024-04-10T22:25:00Z"/>
  <w16cex:commentExtensible w16cex:durableId="69E86CA3" w16cex:dateUtc="2024-04-11T02:59:00Z"/>
  <w16cex:commentExtensible w16cex:durableId="7C68B94C" w16cex:dateUtc="2024-04-10T22:27:00Z"/>
  <w16cex:commentExtensible w16cex:durableId="15CF740F" w16cex:dateUtc="2024-04-11T02:57:00Z"/>
  <w16cex:commentExtensible w16cex:durableId="5F593D7D" w16cex:dateUtc="2024-04-10T22:27:00Z"/>
  <w16cex:commentExtensible w16cex:durableId="2095C428" w16cex:dateUtc="2024-04-11T03:01:00Z"/>
  <w16cex:commentExtensible w16cex:durableId="1F2D4AF9" w16cex:dateUtc="2024-04-10T22:27:00Z"/>
  <w16cex:commentExtensible w16cex:durableId="6AEC4E29" w16cex:dateUtc="2024-04-11T03:03:00Z"/>
  <w16cex:commentExtensible w16cex:durableId="5F235B2F" w16cex:dateUtc="2024-04-10T22:28:00Z"/>
  <w16cex:commentExtensible w16cex:durableId="54DDCF1F" w16cex:dateUtc="2024-04-11T03:04:00Z"/>
  <w16cex:commentExtensible w16cex:durableId="2726535B" w16cex:dateUtc="2024-04-10T22:29:00Z"/>
  <w16cex:commentExtensible w16cex:durableId="2461DD98" w16cex:dateUtc="2024-04-11T03:05:00Z"/>
  <w16cex:commentExtensible w16cex:durableId="2B6C12C0" w16cex:dateUtc="2024-04-10T22:29:00Z"/>
  <w16cex:commentExtensible w16cex:durableId="51B84154" w16cex:dateUtc="2024-04-11T03:05:00Z"/>
  <w16cex:commentExtensible w16cex:durableId="1E934785" w16cex:dateUtc="2024-04-10T22:30:00Z"/>
  <w16cex:commentExtensible w16cex:durableId="07DA8867" w16cex:dateUtc="2024-04-11T03:07:00Z"/>
  <w16cex:commentExtensible w16cex:durableId="73B75381" w16cex:dateUtc="2024-04-10T22:31:00Z"/>
  <w16cex:commentExtensible w16cex:durableId="53C53F92" w16cex:dateUtc="2024-04-11T03:07:00Z"/>
  <w16cex:commentExtensible w16cex:durableId="2F1BC3D5" w16cex:dateUtc="2024-04-10T22:31:00Z"/>
  <w16cex:commentExtensible w16cex:durableId="7BF0AECD" w16cex:dateUtc="2024-04-11T03:07:00Z"/>
  <w16cex:commentExtensible w16cex:durableId="4CFDD9BA" w16cex:dateUtc="2024-04-10T22:34:00Z"/>
  <w16cex:commentExtensible w16cex:durableId="670870F3" w16cex:dateUtc="2024-04-11T03:07:00Z"/>
  <w16cex:commentExtensible w16cex:durableId="01B82D10" w16cex:dateUtc="2024-04-10T22:37:00Z"/>
  <w16cex:commentExtensible w16cex:durableId="71E068F8" w16cex:dateUtc="2024-04-11T03:08:00Z"/>
  <w16cex:commentExtensible w16cex:durableId="0096B910" w16cex:dateUtc="2024-04-10T22:39:00Z"/>
  <w16cex:commentExtensible w16cex:durableId="52793332" w16cex:dateUtc="2024-04-11T03:08:00Z"/>
  <w16cex:commentExtensible w16cex:durableId="3891F3CC" w16cex:dateUtc="2024-04-10T22:39:00Z"/>
  <w16cex:commentExtensible w16cex:durableId="5247A5EC" w16cex:dateUtc="2024-04-11T03:09:00Z"/>
  <w16cex:commentExtensible w16cex:durableId="1E7E1470" w16cex:dateUtc="2024-04-10T22:40:00Z"/>
  <w16cex:commentExtensible w16cex:durableId="14B042C7" w16cex:dateUtc="2024-04-11T03:09:00Z"/>
  <w16cex:commentExtensible w16cex:durableId="101FDA43" w16cex:dateUtc="2024-04-10T22:41:00Z"/>
  <w16cex:commentExtensible w16cex:durableId="3A79544C" w16cex:dateUtc="2024-04-11T03:09:00Z"/>
  <w16cex:commentExtensible w16cex:durableId="1BA2067C" w16cex:dateUtc="2024-04-10T22:42:00Z"/>
  <w16cex:commentExtensible w16cex:durableId="643DB40C" w16cex:dateUtc="2024-04-11T03:09:00Z"/>
  <w16cex:commentExtensible w16cex:durableId="030A4819" w16cex:dateUtc="2024-04-10T22:45:00Z"/>
  <w16cex:commentExtensible w16cex:durableId="32BBF7BA" w16cex:dateUtc="2024-04-11T03:10:00Z"/>
  <w16cex:commentExtensible w16cex:durableId="5CDF71ED" w16cex:dateUtc="2024-04-10T22:43:00Z"/>
  <w16cex:commentExtensible w16cex:durableId="21A87B59" w16cex:dateUtc="2024-04-11T03:10:00Z"/>
  <w16cex:commentExtensible w16cex:durableId="798471B8" w16cex:dateUtc="2024-04-10T22:46:00Z"/>
  <w16cex:commentExtensible w16cex:durableId="618C65A0" w16cex:dateUtc="2024-04-11T03:10:00Z"/>
  <w16cex:commentExtensible w16cex:durableId="1E6CFA23" w16cex:dateUtc="2024-04-10T22:47:00Z"/>
  <w16cex:commentExtensible w16cex:durableId="4A06E2EC" w16cex:dateUtc="2024-04-10T22:49:00Z"/>
  <w16cex:commentExtensible w16cex:durableId="080BDF15" w16cex:dateUtc="2024-04-11T03:10:00Z"/>
  <w16cex:commentExtensible w16cex:durableId="316EB061" w16cex:dateUtc="2024-04-10T22:50:00Z"/>
  <w16cex:commentExtensible w16cex:durableId="14F5FD37" w16cex:dateUtc="2024-04-11T03:10:00Z"/>
  <w16cex:commentExtensible w16cex:durableId="4CC61D12" w16cex:dateUtc="2024-04-10T22:50:00Z"/>
  <w16cex:commentExtensible w16cex:durableId="3542A2F4" w16cex:dateUtc="2024-04-11T03:11:00Z"/>
  <w16cex:commentExtensible w16cex:durableId="3AD56B47" w16cex:dateUtc="2024-04-10T22:50:00Z"/>
  <w16cex:commentExtensible w16cex:durableId="7A295CEF" w16cex:dateUtc="2024-04-11T03:11:00Z"/>
  <w16cex:commentExtensible w16cex:durableId="4575C7AF" w16cex:dateUtc="2024-04-10T22:52:00Z"/>
  <w16cex:commentExtensible w16cex:durableId="675C8E39" w16cex:dateUtc="2024-04-11T03:11:00Z"/>
  <w16cex:commentExtensible w16cex:durableId="34C320B6" w16cex:dateUtc="2024-04-10T22:55:00Z"/>
  <w16cex:commentExtensible w16cex:durableId="4EC8DCC4" w16cex:dateUtc="2024-04-11T03:11:00Z"/>
  <w16cex:commentExtensible w16cex:durableId="2D30B573" w16cex:dateUtc="2024-04-10T22:55:00Z"/>
  <w16cex:commentExtensible w16cex:durableId="275EF14B" w16cex:dateUtc="2024-04-11T03:12:00Z"/>
  <w16cex:commentExtensible w16cex:durableId="14E35501" w16cex:dateUtc="2024-04-10T22:59:00Z"/>
  <w16cex:commentExtensible w16cex:durableId="4CAB9806" w16cex:dateUtc="2024-04-11T03:12:00Z"/>
  <w16cex:commentExtensible w16cex:durableId="42D9A426" w16cex:dateUtc="2024-04-10T23:00:00Z"/>
  <w16cex:commentExtensible w16cex:durableId="1EE9B43C" w16cex:dateUtc="2024-04-11T03:13:00Z"/>
  <w16cex:commentExtensible w16cex:durableId="72D13D83" w16cex:dateUtc="2024-04-10T23:01:00Z"/>
  <w16cex:commentExtensible w16cex:durableId="5B9983B5" w16cex:dateUtc="2024-04-11T03:17:00Z"/>
  <w16cex:commentExtensible w16cex:durableId="30DC7D18" w16cex:dateUtc="2024-04-10T23:01:00Z"/>
  <w16cex:commentExtensible w16cex:durableId="5F2EEE04" w16cex:dateUtc="2024-04-11T03:18:00Z"/>
  <w16cex:commentExtensible w16cex:durableId="47ECBA60" w16cex:dateUtc="2024-04-10T23:04:00Z"/>
  <w16cex:commentExtensible w16cex:durableId="402AD6A2" w16cex:dateUtc="2024-04-11T03:35:00Z"/>
  <w16cex:commentExtensible w16cex:durableId="059D7744" w16cex:dateUtc="2024-04-10T23:06:00Z"/>
  <w16cex:commentExtensible w16cex:durableId="22F70041" w16cex:dateUtc="2024-04-11T03:26:00Z"/>
  <w16cex:commentExtensible w16cex:durableId="3787BA5B" w16cex:dateUtc="2024-04-10T23:07:00Z"/>
  <w16cex:commentExtensible w16cex:durableId="28701D2C" w16cex:dateUtc="2024-04-11T03:24:00Z"/>
  <w16cex:commentExtensible w16cex:durableId="6A7CF0B5" w16cex:dateUtc="2024-04-10T23:08:00Z"/>
  <w16cex:commentExtensible w16cex:durableId="5E232573" w16cex:dateUtc="2024-04-11T03:23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id:commentId w16cid:paraId="3CDA4824" w16cid:durableId="0C1ED360"/>
  <w16cid:commentId w16cid:paraId="4146A6C9" w16cid:durableId="636E83F7"/>
  <w16cid:commentId w16cid:paraId="07C775A2" w16cid:durableId="6E565EA9"/>
  <w16cid:commentId w16cid:paraId="7C1255F3" w16cid:durableId="4A597C53"/>
  <w16cid:commentId w16cid:paraId="195D9A35" w16cid:durableId="5D31B347"/>
  <w16cid:commentId w16cid:paraId="1FA796CB" w16cid:durableId="141BC6FF"/>
  <w16cid:commentId w16cid:paraId="42401B26" w16cid:durableId="0AB56575"/>
  <w16cid:commentId w16cid:paraId="3E78123D" w16cid:durableId="160EC53F"/>
  <w16cid:commentId w16cid:paraId="3D41B95F" w16cid:durableId="348BFA75"/>
  <w16cid:commentId w16cid:paraId="04896C61" w16cid:durableId="32BBA2C6"/>
  <w16cid:commentId w16cid:paraId="4D1B79CF" w16cid:durableId="18B67847"/>
  <w16cid:commentId w16cid:paraId="5439D68B" w16cid:durableId="3BACF71D"/>
  <w16cid:commentId w16cid:paraId="2D20BD10" w16cid:durableId="3378109A"/>
  <w16cid:commentId w16cid:paraId="48CA5A2A" w16cid:durableId="0B4F846B"/>
  <w16cid:commentId w16cid:paraId="5A3D58B1" w16cid:durableId="5E871A15"/>
  <w16cid:commentId w16cid:paraId="118CCC1F" w16cid:durableId="1E803F6F"/>
  <w16cid:commentId w16cid:paraId="3544667E" w16cid:durableId="092A0D02"/>
  <w16cid:commentId w16cid:paraId="349BDA20" w16cid:durableId="013D77D5"/>
  <w16cid:commentId w16cid:paraId="1F1CB719" w16cid:durableId="5B0FB5E2"/>
  <w16cid:commentId w16cid:paraId="232E62BF" w16cid:durableId="57F59B0A"/>
  <w16cid:commentId w16cid:paraId="54BDB49A" w16cid:durableId="0B1B48BB"/>
  <w16cid:commentId w16cid:paraId="1C34CD9F" w16cid:durableId="27F042FB"/>
  <w16cid:commentId w16cid:paraId="765C9F0C" w16cid:durableId="10A9445D"/>
  <w16cid:commentId w16cid:paraId="44C14F9E" w16cid:durableId="69E86CA3"/>
  <w16cid:commentId w16cid:paraId="2E722EF7" w16cid:durableId="7C68B94C"/>
  <w16cid:commentId w16cid:paraId="59ED238F" w16cid:durableId="15CF740F"/>
  <w16cid:commentId w16cid:paraId="10E5D59A" w16cid:durableId="5F593D7D"/>
  <w16cid:commentId w16cid:paraId="23F16A82" w16cid:durableId="2095C428"/>
  <w16cid:commentId w16cid:paraId="4D342DE7" w16cid:durableId="1F2D4AF9"/>
  <w16cid:commentId w16cid:paraId="1D67CA60" w16cid:durableId="6AEC4E29"/>
  <w16cid:commentId w16cid:paraId="4E0ABADC" w16cid:durableId="5F235B2F"/>
  <w16cid:commentId w16cid:paraId="4E4BFA12" w16cid:durableId="54DDCF1F"/>
  <w16cid:commentId w16cid:paraId="4F808FB9" w16cid:durableId="2726535B"/>
  <w16cid:commentId w16cid:paraId="4C8C7AC4" w16cid:durableId="2461DD98"/>
  <w16cid:commentId w16cid:paraId="6B29C178" w16cid:durableId="2B6C12C0"/>
  <w16cid:commentId w16cid:paraId="6ABBBB51" w16cid:durableId="51B84154"/>
  <w16cid:commentId w16cid:paraId="19CA7AFF" w16cid:durableId="1E934785"/>
  <w16cid:commentId w16cid:paraId="1AB7A42C" w16cid:durableId="07DA8867"/>
  <w16cid:commentId w16cid:paraId="401AC364" w16cid:durableId="73B75381"/>
  <w16cid:commentId w16cid:paraId="37FFFEA3" w16cid:durableId="53C53F92"/>
  <w16cid:commentId w16cid:paraId="1756371C" w16cid:durableId="2F1BC3D5"/>
  <w16cid:commentId w16cid:paraId="1FFFF59F" w16cid:durableId="7BF0AECD"/>
  <w16cid:commentId w16cid:paraId="4CFF6332" w16cid:durableId="4CFDD9BA"/>
  <w16cid:commentId w16cid:paraId="57D93C97" w16cid:durableId="670870F3"/>
  <w16cid:commentId w16cid:paraId="478C25FA" w16cid:durableId="01B82D10"/>
  <w16cid:commentId w16cid:paraId="3F83FA4F" w16cid:durableId="71E068F8"/>
  <w16cid:commentId w16cid:paraId="4C279EDB" w16cid:durableId="0096B910"/>
  <w16cid:commentId w16cid:paraId="4CEB11EB" w16cid:durableId="52793332"/>
  <w16cid:commentId w16cid:paraId="3B06EE4F" w16cid:durableId="3891F3CC"/>
  <w16cid:commentId w16cid:paraId="38B5D36B" w16cid:durableId="5247A5EC"/>
  <w16cid:commentId w16cid:paraId="11F896AF" w16cid:durableId="1E7E1470"/>
  <w16cid:commentId w16cid:paraId="69DA503C" w16cid:durableId="14B042C7"/>
  <w16cid:commentId w16cid:paraId="7DDCC9D1" w16cid:durableId="101FDA43"/>
  <w16cid:commentId w16cid:paraId="0B9027B8" w16cid:durableId="3A79544C"/>
  <w16cid:commentId w16cid:paraId="552E1720" w16cid:durableId="1BA2067C"/>
  <w16cid:commentId w16cid:paraId="7E7E321C" w16cid:durableId="643DB40C"/>
  <w16cid:commentId w16cid:paraId="4A27216A" w16cid:durableId="030A4819"/>
  <w16cid:commentId w16cid:paraId="3F8B1905" w16cid:durableId="32BBF7BA"/>
  <w16cid:commentId w16cid:paraId="1487E127" w16cid:durableId="5CDF71ED"/>
  <w16cid:commentId w16cid:paraId="54715955" w16cid:durableId="21A87B59"/>
  <w16cid:commentId w16cid:paraId="614DD2D9" w16cid:durableId="798471B8"/>
  <w16cid:commentId w16cid:paraId="734DBB07" w16cid:durableId="618C65A0"/>
  <w16cid:commentId w16cid:paraId="71FB9141" w16cid:durableId="1E6CFA23"/>
  <w16cid:commentId w16cid:paraId="0268C369" w16cid:durableId="4A06E2EC"/>
  <w16cid:commentId w16cid:paraId="5CCCB244" w16cid:durableId="080BDF15"/>
  <w16cid:commentId w16cid:paraId="14A41A08" w16cid:durableId="316EB061"/>
  <w16cid:commentId w16cid:paraId="45FAE248" w16cid:durableId="14F5FD37"/>
  <w16cid:commentId w16cid:paraId="11A384FD" w16cid:durableId="4CC61D12"/>
  <w16cid:commentId w16cid:paraId="75E0069D" w16cid:durableId="3542A2F4"/>
  <w16cid:commentId w16cid:paraId="2E5612B3" w16cid:durableId="3AD56B47"/>
  <w16cid:commentId w16cid:paraId="1D5D8D39" w16cid:durableId="7A295CEF"/>
  <w16cid:commentId w16cid:paraId="100806ED" w16cid:durableId="4575C7AF"/>
  <w16cid:commentId w16cid:paraId="406D4AA3" w16cid:durableId="675C8E39"/>
  <w16cid:commentId w16cid:paraId="6BCC0C39" w16cid:durableId="34C320B6"/>
  <w16cid:commentId w16cid:paraId="2B611349" w16cid:durableId="4EC8DCC4"/>
  <w16cid:commentId w16cid:paraId="6714CC4A" w16cid:durableId="2D30B573"/>
  <w16cid:commentId w16cid:paraId="73B94718" w16cid:durableId="275EF14B"/>
  <w16cid:commentId w16cid:paraId="7452768C" w16cid:durableId="14E35501"/>
  <w16cid:commentId w16cid:paraId="4DBDB4F8" w16cid:durableId="4CAB9806"/>
  <w16cid:commentId w16cid:paraId="6ADD2E0E" w16cid:durableId="42D9A426"/>
  <w16cid:commentId w16cid:paraId="595A0023" w16cid:durableId="1EE9B43C"/>
  <w16cid:commentId w16cid:paraId="19B5E7A3" w16cid:durableId="72D13D83"/>
  <w16cid:commentId w16cid:paraId="7F8CEA57" w16cid:durableId="5B9983B5"/>
  <w16cid:commentId w16cid:paraId="76A3C001" w16cid:durableId="30DC7D18"/>
  <w16cid:commentId w16cid:paraId="5131DC5B" w16cid:durableId="5F2EEE04"/>
  <w16cid:commentId w16cid:paraId="6171DFF7" w16cid:durableId="47ECBA60"/>
  <w16cid:commentId w16cid:paraId="667167E9" w16cid:durableId="402AD6A2"/>
  <w16cid:commentId w16cid:paraId="37FC820E" w16cid:durableId="059D7744"/>
  <w16cid:commentId w16cid:paraId="11B08724" w16cid:durableId="22F70041"/>
  <w16cid:commentId w16cid:paraId="3EA09444" w16cid:durableId="3787BA5B"/>
  <w16cid:commentId w16cid:paraId="7DE38152" w16cid:durableId="28701D2C"/>
  <w16cid:commentId w16cid:paraId="0CC179E4" w16cid:durableId="6A7CF0B5"/>
  <w16cid:commentId w16cid:paraId="716812ED" w16cid:durableId="5E232573"/>
</w16cid:commentsId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HelveticaNeue-BoldItalic">
    <w:altName w:val="Arial"/>
    <w:panose1 w:val="02000803000000090004"/>
    <w:charset w:val="00"/>
    <w:family w:val="auto"/>
    <w:pitch w:val="variable"/>
    <w:sig w:usb0="E50002FF" w:usb1="500079DB" w:usb2="00001010" w:usb3="00000000" w:csb0="00000001" w:csb1="00000000"/>
  </w:font>
  <w:font w:name="Monaco">
    <w:panose1 w:val="00000000000000000000"/>
    <w:charset w:val="4D"/>
    <w:family w:val="auto"/>
    <w:pitch w:val="variable"/>
    <w:sig w:usb0="A00002FF" w:usb1="500039FB" w:usb2="00000000" w:usb3="00000000" w:csb0="00000197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AB6E94"/>
    <w:multiLevelType w:val="hybridMultilevel"/>
    <w:tmpl w:val="EB16669C"/>
    <w:lvl w:ilvl="0" w:tplc="FE28F4CA">
      <w:start w:val="1"/>
      <w:numFmt w:val="decimal"/>
      <w:lvlText w:val="%1."/>
      <w:lvlJc w:val="left"/>
      <w:pPr>
        <w:ind w:left="864" w:hanging="755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1"/>
        <w:sz w:val="24"/>
        <w:szCs w:val="24"/>
        <w:lang w:val="en-US" w:eastAsia="en-US" w:bidi="ar-SA"/>
      </w:rPr>
    </w:lvl>
    <w:lvl w:ilvl="1" w:tplc="92BEF14C">
      <w:numFmt w:val="bullet"/>
      <w:lvlText w:val="•"/>
      <w:lvlJc w:val="left"/>
      <w:pPr>
        <w:ind w:left="1865" w:hanging="755"/>
      </w:pPr>
      <w:rPr>
        <w:rFonts w:hint="default"/>
        <w:lang w:val="en-US" w:eastAsia="en-US" w:bidi="ar-SA"/>
      </w:rPr>
    </w:lvl>
    <w:lvl w:ilvl="2" w:tplc="85E29096">
      <w:numFmt w:val="bullet"/>
      <w:lvlText w:val="•"/>
      <w:lvlJc w:val="left"/>
      <w:pPr>
        <w:ind w:left="2870" w:hanging="755"/>
      </w:pPr>
      <w:rPr>
        <w:rFonts w:hint="default"/>
        <w:lang w:val="en-US" w:eastAsia="en-US" w:bidi="ar-SA"/>
      </w:rPr>
    </w:lvl>
    <w:lvl w:ilvl="3" w:tplc="5BA66792">
      <w:numFmt w:val="bullet"/>
      <w:lvlText w:val="•"/>
      <w:lvlJc w:val="left"/>
      <w:pPr>
        <w:ind w:left="3875" w:hanging="755"/>
      </w:pPr>
      <w:rPr>
        <w:rFonts w:hint="default"/>
        <w:lang w:val="en-US" w:eastAsia="en-US" w:bidi="ar-SA"/>
      </w:rPr>
    </w:lvl>
    <w:lvl w:ilvl="4" w:tplc="D0B2B724">
      <w:numFmt w:val="bullet"/>
      <w:lvlText w:val="•"/>
      <w:lvlJc w:val="left"/>
      <w:pPr>
        <w:ind w:left="4880" w:hanging="755"/>
      </w:pPr>
      <w:rPr>
        <w:rFonts w:hint="default"/>
        <w:lang w:val="en-US" w:eastAsia="en-US" w:bidi="ar-SA"/>
      </w:rPr>
    </w:lvl>
    <w:lvl w:ilvl="5" w:tplc="7B329762">
      <w:numFmt w:val="bullet"/>
      <w:lvlText w:val="•"/>
      <w:lvlJc w:val="left"/>
      <w:pPr>
        <w:ind w:left="5885" w:hanging="755"/>
      </w:pPr>
      <w:rPr>
        <w:rFonts w:hint="default"/>
        <w:lang w:val="en-US" w:eastAsia="en-US" w:bidi="ar-SA"/>
      </w:rPr>
    </w:lvl>
    <w:lvl w:ilvl="6" w:tplc="1C74E58A">
      <w:numFmt w:val="bullet"/>
      <w:lvlText w:val="•"/>
      <w:lvlJc w:val="left"/>
      <w:pPr>
        <w:ind w:left="6890" w:hanging="755"/>
      </w:pPr>
      <w:rPr>
        <w:rFonts w:hint="default"/>
        <w:lang w:val="en-US" w:eastAsia="en-US" w:bidi="ar-SA"/>
      </w:rPr>
    </w:lvl>
    <w:lvl w:ilvl="7" w:tplc="809E9D6E">
      <w:numFmt w:val="bullet"/>
      <w:lvlText w:val="•"/>
      <w:lvlJc w:val="left"/>
      <w:pPr>
        <w:ind w:left="7895" w:hanging="755"/>
      </w:pPr>
      <w:rPr>
        <w:rFonts w:hint="default"/>
        <w:lang w:val="en-US" w:eastAsia="en-US" w:bidi="ar-SA"/>
      </w:rPr>
    </w:lvl>
    <w:lvl w:ilvl="8" w:tplc="FE7EC4B8">
      <w:numFmt w:val="bullet"/>
      <w:lvlText w:val="•"/>
      <w:lvlJc w:val="left"/>
      <w:pPr>
        <w:ind w:left="8900" w:hanging="755"/>
      </w:pPr>
      <w:rPr>
        <w:rFonts w:hint="default"/>
        <w:lang w:val="en-US" w:eastAsia="en-US" w:bidi="ar-SA"/>
      </w:rPr>
    </w:lvl>
  </w:abstractNum>
  <w:num w:numId="1" w16cid:durableId="1818523606">
    <w:abstractNumId w:val="0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Gee, James C">
    <w15:presenceInfo w15:providerId="AD" w15:userId="S::gee@upenn.edu::b15c40b7-c655-4399-99ee-d6428fad5d48"/>
  </w15:person>
  <w15:person w15:author="Tustison, Nick (njt4n)">
    <w15:presenceInfo w15:providerId="AD" w15:userId="S::njt4n@virginia.edu::58c96577-c594-4b43-abc1-fc9d41b1e4de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6"/>
  <w:proofState w:spelling="clean" w:grammar="clean"/>
  <w:trackRevisions/>
  <w:defaultTabStop w:val="720"/>
  <w:drawingGridHorizontalSpacing w:val="110"/>
  <w:displayHorizontalDrawingGridEvery w:val="2"/>
  <w:characterSpacingControl w:val="doNotCompress"/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5F326E"/>
    <w:rsid w:val="00043344"/>
    <w:rsid w:val="00154D9E"/>
    <w:rsid w:val="001579FA"/>
    <w:rsid w:val="00183531"/>
    <w:rsid w:val="002D18E2"/>
    <w:rsid w:val="003275D8"/>
    <w:rsid w:val="00406944"/>
    <w:rsid w:val="00431D0F"/>
    <w:rsid w:val="005652AF"/>
    <w:rsid w:val="005711D7"/>
    <w:rsid w:val="005F326E"/>
    <w:rsid w:val="005F62DA"/>
    <w:rsid w:val="00660673"/>
    <w:rsid w:val="00695BC5"/>
    <w:rsid w:val="006E2FBE"/>
    <w:rsid w:val="00706182"/>
    <w:rsid w:val="00795F2E"/>
    <w:rsid w:val="0084789B"/>
    <w:rsid w:val="00876BE6"/>
    <w:rsid w:val="008C17C3"/>
    <w:rsid w:val="008F6FA5"/>
    <w:rsid w:val="009676E7"/>
    <w:rsid w:val="009A6E50"/>
    <w:rsid w:val="00A45280"/>
    <w:rsid w:val="00B463B3"/>
    <w:rsid w:val="00BE3F2E"/>
    <w:rsid w:val="00CF6D04"/>
    <w:rsid w:val="00D463F5"/>
    <w:rsid w:val="00D73D67"/>
    <w:rsid w:val="00F02E0A"/>
    <w:rsid w:val="00FA26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9BAE0FC"/>
  <w15:docId w15:val="{CF38A799-319A-D94B-B676-DC9840F956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9"/>
    <w:qFormat/>
    <w:pPr>
      <w:spacing w:before="165"/>
      <w:ind w:left="110"/>
      <w:outlineLvl w:val="0"/>
    </w:pPr>
    <w:rPr>
      <w:b/>
      <w:bCs/>
      <w:sz w:val="28"/>
      <w:szCs w:val="28"/>
    </w:rPr>
  </w:style>
  <w:style w:type="paragraph" w:styleId="Heading2">
    <w:name w:val="heading 2"/>
    <w:basedOn w:val="Normal"/>
    <w:uiPriority w:val="9"/>
    <w:unhideWhenUsed/>
    <w:qFormat/>
    <w:pPr>
      <w:spacing w:before="148"/>
      <w:ind w:left="110"/>
      <w:outlineLvl w:val="1"/>
    </w:pPr>
    <w:rPr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pPr>
      <w:ind w:left="110"/>
    </w:pPr>
    <w:rPr>
      <w:sz w:val="24"/>
      <w:szCs w:val="24"/>
    </w:rPr>
  </w:style>
  <w:style w:type="paragraph" w:styleId="Title">
    <w:name w:val="Title"/>
    <w:basedOn w:val="Normal"/>
    <w:uiPriority w:val="10"/>
    <w:qFormat/>
    <w:pPr>
      <w:spacing w:before="27"/>
      <w:ind w:left="237"/>
    </w:pPr>
    <w:rPr>
      <w:b/>
      <w:bCs/>
      <w:sz w:val="41"/>
      <w:szCs w:val="41"/>
    </w:rPr>
  </w:style>
  <w:style w:type="paragraph" w:styleId="ListParagraph">
    <w:name w:val="List Paragraph"/>
    <w:basedOn w:val="Normal"/>
    <w:uiPriority w:val="1"/>
    <w:qFormat/>
    <w:pPr>
      <w:spacing w:before="199"/>
      <w:ind w:left="864" w:right="1385" w:hanging="755"/>
      <w:jc w:val="both"/>
    </w:pPr>
  </w:style>
  <w:style w:type="paragraph" w:customStyle="1" w:styleId="TableParagraph">
    <w:name w:val="Table Paragraph"/>
    <w:basedOn w:val="Normal"/>
    <w:uiPriority w:val="1"/>
    <w:qFormat/>
  </w:style>
  <w:style w:type="paragraph" w:styleId="Revision">
    <w:name w:val="Revision"/>
    <w:hidden/>
    <w:uiPriority w:val="99"/>
    <w:semiHidden/>
    <w:rsid w:val="00A45280"/>
    <w:pPr>
      <w:widowControl/>
      <w:autoSpaceDE/>
      <w:autoSpaceDN/>
    </w:pPr>
    <w:rPr>
      <w:rFonts w:ascii="Times New Roman" w:eastAsia="Times New Roman" w:hAnsi="Times New Roman" w:cs="Times New Roman"/>
    </w:rPr>
  </w:style>
  <w:style w:type="character" w:styleId="CommentReference">
    <w:name w:val="annotation reference"/>
    <w:basedOn w:val="DefaultParagraphFont"/>
    <w:uiPriority w:val="99"/>
    <w:semiHidden/>
    <w:unhideWhenUsed/>
    <w:rsid w:val="00A45280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A45280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A45280"/>
    <w:rPr>
      <w:rFonts w:ascii="Times New Roman" w:eastAsia="Times New Roman" w:hAnsi="Times New Roman" w:cs="Times New Roman"/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A45280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A45280"/>
    <w:rPr>
      <w:rFonts w:ascii="Times New Roman" w:eastAsia="Times New Roman" w:hAnsi="Times New Roman" w:cs="Times New Roman"/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64.png"/><Relationship Id="rId299" Type="http://schemas.microsoft.com/office/2011/relationships/people" Target="people.xml"/><Relationship Id="rId21" Type="http://schemas.openxmlformats.org/officeDocument/2006/relationships/image" Target="media/image6.png"/><Relationship Id="rId63" Type="http://schemas.openxmlformats.org/officeDocument/2006/relationships/image" Target="media/image1010.png"/><Relationship Id="rId159" Type="http://schemas.openxmlformats.org/officeDocument/2006/relationships/image" Target="media/image690.jpeg"/><Relationship Id="rId170" Type="http://schemas.openxmlformats.org/officeDocument/2006/relationships/image" Target="media/image80.jpeg"/><Relationship Id="rId226" Type="http://schemas.openxmlformats.org/officeDocument/2006/relationships/image" Target="media/image112.png"/><Relationship Id="rId268" Type="http://schemas.openxmlformats.org/officeDocument/2006/relationships/image" Target="media/image1190.png"/><Relationship Id="rId32" Type="http://schemas.openxmlformats.org/officeDocument/2006/relationships/image" Target="media/image17.jpeg"/><Relationship Id="rId74" Type="http://schemas.openxmlformats.org/officeDocument/2006/relationships/image" Target="media/image210.jpeg"/><Relationship Id="rId128" Type="http://schemas.openxmlformats.org/officeDocument/2006/relationships/image" Target="media/image75.png"/><Relationship Id="rId5" Type="http://schemas.openxmlformats.org/officeDocument/2006/relationships/comments" Target="comments.xml"/><Relationship Id="rId181" Type="http://schemas.openxmlformats.org/officeDocument/2006/relationships/image" Target="media/image780.jpeg"/><Relationship Id="rId237" Type="http://schemas.openxmlformats.org/officeDocument/2006/relationships/image" Target="media/image1080.png"/><Relationship Id="rId279" Type="http://schemas.openxmlformats.org/officeDocument/2006/relationships/image" Target="media/image1300.jpeg"/><Relationship Id="rId43" Type="http://schemas.openxmlformats.org/officeDocument/2006/relationships/image" Target="media/image28.png"/><Relationship Id="rId139" Type="http://schemas.openxmlformats.org/officeDocument/2006/relationships/image" Target="media/image490.jpeg"/><Relationship Id="rId290" Type="http://schemas.openxmlformats.org/officeDocument/2006/relationships/hyperlink" Target="https://github.com/ANTsX" TargetMode="External"/><Relationship Id="rId85" Type="http://schemas.openxmlformats.org/officeDocument/2006/relationships/image" Target="media/image320.jpeg"/><Relationship Id="rId150" Type="http://schemas.openxmlformats.org/officeDocument/2006/relationships/image" Target="media/image600.png"/><Relationship Id="rId192" Type="http://schemas.openxmlformats.org/officeDocument/2006/relationships/image" Target="media/image89.png"/><Relationship Id="rId206" Type="http://schemas.openxmlformats.org/officeDocument/2006/relationships/image" Target="media/image920.png"/><Relationship Id="rId248" Type="http://schemas.openxmlformats.org/officeDocument/2006/relationships/image" Target="media/image119.png"/><Relationship Id="rId12" Type="http://schemas.openxmlformats.org/officeDocument/2006/relationships/hyperlink" Target="https://tinyurl.com/antsxtutorial" TargetMode="External"/><Relationship Id="rId108" Type="http://schemas.openxmlformats.org/officeDocument/2006/relationships/image" Target="media/image55.png"/><Relationship Id="rId54" Type="http://schemas.openxmlformats.org/officeDocument/2006/relationships/image" Target="media/image11.png"/><Relationship Id="rId75" Type="http://schemas.openxmlformats.org/officeDocument/2006/relationships/image" Target="media/image220.png"/><Relationship Id="rId96" Type="http://schemas.openxmlformats.org/officeDocument/2006/relationships/image" Target="media/image43.png"/><Relationship Id="rId140" Type="http://schemas.openxmlformats.org/officeDocument/2006/relationships/image" Target="media/image500.png"/><Relationship Id="rId161" Type="http://schemas.openxmlformats.org/officeDocument/2006/relationships/image" Target="media/image710.jpeg"/><Relationship Id="rId182" Type="http://schemas.openxmlformats.org/officeDocument/2006/relationships/image" Target="media/image790.jpeg"/><Relationship Id="rId217" Type="http://schemas.openxmlformats.org/officeDocument/2006/relationships/image" Target="media/image103.png"/><Relationship Id="rId6" Type="http://schemas.microsoft.com/office/2011/relationships/commentsExtended" Target="commentsExtended.xml"/><Relationship Id="rId238" Type="http://schemas.openxmlformats.org/officeDocument/2006/relationships/image" Target="media/image1090.png"/><Relationship Id="rId259" Type="http://schemas.openxmlformats.org/officeDocument/2006/relationships/image" Target="media/image130.jpeg"/><Relationship Id="rId23" Type="http://schemas.openxmlformats.org/officeDocument/2006/relationships/image" Target="media/image8.png"/><Relationship Id="rId119" Type="http://schemas.openxmlformats.org/officeDocument/2006/relationships/image" Target="media/image66.png"/><Relationship Id="rId270" Type="http://schemas.openxmlformats.org/officeDocument/2006/relationships/image" Target="media/image1210.png"/><Relationship Id="rId291" Type="http://schemas.openxmlformats.org/officeDocument/2006/relationships/hyperlink" Target="https://github.com/ntustison/ANTsXNetTraining" TargetMode="External"/><Relationship Id="rId44" Type="http://schemas.openxmlformats.org/officeDocument/2006/relationships/image" Target="media/image29.jpeg"/><Relationship Id="rId65" Type="http://schemas.openxmlformats.org/officeDocument/2006/relationships/image" Target="media/image120.jpeg"/><Relationship Id="rId86" Type="http://schemas.openxmlformats.org/officeDocument/2006/relationships/image" Target="media/image330.jpeg"/><Relationship Id="rId130" Type="http://schemas.openxmlformats.org/officeDocument/2006/relationships/image" Target="media/image400.jpeg"/><Relationship Id="rId151" Type="http://schemas.openxmlformats.org/officeDocument/2006/relationships/image" Target="media/image610.png"/><Relationship Id="rId172" Type="http://schemas.openxmlformats.org/officeDocument/2006/relationships/image" Target="media/image82.jpeg"/><Relationship Id="rId193" Type="http://schemas.openxmlformats.org/officeDocument/2006/relationships/image" Target="media/image90.png"/><Relationship Id="rId207" Type="http://schemas.openxmlformats.org/officeDocument/2006/relationships/image" Target="media/image930.png"/><Relationship Id="rId228" Type="http://schemas.openxmlformats.org/officeDocument/2006/relationships/image" Target="media/image114.png"/><Relationship Id="rId249" Type="http://schemas.openxmlformats.org/officeDocument/2006/relationships/image" Target="media/image120.png"/><Relationship Id="rId13" Type="http://schemas.openxmlformats.org/officeDocument/2006/relationships/hyperlink" Target="https://tinyurl.com/antsxtutorial" TargetMode="External"/><Relationship Id="rId109" Type="http://schemas.openxmlformats.org/officeDocument/2006/relationships/image" Target="media/image56.png"/><Relationship Id="rId260" Type="http://schemas.openxmlformats.org/officeDocument/2006/relationships/image" Target="media/image131.jpeg"/><Relationship Id="rId281" Type="http://schemas.openxmlformats.org/officeDocument/2006/relationships/image" Target="media/image1320.jpeg"/><Relationship Id="rId34" Type="http://schemas.openxmlformats.org/officeDocument/2006/relationships/image" Target="media/image19.png"/><Relationship Id="rId55" Type="http://schemas.openxmlformats.org/officeDocument/2006/relationships/image" Target="media/image20.png"/><Relationship Id="rId76" Type="http://schemas.openxmlformats.org/officeDocument/2006/relationships/image" Target="media/image230.jpeg"/><Relationship Id="rId97" Type="http://schemas.openxmlformats.org/officeDocument/2006/relationships/image" Target="media/image44.jpeg"/><Relationship Id="rId120" Type="http://schemas.openxmlformats.org/officeDocument/2006/relationships/image" Target="media/image67.png"/><Relationship Id="rId141" Type="http://schemas.openxmlformats.org/officeDocument/2006/relationships/image" Target="media/image510.jpeg"/><Relationship Id="rId7" Type="http://schemas.microsoft.com/office/2016/09/relationships/commentsIds" Target="commentsIds.xml"/><Relationship Id="rId162" Type="http://schemas.openxmlformats.org/officeDocument/2006/relationships/image" Target="media/image720.jpeg"/><Relationship Id="rId183" Type="http://schemas.openxmlformats.org/officeDocument/2006/relationships/image" Target="media/image800.jpeg"/><Relationship Id="rId218" Type="http://schemas.openxmlformats.org/officeDocument/2006/relationships/image" Target="media/image104.png"/><Relationship Id="rId239" Type="http://schemas.openxmlformats.org/officeDocument/2006/relationships/image" Target="media/image1100.png"/><Relationship Id="rId250" Type="http://schemas.openxmlformats.org/officeDocument/2006/relationships/image" Target="media/image121.png"/><Relationship Id="rId271" Type="http://schemas.openxmlformats.org/officeDocument/2006/relationships/image" Target="media/image1220.png"/><Relationship Id="rId292" Type="http://schemas.openxmlformats.org/officeDocument/2006/relationships/hyperlink" Target="https://github.com/dontminchenit/CCFAlignmentToolkit" TargetMode="External"/><Relationship Id="rId24" Type="http://schemas.openxmlformats.org/officeDocument/2006/relationships/image" Target="media/image9.png"/><Relationship Id="rId45" Type="http://schemas.openxmlformats.org/officeDocument/2006/relationships/image" Target="media/image30.jpeg"/><Relationship Id="rId66" Type="http://schemas.openxmlformats.org/officeDocument/2006/relationships/image" Target="media/image135.jpeg"/><Relationship Id="rId87" Type="http://schemas.openxmlformats.org/officeDocument/2006/relationships/image" Target="media/image340.jpeg"/><Relationship Id="rId110" Type="http://schemas.openxmlformats.org/officeDocument/2006/relationships/image" Target="media/image57.png"/><Relationship Id="rId131" Type="http://schemas.openxmlformats.org/officeDocument/2006/relationships/image" Target="media/image410.jpeg"/><Relationship Id="rId152" Type="http://schemas.openxmlformats.org/officeDocument/2006/relationships/image" Target="media/image620.png"/><Relationship Id="rId173" Type="http://schemas.openxmlformats.org/officeDocument/2006/relationships/image" Target="media/image83.jpeg"/><Relationship Id="rId194" Type="http://schemas.openxmlformats.org/officeDocument/2006/relationships/image" Target="media/image91.png"/><Relationship Id="rId208" Type="http://schemas.openxmlformats.org/officeDocument/2006/relationships/image" Target="media/image940.png"/><Relationship Id="rId229" Type="http://schemas.openxmlformats.org/officeDocument/2006/relationships/image" Target="media/image1000.png"/><Relationship Id="rId240" Type="http://schemas.openxmlformats.org/officeDocument/2006/relationships/image" Target="media/image1110.png"/><Relationship Id="rId261" Type="http://schemas.openxmlformats.org/officeDocument/2006/relationships/image" Target="media/image132.jpeg"/><Relationship Id="rId14" Type="http://schemas.openxmlformats.org/officeDocument/2006/relationships/hyperlink" Target="https://github.com/ntustison/ANTsXMouseBrainMapping" TargetMode="External"/><Relationship Id="rId35" Type="http://schemas.openxmlformats.org/officeDocument/2006/relationships/image" Target="media/image20.jpeg"/><Relationship Id="rId56" Type="http://schemas.openxmlformats.org/officeDocument/2006/relationships/image" Target="media/image30.png"/><Relationship Id="rId77" Type="http://schemas.openxmlformats.org/officeDocument/2006/relationships/image" Target="media/image240.png"/><Relationship Id="rId100" Type="http://schemas.openxmlformats.org/officeDocument/2006/relationships/image" Target="media/image47.jpeg"/><Relationship Id="rId282" Type="http://schemas.openxmlformats.org/officeDocument/2006/relationships/image" Target="media/image1330.jpeg"/><Relationship Id="rId8" Type="http://schemas.microsoft.com/office/2018/08/relationships/commentsExtensible" Target="commentsExtensible.xml"/><Relationship Id="rId98" Type="http://schemas.openxmlformats.org/officeDocument/2006/relationships/image" Target="media/image45.jpeg"/><Relationship Id="rId121" Type="http://schemas.openxmlformats.org/officeDocument/2006/relationships/image" Target="media/image68.png"/><Relationship Id="rId142" Type="http://schemas.openxmlformats.org/officeDocument/2006/relationships/image" Target="media/image520.jpeg"/><Relationship Id="rId163" Type="http://schemas.openxmlformats.org/officeDocument/2006/relationships/image" Target="media/image730.png"/><Relationship Id="rId184" Type="http://schemas.openxmlformats.org/officeDocument/2006/relationships/image" Target="media/image810.jpeg"/><Relationship Id="rId219" Type="http://schemas.openxmlformats.org/officeDocument/2006/relationships/image" Target="media/image105.png"/><Relationship Id="rId230" Type="http://schemas.openxmlformats.org/officeDocument/2006/relationships/image" Target="media/image1011.png"/><Relationship Id="rId251" Type="http://schemas.openxmlformats.org/officeDocument/2006/relationships/image" Target="media/image122.png"/><Relationship Id="rId25" Type="http://schemas.openxmlformats.org/officeDocument/2006/relationships/image" Target="media/image10.png"/><Relationship Id="rId46" Type="http://schemas.openxmlformats.org/officeDocument/2006/relationships/image" Target="media/image31.jpeg"/><Relationship Id="rId67" Type="http://schemas.openxmlformats.org/officeDocument/2006/relationships/image" Target="media/image140.png"/><Relationship Id="rId272" Type="http://schemas.openxmlformats.org/officeDocument/2006/relationships/image" Target="media/image1230.jpeg"/><Relationship Id="rId293" Type="http://schemas.openxmlformats.org/officeDocument/2006/relationships/hyperlink" Target="https://github.com/dontminchenit/CCFAlignmentToolkit" TargetMode="External"/><Relationship Id="rId88" Type="http://schemas.openxmlformats.org/officeDocument/2006/relationships/image" Target="media/image350.png"/><Relationship Id="rId111" Type="http://schemas.openxmlformats.org/officeDocument/2006/relationships/image" Target="media/image58.jpeg"/><Relationship Id="rId132" Type="http://schemas.openxmlformats.org/officeDocument/2006/relationships/image" Target="media/image420.png"/><Relationship Id="rId153" Type="http://schemas.openxmlformats.org/officeDocument/2006/relationships/image" Target="media/image630.png"/><Relationship Id="rId174" Type="http://schemas.openxmlformats.org/officeDocument/2006/relationships/image" Target="media/image84.png"/><Relationship Id="rId195" Type="http://schemas.openxmlformats.org/officeDocument/2006/relationships/image" Target="media/image92.png"/><Relationship Id="rId209" Type="http://schemas.openxmlformats.org/officeDocument/2006/relationships/image" Target="media/image950.png"/><Relationship Id="rId220" Type="http://schemas.openxmlformats.org/officeDocument/2006/relationships/image" Target="media/image106.png"/><Relationship Id="rId241" Type="http://schemas.openxmlformats.org/officeDocument/2006/relationships/image" Target="media/image1120.png"/><Relationship Id="rId15" Type="http://schemas.openxmlformats.org/officeDocument/2006/relationships/hyperlink" Target="https://github.com/ntustison/ANTsXMouseBrainMapping" TargetMode="External"/><Relationship Id="rId36" Type="http://schemas.openxmlformats.org/officeDocument/2006/relationships/image" Target="media/image21.jpeg"/><Relationship Id="rId57" Type="http://schemas.openxmlformats.org/officeDocument/2006/relationships/image" Target="media/image40.png"/><Relationship Id="rId262" Type="http://schemas.openxmlformats.org/officeDocument/2006/relationships/image" Target="media/image133.jpeg"/><Relationship Id="rId283" Type="http://schemas.openxmlformats.org/officeDocument/2006/relationships/image" Target="media/image1340.jpeg"/><Relationship Id="rId78" Type="http://schemas.openxmlformats.org/officeDocument/2006/relationships/image" Target="media/image250.jpeg"/><Relationship Id="rId99" Type="http://schemas.openxmlformats.org/officeDocument/2006/relationships/image" Target="media/image46.jpeg"/><Relationship Id="rId101" Type="http://schemas.openxmlformats.org/officeDocument/2006/relationships/image" Target="media/image48.jpeg"/><Relationship Id="rId122" Type="http://schemas.openxmlformats.org/officeDocument/2006/relationships/image" Target="media/image69.jpeg"/><Relationship Id="rId143" Type="http://schemas.openxmlformats.org/officeDocument/2006/relationships/image" Target="media/image530.png"/><Relationship Id="rId164" Type="http://schemas.openxmlformats.org/officeDocument/2006/relationships/image" Target="media/image740.png"/><Relationship Id="rId185" Type="http://schemas.openxmlformats.org/officeDocument/2006/relationships/image" Target="media/image820.jpeg"/><Relationship Id="rId9" Type="http://schemas.openxmlformats.org/officeDocument/2006/relationships/hyperlink" Target="mailto:ntustison@virginia.edu" TargetMode="External"/><Relationship Id="rId210" Type="http://schemas.openxmlformats.org/officeDocument/2006/relationships/image" Target="media/image960.png"/><Relationship Id="rId26" Type="http://schemas.openxmlformats.org/officeDocument/2006/relationships/image" Target="media/image11.jpeg"/><Relationship Id="rId231" Type="http://schemas.openxmlformats.org/officeDocument/2006/relationships/image" Target="media/image1020.png"/><Relationship Id="rId252" Type="http://schemas.openxmlformats.org/officeDocument/2006/relationships/image" Target="media/image123.jpeg"/><Relationship Id="rId273" Type="http://schemas.openxmlformats.org/officeDocument/2006/relationships/image" Target="media/image1240.jpeg"/><Relationship Id="rId294" Type="http://schemas.openxmlformats.org/officeDocument/2006/relationships/hyperlink" Target="https://github.com/ntustison/ANTsXMouseBrainMapping" TargetMode="External"/><Relationship Id="rId47" Type="http://schemas.openxmlformats.org/officeDocument/2006/relationships/image" Target="media/image32.jpeg"/><Relationship Id="rId68" Type="http://schemas.openxmlformats.org/officeDocument/2006/relationships/image" Target="media/image150.jpeg"/><Relationship Id="rId89" Type="http://schemas.openxmlformats.org/officeDocument/2006/relationships/image" Target="media/image360.png"/><Relationship Id="rId112" Type="http://schemas.openxmlformats.org/officeDocument/2006/relationships/image" Target="media/image59.jpeg"/><Relationship Id="rId133" Type="http://schemas.openxmlformats.org/officeDocument/2006/relationships/image" Target="media/image430.png"/><Relationship Id="rId154" Type="http://schemas.openxmlformats.org/officeDocument/2006/relationships/image" Target="media/image640.png"/><Relationship Id="rId175" Type="http://schemas.openxmlformats.org/officeDocument/2006/relationships/image" Target="media/image85.png"/><Relationship Id="rId196" Type="http://schemas.openxmlformats.org/officeDocument/2006/relationships/image" Target="media/image93.png"/><Relationship Id="rId200" Type="http://schemas.openxmlformats.org/officeDocument/2006/relationships/image" Target="media/image97.png"/><Relationship Id="rId16" Type="http://schemas.openxmlformats.org/officeDocument/2006/relationships/image" Target="media/image1.png"/><Relationship Id="rId221" Type="http://schemas.openxmlformats.org/officeDocument/2006/relationships/image" Target="media/image107.png"/><Relationship Id="rId242" Type="http://schemas.openxmlformats.org/officeDocument/2006/relationships/image" Target="media/image1130.png"/><Relationship Id="rId263" Type="http://schemas.openxmlformats.org/officeDocument/2006/relationships/image" Target="media/image134.jpeg"/><Relationship Id="rId284" Type="http://schemas.openxmlformats.org/officeDocument/2006/relationships/image" Target="media/image135.png"/><Relationship Id="rId37" Type="http://schemas.openxmlformats.org/officeDocument/2006/relationships/image" Target="media/image22.png"/><Relationship Id="rId58" Type="http://schemas.openxmlformats.org/officeDocument/2006/relationships/image" Target="media/image51.png"/><Relationship Id="rId79" Type="http://schemas.openxmlformats.org/officeDocument/2006/relationships/image" Target="media/image260.jpeg"/><Relationship Id="rId102" Type="http://schemas.openxmlformats.org/officeDocument/2006/relationships/image" Target="media/image49.jpeg"/><Relationship Id="rId123" Type="http://schemas.openxmlformats.org/officeDocument/2006/relationships/image" Target="media/image70.jpeg"/><Relationship Id="rId144" Type="http://schemas.openxmlformats.org/officeDocument/2006/relationships/image" Target="media/image540.png"/><Relationship Id="rId90" Type="http://schemas.openxmlformats.org/officeDocument/2006/relationships/image" Target="media/image370.png"/><Relationship Id="rId165" Type="http://schemas.openxmlformats.org/officeDocument/2006/relationships/image" Target="media/image750.png"/><Relationship Id="rId186" Type="http://schemas.openxmlformats.org/officeDocument/2006/relationships/image" Target="media/image830.jpeg"/><Relationship Id="rId211" Type="http://schemas.openxmlformats.org/officeDocument/2006/relationships/image" Target="media/image970.png"/><Relationship Id="rId232" Type="http://schemas.openxmlformats.org/officeDocument/2006/relationships/image" Target="media/image1030.png"/><Relationship Id="rId253" Type="http://schemas.openxmlformats.org/officeDocument/2006/relationships/image" Target="media/image124.jpeg"/><Relationship Id="rId274" Type="http://schemas.openxmlformats.org/officeDocument/2006/relationships/image" Target="media/image1250.jpeg"/><Relationship Id="rId295" Type="http://schemas.openxmlformats.org/officeDocument/2006/relationships/hyperlink" Target="https://doi.org/10.1101/2023.09.14.557789" TargetMode="External"/><Relationship Id="rId27" Type="http://schemas.openxmlformats.org/officeDocument/2006/relationships/image" Target="media/image12.jpeg"/><Relationship Id="rId48" Type="http://schemas.openxmlformats.org/officeDocument/2006/relationships/image" Target="media/image33.jpeg"/><Relationship Id="rId69" Type="http://schemas.openxmlformats.org/officeDocument/2006/relationships/image" Target="media/image160.png"/><Relationship Id="rId113" Type="http://schemas.openxmlformats.org/officeDocument/2006/relationships/image" Target="media/image60.png"/><Relationship Id="rId134" Type="http://schemas.openxmlformats.org/officeDocument/2006/relationships/image" Target="media/image440.jpeg"/><Relationship Id="rId80" Type="http://schemas.openxmlformats.org/officeDocument/2006/relationships/image" Target="media/image270.jpeg"/><Relationship Id="rId155" Type="http://schemas.openxmlformats.org/officeDocument/2006/relationships/image" Target="media/image650.png"/><Relationship Id="rId176" Type="http://schemas.openxmlformats.org/officeDocument/2006/relationships/image" Target="media/image86.png"/><Relationship Id="rId197" Type="http://schemas.openxmlformats.org/officeDocument/2006/relationships/image" Target="media/image94.png"/><Relationship Id="rId201" Type="http://schemas.openxmlformats.org/officeDocument/2006/relationships/image" Target="media/image98.png"/><Relationship Id="rId222" Type="http://schemas.openxmlformats.org/officeDocument/2006/relationships/image" Target="media/image108.png"/><Relationship Id="rId243" Type="http://schemas.openxmlformats.org/officeDocument/2006/relationships/image" Target="media/image1140.png"/><Relationship Id="rId264" Type="http://schemas.openxmlformats.org/officeDocument/2006/relationships/image" Target="media/image1150.png"/><Relationship Id="rId285" Type="http://schemas.openxmlformats.org/officeDocument/2006/relationships/image" Target="media/image136.png"/><Relationship Id="rId17" Type="http://schemas.openxmlformats.org/officeDocument/2006/relationships/image" Target="media/image2.png"/><Relationship Id="rId38" Type="http://schemas.openxmlformats.org/officeDocument/2006/relationships/image" Target="media/image23.jpeg"/><Relationship Id="rId59" Type="http://schemas.openxmlformats.org/officeDocument/2006/relationships/image" Target="media/image69.png"/><Relationship Id="rId103" Type="http://schemas.openxmlformats.org/officeDocument/2006/relationships/image" Target="media/image50.png"/><Relationship Id="rId124" Type="http://schemas.openxmlformats.org/officeDocument/2006/relationships/image" Target="media/image71.jpeg"/><Relationship Id="rId70" Type="http://schemas.openxmlformats.org/officeDocument/2006/relationships/image" Target="media/image170.jpeg"/><Relationship Id="rId91" Type="http://schemas.openxmlformats.org/officeDocument/2006/relationships/image" Target="media/image380.png"/><Relationship Id="rId145" Type="http://schemas.openxmlformats.org/officeDocument/2006/relationships/image" Target="media/image550.png"/><Relationship Id="rId166" Type="http://schemas.openxmlformats.org/officeDocument/2006/relationships/image" Target="media/image76.png"/><Relationship Id="rId187" Type="http://schemas.openxmlformats.org/officeDocument/2006/relationships/image" Target="media/image840.png"/><Relationship Id="rId1" Type="http://schemas.openxmlformats.org/officeDocument/2006/relationships/numbering" Target="numbering.xml"/><Relationship Id="rId212" Type="http://schemas.openxmlformats.org/officeDocument/2006/relationships/image" Target="media/image980.png"/><Relationship Id="rId233" Type="http://schemas.openxmlformats.org/officeDocument/2006/relationships/image" Target="media/image1040.png"/><Relationship Id="rId254" Type="http://schemas.openxmlformats.org/officeDocument/2006/relationships/image" Target="media/image125.jpeg"/><Relationship Id="rId28" Type="http://schemas.openxmlformats.org/officeDocument/2006/relationships/image" Target="media/image13.jpeg"/><Relationship Id="rId49" Type="http://schemas.openxmlformats.org/officeDocument/2006/relationships/image" Target="media/image34.jpeg"/><Relationship Id="rId114" Type="http://schemas.openxmlformats.org/officeDocument/2006/relationships/image" Target="media/image61.png"/><Relationship Id="rId275" Type="http://schemas.openxmlformats.org/officeDocument/2006/relationships/image" Target="media/image1260.png"/><Relationship Id="rId296" Type="http://schemas.openxmlformats.org/officeDocument/2006/relationships/hyperlink" Target="https://doi.org/10.1007/s12021-014-9245-2" TargetMode="External"/><Relationship Id="rId300" Type="http://schemas.openxmlformats.org/officeDocument/2006/relationships/theme" Target="theme/theme1.xml"/><Relationship Id="rId60" Type="http://schemas.openxmlformats.org/officeDocument/2006/relationships/image" Target="media/image70.png"/><Relationship Id="rId81" Type="http://schemas.openxmlformats.org/officeDocument/2006/relationships/image" Target="media/image280.png"/><Relationship Id="rId135" Type="http://schemas.openxmlformats.org/officeDocument/2006/relationships/image" Target="media/image450.jpeg"/><Relationship Id="rId156" Type="http://schemas.openxmlformats.org/officeDocument/2006/relationships/image" Target="media/image660.png"/><Relationship Id="rId177" Type="http://schemas.openxmlformats.org/officeDocument/2006/relationships/image" Target="media/image87.png"/><Relationship Id="rId198" Type="http://schemas.openxmlformats.org/officeDocument/2006/relationships/image" Target="media/image95.png"/><Relationship Id="rId202" Type="http://schemas.openxmlformats.org/officeDocument/2006/relationships/image" Target="media/image99.png"/><Relationship Id="rId223" Type="http://schemas.openxmlformats.org/officeDocument/2006/relationships/image" Target="media/image109.png"/><Relationship Id="rId244" Type="http://schemas.openxmlformats.org/officeDocument/2006/relationships/image" Target="media/image115.png"/><Relationship Id="rId18" Type="http://schemas.openxmlformats.org/officeDocument/2006/relationships/image" Target="media/image3.png"/><Relationship Id="rId39" Type="http://schemas.openxmlformats.org/officeDocument/2006/relationships/image" Target="media/image24.png"/><Relationship Id="rId265" Type="http://schemas.openxmlformats.org/officeDocument/2006/relationships/image" Target="media/image1160.png"/><Relationship Id="rId286" Type="http://schemas.openxmlformats.org/officeDocument/2006/relationships/hyperlink" Target="https://tinyurl.com/antsxtutorial" TargetMode="External"/><Relationship Id="rId50" Type="http://schemas.openxmlformats.org/officeDocument/2006/relationships/image" Target="media/image35.png"/><Relationship Id="rId104" Type="http://schemas.openxmlformats.org/officeDocument/2006/relationships/image" Target="media/image51.jpeg"/><Relationship Id="rId125" Type="http://schemas.openxmlformats.org/officeDocument/2006/relationships/image" Target="media/image72.jpeg"/><Relationship Id="rId146" Type="http://schemas.openxmlformats.org/officeDocument/2006/relationships/image" Target="media/image560.png"/><Relationship Id="rId167" Type="http://schemas.openxmlformats.org/officeDocument/2006/relationships/image" Target="media/image77.jpeg"/><Relationship Id="rId188" Type="http://schemas.openxmlformats.org/officeDocument/2006/relationships/image" Target="media/image850.png"/><Relationship Id="rId71" Type="http://schemas.openxmlformats.org/officeDocument/2006/relationships/image" Target="media/image180.jpeg"/><Relationship Id="rId92" Type="http://schemas.openxmlformats.org/officeDocument/2006/relationships/image" Target="media/image39.png"/><Relationship Id="rId213" Type="http://schemas.openxmlformats.org/officeDocument/2006/relationships/image" Target="media/image990.png"/><Relationship Id="rId234" Type="http://schemas.openxmlformats.org/officeDocument/2006/relationships/image" Target="media/image1050.png"/><Relationship Id="rId2" Type="http://schemas.openxmlformats.org/officeDocument/2006/relationships/styles" Target="styles.xml"/><Relationship Id="rId29" Type="http://schemas.openxmlformats.org/officeDocument/2006/relationships/image" Target="media/image14.png"/><Relationship Id="rId255" Type="http://schemas.openxmlformats.org/officeDocument/2006/relationships/image" Target="media/image126.png"/><Relationship Id="rId276" Type="http://schemas.openxmlformats.org/officeDocument/2006/relationships/image" Target="media/image1270.png"/><Relationship Id="rId297" Type="http://schemas.openxmlformats.org/officeDocument/2006/relationships/hyperlink" Target="https://doi.org/10.3233/JAD-190283" TargetMode="External"/><Relationship Id="rId40" Type="http://schemas.openxmlformats.org/officeDocument/2006/relationships/image" Target="media/image25.jpeg"/><Relationship Id="rId115" Type="http://schemas.openxmlformats.org/officeDocument/2006/relationships/image" Target="media/image62.png"/><Relationship Id="rId136" Type="http://schemas.openxmlformats.org/officeDocument/2006/relationships/image" Target="media/image460.jpeg"/><Relationship Id="rId157" Type="http://schemas.openxmlformats.org/officeDocument/2006/relationships/image" Target="media/image670.png"/><Relationship Id="rId178" Type="http://schemas.openxmlformats.org/officeDocument/2006/relationships/image" Target="media/image88.png"/><Relationship Id="rId61" Type="http://schemas.openxmlformats.org/officeDocument/2006/relationships/image" Target="media/image80.png"/><Relationship Id="rId82" Type="http://schemas.openxmlformats.org/officeDocument/2006/relationships/image" Target="media/image290.jpeg"/><Relationship Id="rId199" Type="http://schemas.openxmlformats.org/officeDocument/2006/relationships/image" Target="media/image96.png"/><Relationship Id="rId203" Type="http://schemas.openxmlformats.org/officeDocument/2006/relationships/image" Target="media/image890.png"/><Relationship Id="rId19" Type="http://schemas.openxmlformats.org/officeDocument/2006/relationships/image" Target="media/image4.png"/><Relationship Id="rId224" Type="http://schemas.openxmlformats.org/officeDocument/2006/relationships/image" Target="media/image110.png"/><Relationship Id="rId245" Type="http://schemas.openxmlformats.org/officeDocument/2006/relationships/image" Target="media/image116.png"/><Relationship Id="rId266" Type="http://schemas.openxmlformats.org/officeDocument/2006/relationships/image" Target="media/image1170.jpeg"/><Relationship Id="rId287" Type="http://schemas.openxmlformats.org/officeDocument/2006/relationships/hyperlink" Target="https://github.com/ntustison/ANTsXNetTraining" TargetMode="External"/><Relationship Id="rId30" Type="http://schemas.openxmlformats.org/officeDocument/2006/relationships/image" Target="media/image15.jpeg"/><Relationship Id="rId105" Type="http://schemas.openxmlformats.org/officeDocument/2006/relationships/image" Target="media/image52.jpeg"/><Relationship Id="rId126" Type="http://schemas.openxmlformats.org/officeDocument/2006/relationships/image" Target="media/image73.png"/><Relationship Id="rId147" Type="http://schemas.openxmlformats.org/officeDocument/2006/relationships/image" Target="media/image570.png"/><Relationship Id="rId168" Type="http://schemas.openxmlformats.org/officeDocument/2006/relationships/image" Target="media/image78.jpeg"/><Relationship Id="rId51" Type="http://schemas.openxmlformats.org/officeDocument/2006/relationships/image" Target="media/image36.png"/><Relationship Id="rId72" Type="http://schemas.openxmlformats.org/officeDocument/2006/relationships/image" Target="media/image190.png"/><Relationship Id="rId93" Type="http://schemas.openxmlformats.org/officeDocument/2006/relationships/image" Target="media/image40.jpeg"/><Relationship Id="rId189" Type="http://schemas.openxmlformats.org/officeDocument/2006/relationships/image" Target="media/image860.png"/><Relationship Id="rId3" Type="http://schemas.openxmlformats.org/officeDocument/2006/relationships/settings" Target="settings.xml"/><Relationship Id="rId214" Type="http://schemas.openxmlformats.org/officeDocument/2006/relationships/image" Target="media/image100.png"/><Relationship Id="rId235" Type="http://schemas.openxmlformats.org/officeDocument/2006/relationships/image" Target="media/image1060.png"/><Relationship Id="rId256" Type="http://schemas.openxmlformats.org/officeDocument/2006/relationships/image" Target="media/image127.png"/><Relationship Id="rId277" Type="http://schemas.openxmlformats.org/officeDocument/2006/relationships/image" Target="media/image1280.png"/><Relationship Id="rId298" Type="http://schemas.openxmlformats.org/officeDocument/2006/relationships/fontTable" Target="fontTable.xml"/><Relationship Id="rId116" Type="http://schemas.openxmlformats.org/officeDocument/2006/relationships/image" Target="media/image63.png"/><Relationship Id="rId137" Type="http://schemas.openxmlformats.org/officeDocument/2006/relationships/image" Target="media/image470.jpeg"/><Relationship Id="rId158" Type="http://schemas.openxmlformats.org/officeDocument/2006/relationships/image" Target="media/image680.png"/><Relationship Id="rId20" Type="http://schemas.openxmlformats.org/officeDocument/2006/relationships/image" Target="media/image5.png"/><Relationship Id="rId41" Type="http://schemas.openxmlformats.org/officeDocument/2006/relationships/image" Target="media/image26.jpeg"/><Relationship Id="rId62" Type="http://schemas.openxmlformats.org/officeDocument/2006/relationships/image" Target="media/image910.png"/><Relationship Id="rId83" Type="http://schemas.openxmlformats.org/officeDocument/2006/relationships/image" Target="media/image300.jpeg"/><Relationship Id="rId179" Type="http://schemas.openxmlformats.org/officeDocument/2006/relationships/image" Target="media/image760.png"/><Relationship Id="rId190" Type="http://schemas.openxmlformats.org/officeDocument/2006/relationships/image" Target="media/image870.png"/><Relationship Id="rId204" Type="http://schemas.openxmlformats.org/officeDocument/2006/relationships/image" Target="media/image900.png"/><Relationship Id="rId225" Type="http://schemas.openxmlformats.org/officeDocument/2006/relationships/image" Target="media/image111.png"/><Relationship Id="rId246" Type="http://schemas.openxmlformats.org/officeDocument/2006/relationships/image" Target="media/image117.jpeg"/><Relationship Id="rId267" Type="http://schemas.openxmlformats.org/officeDocument/2006/relationships/image" Target="media/image1180.jpeg"/><Relationship Id="rId288" Type="http://schemas.openxmlformats.org/officeDocument/2006/relationships/hyperlink" Target="https://kimlab.io/brain-map/DevCCF/" TargetMode="External"/><Relationship Id="rId106" Type="http://schemas.openxmlformats.org/officeDocument/2006/relationships/image" Target="media/image53.png"/><Relationship Id="rId127" Type="http://schemas.openxmlformats.org/officeDocument/2006/relationships/image" Target="media/image74.png"/><Relationship Id="rId10" Type="http://schemas.openxmlformats.org/officeDocument/2006/relationships/hyperlink" Target="https://tinyurl.com/antsxtutorial" TargetMode="External"/><Relationship Id="rId31" Type="http://schemas.openxmlformats.org/officeDocument/2006/relationships/image" Target="media/image16.png"/><Relationship Id="rId52" Type="http://schemas.openxmlformats.org/officeDocument/2006/relationships/image" Target="media/image37.png"/><Relationship Id="rId73" Type="http://schemas.openxmlformats.org/officeDocument/2006/relationships/image" Target="media/image200.jpeg"/><Relationship Id="rId94" Type="http://schemas.openxmlformats.org/officeDocument/2006/relationships/image" Target="media/image41.jpeg"/><Relationship Id="rId148" Type="http://schemas.openxmlformats.org/officeDocument/2006/relationships/image" Target="media/image580.jpeg"/><Relationship Id="rId169" Type="http://schemas.openxmlformats.org/officeDocument/2006/relationships/image" Target="media/image79.jpeg"/><Relationship Id="rId4" Type="http://schemas.openxmlformats.org/officeDocument/2006/relationships/webSettings" Target="webSettings.xml"/><Relationship Id="rId180" Type="http://schemas.openxmlformats.org/officeDocument/2006/relationships/image" Target="media/image770.jpeg"/><Relationship Id="rId215" Type="http://schemas.openxmlformats.org/officeDocument/2006/relationships/image" Target="media/image101.png"/><Relationship Id="rId236" Type="http://schemas.openxmlformats.org/officeDocument/2006/relationships/image" Target="media/image1070.png"/><Relationship Id="rId257" Type="http://schemas.openxmlformats.org/officeDocument/2006/relationships/image" Target="media/image128.png"/><Relationship Id="rId278" Type="http://schemas.openxmlformats.org/officeDocument/2006/relationships/image" Target="media/image1290.jpeg"/><Relationship Id="rId42" Type="http://schemas.openxmlformats.org/officeDocument/2006/relationships/image" Target="media/image27.jpeg"/><Relationship Id="rId84" Type="http://schemas.openxmlformats.org/officeDocument/2006/relationships/image" Target="media/image310.jpeg"/><Relationship Id="rId138" Type="http://schemas.openxmlformats.org/officeDocument/2006/relationships/image" Target="media/image480.jpeg"/><Relationship Id="rId191" Type="http://schemas.openxmlformats.org/officeDocument/2006/relationships/image" Target="media/image880.png"/><Relationship Id="rId205" Type="http://schemas.openxmlformats.org/officeDocument/2006/relationships/image" Target="media/image911.png"/><Relationship Id="rId247" Type="http://schemas.openxmlformats.org/officeDocument/2006/relationships/image" Target="media/image118.jpeg"/><Relationship Id="rId107" Type="http://schemas.openxmlformats.org/officeDocument/2006/relationships/image" Target="media/image54.png"/><Relationship Id="rId289" Type="http://schemas.openxmlformats.org/officeDocument/2006/relationships/hyperlink" Target="https://github.com/ANTsX" TargetMode="External"/><Relationship Id="rId11" Type="http://schemas.openxmlformats.org/officeDocument/2006/relationships/hyperlink" Target="https://github.com/dontminchenit/CCFAlignmentToolkit" TargetMode="External"/><Relationship Id="rId53" Type="http://schemas.openxmlformats.org/officeDocument/2006/relationships/image" Target="media/image38.png"/><Relationship Id="rId149" Type="http://schemas.openxmlformats.org/officeDocument/2006/relationships/image" Target="media/image590.jpeg"/><Relationship Id="rId95" Type="http://schemas.openxmlformats.org/officeDocument/2006/relationships/image" Target="media/image42.png"/><Relationship Id="rId160" Type="http://schemas.openxmlformats.org/officeDocument/2006/relationships/image" Target="media/image700.jpeg"/><Relationship Id="rId216" Type="http://schemas.openxmlformats.org/officeDocument/2006/relationships/image" Target="media/image102.png"/><Relationship Id="rId258" Type="http://schemas.openxmlformats.org/officeDocument/2006/relationships/image" Target="media/image129.jpeg"/><Relationship Id="rId22" Type="http://schemas.openxmlformats.org/officeDocument/2006/relationships/image" Target="media/image7.png"/><Relationship Id="rId64" Type="http://schemas.openxmlformats.org/officeDocument/2006/relationships/image" Target="media/image110.jpeg"/><Relationship Id="rId118" Type="http://schemas.openxmlformats.org/officeDocument/2006/relationships/image" Target="media/image65.png"/><Relationship Id="rId171" Type="http://schemas.openxmlformats.org/officeDocument/2006/relationships/image" Target="media/image81.jpeg"/><Relationship Id="rId227" Type="http://schemas.openxmlformats.org/officeDocument/2006/relationships/image" Target="media/image113.png"/><Relationship Id="rId269" Type="http://schemas.openxmlformats.org/officeDocument/2006/relationships/image" Target="media/image1200.png"/><Relationship Id="rId33" Type="http://schemas.openxmlformats.org/officeDocument/2006/relationships/image" Target="media/image18.jpeg"/><Relationship Id="rId129" Type="http://schemas.openxmlformats.org/officeDocument/2006/relationships/image" Target="media/image390.png"/><Relationship Id="rId280" Type="http://schemas.openxmlformats.org/officeDocument/2006/relationships/image" Target="media/image1310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95</TotalTime>
  <Pages>40</Pages>
  <Words>11054</Words>
  <Characters>63009</Characters>
  <Application>Microsoft Office Word</Application>
  <DocSecurity>0</DocSecurity>
  <Lines>525</Lines>
  <Paragraphs>147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73916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Tustison, Nick (njt4n)</cp:lastModifiedBy>
  <cp:revision>18</cp:revision>
  <dcterms:created xsi:type="dcterms:W3CDTF">2024-04-10T21:57:00Z</dcterms:created>
  <dcterms:modified xsi:type="dcterms:W3CDTF">2024-04-11T03:35:00Z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2024-03-26T00:00:00Z</vt:filetime>
  </property>
  <property fmtid="{D5CDD505-2E9C-101B-9397-08002B2CF9AE}" pid="3" name="Creator">
    <vt:lpwstr>LaTeX via pandoc</vt:lpwstr>
  </property>
  <property fmtid="{D5CDD505-2E9C-101B-9397-08002B2CF9AE}" pid="4" name="LastSaved">
    <vt:filetime>2024-04-10T00:00:00Z</vt:filetime>
  </property>
  <property fmtid="{D5CDD505-2E9C-101B-9397-08002B2CF9AE}" pid="5" name="PTEX.Fullbanner">
    <vt:lpwstr>This is pdfTeX, Version 3.141592653-2.6-1.40.25 (TeX Live 2023) kpathsea version 6.3.5</vt:lpwstr>
  </property>
  <property fmtid="{D5CDD505-2E9C-101B-9397-08002B2CF9AE}" pid="6" name="Producer">
    <vt:lpwstr>pdfTeX-1.40.25</vt:lpwstr>
  </property>
</Properties>
</file>