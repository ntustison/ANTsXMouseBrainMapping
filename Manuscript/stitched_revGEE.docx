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4F967B" w14:textId="77777777" w:rsidR="005F326E" w:rsidRDefault="00000000">
      <w:pPr>
        <w:spacing w:before="106"/>
        <w:ind w:left="237"/>
        <w:rPr>
          <w:rFonts w:ascii="Arial"/>
          <w:sz w:val="12"/>
        </w:rPr>
      </w:pPr>
      <w:r>
        <w:rPr>
          <w:rFonts w:ascii="Arial"/>
          <w:w w:val="95"/>
          <w:sz w:val="12"/>
        </w:rPr>
        <w:t>1</w:t>
      </w:r>
    </w:p>
    <w:p w14:paraId="4A4CA34E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921D122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160F17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1F1C8CFF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559C48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FD5BAEB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4570D2F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14592DE9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3C430CA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73482CD0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32EC2DD6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29A73167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0E1EFAE9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558C82DA" w14:textId="77777777" w:rsidR="005F326E" w:rsidRDefault="005F326E">
      <w:pPr>
        <w:pStyle w:val="BodyText"/>
        <w:ind w:left="0"/>
        <w:rPr>
          <w:rFonts w:ascii="Arial"/>
          <w:sz w:val="20"/>
        </w:rPr>
      </w:pPr>
    </w:p>
    <w:p w14:paraId="0A84C69B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22C3E0E2" w14:textId="77777777" w:rsidR="005F326E" w:rsidRDefault="00000000">
      <w:pPr>
        <w:pStyle w:val="Title"/>
        <w:tabs>
          <w:tab w:val="left" w:pos="1050"/>
        </w:tabs>
        <w:spacing w:before="187"/>
      </w:pPr>
      <w:r>
        <w:rPr>
          <w:rFonts w:ascii="Arial"/>
          <w:b w:val="0"/>
          <w:spacing w:val="-10"/>
          <w:w w:val="110"/>
          <w:sz w:val="12"/>
        </w:rPr>
        <w:t>2</w:t>
      </w:r>
      <w:r>
        <w:rPr>
          <w:rFonts w:ascii="Arial"/>
          <w:b w:val="0"/>
          <w:sz w:val="12"/>
        </w:rPr>
        <w:tab/>
      </w:r>
      <w:r>
        <w:rPr>
          <w:w w:val="110"/>
        </w:rPr>
        <w:t>The</w:t>
      </w:r>
      <w:r>
        <w:rPr>
          <w:spacing w:val="45"/>
          <w:w w:val="150"/>
        </w:rPr>
        <w:t xml:space="preserve"> </w:t>
      </w:r>
      <w:proofErr w:type="spellStart"/>
      <w:r>
        <w:rPr>
          <w:w w:val="110"/>
        </w:rPr>
        <w:t>ANTsX</w:t>
      </w:r>
      <w:proofErr w:type="spellEnd"/>
      <w:r>
        <w:rPr>
          <w:spacing w:val="44"/>
          <w:w w:val="150"/>
        </w:rPr>
        <w:t xml:space="preserve"> </w:t>
      </w:r>
      <w:r>
        <w:rPr>
          <w:w w:val="110"/>
        </w:rPr>
        <w:t>Ecosystem</w:t>
      </w:r>
      <w:r>
        <w:rPr>
          <w:spacing w:val="44"/>
          <w:w w:val="150"/>
        </w:rPr>
        <w:t xml:space="preserve"> </w:t>
      </w:r>
      <w:r>
        <w:rPr>
          <w:w w:val="110"/>
        </w:rPr>
        <w:t>for</w:t>
      </w:r>
      <w:r>
        <w:rPr>
          <w:spacing w:val="44"/>
          <w:w w:val="150"/>
        </w:rPr>
        <w:t xml:space="preserve"> </w:t>
      </w:r>
      <w:r>
        <w:rPr>
          <w:w w:val="110"/>
        </w:rPr>
        <w:t>Mapping</w:t>
      </w:r>
      <w:r>
        <w:rPr>
          <w:spacing w:val="45"/>
          <w:w w:val="150"/>
        </w:rPr>
        <w:t xml:space="preserve"> </w:t>
      </w:r>
      <w:r>
        <w:rPr>
          <w:spacing w:val="-5"/>
          <w:w w:val="110"/>
        </w:rPr>
        <w:t>the</w:t>
      </w:r>
    </w:p>
    <w:p w14:paraId="4F96F6E6" w14:textId="77777777" w:rsidR="005F326E" w:rsidRDefault="00000000">
      <w:pPr>
        <w:pStyle w:val="Title"/>
        <w:tabs>
          <w:tab w:val="left" w:pos="3871"/>
        </w:tabs>
      </w:pPr>
      <w:r>
        <w:rPr>
          <w:rFonts w:ascii="Arial"/>
          <w:b w:val="0"/>
          <w:spacing w:val="-10"/>
          <w:w w:val="110"/>
          <w:sz w:val="12"/>
        </w:rPr>
        <w:t>3</w:t>
      </w:r>
      <w:r>
        <w:rPr>
          <w:rFonts w:ascii="Arial"/>
          <w:b w:val="0"/>
          <w:sz w:val="12"/>
        </w:rPr>
        <w:tab/>
      </w:r>
      <w:r>
        <w:rPr>
          <w:w w:val="110"/>
        </w:rPr>
        <w:t>Mouse</w:t>
      </w:r>
      <w:r>
        <w:rPr>
          <w:spacing w:val="47"/>
          <w:w w:val="150"/>
        </w:rPr>
        <w:t xml:space="preserve"> </w:t>
      </w:r>
      <w:r>
        <w:rPr>
          <w:spacing w:val="-2"/>
          <w:w w:val="110"/>
        </w:rPr>
        <w:t>Brain</w:t>
      </w:r>
    </w:p>
    <w:p w14:paraId="6D8AA341" w14:textId="77777777" w:rsidR="005F326E" w:rsidRDefault="005F326E">
      <w:pPr>
        <w:pStyle w:val="BodyText"/>
        <w:ind w:left="0"/>
        <w:rPr>
          <w:b/>
          <w:sz w:val="20"/>
        </w:rPr>
      </w:pPr>
    </w:p>
    <w:p w14:paraId="7AA5DC50" w14:textId="77777777" w:rsidR="005F326E" w:rsidRDefault="005F326E">
      <w:pPr>
        <w:pStyle w:val="BodyText"/>
        <w:spacing w:before="11"/>
        <w:ind w:left="0"/>
        <w:rPr>
          <w:b/>
        </w:rPr>
      </w:pPr>
    </w:p>
    <w:p w14:paraId="4801D1E3" w14:textId="77777777" w:rsidR="005F326E" w:rsidRDefault="00000000">
      <w:pPr>
        <w:pStyle w:val="BodyText"/>
        <w:spacing w:before="130" w:line="290" w:lineRule="exact"/>
        <w:ind w:left="237"/>
      </w:pPr>
      <w:proofErr w:type="gramStart"/>
      <w:r>
        <w:rPr>
          <w:rFonts w:ascii="Arial"/>
          <w:w w:val="105"/>
          <w:sz w:val="12"/>
        </w:rPr>
        <w:t>4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Nicholas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J.</w:t>
      </w:r>
      <w:r>
        <w:rPr>
          <w:spacing w:val="12"/>
          <w:w w:val="105"/>
        </w:rPr>
        <w:t xml:space="preserve"> </w:t>
      </w:r>
      <w:r>
        <w:rPr>
          <w:w w:val="105"/>
        </w:rPr>
        <w:t>Tustison</w:t>
      </w:r>
      <w:r>
        <w:rPr>
          <w:w w:val="105"/>
          <w:position w:val="9"/>
          <w:sz w:val="16"/>
        </w:rPr>
        <w:t>1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Min</w:t>
      </w:r>
      <w:r>
        <w:rPr>
          <w:spacing w:val="12"/>
          <w:w w:val="105"/>
        </w:rPr>
        <w:t xml:space="preserve"> </w:t>
      </w:r>
      <w:r>
        <w:rPr>
          <w:w w:val="105"/>
        </w:rPr>
        <w:t>Chen</w:t>
      </w:r>
      <w:r>
        <w:rPr>
          <w:w w:val="105"/>
          <w:position w:val="9"/>
          <w:sz w:val="16"/>
        </w:rPr>
        <w:t>2</w:t>
      </w:r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Fae</w:t>
      </w:r>
      <w:r>
        <w:rPr>
          <w:spacing w:val="12"/>
          <w:w w:val="105"/>
        </w:rPr>
        <w:t xml:space="preserve"> </w:t>
      </w:r>
      <w:r>
        <w:rPr>
          <w:w w:val="105"/>
        </w:rPr>
        <w:t>N.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Kronman</w:t>
      </w:r>
      <w:proofErr w:type="spellEnd"/>
      <w:r>
        <w:rPr>
          <w:w w:val="105"/>
          <w:position w:val="9"/>
          <w:sz w:val="16"/>
        </w:rPr>
        <w:t>3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Jeffrey</w:t>
      </w:r>
      <w:r>
        <w:rPr>
          <w:spacing w:val="12"/>
          <w:w w:val="105"/>
        </w:rPr>
        <w:t xml:space="preserve"> </w:t>
      </w:r>
      <w:r>
        <w:rPr>
          <w:w w:val="105"/>
        </w:rPr>
        <w:t>T.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Duda</w:t>
      </w:r>
      <w:proofErr w:type="spellEnd"/>
      <w:r>
        <w:rPr>
          <w:w w:val="105"/>
          <w:position w:val="9"/>
          <w:sz w:val="16"/>
        </w:rPr>
        <w:t>2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w w:val="105"/>
        </w:rPr>
        <w:t>Clare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Gamlin</w:t>
      </w:r>
      <w:proofErr w:type="spellEnd"/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Mia</w:t>
      </w:r>
    </w:p>
    <w:p w14:paraId="08DDCFCE" w14:textId="77777777" w:rsidR="005F326E" w:rsidRDefault="00000000">
      <w:pPr>
        <w:pStyle w:val="BodyText"/>
        <w:tabs>
          <w:tab w:val="left" w:pos="568"/>
        </w:tabs>
        <w:spacing w:line="289" w:lineRule="exact"/>
        <w:ind w:left="237"/>
      </w:pPr>
      <w:r>
        <w:rPr>
          <w:rFonts w:ascii="Arial"/>
          <w:spacing w:val="-10"/>
          <w:w w:val="105"/>
          <w:sz w:val="12"/>
        </w:rPr>
        <w:t>5</w:t>
      </w:r>
      <w:r>
        <w:rPr>
          <w:rFonts w:ascii="Arial"/>
          <w:sz w:val="12"/>
        </w:rPr>
        <w:tab/>
      </w:r>
      <w:r>
        <w:rPr>
          <w:w w:val="105"/>
        </w:rPr>
        <w:t>G.</w:t>
      </w:r>
      <w:r>
        <w:rPr>
          <w:spacing w:val="7"/>
          <w:w w:val="105"/>
        </w:rPr>
        <w:t xml:space="preserve"> </w:t>
      </w:r>
      <w:r>
        <w:rPr>
          <w:w w:val="105"/>
        </w:rPr>
        <w:t>Tustison,</w:t>
      </w:r>
      <w:r>
        <w:rPr>
          <w:spacing w:val="8"/>
          <w:w w:val="105"/>
        </w:rPr>
        <w:t xml:space="preserve"> </w:t>
      </w:r>
      <w:r>
        <w:rPr>
          <w:w w:val="105"/>
        </w:rPr>
        <w:t>Michael</w:t>
      </w:r>
      <w:r>
        <w:rPr>
          <w:spacing w:val="8"/>
          <w:w w:val="105"/>
        </w:rPr>
        <w:t xml:space="preserve"> </w:t>
      </w:r>
      <w:r>
        <w:rPr>
          <w:w w:val="105"/>
        </w:rPr>
        <w:t>Kunst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Rachel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Dalley</w:t>
      </w:r>
      <w:proofErr w:type="spellEnd"/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Staci</w:t>
      </w:r>
      <w:r>
        <w:rPr>
          <w:spacing w:val="8"/>
          <w:w w:val="105"/>
        </w:rPr>
        <w:t xml:space="preserve"> </w:t>
      </w:r>
      <w:r>
        <w:rPr>
          <w:w w:val="105"/>
        </w:rPr>
        <w:t>Sorenson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Quanxi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Wang</w:t>
      </w:r>
      <w:r>
        <w:rPr>
          <w:w w:val="105"/>
          <w:position w:val="9"/>
          <w:sz w:val="16"/>
        </w:rPr>
        <w:t>4</w:t>
      </w:r>
      <w:r>
        <w:rPr>
          <w:w w:val="105"/>
        </w:rPr>
        <w:t>,</w:t>
      </w:r>
      <w:r>
        <w:rPr>
          <w:spacing w:val="8"/>
          <w:w w:val="105"/>
        </w:rPr>
        <w:t xml:space="preserve"> </w:t>
      </w:r>
      <w:r>
        <w:rPr>
          <w:w w:val="105"/>
        </w:rPr>
        <w:t>Lydia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Ng</w:t>
      </w:r>
      <w:r>
        <w:rPr>
          <w:spacing w:val="-4"/>
          <w:w w:val="105"/>
          <w:position w:val="9"/>
          <w:sz w:val="16"/>
        </w:rPr>
        <w:t>4</w:t>
      </w:r>
      <w:r>
        <w:rPr>
          <w:spacing w:val="-4"/>
          <w:w w:val="105"/>
        </w:rPr>
        <w:t>,</w:t>
      </w:r>
    </w:p>
    <w:p w14:paraId="4079B940" w14:textId="77777777" w:rsidR="005F326E" w:rsidRDefault="00000000">
      <w:pPr>
        <w:pStyle w:val="BodyText"/>
        <w:tabs>
          <w:tab w:val="left" w:pos="3394"/>
        </w:tabs>
        <w:spacing w:line="290" w:lineRule="exact"/>
        <w:ind w:left="237"/>
        <w:rPr>
          <w:sz w:val="16"/>
        </w:rPr>
      </w:pPr>
      <w:r>
        <w:rPr>
          <w:rFonts w:ascii="Arial"/>
          <w:spacing w:val="-10"/>
          <w:sz w:val="12"/>
        </w:rPr>
        <w:t>6</w:t>
      </w:r>
      <w:r>
        <w:rPr>
          <w:rFonts w:ascii="Arial"/>
          <w:sz w:val="12"/>
        </w:rPr>
        <w:tab/>
      </w:r>
      <w:proofErr w:type="spellStart"/>
      <w:r>
        <w:t>Yongsoo</w:t>
      </w:r>
      <w:proofErr w:type="spellEnd"/>
      <w:r>
        <w:rPr>
          <w:spacing w:val="35"/>
        </w:rPr>
        <w:t xml:space="preserve"> </w:t>
      </w:r>
      <w:r>
        <w:t>Kim</w:t>
      </w:r>
      <w:r>
        <w:rPr>
          <w:position w:val="9"/>
          <w:sz w:val="16"/>
        </w:rPr>
        <w:t>3</w:t>
      </w:r>
      <w:r>
        <w:t>,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James</w:t>
      </w:r>
      <w:r>
        <w:rPr>
          <w:spacing w:val="37"/>
        </w:rPr>
        <w:t xml:space="preserve"> </w:t>
      </w:r>
      <w:r>
        <w:t>C.</w:t>
      </w:r>
      <w:r>
        <w:rPr>
          <w:spacing w:val="35"/>
        </w:rPr>
        <w:t xml:space="preserve"> </w:t>
      </w:r>
      <w:r>
        <w:rPr>
          <w:spacing w:val="-4"/>
        </w:rPr>
        <w:t>Gee</w:t>
      </w:r>
      <w:r>
        <w:rPr>
          <w:spacing w:val="-4"/>
          <w:position w:val="9"/>
          <w:sz w:val="16"/>
        </w:rPr>
        <w:t>2</w:t>
      </w:r>
    </w:p>
    <w:p w14:paraId="18C4948F" w14:textId="77777777" w:rsidR="005F326E" w:rsidRDefault="00000000">
      <w:pPr>
        <w:tabs>
          <w:tab w:val="left" w:pos="799"/>
        </w:tabs>
        <w:spacing w:before="109" w:line="274" w:lineRule="exact"/>
        <w:ind w:left="237"/>
      </w:pPr>
      <w:r>
        <w:rPr>
          <w:rFonts w:ascii="Arial"/>
          <w:spacing w:val="-10"/>
          <w:w w:val="105"/>
          <w:sz w:val="12"/>
        </w:rPr>
        <w:t>7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1</w:t>
      </w:r>
      <w:r>
        <w:rPr>
          <w:w w:val="105"/>
        </w:rPr>
        <w:t>Department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Radiology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Medical</w:t>
      </w:r>
      <w:r>
        <w:rPr>
          <w:spacing w:val="13"/>
          <w:w w:val="105"/>
        </w:rPr>
        <w:t xml:space="preserve"> </w:t>
      </w:r>
      <w:r>
        <w:rPr>
          <w:w w:val="105"/>
        </w:rPr>
        <w:t>Imaging,</w:t>
      </w:r>
      <w:r>
        <w:rPr>
          <w:spacing w:val="13"/>
          <w:w w:val="105"/>
        </w:rPr>
        <w:t xml:space="preserve"> </w:t>
      </w:r>
      <w:r>
        <w:rPr>
          <w:w w:val="105"/>
        </w:rPr>
        <w:t>University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Virginia,</w:t>
      </w:r>
      <w:r>
        <w:rPr>
          <w:spacing w:val="13"/>
          <w:w w:val="105"/>
        </w:rPr>
        <w:t xml:space="preserve"> </w:t>
      </w:r>
      <w:r>
        <w:rPr>
          <w:w w:val="105"/>
        </w:rPr>
        <w:t>Charlottesville,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VA</w:t>
      </w:r>
    </w:p>
    <w:p w14:paraId="4883F04A" w14:textId="77777777" w:rsidR="005F326E" w:rsidRDefault="00000000">
      <w:pPr>
        <w:tabs>
          <w:tab w:val="left" w:pos="1717"/>
        </w:tabs>
        <w:spacing w:line="271" w:lineRule="exact"/>
        <w:ind w:left="237"/>
      </w:pPr>
      <w:r>
        <w:rPr>
          <w:rFonts w:ascii="Arial"/>
          <w:spacing w:val="-10"/>
          <w:w w:val="105"/>
          <w:sz w:val="12"/>
        </w:rPr>
        <w:t>8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2</w:t>
      </w:r>
      <w:r>
        <w:rPr>
          <w:w w:val="105"/>
        </w:rPr>
        <w:t>Department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Radiology,</w:t>
      </w:r>
      <w:r>
        <w:rPr>
          <w:spacing w:val="12"/>
          <w:w w:val="105"/>
        </w:rPr>
        <w:t xml:space="preserve"> </w:t>
      </w:r>
      <w:r>
        <w:rPr>
          <w:w w:val="105"/>
        </w:rPr>
        <w:t>University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Pennsylvania,</w:t>
      </w:r>
      <w:r>
        <w:rPr>
          <w:spacing w:val="12"/>
          <w:w w:val="105"/>
        </w:rPr>
        <w:t xml:space="preserve"> </w:t>
      </w:r>
      <w:r>
        <w:rPr>
          <w:w w:val="105"/>
        </w:rPr>
        <w:t>Philadelphia,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PA</w:t>
      </w:r>
    </w:p>
    <w:p w14:paraId="08A62585" w14:textId="77777777" w:rsidR="005F326E" w:rsidRDefault="00000000">
      <w:pPr>
        <w:tabs>
          <w:tab w:val="left" w:pos="1138"/>
        </w:tabs>
        <w:spacing w:line="271" w:lineRule="exact"/>
        <w:ind w:left="237"/>
      </w:pPr>
      <w:r>
        <w:rPr>
          <w:rFonts w:ascii="Arial"/>
          <w:spacing w:val="-10"/>
          <w:w w:val="105"/>
          <w:sz w:val="12"/>
        </w:rPr>
        <w:t>9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3</w:t>
      </w:r>
      <w:r>
        <w:rPr>
          <w:w w:val="105"/>
        </w:rPr>
        <w:t>Department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Neural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Behavioral</w:t>
      </w:r>
      <w:r>
        <w:rPr>
          <w:spacing w:val="12"/>
          <w:w w:val="105"/>
        </w:rPr>
        <w:t xml:space="preserve"> </w:t>
      </w:r>
      <w:r>
        <w:rPr>
          <w:w w:val="105"/>
        </w:rPr>
        <w:t>Sciences,</w:t>
      </w:r>
      <w:r>
        <w:rPr>
          <w:spacing w:val="12"/>
          <w:w w:val="105"/>
        </w:rPr>
        <w:t xml:space="preserve"> </w:t>
      </w:r>
      <w:r>
        <w:rPr>
          <w:w w:val="105"/>
        </w:rPr>
        <w:t>Penn</w:t>
      </w:r>
      <w:r>
        <w:rPr>
          <w:spacing w:val="13"/>
          <w:w w:val="105"/>
        </w:rPr>
        <w:t xml:space="preserve"> </w:t>
      </w:r>
      <w:r>
        <w:rPr>
          <w:w w:val="105"/>
        </w:rPr>
        <w:t>State</w:t>
      </w:r>
      <w:r>
        <w:rPr>
          <w:spacing w:val="12"/>
          <w:w w:val="105"/>
        </w:rPr>
        <w:t xml:space="preserve"> </w:t>
      </w:r>
      <w:r>
        <w:rPr>
          <w:w w:val="105"/>
        </w:rPr>
        <w:t>University,</w:t>
      </w:r>
      <w:r>
        <w:rPr>
          <w:spacing w:val="12"/>
          <w:w w:val="105"/>
        </w:rPr>
        <w:t xml:space="preserve"> </w:t>
      </w:r>
      <w:r>
        <w:rPr>
          <w:w w:val="105"/>
        </w:rPr>
        <w:t>Hershey,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PA</w:t>
      </w:r>
    </w:p>
    <w:p w14:paraId="68FA229A" w14:textId="77777777" w:rsidR="005F326E" w:rsidRDefault="00000000">
      <w:pPr>
        <w:tabs>
          <w:tab w:val="left" w:pos="2941"/>
        </w:tabs>
        <w:spacing w:line="274" w:lineRule="exact"/>
        <w:ind w:left="173"/>
      </w:pPr>
      <w:r>
        <w:rPr>
          <w:rFonts w:ascii="Arial"/>
          <w:spacing w:val="-5"/>
          <w:w w:val="105"/>
          <w:sz w:val="12"/>
        </w:rPr>
        <w:t>10</w:t>
      </w:r>
      <w:r>
        <w:rPr>
          <w:rFonts w:ascii="Arial"/>
          <w:sz w:val="12"/>
        </w:rPr>
        <w:tab/>
      </w:r>
      <w:r>
        <w:rPr>
          <w:w w:val="105"/>
          <w:position w:val="8"/>
          <w:sz w:val="16"/>
        </w:rPr>
        <w:t>4</w:t>
      </w:r>
      <w:r>
        <w:rPr>
          <w:w w:val="105"/>
        </w:rPr>
        <w:t>Allen</w:t>
      </w:r>
      <w:r>
        <w:rPr>
          <w:spacing w:val="20"/>
          <w:w w:val="105"/>
        </w:rPr>
        <w:t xml:space="preserve"> </w:t>
      </w:r>
      <w:r>
        <w:rPr>
          <w:w w:val="105"/>
        </w:rPr>
        <w:t>Institute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Brain</w:t>
      </w:r>
      <w:r>
        <w:rPr>
          <w:spacing w:val="20"/>
          <w:w w:val="105"/>
        </w:rPr>
        <w:t xml:space="preserve"> </w:t>
      </w:r>
      <w:r>
        <w:rPr>
          <w:w w:val="105"/>
        </w:rPr>
        <w:t>Science,</w:t>
      </w:r>
      <w:r>
        <w:rPr>
          <w:spacing w:val="20"/>
          <w:w w:val="105"/>
        </w:rPr>
        <w:t xml:space="preserve"> </w:t>
      </w:r>
      <w:r>
        <w:rPr>
          <w:w w:val="105"/>
        </w:rPr>
        <w:t>Seattle,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WA</w:t>
      </w:r>
    </w:p>
    <w:p w14:paraId="5F0E4C21" w14:textId="77777777" w:rsidR="005F326E" w:rsidRDefault="005F326E">
      <w:pPr>
        <w:pStyle w:val="BodyText"/>
        <w:ind w:left="0"/>
        <w:rPr>
          <w:sz w:val="20"/>
        </w:rPr>
      </w:pPr>
    </w:p>
    <w:p w14:paraId="428B7431" w14:textId="77777777" w:rsidR="005F326E" w:rsidRDefault="005F326E">
      <w:pPr>
        <w:pStyle w:val="BodyText"/>
        <w:ind w:left="0"/>
        <w:rPr>
          <w:sz w:val="20"/>
        </w:rPr>
      </w:pPr>
    </w:p>
    <w:p w14:paraId="7AF54C58" w14:textId="77777777" w:rsidR="005F326E" w:rsidRDefault="005F326E">
      <w:pPr>
        <w:pStyle w:val="BodyText"/>
        <w:ind w:left="0"/>
        <w:rPr>
          <w:sz w:val="20"/>
        </w:rPr>
      </w:pPr>
    </w:p>
    <w:p w14:paraId="2F7ED64A" w14:textId="77777777" w:rsidR="005F326E" w:rsidRDefault="005F326E">
      <w:pPr>
        <w:pStyle w:val="BodyText"/>
        <w:ind w:left="0"/>
        <w:rPr>
          <w:sz w:val="20"/>
        </w:rPr>
      </w:pPr>
    </w:p>
    <w:p w14:paraId="2FEF9433" w14:textId="77777777" w:rsidR="005F326E" w:rsidRDefault="005F326E">
      <w:pPr>
        <w:pStyle w:val="BodyText"/>
        <w:ind w:left="0"/>
        <w:rPr>
          <w:sz w:val="20"/>
        </w:rPr>
      </w:pPr>
    </w:p>
    <w:p w14:paraId="15152EAA" w14:textId="77777777" w:rsidR="005F326E" w:rsidRDefault="005F326E">
      <w:pPr>
        <w:pStyle w:val="BodyText"/>
        <w:ind w:left="0"/>
        <w:rPr>
          <w:sz w:val="20"/>
        </w:rPr>
      </w:pPr>
    </w:p>
    <w:p w14:paraId="68ABE3D5" w14:textId="77777777" w:rsidR="005F326E" w:rsidRDefault="005F326E">
      <w:pPr>
        <w:pStyle w:val="BodyText"/>
        <w:ind w:left="0"/>
        <w:rPr>
          <w:sz w:val="20"/>
        </w:rPr>
      </w:pPr>
    </w:p>
    <w:p w14:paraId="25504570" w14:textId="77777777" w:rsidR="005F326E" w:rsidRDefault="005F326E">
      <w:pPr>
        <w:pStyle w:val="BodyText"/>
        <w:ind w:left="0"/>
        <w:rPr>
          <w:sz w:val="20"/>
        </w:rPr>
      </w:pPr>
    </w:p>
    <w:p w14:paraId="1384921D" w14:textId="77777777" w:rsidR="005F326E" w:rsidRDefault="005F326E">
      <w:pPr>
        <w:pStyle w:val="BodyText"/>
        <w:ind w:left="0"/>
        <w:rPr>
          <w:sz w:val="20"/>
        </w:rPr>
      </w:pPr>
    </w:p>
    <w:p w14:paraId="5FE60D64" w14:textId="77777777" w:rsidR="005F326E" w:rsidRDefault="005F326E">
      <w:pPr>
        <w:pStyle w:val="BodyText"/>
        <w:ind w:left="0"/>
        <w:rPr>
          <w:sz w:val="20"/>
        </w:rPr>
      </w:pPr>
    </w:p>
    <w:p w14:paraId="179CB1A3" w14:textId="77777777" w:rsidR="005F326E" w:rsidRDefault="005F326E">
      <w:pPr>
        <w:pStyle w:val="BodyText"/>
        <w:ind w:left="0"/>
        <w:rPr>
          <w:sz w:val="20"/>
        </w:rPr>
      </w:pPr>
    </w:p>
    <w:p w14:paraId="71577ACD" w14:textId="77777777" w:rsidR="005F326E" w:rsidRDefault="005F326E">
      <w:pPr>
        <w:pStyle w:val="BodyText"/>
        <w:ind w:left="0"/>
        <w:rPr>
          <w:sz w:val="20"/>
        </w:rPr>
      </w:pPr>
    </w:p>
    <w:p w14:paraId="440EFA57" w14:textId="77777777" w:rsidR="005F326E" w:rsidRDefault="005F326E">
      <w:pPr>
        <w:pStyle w:val="BodyText"/>
        <w:ind w:left="0"/>
        <w:rPr>
          <w:sz w:val="20"/>
        </w:rPr>
      </w:pPr>
    </w:p>
    <w:p w14:paraId="0DA6BCCA" w14:textId="77777777" w:rsidR="005F326E" w:rsidRDefault="005F326E">
      <w:pPr>
        <w:pStyle w:val="BodyText"/>
        <w:ind w:left="0"/>
        <w:rPr>
          <w:sz w:val="20"/>
        </w:rPr>
      </w:pPr>
    </w:p>
    <w:p w14:paraId="50A55B69" w14:textId="77777777" w:rsidR="005F326E" w:rsidRDefault="005F326E">
      <w:pPr>
        <w:pStyle w:val="BodyText"/>
        <w:ind w:left="0"/>
        <w:rPr>
          <w:sz w:val="20"/>
        </w:rPr>
      </w:pPr>
    </w:p>
    <w:p w14:paraId="72B0B6AA" w14:textId="77777777" w:rsidR="005F326E" w:rsidRDefault="005F326E">
      <w:pPr>
        <w:pStyle w:val="BodyText"/>
        <w:ind w:left="0"/>
        <w:rPr>
          <w:sz w:val="20"/>
        </w:rPr>
      </w:pPr>
    </w:p>
    <w:p w14:paraId="005C8AB4" w14:textId="77777777" w:rsidR="005F326E" w:rsidRDefault="005F326E">
      <w:pPr>
        <w:pStyle w:val="BodyText"/>
        <w:ind w:left="0"/>
        <w:rPr>
          <w:sz w:val="21"/>
        </w:rPr>
      </w:pPr>
    </w:p>
    <w:p w14:paraId="7941C0ED" w14:textId="77777777" w:rsidR="005F326E" w:rsidRDefault="00000000">
      <w:pPr>
        <w:tabs>
          <w:tab w:val="left" w:pos="2792"/>
        </w:tabs>
        <w:spacing w:before="126"/>
        <w:ind w:left="173"/>
        <w:rPr>
          <w:sz w:val="12"/>
        </w:rPr>
      </w:pPr>
      <w:r>
        <w:rPr>
          <w:rFonts w:ascii="Arial"/>
          <w:sz w:val="12"/>
        </w:rPr>
        <w:t>11</w:t>
      </w:r>
      <w:r>
        <w:rPr>
          <w:rFonts w:ascii="Arial"/>
          <w:spacing w:val="165"/>
          <w:sz w:val="12"/>
        </w:rPr>
        <w:t xml:space="preserve"> </w:t>
      </w:r>
      <w:r>
        <w:rPr>
          <w:sz w:val="12"/>
          <w:u w:val="single"/>
        </w:rPr>
        <w:tab/>
      </w:r>
    </w:p>
    <w:p w14:paraId="6A934460" w14:textId="77777777" w:rsidR="005F326E" w:rsidRDefault="00000000">
      <w:pPr>
        <w:spacing w:before="134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12</w:t>
      </w:r>
      <w:r>
        <w:rPr>
          <w:rFonts w:ascii="Arial"/>
          <w:spacing w:val="65"/>
          <w:w w:val="110"/>
          <w:sz w:val="12"/>
        </w:rPr>
        <w:t xml:space="preserve">  </w:t>
      </w:r>
      <w:commentRangeStart w:id="0"/>
      <w:commentRangeStart w:id="1"/>
      <w:r>
        <w:rPr>
          <w:w w:val="110"/>
          <w:sz w:val="16"/>
        </w:rPr>
        <w:t>Corresponding</w:t>
      </w:r>
      <w:proofErr w:type="gramEnd"/>
      <w:r>
        <w:rPr>
          <w:spacing w:val="15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author</w:t>
      </w:r>
      <w:commentRangeEnd w:id="0"/>
      <w:r w:rsidR="00A45280">
        <w:rPr>
          <w:rStyle w:val="CommentReference"/>
        </w:rPr>
        <w:commentReference w:id="0"/>
      </w:r>
      <w:commentRangeEnd w:id="1"/>
      <w:r w:rsidR="00431D0F">
        <w:rPr>
          <w:rStyle w:val="CommentReference"/>
        </w:rPr>
        <w:commentReference w:id="1"/>
      </w:r>
      <w:r>
        <w:rPr>
          <w:spacing w:val="-2"/>
          <w:w w:val="110"/>
          <w:sz w:val="16"/>
        </w:rPr>
        <w:t>:</w:t>
      </w:r>
    </w:p>
    <w:p w14:paraId="2EB2FDE7" w14:textId="77777777" w:rsidR="005F326E" w:rsidRDefault="00000000">
      <w:pPr>
        <w:spacing w:before="5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13</w:t>
      </w:r>
      <w:r>
        <w:rPr>
          <w:rFonts w:ascii="Arial"/>
          <w:spacing w:val="65"/>
          <w:w w:val="110"/>
          <w:sz w:val="12"/>
        </w:rPr>
        <w:t xml:space="preserve">  </w:t>
      </w:r>
      <w:r>
        <w:rPr>
          <w:w w:val="110"/>
          <w:sz w:val="16"/>
        </w:rPr>
        <w:t>Nicholas</w:t>
      </w:r>
      <w:proofErr w:type="gramEnd"/>
      <w:r>
        <w:rPr>
          <w:spacing w:val="14"/>
          <w:w w:val="110"/>
          <w:sz w:val="16"/>
        </w:rPr>
        <w:t xml:space="preserve"> </w:t>
      </w:r>
      <w:r>
        <w:rPr>
          <w:w w:val="110"/>
          <w:sz w:val="16"/>
        </w:rPr>
        <w:t>J.</w:t>
      </w:r>
      <w:r>
        <w:rPr>
          <w:spacing w:val="14"/>
          <w:w w:val="110"/>
          <w:sz w:val="16"/>
        </w:rPr>
        <w:t xml:space="preserve"> </w:t>
      </w:r>
      <w:r>
        <w:rPr>
          <w:w w:val="110"/>
          <w:sz w:val="16"/>
        </w:rPr>
        <w:t>Tustison,</w:t>
      </w:r>
      <w:r>
        <w:rPr>
          <w:spacing w:val="13"/>
          <w:w w:val="110"/>
          <w:sz w:val="16"/>
        </w:rPr>
        <w:t xml:space="preserve"> </w:t>
      </w:r>
      <w:r>
        <w:rPr>
          <w:spacing w:val="-5"/>
          <w:w w:val="110"/>
          <w:sz w:val="16"/>
        </w:rPr>
        <w:t>DSc</w:t>
      </w:r>
    </w:p>
    <w:p w14:paraId="23C35765" w14:textId="77777777" w:rsidR="005F326E" w:rsidRDefault="00000000">
      <w:pPr>
        <w:spacing w:before="6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14</w:t>
      </w:r>
      <w:r>
        <w:rPr>
          <w:rFonts w:ascii="Arial"/>
          <w:spacing w:val="68"/>
          <w:w w:val="110"/>
          <w:sz w:val="12"/>
        </w:rPr>
        <w:t xml:space="preserve">  </w:t>
      </w:r>
      <w:r>
        <w:rPr>
          <w:w w:val="110"/>
          <w:sz w:val="16"/>
        </w:rPr>
        <w:t>Department</w:t>
      </w:r>
      <w:proofErr w:type="gramEnd"/>
      <w:r>
        <w:rPr>
          <w:spacing w:val="18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16"/>
          <w:w w:val="110"/>
          <w:sz w:val="16"/>
        </w:rPr>
        <w:t xml:space="preserve"> </w:t>
      </w:r>
      <w:r>
        <w:rPr>
          <w:w w:val="110"/>
          <w:sz w:val="16"/>
        </w:rPr>
        <w:t>Radiology</w:t>
      </w:r>
      <w:r>
        <w:rPr>
          <w:spacing w:val="17"/>
          <w:w w:val="110"/>
          <w:sz w:val="16"/>
        </w:rPr>
        <w:t xml:space="preserve"> </w:t>
      </w:r>
      <w:r>
        <w:rPr>
          <w:w w:val="110"/>
          <w:sz w:val="16"/>
        </w:rPr>
        <w:t>and</w:t>
      </w:r>
      <w:r>
        <w:rPr>
          <w:spacing w:val="17"/>
          <w:w w:val="110"/>
          <w:sz w:val="16"/>
        </w:rPr>
        <w:t xml:space="preserve"> </w:t>
      </w:r>
      <w:r>
        <w:rPr>
          <w:w w:val="110"/>
          <w:sz w:val="16"/>
        </w:rPr>
        <w:t>Medical</w:t>
      </w:r>
      <w:r>
        <w:rPr>
          <w:spacing w:val="1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Imaging</w:t>
      </w:r>
    </w:p>
    <w:p w14:paraId="17FC7451" w14:textId="77777777" w:rsidR="005F326E" w:rsidRDefault="00000000">
      <w:pPr>
        <w:spacing w:before="5"/>
        <w:ind w:left="173"/>
        <w:rPr>
          <w:sz w:val="16"/>
        </w:rPr>
      </w:pPr>
      <w:proofErr w:type="gramStart"/>
      <w:r>
        <w:rPr>
          <w:rFonts w:ascii="Arial"/>
          <w:w w:val="110"/>
          <w:sz w:val="12"/>
        </w:rPr>
        <w:t>15</w:t>
      </w:r>
      <w:r>
        <w:rPr>
          <w:rFonts w:ascii="Arial"/>
          <w:spacing w:val="54"/>
          <w:w w:val="110"/>
          <w:sz w:val="12"/>
        </w:rPr>
        <w:t xml:space="preserve">  </w:t>
      </w:r>
      <w:r>
        <w:rPr>
          <w:w w:val="110"/>
          <w:sz w:val="16"/>
        </w:rPr>
        <w:t>University</w:t>
      </w:r>
      <w:proofErr w:type="gramEnd"/>
      <w:r>
        <w:rPr>
          <w:spacing w:val="9"/>
          <w:w w:val="110"/>
          <w:sz w:val="16"/>
        </w:rPr>
        <w:t xml:space="preserve"> </w:t>
      </w:r>
      <w:r>
        <w:rPr>
          <w:w w:val="110"/>
          <w:sz w:val="16"/>
        </w:rPr>
        <w:t>of</w:t>
      </w:r>
      <w:r>
        <w:rPr>
          <w:spacing w:val="7"/>
          <w:w w:val="110"/>
          <w:sz w:val="16"/>
        </w:rPr>
        <w:t xml:space="preserve"> </w:t>
      </w:r>
      <w:r>
        <w:rPr>
          <w:spacing w:val="-2"/>
          <w:w w:val="110"/>
          <w:sz w:val="16"/>
        </w:rPr>
        <w:t>Virginia</w:t>
      </w:r>
    </w:p>
    <w:p w14:paraId="4B070ADC" w14:textId="77777777" w:rsidR="005F326E" w:rsidRDefault="00000000">
      <w:pPr>
        <w:spacing w:before="5"/>
        <w:ind w:left="173"/>
        <w:rPr>
          <w:sz w:val="16"/>
        </w:rPr>
      </w:pPr>
      <w:r>
        <w:rPr>
          <w:rFonts w:ascii="Arial"/>
          <w:w w:val="110"/>
          <w:sz w:val="12"/>
        </w:rPr>
        <w:t>16</w:t>
      </w:r>
      <w:r>
        <w:rPr>
          <w:rFonts w:ascii="Arial"/>
          <w:spacing w:val="52"/>
          <w:w w:val="110"/>
          <w:sz w:val="12"/>
        </w:rPr>
        <w:t xml:space="preserve">  </w:t>
      </w:r>
      <w:hyperlink r:id="rId9">
        <w:r>
          <w:rPr>
            <w:color w:val="0000FF"/>
            <w:spacing w:val="-2"/>
            <w:w w:val="110"/>
            <w:sz w:val="16"/>
          </w:rPr>
          <w:t>ntustison@virginia.edu</w:t>
        </w:r>
      </w:hyperlink>
    </w:p>
    <w:p w14:paraId="6838860B" w14:textId="77777777" w:rsidR="005F326E" w:rsidRDefault="005F326E">
      <w:pPr>
        <w:rPr>
          <w:sz w:val="16"/>
        </w:rPr>
        <w:sectPr w:rsidR="005F326E" w:rsidSect="00EE5EAC">
          <w:type w:val="continuous"/>
          <w:pgSz w:w="12240" w:h="15840"/>
          <w:pgMar w:top="1460" w:right="0" w:bottom="280" w:left="940" w:header="720" w:footer="720" w:gutter="0"/>
          <w:cols w:space="720"/>
        </w:sectPr>
      </w:pPr>
    </w:p>
    <w:p w14:paraId="5B7B31F4" w14:textId="77777777" w:rsidR="005F326E" w:rsidRDefault="00000000">
      <w:pPr>
        <w:spacing w:before="161"/>
        <w:ind w:left="173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17</w:t>
      </w:r>
      <w:r>
        <w:rPr>
          <w:rFonts w:ascii="Arial"/>
          <w:spacing w:val="141"/>
          <w:w w:val="110"/>
          <w:sz w:val="12"/>
        </w:rPr>
        <w:t xml:space="preserve"> </w:t>
      </w:r>
      <w:bookmarkStart w:id="2" w:name="Abstract"/>
      <w:bookmarkEnd w:id="2"/>
      <w:r>
        <w:rPr>
          <w:b/>
          <w:spacing w:val="-2"/>
          <w:w w:val="110"/>
          <w:sz w:val="34"/>
        </w:rPr>
        <w:t>Abstract</w:t>
      </w:r>
    </w:p>
    <w:p w14:paraId="2038554E" w14:textId="77777777" w:rsidR="005F326E" w:rsidRDefault="005F326E">
      <w:pPr>
        <w:pStyle w:val="BodyText"/>
        <w:ind w:left="0"/>
        <w:rPr>
          <w:b/>
          <w:sz w:val="20"/>
        </w:rPr>
      </w:pPr>
    </w:p>
    <w:p w14:paraId="2C2D47E3" w14:textId="77777777" w:rsidR="005F326E" w:rsidRDefault="00000000">
      <w:pPr>
        <w:pStyle w:val="BodyText"/>
        <w:spacing w:before="262"/>
        <w:ind w:left="173"/>
      </w:pPr>
      <w:proofErr w:type="gramStart"/>
      <w:r>
        <w:rPr>
          <w:rFonts w:ascii="Arial"/>
          <w:w w:val="105"/>
          <w:sz w:val="12"/>
        </w:rPr>
        <w:t>18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Precision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mapping</w:t>
      </w:r>
      <w:r>
        <w:rPr>
          <w:spacing w:val="13"/>
          <w:w w:val="105"/>
        </w:rPr>
        <w:t xml:space="preserve"> </w:t>
      </w:r>
      <w:r>
        <w:rPr>
          <w:w w:val="105"/>
        </w:rPr>
        <w:t>techniques</w:t>
      </w:r>
      <w:r>
        <w:rPr>
          <w:spacing w:val="14"/>
          <w:w w:val="105"/>
        </w:rPr>
        <w:t xml:space="preserve"> </w:t>
      </w:r>
      <w:r>
        <w:rPr>
          <w:w w:val="105"/>
        </w:rPr>
        <w:t>coupled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high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w w:val="105"/>
        </w:rPr>
        <w:t>acquisition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mouse</w:t>
      </w:r>
    </w:p>
    <w:p w14:paraId="602B8BEE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19</w:t>
      </w:r>
      <w:r>
        <w:rPr>
          <w:rFonts w:ascii="Arial"/>
          <w:spacing w:val="69"/>
          <w:w w:val="105"/>
          <w:sz w:val="12"/>
        </w:rPr>
        <w:t xml:space="preserve">  </w:t>
      </w:r>
      <w:r>
        <w:rPr>
          <w:w w:val="105"/>
        </w:rPr>
        <w:t>brain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permit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spatial</w:t>
      </w:r>
      <w:r>
        <w:rPr>
          <w:spacing w:val="14"/>
          <w:w w:val="105"/>
        </w:rPr>
        <w:t xml:space="preserve"> </w:t>
      </w:r>
      <w:r>
        <w:rPr>
          <w:w w:val="105"/>
        </w:rPr>
        <w:t>organization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gene</w:t>
      </w:r>
      <w:r>
        <w:rPr>
          <w:spacing w:val="15"/>
          <w:w w:val="105"/>
        </w:rPr>
        <w:t xml:space="preserve"> </w:t>
      </w:r>
      <w:r>
        <w:rPr>
          <w:w w:val="105"/>
        </w:rPr>
        <w:t>activity</w:t>
      </w:r>
      <w:r>
        <w:rPr>
          <w:spacing w:val="14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their</w:t>
      </w:r>
      <w:r>
        <w:rPr>
          <w:spacing w:val="14"/>
          <w:w w:val="105"/>
        </w:rPr>
        <w:t xml:space="preserve"> </w:t>
      </w:r>
      <w:r>
        <w:rPr>
          <w:w w:val="105"/>
        </w:rPr>
        <w:t>mutual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2"/>
          <w:w w:val="105"/>
        </w:rPr>
        <w:t>interac</w:t>
      </w:r>
      <w:proofErr w:type="spellEnd"/>
      <w:r>
        <w:rPr>
          <w:spacing w:val="-2"/>
          <w:w w:val="105"/>
        </w:rPr>
        <w:t>-</w:t>
      </w:r>
    </w:p>
    <w:p w14:paraId="01A419B5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20</w:t>
      </w:r>
      <w:r>
        <w:rPr>
          <w:rFonts w:ascii="Arial"/>
          <w:spacing w:val="58"/>
          <w:w w:val="105"/>
          <w:sz w:val="12"/>
        </w:rPr>
        <w:t xml:space="preserve">  </w:t>
      </w:r>
      <w:proofErr w:type="spellStart"/>
      <w:r>
        <w:rPr>
          <w:w w:val="105"/>
        </w:rPr>
        <w:t>tion</w:t>
      </w:r>
      <w:proofErr w:type="spellEnd"/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comprehensive</w:t>
      </w:r>
      <w:r>
        <w:rPr>
          <w:spacing w:val="22"/>
          <w:w w:val="105"/>
        </w:rPr>
        <w:t xml:space="preserve"> </w:t>
      </w:r>
      <w:r>
        <w:rPr>
          <w:w w:val="105"/>
        </w:rPr>
        <w:t>view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salient</w:t>
      </w:r>
      <w:r>
        <w:rPr>
          <w:spacing w:val="22"/>
          <w:w w:val="105"/>
        </w:rPr>
        <w:t xml:space="preserve"> </w:t>
      </w:r>
      <w:r>
        <w:rPr>
          <w:w w:val="105"/>
        </w:rPr>
        <w:t>structural/functional</w:t>
      </w:r>
      <w:r>
        <w:rPr>
          <w:spacing w:val="22"/>
          <w:w w:val="105"/>
        </w:rPr>
        <w:t xml:space="preserve"> </w:t>
      </w:r>
      <w:r>
        <w:rPr>
          <w:w w:val="105"/>
        </w:rPr>
        <w:t>relationships.</w:t>
      </w:r>
      <w:r>
        <w:rPr>
          <w:spacing w:val="70"/>
          <w:w w:val="105"/>
        </w:rPr>
        <w:t xml:space="preserve"> </w:t>
      </w:r>
      <w:r>
        <w:rPr>
          <w:w w:val="105"/>
        </w:rPr>
        <w:t>Such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research</w:t>
      </w:r>
    </w:p>
    <w:p w14:paraId="0F7AEBFB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21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facilitated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5"/>
          <w:w w:val="105"/>
        </w:rPr>
        <w:t xml:space="preserve"> </w:t>
      </w:r>
      <w:r>
        <w:rPr>
          <w:w w:val="105"/>
        </w:rPr>
        <w:t>standardized</w:t>
      </w:r>
      <w:r>
        <w:rPr>
          <w:spacing w:val="15"/>
          <w:w w:val="105"/>
        </w:rPr>
        <w:t xml:space="preserve"> </w:t>
      </w:r>
      <w:r>
        <w:rPr>
          <w:w w:val="105"/>
        </w:rPr>
        <w:t>anatomical</w:t>
      </w:r>
      <w:r>
        <w:rPr>
          <w:spacing w:val="14"/>
          <w:w w:val="105"/>
        </w:rPr>
        <w:t xml:space="preserve"> </w:t>
      </w:r>
      <w:r>
        <w:rPr>
          <w:w w:val="105"/>
        </w:rPr>
        <w:t>coordinate</w:t>
      </w:r>
      <w:r>
        <w:rPr>
          <w:spacing w:val="15"/>
          <w:w w:val="105"/>
        </w:rPr>
        <w:t xml:space="preserve"> </w:t>
      </w:r>
      <w:r>
        <w:rPr>
          <w:w w:val="105"/>
        </w:rPr>
        <w:t>systems,</w:t>
      </w:r>
      <w:r>
        <w:rPr>
          <w:spacing w:val="17"/>
          <w:w w:val="105"/>
        </w:rPr>
        <w:t xml:space="preserve"> </w:t>
      </w:r>
      <w:r>
        <w:rPr>
          <w:w w:val="105"/>
        </w:rPr>
        <w:t>such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well-known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Allen</w:t>
      </w:r>
    </w:p>
    <w:p w14:paraId="79BBAAA3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22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Common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Coordinate</w:t>
      </w:r>
      <w:r>
        <w:rPr>
          <w:spacing w:val="37"/>
          <w:w w:val="105"/>
        </w:rPr>
        <w:t xml:space="preserve"> </w:t>
      </w:r>
      <w:r>
        <w:rPr>
          <w:w w:val="105"/>
        </w:rPr>
        <w:t>Framework</w:t>
      </w:r>
      <w:r>
        <w:rPr>
          <w:spacing w:val="37"/>
          <w:w w:val="105"/>
        </w:rPr>
        <w:t xml:space="preserve"> </w:t>
      </w:r>
      <w:r>
        <w:rPr>
          <w:w w:val="105"/>
        </w:rPr>
        <w:t>(AllenCCFv3),</w:t>
      </w:r>
      <w:r>
        <w:rPr>
          <w:spacing w:val="44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ability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spatially</w:t>
      </w:r>
      <w:r>
        <w:rPr>
          <w:spacing w:val="37"/>
          <w:w w:val="105"/>
        </w:rPr>
        <w:t xml:space="preserve"> </w:t>
      </w:r>
      <w:r>
        <w:rPr>
          <w:w w:val="105"/>
        </w:rPr>
        <w:t>map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such</w:t>
      </w:r>
    </w:p>
    <w:p w14:paraId="2F8E2C3C" w14:textId="77777777" w:rsidR="005F326E" w:rsidRDefault="00000000">
      <w:pPr>
        <w:pStyle w:val="BodyText"/>
        <w:tabs>
          <w:tab w:val="left" w:pos="2831"/>
        </w:tabs>
        <w:spacing w:before="157"/>
        <w:ind w:left="173"/>
      </w:pPr>
      <w:proofErr w:type="gramStart"/>
      <w:r>
        <w:rPr>
          <w:rFonts w:ascii="Arial"/>
          <w:w w:val="105"/>
          <w:sz w:val="12"/>
        </w:rPr>
        <w:t>23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standardized</w:t>
      </w:r>
      <w:proofErr w:type="gramEnd"/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spaces.</w:t>
      </w:r>
      <w:r>
        <w:tab/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Advanced</w:t>
      </w:r>
      <w:r>
        <w:rPr>
          <w:spacing w:val="37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36"/>
          <w:w w:val="105"/>
        </w:rPr>
        <w:t xml:space="preserve"> </w:t>
      </w:r>
      <w:r>
        <w:rPr>
          <w:w w:val="105"/>
        </w:rPr>
        <w:t>Tools</w:t>
      </w:r>
      <w:r>
        <w:rPr>
          <w:spacing w:val="37"/>
          <w:w w:val="105"/>
        </w:rPr>
        <w:t xml:space="preserve"> </w:t>
      </w:r>
      <w:r>
        <w:rPr>
          <w:w w:val="105"/>
        </w:rPr>
        <w:t>Ecosystem</w:t>
      </w:r>
      <w:r>
        <w:rPr>
          <w:spacing w:val="37"/>
          <w:w w:val="105"/>
        </w:rPr>
        <w:t xml:space="preserve"> </w:t>
      </w:r>
      <w:r>
        <w:rPr>
          <w:w w:val="105"/>
        </w:rPr>
        <w:t>is</w:t>
      </w:r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comprehensive</w:t>
      </w:r>
    </w:p>
    <w:p w14:paraId="7C43C30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24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open</w:t>
      </w:r>
      <w:proofErr w:type="gramEnd"/>
      <w:r>
        <w:rPr>
          <w:w w:val="105"/>
        </w:rPr>
        <w:t>-source</w:t>
      </w:r>
      <w:r>
        <w:rPr>
          <w:spacing w:val="7"/>
          <w:w w:val="105"/>
        </w:rPr>
        <w:t xml:space="preserve"> </w:t>
      </w:r>
      <w:r>
        <w:rPr>
          <w:w w:val="105"/>
        </w:rPr>
        <w:t>software</w:t>
      </w:r>
      <w:r>
        <w:rPr>
          <w:spacing w:val="7"/>
          <w:w w:val="105"/>
        </w:rPr>
        <w:t xml:space="preserve"> </w:t>
      </w:r>
      <w:r>
        <w:rPr>
          <w:w w:val="105"/>
        </w:rPr>
        <w:t>toolkit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generalized</w:t>
      </w:r>
      <w:r>
        <w:rPr>
          <w:spacing w:val="7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7"/>
          <w:w w:val="105"/>
        </w:rPr>
        <w:t xml:space="preserve"> </w:t>
      </w:r>
      <w:r>
        <w:rPr>
          <w:w w:val="105"/>
        </w:rPr>
        <w:t>imaging</w:t>
      </w:r>
      <w:r>
        <w:rPr>
          <w:spacing w:val="7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proofErr w:type="spellStart"/>
      <w:r>
        <w:rPr>
          <w:spacing w:val="-4"/>
          <w:w w:val="105"/>
        </w:rPr>
        <w:t>mul</w:t>
      </w:r>
      <w:proofErr w:type="spellEnd"/>
      <w:r>
        <w:rPr>
          <w:spacing w:val="-4"/>
          <w:w w:val="105"/>
        </w:rPr>
        <w:t>-</w:t>
      </w:r>
    </w:p>
    <w:p w14:paraId="4E9CC299" w14:textId="77777777" w:rsidR="005F326E" w:rsidRDefault="00000000">
      <w:pPr>
        <w:pStyle w:val="BodyText"/>
        <w:tabs>
          <w:tab w:val="left" w:pos="6234"/>
        </w:tabs>
        <w:spacing w:before="157"/>
        <w:ind w:left="173"/>
      </w:pPr>
      <w:proofErr w:type="gramStart"/>
      <w:r>
        <w:rPr>
          <w:rFonts w:ascii="Arial"/>
          <w:w w:val="105"/>
          <w:sz w:val="12"/>
        </w:rPr>
        <w:t>25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tiple</w:t>
      </w:r>
      <w:proofErr w:type="gramEnd"/>
      <w:r>
        <w:rPr>
          <w:spacing w:val="49"/>
          <w:w w:val="105"/>
        </w:rPr>
        <w:t xml:space="preserve"> </w:t>
      </w:r>
      <w:r>
        <w:rPr>
          <w:w w:val="105"/>
        </w:rPr>
        <w:t>organ</w:t>
      </w:r>
      <w:r>
        <w:rPr>
          <w:spacing w:val="48"/>
          <w:w w:val="105"/>
        </w:rPr>
        <w:t xml:space="preserve"> </w:t>
      </w:r>
      <w:r>
        <w:rPr>
          <w:w w:val="105"/>
        </w:rPr>
        <w:t>systems,</w:t>
      </w:r>
      <w:r>
        <w:rPr>
          <w:spacing w:val="56"/>
          <w:w w:val="105"/>
        </w:rPr>
        <w:t xml:space="preserve"> </w:t>
      </w:r>
      <w:r>
        <w:rPr>
          <w:w w:val="105"/>
        </w:rPr>
        <w:t>modalities,</w:t>
      </w:r>
      <w:r>
        <w:rPr>
          <w:spacing w:val="55"/>
          <w:w w:val="105"/>
        </w:rPr>
        <w:t xml:space="preserve"> </w:t>
      </w:r>
      <w:r>
        <w:rPr>
          <w:w w:val="105"/>
        </w:rPr>
        <w:t>and</w:t>
      </w:r>
      <w:r>
        <w:rPr>
          <w:spacing w:val="48"/>
          <w:w w:val="105"/>
        </w:rPr>
        <w:t xml:space="preserve"> </w:t>
      </w:r>
      <w:r>
        <w:rPr>
          <w:w w:val="105"/>
        </w:rPr>
        <w:t>animal</w:t>
      </w:r>
      <w:r>
        <w:rPr>
          <w:spacing w:val="47"/>
          <w:w w:val="105"/>
        </w:rPr>
        <w:t xml:space="preserve"> </w:t>
      </w:r>
      <w:r>
        <w:rPr>
          <w:spacing w:val="-2"/>
          <w:w w:val="105"/>
        </w:rPr>
        <w:t>species.</w:t>
      </w:r>
      <w:r>
        <w:tab/>
      </w:r>
      <w:r>
        <w:rPr>
          <w:w w:val="105"/>
        </w:rPr>
        <w:t>Herein,</w:t>
      </w:r>
      <w:r>
        <w:rPr>
          <w:spacing w:val="60"/>
          <w:w w:val="105"/>
        </w:rPr>
        <w:t xml:space="preserve"> </w:t>
      </w:r>
      <w:r>
        <w:rPr>
          <w:w w:val="105"/>
        </w:rPr>
        <w:t>we</w:t>
      </w:r>
      <w:r>
        <w:rPr>
          <w:spacing w:val="51"/>
          <w:w w:val="105"/>
        </w:rPr>
        <w:t xml:space="preserve"> </w:t>
      </w:r>
      <w:r>
        <w:rPr>
          <w:w w:val="105"/>
        </w:rPr>
        <w:t>illustrate</w:t>
      </w:r>
      <w:r>
        <w:rPr>
          <w:spacing w:val="51"/>
          <w:w w:val="105"/>
        </w:rPr>
        <w:t xml:space="preserve"> </w:t>
      </w:r>
      <w:r>
        <w:rPr>
          <w:w w:val="105"/>
        </w:rPr>
        <w:t>the</w:t>
      </w:r>
      <w:r>
        <w:rPr>
          <w:spacing w:val="51"/>
          <w:w w:val="105"/>
        </w:rPr>
        <w:t xml:space="preserve"> </w:t>
      </w:r>
      <w:r>
        <w:rPr>
          <w:w w:val="105"/>
        </w:rPr>
        <w:t>utility</w:t>
      </w:r>
      <w:r>
        <w:rPr>
          <w:spacing w:val="51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6EE23B2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26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for</w:t>
      </w:r>
      <w:r>
        <w:rPr>
          <w:spacing w:val="39"/>
          <w:w w:val="105"/>
        </w:rPr>
        <w:t xml:space="preserve"> </w:t>
      </w:r>
      <w:r>
        <w:rPr>
          <w:w w:val="105"/>
        </w:rPr>
        <w:t>generating</w:t>
      </w:r>
      <w:r>
        <w:rPr>
          <w:spacing w:val="38"/>
          <w:w w:val="105"/>
        </w:rPr>
        <w:t xml:space="preserve"> </w:t>
      </w:r>
      <w:r>
        <w:rPr>
          <w:w w:val="105"/>
        </w:rPr>
        <w:t>precision</w:t>
      </w:r>
      <w:r>
        <w:rPr>
          <w:spacing w:val="39"/>
          <w:w w:val="105"/>
        </w:rPr>
        <w:t xml:space="preserve"> </w:t>
      </w:r>
      <w:r>
        <w:rPr>
          <w:w w:val="105"/>
        </w:rPr>
        <w:t>spatial</w:t>
      </w:r>
      <w:r>
        <w:rPr>
          <w:spacing w:val="39"/>
          <w:w w:val="105"/>
        </w:rPr>
        <w:t xml:space="preserve"> </w:t>
      </w:r>
      <w:r>
        <w:rPr>
          <w:w w:val="105"/>
        </w:rPr>
        <w:t>mappings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mouse</w:t>
      </w:r>
      <w:r>
        <w:rPr>
          <w:spacing w:val="39"/>
          <w:w w:val="105"/>
        </w:rPr>
        <w:t xml:space="preserve"> </w:t>
      </w:r>
      <w:r>
        <w:rPr>
          <w:w w:val="105"/>
        </w:rPr>
        <w:t>brain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potential</w:t>
      </w:r>
      <w:r>
        <w:rPr>
          <w:spacing w:val="38"/>
          <w:w w:val="105"/>
        </w:rPr>
        <w:t xml:space="preserve"> </w:t>
      </w:r>
      <w:r>
        <w:rPr>
          <w:spacing w:val="-4"/>
          <w:w w:val="105"/>
        </w:rPr>
        <w:t>sub-</w:t>
      </w:r>
    </w:p>
    <w:p w14:paraId="780328C4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sz w:val="12"/>
        </w:rPr>
        <w:t>27</w:t>
      </w:r>
      <w:r>
        <w:rPr>
          <w:rFonts w:ascii="Arial"/>
          <w:spacing w:val="65"/>
          <w:w w:val="150"/>
          <w:sz w:val="12"/>
        </w:rPr>
        <w:t xml:space="preserve">  </w:t>
      </w:r>
      <w:r>
        <w:t>sequent</w:t>
      </w:r>
      <w:proofErr w:type="gramEnd"/>
      <w:r>
        <w:rPr>
          <w:spacing w:val="68"/>
        </w:rPr>
        <w:t xml:space="preserve"> </w:t>
      </w:r>
      <w:r>
        <w:t>quantitation.</w:t>
      </w:r>
      <w:r>
        <w:rPr>
          <w:spacing w:val="54"/>
        </w:rPr>
        <w:t xml:space="preserve">  </w:t>
      </w:r>
      <w:r>
        <w:t>We</w:t>
      </w:r>
      <w:r>
        <w:rPr>
          <w:spacing w:val="68"/>
        </w:rPr>
        <w:t xml:space="preserve"> </w:t>
      </w:r>
      <w:r>
        <w:t>describe</w:t>
      </w:r>
      <w:r>
        <w:rPr>
          <w:spacing w:val="67"/>
        </w:rPr>
        <w:t xml:space="preserve"> </w:t>
      </w:r>
      <w:proofErr w:type="spellStart"/>
      <w:r>
        <w:t>ANTsX</w:t>
      </w:r>
      <w:proofErr w:type="spellEnd"/>
      <w:r>
        <w:t>-based</w:t>
      </w:r>
      <w:r>
        <w:rPr>
          <w:spacing w:val="67"/>
        </w:rPr>
        <w:t xml:space="preserve"> </w:t>
      </w:r>
      <w:r>
        <w:t>workflows</w:t>
      </w:r>
      <w:r>
        <w:rPr>
          <w:spacing w:val="67"/>
        </w:rPr>
        <w:t xml:space="preserve"> </w:t>
      </w:r>
      <w:r>
        <w:t>for</w:t>
      </w:r>
      <w:r>
        <w:rPr>
          <w:spacing w:val="68"/>
        </w:rPr>
        <w:t xml:space="preserve"> </w:t>
      </w:r>
      <w:r>
        <w:t>mapping</w:t>
      </w:r>
      <w:r>
        <w:rPr>
          <w:spacing w:val="67"/>
        </w:rPr>
        <w:t xml:space="preserve"> </w:t>
      </w:r>
      <w:r>
        <w:t>domain-</w:t>
      </w:r>
      <w:proofErr w:type="gramStart"/>
      <w:r>
        <w:rPr>
          <w:spacing w:val="-2"/>
        </w:rPr>
        <w:t>specific</w:t>
      </w:r>
      <w:proofErr w:type="gramEnd"/>
    </w:p>
    <w:p w14:paraId="2C3FE7D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28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data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AllenCCFv3</w:t>
      </w:r>
      <w:r>
        <w:rPr>
          <w:spacing w:val="30"/>
          <w:w w:val="105"/>
        </w:rPr>
        <w:t xml:space="preserve"> </w:t>
      </w:r>
      <w:r>
        <w:rPr>
          <w:w w:val="105"/>
        </w:rPr>
        <w:t>accounting</w:t>
      </w:r>
      <w:r>
        <w:rPr>
          <w:spacing w:val="30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w w:val="105"/>
        </w:rPr>
        <w:t>common</w:t>
      </w:r>
      <w:r>
        <w:rPr>
          <w:spacing w:val="30"/>
          <w:w w:val="105"/>
        </w:rPr>
        <w:t xml:space="preserve"> </w:t>
      </w:r>
      <w:r>
        <w:rPr>
          <w:w w:val="105"/>
        </w:rPr>
        <w:t>artefacts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other</w:t>
      </w:r>
      <w:r>
        <w:rPr>
          <w:spacing w:val="30"/>
          <w:w w:val="105"/>
        </w:rPr>
        <w:t xml:space="preserve"> </w:t>
      </w:r>
      <w:r>
        <w:rPr>
          <w:w w:val="105"/>
        </w:rPr>
        <w:t>confounds.</w:t>
      </w:r>
      <w:r>
        <w:rPr>
          <w:spacing w:val="68"/>
          <w:w w:val="150"/>
        </w:rPr>
        <w:t xml:space="preserve"> </w:t>
      </w:r>
      <w:r>
        <w:rPr>
          <w:spacing w:val="-4"/>
          <w:w w:val="105"/>
        </w:rPr>
        <w:t>Novel</w:t>
      </w:r>
    </w:p>
    <w:p w14:paraId="2AAE91C1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29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contributions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include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velocity</w:t>
      </w:r>
      <w:r>
        <w:rPr>
          <w:spacing w:val="28"/>
          <w:w w:val="105"/>
        </w:rPr>
        <w:t xml:space="preserve"> </w:t>
      </w:r>
      <w:r>
        <w:rPr>
          <w:w w:val="105"/>
        </w:rPr>
        <w:t>flow-based</w:t>
      </w:r>
      <w:r>
        <w:rPr>
          <w:spacing w:val="27"/>
          <w:w w:val="105"/>
        </w:rPr>
        <w:t xml:space="preserve"> </w:t>
      </w:r>
      <w:r>
        <w:rPr>
          <w:w w:val="105"/>
        </w:rPr>
        <w:t>mapping</w:t>
      </w:r>
      <w:r>
        <w:rPr>
          <w:spacing w:val="27"/>
          <w:w w:val="105"/>
        </w:rPr>
        <w:t xml:space="preserve"> </w:t>
      </w:r>
      <w:r>
        <w:rPr>
          <w:w w:val="105"/>
        </w:rPr>
        <w:t>spanning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61A60C0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spatiotemporal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domain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33"/>
          <w:w w:val="105"/>
        </w:rPr>
        <w:t xml:space="preserve"> </w:t>
      </w:r>
      <w:r>
        <w:rPr>
          <w:w w:val="105"/>
        </w:rPr>
        <w:t>trajectory</w:t>
      </w:r>
      <w:r>
        <w:rPr>
          <w:spacing w:val="33"/>
          <w:w w:val="105"/>
        </w:rPr>
        <w:t xml:space="preserve"> </w:t>
      </w:r>
      <w:r>
        <w:rPr>
          <w:w w:val="105"/>
        </w:rPr>
        <w:t>which</w:t>
      </w:r>
      <w:r>
        <w:rPr>
          <w:spacing w:val="33"/>
          <w:w w:val="105"/>
        </w:rPr>
        <w:t xml:space="preserve"> </w:t>
      </w:r>
      <w:r>
        <w:rPr>
          <w:w w:val="105"/>
        </w:rPr>
        <w:t>we</w:t>
      </w:r>
      <w:r>
        <w:rPr>
          <w:spacing w:val="33"/>
          <w:w w:val="105"/>
        </w:rPr>
        <w:t xml:space="preserve"> </w:t>
      </w:r>
      <w:r>
        <w:rPr>
          <w:w w:val="105"/>
        </w:rPr>
        <w:t>apply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Developmental</w:t>
      </w:r>
    </w:p>
    <w:p w14:paraId="3CFE4BBD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31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Common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Coordinate</w:t>
      </w:r>
      <w:r>
        <w:rPr>
          <w:spacing w:val="-6"/>
          <w:w w:val="105"/>
        </w:rPr>
        <w:t xml:space="preserve"> </w:t>
      </w:r>
      <w:r>
        <w:rPr>
          <w:w w:val="105"/>
        </w:rPr>
        <w:t>Framework.</w:t>
      </w:r>
      <w:r>
        <w:rPr>
          <w:spacing w:val="33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present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5"/>
          <w:w w:val="105"/>
        </w:rPr>
        <w:t xml:space="preserve"> </w:t>
      </w:r>
      <w:r>
        <w:rPr>
          <w:w w:val="105"/>
        </w:rPr>
        <w:t>automated</w:t>
      </w:r>
      <w:r>
        <w:rPr>
          <w:spacing w:val="-5"/>
          <w:w w:val="105"/>
        </w:rPr>
        <w:t xml:space="preserve"> </w:t>
      </w:r>
      <w:r>
        <w:rPr>
          <w:w w:val="105"/>
        </w:rPr>
        <w:t>structural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morpho-</w:t>
      </w:r>
    </w:p>
    <w:p w14:paraId="02AC6F06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32</w:t>
      </w:r>
      <w:r>
        <w:rPr>
          <w:rFonts w:ascii="Arial"/>
          <w:spacing w:val="45"/>
          <w:w w:val="105"/>
          <w:sz w:val="12"/>
        </w:rPr>
        <w:t xml:space="preserve">  </w:t>
      </w:r>
      <w:r>
        <w:rPr>
          <w:w w:val="105"/>
        </w:rPr>
        <w:t>logical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pipeline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determining</w:t>
      </w:r>
      <w:r>
        <w:rPr>
          <w:spacing w:val="-14"/>
          <w:w w:val="105"/>
        </w:rPr>
        <w:t xml:space="preserve"> </w:t>
      </w:r>
      <w:r>
        <w:rPr>
          <w:w w:val="105"/>
        </w:rPr>
        <w:t>volumetric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cortical</w:t>
      </w:r>
      <w:r>
        <w:rPr>
          <w:spacing w:val="-13"/>
          <w:w w:val="105"/>
        </w:rPr>
        <w:t xml:space="preserve"> </w:t>
      </w:r>
      <w:r>
        <w:rPr>
          <w:w w:val="105"/>
        </w:rPr>
        <w:t>thickness</w:t>
      </w:r>
      <w:r>
        <w:rPr>
          <w:spacing w:val="-14"/>
          <w:w w:val="105"/>
        </w:rPr>
        <w:t xml:space="preserve"> </w:t>
      </w:r>
      <w:r>
        <w:rPr>
          <w:w w:val="105"/>
        </w:rPr>
        <w:t>measurements</w:t>
      </w:r>
      <w:r>
        <w:rPr>
          <w:spacing w:val="-13"/>
          <w:w w:val="105"/>
        </w:rPr>
        <w:t xml:space="preserve"> </w:t>
      </w:r>
      <w:r>
        <w:rPr>
          <w:w w:val="105"/>
        </w:rPr>
        <w:t>analogous</w:t>
      </w:r>
      <w:r>
        <w:rPr>
          <w:spacing w:val="-14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2C2BF91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33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pipeline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human</w:t>
      </w:r>
      <w:r>
        <w:rPr>
          <w:spacing w:val="13"/>
          <w:w w:val="105"/>
        </w:rPr>
        <w:t xml:space="preserve"> </w:t>
      </w:r>
      <w:r>
        <w:rPr>
          <w:w w:val="105"/>
        </w:rPr>
        <w:t>neuroanatomical</w:t>
      </w:r>
      <w:r>
        <w:rPr>
          <w:spacing w:val="13"/>
          <w:w w:val="105"/>
        </w:rPr>
        <w:t xml:space="preserve"> </w:t>
      </w:r>
      <w:r>
        <w:rPr>
          <w:w w:val="105"/>
        </w:rPr>
        <w:t>structural</w:t>
      </w:r>
      <w:r>
        <w:rPr>
          <w:spacing w:val="13"/>
          <w:w w:val="105"/>
        </w:rPr>
        <w:t xml:space="preserve"> </w:t>
      </w:r>
      <w:r>
        <w:rPr>
          <w:w w:val="105"/>
        </w:rPr>
        <w:t>morphology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which</w:t>
      </w:r>
    </w:p>
    <w:p w14:paraId="2DFFE53D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34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illustrates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general</w:t>
      </w:r>
      <w:r>
        <w:rPr>
          <w:spacing w:val="7"/>
          <w:w w:val="105"/>
        </w:rPr>
        <w:t xml:space="preserve"> </w:t>
      </w:r>
      <w:r>
        <w:rPr>
          <w:w w:val="105"/>
        </w:rPr>
        <w:t>open-source</w:t>
      </w:r>
      <w:r>
        <w:rPr>
          <w:spacing w:val="8"/>
          <w:w w:val="105"/>
        </w:rPr>
        <w:t xml:space="preserve"> </w:t>
      </w:r>
      <w:r>
        <w:rPr>
          <w:w w:val="105"/>
        </w:rPr>
        <w:t>framework</w:t>
      </w:r>
      <w:r>
        <w:rPr>
          <w:spacing w:val="7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tailored</w:t>
      </w:r>
      <w:r>
        <w:rPr>
          <w:spacing w:val="7"/>
          <w:w w:val="105"/>
        </w:rPr>
        <w:t xml:space="preserve"> </w:t>
      </w:r>
      <w:r>
        <w:rPr>
          <w:w w:val="105"/>
        </w:rPr>
        <w:t>brain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parcellations.</w:t>
      </w:r>
    </w:p>
    <w:p w14:paraId="4D0A25A2" w14:textId="77777777" w:rsidR="005F326E" w:rsidRDefault="005F326E">
      <w:p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195294D7" w14:textId="77777777" w:rsidR="005F326E" w:rsidRDefault="00000000">
      <w:pPr>
        <w:tabs>
          <w:tab w:val="left" w:pos="1080"/>
        </w:tabs>
        <w:spacing w:before="161"/>
        <w:ind w:left="173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35</w:t>
      </w:r>
      <w:r>
        <w:rPr>
          <w:rFonts w:ascii="Arial"/>
          <w:spacing w:val="141"/>
          <w:w w:val="110"/>
          <w:sz w:val="12"/>
        </w:rPr>
        <w:t xml:space="preserve"> </w:t>
      </w:r>
      <w:bookmarkStart w:id="3" w:name="Introduction"/>
      <w:bookmarkEnd w:id="3"/>
      <w:r>
        <w:rPr>
          <w:b/>
          <w:spacing w:val="-10"/>
          <w:w w:val="110"/>
          <w:sz w:val="34"/>
        </w:rPr>
        <w:t>1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Introduction</w:t>
      </w:r>
    </w:p>
    <w:p w14:paraId="1024BF8B" w14:textId="77777777" w:rsidR="005F326E" w:rsidRDefault="005F326E">
      <w:pPr>
        <w:pStyle w:val="BodyText"/>
        <w:ind w:left="0"/>
        <w:rPr>
          <w:b/>
          <w:sz w:val="20"/>
        </w:rPr>
      </w:pPr>
    </w:p>
    <w:p w14:paraId="6CD4FD40" w14:textId="77777777" w:rsidR="005F326E" w:rsidRDefault="00000000">
      <w:pPr>
        <w:pStyle w:val="BodyText"/>
        <w:spacing w:before="262"/>
        <w:ind w:left="173"/>
      </w:pPr>
      <w:proofErr w:type="gramStart"/>
      <w:r>
        <w:rPr>
          <w:rFonts w:ascii="Arial"/>
          <w:w w:val="105"/>
          <w:sz w:val="12"/>
        </w:rPr>
        <w:t>36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Over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past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4"/>
          <w:w w:val="105"/>
        </w:rPr>
        <w:t xml:space="preserve"> </w:t>
      </w:r>
      <w:r>
        <w:rPr>
          <w:w w:val="105"/>
        </w:rPr>
        <w:t>decades</w:t>
      </w:r>
      <w:r>
        <w:rPr>
          <w:spacing w:val="4"/>
          <w:w w:val="105"/>
        </w:rPr>
        <w:t xml:space="preserve"> </w:t>
      </w:r>
      <w:r>
        <w:rPr>
          <w:w w:val="105"/>
        </w:rPr>
        <w:t>there</w:t>
      </w:r>
      <w:r>
        <w:rPr>
          <w:spacing w:val="4"/>
          <w:w w:val="105"/>
        </w:rPr>
        <w:t xml:space="preserve"> </w:t>
      </w:r>
      <w:r>
        <w:rPr>
          <w:w w:val="105"/>
        </w:rPr>
        <w:t>have</w:t>
      </w:r>
      <w:r>
        <w:rPr>
          <w:spacing w:val="5"/>
          <w:w w:val="105"/>
        </w:rPr>
        <w:t xml:space="preserve"> </w:t>
      </w:r>
      <w:r>
        <w:rPr>
          <w:w w:val="105"/>
        </w:rPr>
        <w:t>been</w:t>
      </w:r>
      <w:r>
        <w:rPr>
          <w:spacing w:val="4"/>
          <w:w w:val="105"/>
        </w:rPr>
        <w:t xml:space="preserve"> </w:t>
      </w:r>
      <w:r>
        <w:rPr>
          <w:w w:val="105"/>
        </w:rPr>
        <w:t>significant</w:t>
      </w:r>
      <w:r>
        <w:rPr>
          <w:spacing w:val="4"/>
          <w:w w:val="105"/>
        </w:rPr>
        <w:t xml:space="preserve"> </w:t>
      </w:r>
      <w:r>
        <w:rPr>
          <w:w w:val="105"/>
        </w:rPr>
        <w:t>advancements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mesoscopic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42048493" w14:textId="77777777" w:rsidR="005F326E" w:rsidRDefault="00000000">
      <w:pPr>
        <w:pStyle w:val="BodyText"/>
        <w:spacing w:before="143"/>
        <w:ind w:left="173"/>
        <w:rPr>
          <w:sz w:val="16"/>
        </w:rPr>
      </w:pPr>
      <w:proofErr w:type="gramStart"/>
      <w:r>
        <w:rPr>
          <w:rFonts w:ascii="Arial"/>
          <w:w w:val="105"/>
          <w:sz w:val="12"/>
        </w:rPr>
        <w:t>37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w w:val="105"/>
        </w:rPr>
        <w:t>brain.</w:t>
      </w:r>
      <w:r>
        <w:rPr>
          <w:spacing w:val="57"/>
          <w:w w:val="150"/>
        </w:rPr>
        <w:t xml:space="preserve"> </w:t>
      </w:r>
      <w:r>
        <w:rPr>
          <w:w w:val="105"/>
        </w:rPr>
        <w:t>It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currently</w:t>
      </w:r>
      <w:r>
        <w:rPr>
          <w:spacing w:val="26"/>
          <w:w w:val="105"/>
        </w:rPr>
        <w:t xml:space="preserve"> </w:t>
      </w:r>
      <w:r>
        <w:rPr>
          <w:w w:val="105"/>
        </w:rPr>
        <w:t>possible</w:t>
      </w:r>
      <w:r>
        <w:rPr>
          <w:spacing w:val="26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track</w:t>
      </w:r>
      <w:r>
        <w:rPr>
          <w:spacing w:val="26"/>
          <w:w w:val="105"/>
        </w:rPr>
        <w:t xml:space="preserve"> </w:t>
      </w:r>
      <w:r>
        <w:rPr>
          <w:w w:val="105"/>
        </w:rPr>
        <w:t>single</w:t>
      </w:r>
      <w:r>
        <w:rPr>
          <w:spacing w:val="26"/>
          <w:w w:val="105"/>
        </w:rPr>
        <w:t xml:space="preserve"> </w:t>
      </w:r>
      <w:r>
        <w:rPr>
          <w:w w:val="105"/>
        </w:rPr>
        <w:t>cell</w:t>
      </w:r>
      <w:r>
        <w:rPr>
          <w:spacing w:val="26"/>
          <w:w w:val="105"/>
        </w:rPr>
        <w:t xml:space="preserve"> </w:t>
      </w:r>
      <w:r>
        <w:rPr>
          <w:w w:val="105"/>
        </w:rPr>
        <w:t>neurons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brains,</w:t>
      </w:r>
      <w:proofErr w:type="gramStart"/>
      <w:r>
        <w:rPr>
          <w:spacing w:val="-2"/>
          <w:w w:val="105"/>
          <w:position w:val="9"/>
          <w:sz w:val="16"/>
        </w:rPr>
        <w:t>1</w:t>
      </w:r>
      <w:proofErr w:type="gramEnd"/>
    </w:p>
    <w:p w14:paraId="425ECCB3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38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observe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whole</w:t>
      </w:r>
      <w:r>
        <w:rPr>
          <w:spacing w:val="4"/>
          <w:w w:val="105"/>
        </w:rPr>
        <w:t xml:space="preserve"> </w:t>
      </w:r>
      <w:r>
        <w:rPr>
          <w:w w:val="105"/>
        </w:rPr>
        <w:t>brain</w:t>
      </w:r>
      <w:r>
        <w:rPr>
          <w:spacing w:val="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"/>
          <w:w w:val="105"/>
        </w:rPr>
        <w:t xml:space="preserve"> </w:t>
      </w:r>
      <w:r>
        <w:rPr>
          <w:w w:val="105"/>
        </w:rPr>
        <w:t>changes</w:t>
      </w:r>
      <w:r>
        <w:rPr>
          <w:spacing w:val="3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cellular</w:t>
      </w:r>
      <w:r>
        <w:rPr>
          <w:spacing w:val="4"/>
          <w:w w:val="105"/>
        </w:rPr>
        <w:t xml:space="preserve"> </w:t>
      </w:r>
      <w:r>
        <w:rPr>
          <w:w w:val="105"/>
        </w:rPr>
        <w:t>level,</w:t>
      </w:r>
      <w:r>
        <w:rPr>
          <w:w w:val="105"/>
          <w:position w:val="9"/>
          <w:sz w:val="16"/>
        </w:rPr>
        <w:t>2</w:t>
      </w:r>
      <w:r>
        <w:rPr>
          <w:spacing w:val="33"/>
          <w:w w:val="105"/>
          <w:position w:val="9"/>
          <w:sz w:val="16"/>
        </w:rPr>
        <w:t xml:space="preserve"> </w:t>
      </w:r>
      <w:r>
        <w:rPr>
          <w:w w:val="105"/>
        </w:rPr>
        <w:t>associate</w:t>
      </w:r>
      <w:r>
        <w:rPr>
          <w:spacing w:val="3"/>
          <w:w w:val="105"/>
        </w:rPr>
        <w:t xml:space="preserve"> </w:t>
      </w:r>
      <w:r>
        <w:rPr>
          <w:w w:val="105"/>
        </w:rPr>
        <w:t>brain</w:t>
      </w:r>
      <w:r>
        <w:rPr>
          <w:spacing w:val="4"/>
          <w:w w:val="105"/>
        </w:rPr>
        <w:t xml:space="preserve"> </w:t>
      </w:r>
      <w:r>
        <w:rPr>
          <w:w w:val="105"/>
        </w:rPr>
        <w:t>regions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49DFCBF0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39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tissues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with</w:t>
      </w:r>
      <w:r>
        <w:rPr>
          <w:spacing w:val="10"/>
          <w:w w:val="105"/>
        </w:rPr>
        <w:t xml:space="preserve"> </w:t>
      </w:r>
      <w:r>
        <w:rPr>
          <w:w w:val="105"/>
        </w:rPr>
        <w:t>their</w:t>
      </w:r>
      <w:r>
        <w:rPr>
          <w:spacing w:val="10"/>
          <w:w w:val="105"/>
        </w:rPr>
        <w:t xml:space="preserve"> </w:t>
      </w:r>
      <w:r>
        <w:rPr>
          <w:w w:val="105"/>
        </w:rPr>
        <w:t>genetic</w:t>
      </w:r>
      <w:r>
        <w:rPr>
          <w:spacing w:val="10"/>
          <w:w w:val="105"/>
        </w:rPr>
        <w:t xml:space="preserve"> </w:t>
      </w:r>
      <w:r>
        <w:rPr>
          <w:w w:val="105"/>
        </w:rPr>
        <w:t>composition,</w:t>
      </w:r>
      <w:r>
        <w:rPr>
          <w:w w:val="105"/>
          <w:position w:val="9"/>
          <w:sz w:val="16"/>
        </w:rPr>
        <w:t>3</w:t>
      </w:r>
      <w:r>
        <w:rPr>
          <w:spacing w:val="40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locally</w:t>
      </w:r>
      <w:r>
        <w:rPr>
          <w:spacing w:val="10"/>
          <w:w w:val="105"/>
        </w:rPr>
        <w:t xml:space="preserve"> </w:t>
      </w:r>
      <w:r>
        <w:rPr>
          <w:w w:val="105"/>
        </w:rPr>
        <w:t>characterize</w:t>
      </w:r>
      <w:r>
        <w:rPr>
          <w:spacing w:val="10"/>
          <w:w w:val="105"/>
        </w:rPr>
        <w:t xml:space="preserve"> </w:t>
      </w:r>
      <w:r>
        <w:rPr>
          <w:w w:val="105"/>
        </w:rPr>
        <w:t>neural</w:t>
      </w:r>
      <w:r>
        <w:rPr>
          <w:spacing w:val="10"/>
          <w:w w:val="105"/>
        </w:rPr>
        <w:t xml:space="preserve"> </w:t>
      </w:r>
      <w:r>
        <w:rPr>
          <w:w w:val="105"/>
        </w:rPr>
        <w:t>connectivity.</w:t>
      </w:r>
      <w:r>
        <w:rPr>
          <w:w w:val="105"/>
          <w:position w:val="9"/>
          <w:sz w:val="16"/>
        </w:rPr>
        <w:t>4</w:t>
      </w:r>
      <w:r>
        <w:rPr>
          <w:spacing w:val="40"/>
          <w:w w:val="105"/>
          <w:position w:val="9"/>
          <w:sz w:val="16"/>
        </w:rPr>
        <w:t xml:space="preserve"> </w:t>
      </w:r>
      <w:r>
        <w:rPr>
          <w:spacing w:val="-4"/>
          <w:w w:val="105"/>
        </w:rPr>
        <w:t>Much</w:t>
      </w:r>
    </w:p>
    <w:p w14:paraId="299F9905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scientific</w:t>
      </w:r>
      <w:r>
        <w:rPr>
          <w:spacing w:val="-8"/>
          <w:w w:val="105"/>
        </w:rPr>
        <w:t xml:space="preserve"> </w:t>
      </w:r>
      <w:r>
        <w:rPr>
          <w:w w:val="105"/>
        </w:rPr>
        <w:t>achievement</w:t>
      </w:r>
      <w:r>
        <w:rPr>
          <w:spacing w:val="-8"/>
          <w:w w:val="105"/>
        </w:rPr>
        <w:t xml:space="preserve"> </w:t>
      </w:r>
      <w:r>
        <w:rPr>
          <w:w w:val="105"/>
        </w:rPr>
        <w:t>has</w:t>
      </w:r>
      <w:r>
        <w:rPr>
          <w:spacing w:val="-7"/>
          <w:w w:val="105"/>
        </w:rPr>
        <w:t xml:space="preserve"> </w:t>
      </w:r>
      <w:r>
        <w:rPr>
          <w:w w:val="105"/>
        </w:rPr>
        <w:t>been</w:t>
      </w:r>
      <w:r>
        <w:rPr>
          <w:spacing w:val="-8"/>
          <w:w w:val="105"/>
        </w:rPr>
        <w:t xml:space="preserve"> </w:t>
      </w:r>
      <w:r>
        <w:rPr>
          <w:w w:val="105"/>
        </w:rPr>
        <w:t>made</w:t>
      </w:r>
      <w:r>
        <w:rPr>
          <w:spacing w:val="-8"/>
          <w:w w:val="105"/>
        </w:rPr>
        <w:t xml:space="preserve"> </w:t>
      </w:r>
      <w:r>
        <w:rPr>
          <w:w w:val="105"/>
        </w:rPr>
        <w:t>possible</w:t>
      </w:r>
      <w:r>
        <w:rPr>
          <w:spacing w:val="-8"/>
          <w:w w:val="105"/>
        </w:rPr>
        <w:t xml:space="preserve"> </w:t>
      </w:r>
      <w:r>
        <w:rPr>
          <w:w w:val="105"/>
        </w:rPr>
        <w:t>due</w:t>
      </w:r>
      <w:r>
        <w:rPr>
          <w:spacing w:val="-8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breakthroughs</w:t>
      </w:r>
      <w:r>
        <w:rPr>
          <w:spacing w:val="-8"/>
          <w:w w:val="105"/>
        </w:rPr>
        <w:t xml:space="preserve"> </w:t>
      </w:r>
      <w:r>
        <w:rPr>
          <w:w w:val="105"/>
        </w:rPr>
        <w:t>in</w:t>
      </w:r>
      <w:r>
        <w:rPr>
          <w:spacing w:val="-8"/>
          <w:w w:val="105"/>
        </w:rPr>
        <w:t xml:space="preserve"> </w:t>
      </w:r>
      <w:r>
        <w:rPr>
          <w:w w:val="105"/>
        </w:rPr>
        <w:t>high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resolution</w:t>
      </w:r>
    </w:p>
    <w:p w14:paraId="6ABE1EB2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41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techniques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3"/>
          <w:w w:val="105"/>
        </w:rPr>
        <w:t xml:space="preserve"> </w:t>
      </w:r>
      <w:r>
        <w:rPr>
          <w:w w:val="105"/>
        </w:rPr>
        <w:t>permit</w:t>
      </w:r>
      <w:r>
        <w:rPr>
          <w:spacing w:val="4"/>
          <w:w w:val="105"/>
        </w:rPr>
        <w:t xml:space="preserve"> </w:t>
      </w:r>
      <w:r>
        <w:rPr>
          <w:w w:val="105"/>
        </w:rPr>
        <w:t>submicron,</w:t>
      </w:r>
      <w:r>
        <w:rPr>
          <w:spacing w:val="4"/>
          <w:w w:val="105"/>
        </w:rPr>
        <w:t xml:space="preserve"> </w:t>
      </w:r>
      <w:r>
        <w:rPr>
          <w:w w:val="105"/>
        </w:rPr>
        <w:t>3-D</w:t>
      </w:r>
      <w:r>
        <w:rPr>
          <w:spacing w:val="4"/>
          <w:w w:val="105"/>
        </w:rPr>
        <w:t xml:space="preserve"> </w:t>
      </w:r>
      <w:r>
        <w:rPr>
          <w:w w:val="105"/>
        </w:rPr>
        <w:t>imaging</w:t>
      </w:r>
      <w:r>
        <w:rPr>
          <w:spacing w:val="5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whole</w:t>
      </w:r>
      <w:r>
        <w:rPr>
          <w:spacing w:val="4"/>
          <w:w w:val="105"/>
        </w:rPr>
        <w:t xml:space="preserve"> </w:t>
      </w:r>
      <w:r>
        <w:rPr>
          <w:w w:val="105"/>
        </w:rPr>
        <w:t>mouse</w:t>
      </w:r>
      <w:r>
        <w:rPr>
          <w:spacing w:val="4"/>
          <w:w w:val="105"/>
        </w:rPr>
        <w:t xml:space="preserve"> </w:t>
      </w:r>
      <w:r>
        <w:rPr>
          <w:w w:val="105"/>
        </w:rPr>
        <w:t>brains.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Associated</w:t>
      </w:r>
    </w:p>
    <w:p w14:paraId="1AAC7041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42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research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techniques</w:t>
      </w:r>
      <w:r>
        <w:rPr>
          <w:spacing w:val="6"/>
          <w:w w:val="105"/>
        </w:rPr>
        <w:t xml:space="preserve"> </w:t>
      </w:r>
      <w:r>
        <w:rPr>
          <w:w w:val="105"/>
        </w:rPr>
        <w:t>such</w:t>
      </w:r>
      <w:r>
        <w:rPr>
          <w:spacing w:val="6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6"/>
          <w:w w:val="105"/>
        </w:rPr>
        <w:t xml:space="preserve"> </w:t>
      </w:r>
      <w:r>
        <w:rPr>
          <w:w w:val="105"/>
        </w:rPr>
        <w:t>sectioning</w:t>
      </w:r>
      <w:r>
        <w:rPr>
          <w:spacing w:val="6"/>
          <w:w w:val="105"/>
        </w:rPr>
        <w:t xml:space="preserve"> </w:t>
      </w:r>
      <w:r>
        <w:rPr>
          <w:w w:val="105"/>
        </w:rPr>
        <w:t>tomography,</w:t>
      </w:r>
      <w:r>
        <w:rPr>
          <w:w w:val="105"/>
          <w:position w:val="9"/>
          <w:sz w:val="16"/>
        </w:rPr>
        <w:t>6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w w:val="105"/>
        </w:rPr>
        <w:t>tissue</w:t>
      </w:r>
      <w:r>
        <w:rPr>
          <w:spacing w:val="6"/>
          <w:w w:val="105"/>
        </w:rPr>
        <w:t xml:space="preserve"> </w:t>
      </w:r>
      <w:r>
        <w:rPr>
          <w:w w:val="105"/>
        </w:rPr>
        <w:t>clearing,</w:t>
      </w:r>
      <w:r>
        <w:rPr>
          <w:w w:val="105"/>
          <w:position w:val="9"/>
          <w:sz w:val="16"/>
        </w:rPr>
        <w:t>1,7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spatial</w:t>
      </w:r>
    </w:p>
    <w:p w14:paraId="645B1C11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transcriptomics</w:t>
      </w:r>
      <w:proofErr w:type="gramEnd"/>
      <w:r>
        <w:rPr>
          <w:w w:val="105"/>
          <w:position w:val="9"/>
          <w:sz w:val="16"/>
        </w:rPr>
        <w:t>9</w:t>
      </w:r>
      <w:r>
        <w:rPr>
          <w:spacing w:val="54"/>
          <w:w w:val="105"/>
          <w:position w:val="9"/>
          <w:sz w:val="16"/>
        </w:rPr>
        <w:t xml:space="preserve"> </w:t>
      </w:r>
      <w:r>
        <w:rPr>
          <w:w w:val="105"/>
        </w:rPr>
        <w:t>are</w:t>
      </w:r>
      <w:r>
        <w:rPr>
          <w:spacing w:val="23"/>
          <w:w w:val="105"/>
        </w:rPr>
        <w:t xml:space="preserve"> </w:t>
      </w:r>
      <w:r>
        <w:rPr>
          <w:w w:val="105"/>
        </w:rPr>
        <w:t>all</w:t>
      </w:r>
      <w:r>
        <w:rPr>
          <w:spacing w:val="23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course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scientific</w:t>
      </w:r>
      <w:r>
        <w:rPr>
          <w:spacing w:val="23"/>
          <w:w w:val="105"/>
        </w:rPr>
        <w:t xml:space="preserve"> </w:t>
      </w:r>
      <w:r>
        <w:rPr>
          <w:w w:val="105"/>
        </w:rPr>
        <w:t>investigations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mesoscale</w:t>
      </w:r>
    </w:p>
    <w:p w14:paraId="1650A9B2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relationships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mouse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brain.</w:t>
      </w:r>
    </w:p>
    <w:p w14:paraId="2F8ACC42" w14:textId="77777777" w:rsidR="005F326E" w:rsidRDefault="00000000">
      <w:pPr>
        <w:pStyle w:val="BodyText"/>
        <w:spacing w:before="277"/>
        <w:ind w:left="173"/>
      </w:pPr>
      <w:proofErr w:type="gramStart"/>
      <w:r>
        <w:rPr>
          <w:rFonts w:ascii="Arial"/>
          <w:w w:val="105"/>
          <w:sz w:val="12"/>
        </w:rPr>
        <w:t>45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An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important</w:t>
      </w:r>
      <w:r>
        <w:rPr>
          <w:spacing w:val="32"/>
          <w:w w:val="105"/>
        </w:rPr>
        <w:t xml:space="preserve"> </w:t>
      </w:r>
      <w:r>
        <w:rPr>
          <w:w w:val="105"/>
        </w:rPr>
        <w:t>component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32"/>
          <w:w w:val="105"/>
        </w:rPr>
        <w:t xml:space="preserve"> </w:t>
      </w:r>
      <w:r>
        <w:rPr>
          <w:w w:val="105"/>
        </w:rPr>
        <w:t>research</w:t>
      </w:r>
      <w:r>
        <w:rPr>
          <w:spacing w:val="33"/>
          <w:w w:val="105"/>
        </w:rPr>
        <w:t xml:space="preserve"> </w:t>
      </w:r>
      <w:r>
        <w:rPr>
          <w:w w:val="105"/>
        </w:rPr>
        <w:t>is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ability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map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various</w:t>
      </w:r>
      <w:r>
        <w:rPr>
          <w:spacing w:val="32"/>
          <w:w w:val="105"/>
        </w:rPr>
        <w:t xml:space="preserve"> </w:t>
      </w:r>
      <w:r>
        <w:rPr>
          <w:w w:val="105"/>
        </w:rPr>
        <w:t>image</w:t>
      </w:r>
      <w:r>
        <w:rPr>
          <w:spacing w:val="32"/>
          <w:w w:val="105"/>
        </w:rPr>
        <w:t xml:space="preserve"> </w:t>
      </w:r>
      <w:r>
        <w:rPr>
          <w:w w:val="105"/>
        </w:rPr>
        <w:t>data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7ACADB76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reference</w:t>
      </w:r>
      <w:r>
        <w:rPr>
          <w:spacing w:val="36"/>
          <w:w w:val="105"/>
        </w:rPr>
        <w:t xml:space="preserve"> </w:t>
      </w:r>
      <w:r>
        <w:rPr>
          <w:w w:val="105"/>
        </w:rPr>
        <w:t>frames</w:t>
      </w:r>
      <w:r>
        <w:rPr>
          <w:w w:val="105"/>
          <w:position w:val="9"/>
          <w:sz w:val="16"/>
        </w:rPr>
        <w:t>11</w:t>
      </w:r>
      <w:r>
        <w:rPr>
          <w:spacing w:val="67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inferring</w:t>
      </w:r>
      <w:r>
        <w:rPr>
          <w:spacing w:val="36"/>
          <w:w w:val="105"/>
        </w:rPr>
        <w:t xml:space="preserve"> </w:t>
      </w:r>
      <w:r>
        <w:rPr>
          <w:w w:val="105"/>
        </w:rPr>
        <w:t>spatial</w:t>
      </w:r>
      <w:r>
        <w:rPr>
          <w:spacing w:val="36"/>
          <w:w w:val="105"/>
        </w:rPr>
        <w:t xml:space="preserve"> </w:t>
      </w:r>
      <w:r>
        <w:rPr>
          <w:w w:val="105"/>
        </w:rPr>
        <w:t>relationships</w:t>
      </w:r>
      <w:r>
        <w:rPr>
          <w:spacing w:val="37"/>
          <w:w w:val="105"/>
        </w:rPr>
        <w:t xml:space="preserve"> </w:t>
      </w:r>
      <w:r>
        <w:rPr>
          <w:w w:val="105"/>
        </w:rPr>
        <w:t>between</w:t>
      </w:r>
      <w:r>
        <w:rPr>
          <w:spacing w:val="36"/>
          <w:w w:val="105"/>
        </w:rPr>
        <w:t xml:space="preserve"> </w:t>
      </w:r>
      <w:r>
        <w:rPr>
          <w:w w:val="105"/>
        </w:rPr>
        <w:t>structures,</w:t>
      </w:r>
      <w:r>
        <w:rPr>
          <w:spacing w:val="43"/>
          <w:w w:val="105"/>
        </w:rPr>
        <w:t xml:space="preserve"> </w:t>
      </w:r>
      <w:r>
        <w:rPr>
          <w:spacing w:val="-2"/>
          <w:w w:val="105"/>
        </w:rPr>
        <w:t>cells,</w:t>
      </w:r>
    </w:p>
    <w:p w14:paraId="535235C0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47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genetics.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1"/>
          <w:w w:val="105"/>
        </w:rPr>
        <w:t xml:space="preserve"> </w:t>
      </w:r>
      <w:r>
        <w:rPr>
          <w:w w:val="105"/>
        </w:rPr>
        <w:t>motivated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detailed</w:t>
      </w:r>
      <w:r>
        <w:rPr>
          <w:spacing w:val="1"/>
          <w:w w:val="105"/>
        </w:rPr>
        <w:t xml:space="preserve"> </w:t>
      </w:r>
      <w:r>
        <w:rPr>
          <w:w w:val="105"/>
        </w:rPr>
        <w:t>structural</w:t>
      </w:r>
      <w:r>
        <w:rPr>
          <w:spacing w:val="1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atlases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13E4F892" w14:textId="453E195E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48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mouse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brain.</w:t>
      </w:r>
      <w:r>
        <w:rPr>
          <w:spacing w:val="52"/>
          <w:w w:val="105"/>
        </w:rPr>
        <w:t xml:space="preserve"> </w:t>
      </w:r>
      <w:r>
        <w:rPr>
          <w:w w:val="105"/>
        </w:rPr>
        <w:t>Notable</w:t>
      </w:r>
      <w:r>
        <w:rPr>
          <w:spacing w:val="17"/>
          <w:w w:val="105"/>
        </w:rPr>
        <w:t xml:space="preserve"> </w:t>
      </w:r>
      <w:r>
        <w:rPr>
          <w:w w:val="105"/>
        </w:rPr>
        <w:t>examples</w:t>
      </w:r>
      <w:r>
        <w:rPr>
          <w:spacing w:val="17"/>
          <w:w w:val="105"/>
        </w:rPr>
        <w:t xml:space="preserve"> </w:t>
      </w:r>
      <w:r>
        <w:rPr>
          <w:w w:val="105"/>
        </w:rPr>
        <w:t>include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7"/>
          <w:w w:val="105"/>
        </w:rPr>
        <w:t xml:space="preserve"> </w:t>
      </w:r>
      <w:r>
        <w:rPr>
          <w:w w:val="105"/>
        </w:rPr>
        <w:t>Atlas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ins w:id="4" w:author="Gee, James C" w:date="2024-04-10T17:58:00Z">
        <w:r w:rsidR="00A45280">
          <w:rPr>
            <w:spacing w:val="18"/>
            <w:w w:val="105"/>
          </w:rPr>
          <w:t xml:space="preserve">Common </w:t>
        </w:r>
      </w:ins>
      <w:r>
        <w:rPr>
          <w:w w:val="105"/>
        </w:rPr>
        <w:t>Coordinate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Frameworks</w:t>
      </w:r>
    </w:p>
    <w:p w14:paraId="5220A924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49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AllenCCFv3),</w:t>
      </w:r>
      <w:r>
        <w:rPr>
          <w:w w:val="105"/>
          <w:position w:val="9"/>
          <w:sz w:val="16"/>
        </w:rPr>
        <w:t>13</w:t>
      </w:r>
      <w:r>
        <w:rPr>
          <w:spacing w:val="25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Waxholm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Space,</w:t>
      </w:r>
      <w:r>
        <w:rPr>
          <w:w w:val="105"/>
          <w:position w:val="9"/>
          <w:sz w:val="16"/>
        </w:rPr>
        <w:t>14</w:t>
      </w:r>
      <w:r>
        <w:rPr>
          <w:spacing w:val="2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more</w:t>
      </w:r>
      <w:r>
        <w:rPr>
          <w:spacing w:val="-6"/>
          <w:w w:val="105"/>
        </w:rPr>
        <w:t xml:space="preserve"> </w:t>
      </w:r>
      <w:r>
        <w:rPr>
          <w:w w:val="105"/>
        </w:rPr>
        <w:t>recently,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5"/>
          <w:w w:val="105"/>
        </w:rPr>
        <w:t xml:space="preserve"> </w:t>
      </w:r>
      <w:r>
        <w:rPr>
          <w:w w:val="105"/>
        </w:rPr>
        <w:t>Common</w:t>
      </w:r>
      <w:r>
        <w:rPr>
          <w:spacing w:val="-6"/>
          <w:w w:val="105"/>
        </w:rPr>
        <w:t xml:space="preserve"> </w:t>
      </w:r>
      <w:r>
        <w:rPr>
          <w:spacing w:val="-5"/>
          <w:w w:val="105"/>
        </w:rPr>
        <w:t>Co-</w:t>
      </w:r>
    </w:p>
    <w:p w14:paraId="4A05BB72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50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ordinate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Framework</w:t>
      </w:r>
      <w:r>
        <w:rPr>
          <w:spacing w:val="1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).</w:t>
      </w:r>
      <w:r>
        <w:rPr>
          <w:w w:val="105"/>
          <w:position w:val="9"/>
          <w:sz w:val="16"/>
        </w:rPr>
        <w:t>15</w:t>
      </w:r>
      <w:r>
        <w:rPr>
          <w:spacing w:val="31"/>
          <w:w w:val="105"/>
          <w:position w:val="9"/>
          <w:sz w:val="16"/>
        </w:rPr>
        <w:t xml:space="preserve"> </w:t>
      </w:r>
      <w:r>
        <w:rPr>
          <w:w w:val="105"/>
        </w:rPr>
        <w:t>Despite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significance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these</w:t>
      </w:r>
      <w:r>
        <w:rPr>
          <w:spacing w:val="1"/>
          <w:w w:val="105"/>
        </w:rPr>
        <w:t xml:space="preserve"> </w:t>
      </w:r>
      <w:r>
        <w:rPr>
          <w:w w:val="105"/>
        </w:rPr>
        <w:t>contributions,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challenges</w:t>
      </w:r>
    </w:p>
    <w:p w14:paraId="58F4D76F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51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still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exist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44"/>
          <w:w w:val="105"/>
        </w:rPr>
        <w:t xml:space="preserve"> </w:t>
      </w:r>
      <w:r>
        <w:rPr>
          <w:w w:val="105"/>
        </w:rPr>
        <w:t>large</w:t>
      </w:r>
      <w:r>
        <w:rPr>
          <w:spacing w:val="44"/>
          <w:w w:val="105"/>
        </w:rPr>
        <w:t xml:space="preserve"> </w:t>
      </w:r>
      <w:r>
        <w:rPr>
          <w:w w:val="105"/>
        </w:rPr>
        <w:t>part</w:t>
      </w:r>
      <w:r>
        <w:rPr>
          <w:spacing w:val="43"/>
          <w:w w:val="105"/>
        </w:rPr>
        <w:t xml:space="preserve"> </w:t>
      </w:r>
      <w:r>
        <w:rPr>
          <w:w w:val="105"/>
        </w:rPr>
        <w:t>due</w:t>
      </w:r>
      <w:r>
        <w:rPr>
          <w:spacing w:val="44"/>
          <w:w w:val="105"/>
        </w:rPr>
        <w:t xml:space="preserve"> </w:t>
      </w:r>
      <w:r>
        <w:rPr>
          <w:w w:val="105"/>
        </w:rPr>
        <w:t>to</w:t>
      </w:r>
      <w:r>
        <w:rPr>
          <w:spacing w:val="44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wide</w:t>
      </w:r>
      <w:r>
        <w:rPr>
          <w:spacing w:val="44"/>
          <w:w w:val="105"/>
        </w:rPr>
        <w:t xml:space="preserve"> </w:t>
      </w:r>
      <w:r>
        <w:rPr>
          <w:w w:val="105"/>
        </w:rPr>
        <w:t>heterogeneity</w:t>
      </w:r>
      <w:r>
        <w:rPr>
          <w:spacing w:val="44"/>
          <w:w w:val="105"/>
        </w:rPr>
        <w:t xml:space="preserve"> </w:t>
      </w:r>
      <w:r>
        <w:rPr>
          <w:w w:val="105"/>
        </w:rPr>
        <w:t>in</w:t>
      </w:r>
      <w:r>
        <w:rPr>
          <w:spacing w:val="43"/>
          <w:w w:val="105"/>
        </w:rPr>
        <w:t xml:space="preserve"> </w:t>
      </w:r>
      <w:r>
        <w:rPr>
          <w:w w:val="105"/>
        </w:rPr>
        <w:t>associated</w:t>
      </w:r>
      <w:r>
        <w:rPr>
          <w:spacing w:val="43"/>
          <w:w w:val="105"/>
        </w:rPr>
        <w:t xml:space="preserve"> </w:t>
      </w:r>
      <w:r>
        <w:rPr>
          <w:w w:val="105"/>
        </w:rPr>
        <w:t>study-specific</w:t>
      </w:r>
      <w:r>
        <w:rPr>
          <w:spacing w:val="44"/>
          <w:w w:val="105"/>
        </w:rPr>
        <w:t xml:space="preserve"> </w:t>
      </w:r>
      <w:r>
        <w:rPr>
          <w:spacing w:val="-4"/>
          <w:w w:val="105"/>
        </w:rPr>
        <w:t>image</w:t>
      </w:r>
    </w:p>
    <w:p w14:paraId="43F9A10E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52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example,</w:t>
      </w:r>
      <w:r>
        <w:rPr>
          <w:spacing w:val="22"/>
          <w:w w:val="105"/>
        </w:rPr>
        <w:t xml:space="preserve"> </w:t>
      </w:r>
      <w:r>
        <w:rPr>
          <w:w w:val="105"/>
        </w:rPr>
        <w:t>variance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acquisition</w:t>
      </w:r>
      <w:r>
        <w:rPr>
          <w:spacing w:val="20"/>
          <w:w w:val="105"/>
        </w:rPr>
        <w:t xml:space="preserve"> </w:t>
      </w:r>
      <w:r>
        <w:rPr>
          <w:w w:val="105"/>
        </w:rPr>
        <w:t>methods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0"/>
          <w:w w:val="105"/>
        </w:rPr>
        <w:t xml:space="preserve"> </w:t>
      </w:r>
      <w:r>
        <w:rPr>
          <w:w w:val="105"/>
        </w:rPr>
        <w:t>introduce</w:t>
      </w:r>
      <w:r>
        <w:rPr>
          <w:spacing w:val="20"/>
          <w:w w:val="105"/>
        </w:rPr>
        <w:t xml:space="preserve"> </w:t>
      </w:r>
      <w:r>
        <w:rPr>
          <w:w w:val="105"/>
        </w:rPr>
        <w:t>artifacts</w:t>
      </w:r>
      <w:r>
        <w:rPr>
          <w:spacing w:val="20"/>
          <w:w w:val="105"/>
        </w:rPr>
        <w:t xml:space="preserve"> </w:t>
      </w:r>
      <w:r>
        <w:rPr>
          <w:w w:val="105"/>
        </w:rPr>
        <w:t>such</w:t>
      </w:r>
      <w:r>
        <w:rPr>
          <w:spacing w:val="20"/>
          <w:w w:val="105"/>
        </w:rPr>
        <w:t xml:space="preserve"> </w:t>
      </w:r>
      <w:r>
        <w:rPr>
          <w:w w:val="105"/>
        </w:rPr>
        <w:t>as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tis-</w:t>
      </w:r>
    </w:p>
    <w:p w14:paraId="5AA466D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sue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distortion,</w:t>
      </w:r>
      <w:r>
        <w:rPr>
          <w:spacing w:val="11"/>
          <w:w w:val="105"/>
        </w:rPr>
        <w:t xml:space="preserve"> </w:t>
      </w:r>
      <w:r>
        <w:rPr>
          <w:w w:val="105"/>
        </w:rPr>
        <w:t>holes,</w:t>
      </w:r>
      <w:r>
        <w:rPr>
          <w:spacing w:val="11"/>
          <w:w w:val="105"/>
        </w:rPr>
        <w:t xml:space="preserve"> </w:t>
      </w:r>
      <w:r>
        <w:rPr>
          <w:w w:val="105"/>
        </w:rPr>
        <w:t>bubbles,</w:t>
      </w:r>
      <w:r>
        <w:rPr>
          <w:spacing w:val="11"/>
          <w:w w:val="105"/>
        </w:rPr>
        <w:t xml:space="preserve"> </w:t>
      </w:r>
      <w:r>
        <w:rPr>
          <w:w w:val="105"/>
        </w:rPr>
        <w:t>folding,</w:t>
      </w:r>
      <w:r>
        <w:rPr>
          <w:spacing w:val="12"/>
          <w:w w:val="105"/>
        </w:rPr>
        <w:t xml:space="preserve"> </w:t>
      </w:r>
      <w:r>
        <w:rPr>
          <w:w w:val="105"/>
        </w:rPr>
        <w:t>tears,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missing</w:t>
      </w:r>
      <w:r>
        <w:rPr>
          <w:spacing w:val="10"/>
          <w:w w:val="105"/>
        </w:rPr>
        <w:t xml:space="preserve"> </w:t>
      </w:r>
      <w:r>
        <w:rPr>
          <w:w w:val="105"/>
        </w:rPr>
        <w:t>slices.</w:t>
      </w:r>
      <w:r>
        <w:rPr>
          <w:spacing w:val="43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complicate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assumed</w:t>
      </w:r>
    </w:p>
    <w:p w14:paraId="700AD86A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54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correspondence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for</w:t>
      </w:r>
      <w:r>
        <w:rPr>
          <w:spacing w:val="4"/>
          <w:w w:val="105"/>
        </w:rPr>
        <w:t xml:space="preserve"> </w:t>
      </w:r>
      <w:r>
        <w:rPr>
          <w:w w:val="105"/>
        </w:rPr>
        <w:t>conventional</w:t>
      </w:r>
      <w:r>
        <w:rPr>
          <w:spacing w:val="3"/>
          <w:w w:val="105"/>
        </w:rPr>
        <w:t xml:space="preserve"> </w:t>
      </w:r>
      <w:r>
        <w:rPr>
          <w:w w:val="105"/>
        </w:rPr>
        <w:t>spatial</w:t>
      </w:r>
      <w:r>
        <w:rPr>
          <w:spacing w:val="4"/>
          <w:w w:val="105"/>
        </w:rPr>
        <w:t xml:space="preserve"> </w:t>
      </w:r>
      <w:r>
        <w:rPr>
          <w:w w:val="105"/>
        </w:rPr>
        <w:t>mapping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approaches.</w:t>
      </w:r>
    </w:p>
    <w:p w14:paraId="6B1D5A2F" w14:textId="77777777" w:rsidR="005F326E" w:rsidRDefault="005F326E">
      <w:pPr>
        <w:pStyle w:val="BodyText"/>
        <w:ind w:left="0"/>
        <w:rPr>
          <w:sz w:val="20"/>
        </w:rPr>
      </w:pPr>
    </w:p>
    <w:p w14:paraId="6019AAB1" w14:textId="77777777" w:rsidR="005F326E" w:rsidRDefault="005F326E">
      <w:pPr>
        <w:pStyle w:val="BodyText"/>
        <w:spacing w:before="8"/>
        <w:ind w:left="0"/>
      </w:pPr>
    </w:p>
    <w:p w14:paraId="53B63E9D" w14:textId="77777777" w:rsidR="005F326E" w:rsidRDefault="00000000">
      <w:pPr>
        <w:pStyle w:val="Heading1"/>
        <w:tabs>
          <w:tab w:val="left" w:pos="1235"/>
        </w:tabs>
        <w:ind w:left="173"/>
      </w:pPr>
      <w:r>
        <w:rPr>
          <w:rFonts w:ascii="Arial"/>
          <w:b w:val="0"/>
          <w:w w:val="115"/>
          <w:sz w:val="12"/>
        </w:rPr>
        <w:t>55</w:t>
      </w:r>
      <w:r>
        <w:rPr>
          <w:rFonts w:ascii="Arial"/>
          <w:b w:val="0"/>
          <w:spacing w:val="133"/>
          <w:w w:val="115"/>
          <w:sz w:val="12"/>
        </w:rPr>
        <w:t xml:space="preserve"> </w:t>
      </w:r>
      <w:bookmarkStart w:id="5" w:name="Mouse-specific_brain_mapping_software"/>
      <w:bookmarkEnd w:id="5"/>
      <w:r>
        <w:rPr>
          <w:spacing w:val="-5"/>
          <w:w w:val="115"/>
        </w:rPr>
        <w:t>1.1</w:t>
      </w:r>
      <w:r>
        <w:tab/>
      </w:r>
      <w:r>
        <w:rPr>
          <w:w w:val="115"/>
        </w:rPr>
        <w:t>Mouse-specific</w:t>
      </w:r>
      <w:r>
        <w:rPr>
          <w:spacing w:val="16"/>
          <w:w w:val="115"/>
        </w:rPr>
        <w:t xml:space="preserve"> </w:t>
      </w:r>
      <w:r>
        <w:rPr>
          <w:w w:val="115"/>
        </w:rPr>
        <w:t>brain</w:t>
      </w:r>
      <w:r>
        <w:rPr>
          <w:spacing w:val="17"/>
          <w:w w:val="115"/>
        </w:rPr>
        <w:t xml:space="preserve"> </w:t>
      </w:r>
      <w:r>
        <w:rPr>
          <w:w w:val="115"/>
        </w:rPr>
        <w:t>mapping</w:t>
      </w:r>
      <w:r>
        <w:rPr>
          <w:spacing w:val="17"/>
          <w:w w:val="115"/>
        </w:rPr>
        <w:t xml:space="preserve"> </w:t>
      </w:r>
      <w:r>
        <w:rPr>
          <w:spacing w:val="-2"/>
          <w:w w:val="115"/>
        </w:rPr>
        <w:t>software</w:t>
      </w:r>
    </w:p>
    <w:p w14:paraId="118CDF9C" w14:textId="77777777" w:rsidR="005F326E" w:rsidRDefault="005F326E">
      <w:pPr>
        <w:pStyle w:val="BodyText"/>
        <w:spacing w:before="1"/>
        <w:ind w:left="0"/>
        <w:rPr>
          <w:b/>
        </w:rPr>
      </w:pPr>
    </w:p>
    <w:p w14:paraId="646B1D97" w14:textId="77777777" w:rsidR="005F326E" w:rsidRDefault="00000000">
      <w:pPr>
        <w:pStyle w:val="BodyText"/>
        <w:spacing w:before="145"/>
        <w:ind w:left="173"/>
      </w:pPr>
      <w:proofErr w:type="gramStart"/>
      <w:r>
        <w:rPr>
          <w:rFonts w:ascii="Arial"/>
          <w:sz w:val="12"/>
        </w:rPr>
        <w:t>56</w:t>
      </w:r>
      <w:r>
        <w:rPr>
          <w:rFonts w:ascii="Arial"/>
          <w:spacing w:val="75"/>
          <w:sz w:val="12"/>
        </w:rPr>
        <w:t xml:space="preserve">  </w:t>
      </w:r>
      <w:r>
        <w:t>To</w:t>
      </w:r>
      <w:proofErr w:type="gramEnd"/>
      <w:r>
        <w:rPr>
          <w:spacing w:val="45"/>
        </w:rPr>
        <w:t xml:space="preserve"> </w:t>
      </w:r>
      <w:r>
        <w:t>address</w:t>
      </w:r>
      <w:r>
        <w:rPr>
          <w:spacing w:val="46"/>
        </w:rPr>
        <w:t xml:space="preserve"> </w:t>
      </w:r>
      <w:r>
        <w:t>such</w:t>
      </w:r>
      <w:r>
        <w:rPr>
          <w:spacing w:val="44"/>
        </w:rPr>
        <w:t xml:space="preserve"> </w:t>
      </w:r>
      <w:r>
        <w:t>challenges,</w:t>
      </w:r>
      <w:r>
        <w:rPr>
          <w:spacing w:val="50"/>
        </w:rPr>
        <w:t xml:space="preserve"> </w:t>
      </w:r>
      <w:r>
        <w:t>several</w:t>
      </w:r>
      <w:r>
        <w:rPr>
          <w:spacing w:val="44"/>
        </w:rPr>
        <w:t xml:space="preserve"> </w:t>
      </w:r>
      <w:r>
        <w:t>software</w:t>
      </w:r>
      <w:r>
        <w:rPr>
          <w:spacing w:val="45"/>
        </w:rPr>
        <w:t xml:space="preserve"> </w:t>
      </w:r>
      <w:r>
        <w:t>packages</w:t>
      </w:r>
      <w:r>
        <w:rPr>
          <w:spacing w:val="44"/>
        </w:rPr>
        <w:t xml:space="preserve"> </w:t>
      </w:r>
      <w:r>
        <w:t>have</w:t>
      </w:r>
      <w:r>
        <w:rPr>
          <w:spacing w:val="44"/>
        </w:rPr>
        <w:t xml:space="preserve"> </w:t>
      </w:r>
      <w:r>
        <w:t>been</w:t>
      </w:r>
      <w:r>
        <w:rPr>
          <w:spacing w:val="45"/>
        </w:rPr>
        <w:t xml:space="preserve"> </w:t>
      </w:r>
      <w:r>
        <w:t>developed</w:t>
      </w:r>
      <w:r>
        <w:rPr>
          <w:spacing w:val="44"/>
        </w:rPr>
        <w:t xml:space="preserve"> </w:t>
      </w:r>
      <w:r>
        <w:t>over</w:t>
      </w:r>
      <w:r>
        <w:rPr>
          <w:spacing w:val="46"/>
        </w:rPr>
        <w:t xml:space="preserve"> </w:t>
      </w:r>
      <w:r>
        <w:t>the</w:t>
      </w:r>
      <w:r>
        <w:rPr>
          <w:spacing w:val="44"/>
        </w:rPr>
        <w:t xml:space="preserve"> </w:t>
      </w:r>
      <w:r>
        <w:rPr>
          <w:spacing w:val="-2"/>
        </w:rPr>
        <w:t>years</w:t>
      </w:r>
    </w:p>
    <w:p w14:paraId="7C5B135A" w14:textId="77777777" w:rsidR="005F326E" w:rsidRDefault="00000000">
      <w:pPr>
        <w:pStyle w:val="BodyText"/>
        <w:tabs>
          <w:tab w:val="left" w:pos="9553"/>
        </w:tabs>
        <w:spacing w:before="158"/>
        <w:ind w:left="173"/>
      </w:pPr>
      <w:proofErr w:type="gramStart"/>
      <w:r>
        <w:rPr>
          <w:rFonts w:ascii="Arial"/>
          <w:w w:val="105"/>
          <w:sz w:val="12"/>
        </w:rPr>
        <w:t>57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comprising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solutions</w:t>
      </w:r>
      <w:r>
        <w:rPr>
          <w:spacing w:val="54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varying</w:t>
      </w:r>
      <w:r>
        <w:rPr>
          <w:spacing w:val="53"/>
          <w:w w:val="105"/>
        </w:rPr>
        <w:t xml:space="preserve"> </w:t>
      </w:r>
      <w:r>
        <w:rPr>
          <w:w w:val="105"/>
        </w:rPr>
        <w:t>comprehensibility,</w:t>
      </w:r>
      <w:r>
        <w:rPr>
          <w:spacing w:val="65"/>
          <w:w w:val="105"/>
        </w:rPr>
        <w:t xml:space="preserve"> </w:t>
      </w:r>
      <w:r>
        <w:rPr>
          <w:w w:val="105"/>
        </w:rPr>
        <w:t>sophistication,</w:t>
      </w:r>
      <w:r>
        <w:rPr>
          <w:spacing w:val="66"/>
          <w:w w:val="105"/>
        </w:rPr>
        <w:t xml:space="preserve"> </w:t>
      </w:r>
      <w:r>
        <w:rPr>
          <w:w w:val="105"/>
        </w:rPr>
        <w:t>and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availability.</w:t>
      </w:r>
      <w:r>
        <w:tab/>
      </w:r>
      <w:r>
        <w:rPr>
          <w:spacing w:val="-5"/>
          <w:w w:val="105"/>
        </w:rPr>
        <w:t>An</w:t>
      </w:r>
    </w:p>
    <w:p w14:paraId="4D025A4E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58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early</w:t>
      </w:r>
      <w:proofErr w:type="gramEnd"/>
      <w:r>
        <w:rPr>
          <w:spacing w:val="62"/>
          <w:w w:val="150"/>
        </w:rPr>
        <w:t xml:space="preserve"> </w:t>
      </w:r>
      <w:r>
        <w:rPr>
          <w:w w:val="105"/>
        </w:rPr>
        <w:t>contribution</w:t>
      </w:r>
      <w:r>
        <w:rPr>
          <w:spacing w:val="61"/>
          <w:w w:val="150"/>
        </w:rPr>
        <w:t xml:space="preserve"> </w:t>
      </w:r>
      <w:r>
        <w:rPr>
          <w:w w:val="105"/>
        </w:rPr>
        <w:t>to</w:t>
      </w:r>
      <w:r>
        <w:rPr>
          <w:spacing w:val="61"/>
          <w:w w:val="150"/>
        </w:rPr>
        <w:t xml:space="preserve"> </w:t>
      </w:r>
      <w:r>
        <w:rPr>
          <w:w w:val="105"/>
        </w:rPr>
        <w:t>the</w:t>
      </w:r>
      <w:r>
        <w:rPr>
          <w:spacing w:val="61"/>
          <w:w w:val="150"/>
        </w:rPr>
        <w:t xml:space="preserve"> </w:t>
      </w:r>
      <w:r>
        <w:rPr>
          <w:w w:val="105"/>
        </w:rPr>
        <w:t>community</w:t>
      </w:r>
      <w:r>
        <w:rPr>
          <w:spacing w:val="61"/>
          <w:w w:val="150"/>
        </w:rPr>
        <w:t xml:space="preserve"> </w:t>
      </w:r>
      <w:r>
        <w:rPr>
          <w:w w:val="105"/>
        </w:rPr>
        <w:t>was</w:t>
      </w:r>
      <w:r>
        <w:rPr>
          <w:spacing w:val="61"/>
          <w:w w:val="150"/>
        </w:rPr>
        <w:t xml:space="preserve"> </w:t>
      </w:r>
      <w:r>
        <w:rPr>
          <w:w w:val="105"/>
        </w:rPr>
        <w:t>the</w:t>
      </w:r>
      <w:r>
        <w:rPr>
          <w:spacing w:val="61"/>
          <w:w w:val="150"/>
        </w:rPr>
        <w:t xml:space="preserve"> </w:t>
      </w:r>
      <w:r>
        <w:rPr>
          <w:w w:val="105"/>
        </w:rPr>
        <w:t>Rapid</w:t>
      </w:r>
      <w:r>
        <w:rPr>
          <w:spacing w:val="60"/>
          <w:w w:val="150"/>
        </w:rPr>
        <w:t xml:space="preserve"> </w:t>
      </w:r>
      <w:r>
        <w:rPr>
          <w:w w:val="105"/>
        </w:rPr>
        <w:t>Automatic</w:t>
      </w:r>
      <w:r>
        <w:rPr>
          <w:spacing w:val="61"/>
          <w:w w:val="150"/>
        </w:rPr>
        <w:t xml:space="preserve"> </w:t>
      </w:r>
      <w:r>
        <w:rPr>
          <w:w w:val="105"/>
        </w:rPr>
        <w:t>Tissue</w:t>
      </w:r>
      <w:r>
        <w:rPr>
          <w:spacing w:val="61"/>
          <w:w w:val="150"/>
        </w:rPr>
        <w:t xml:space="preserve"> </w:t>
      </w:r>
      <w:r>
        <w:rPr>
          <w:spacing w:val="-2"/>
          <w:w w:val="105"/>
        </w:rPr>
        <w:t>Segmentation</w:t>
      </w:r>
    </w:p>
    <w:p w14:paraId="6E4F50D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59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RATS)</w:t>
      </w:r>
      <w:r>
        <w:rPr>
          <w:spacing w:val="16"/>
          <w:w w:val="105"/>
        </w:rPr>
        <w:t xml:space="preserve"> </w:t>
      </w:r>
      <w:r>
        <w:rPr>
          <w:w w:val="105"/>
        </w:rPr>
        <w:t>package</w:t>
      </w:r>
      <w:r>
        <w:rPr>
          <w:w w:val="105"/>
          <w:position w:val="9"/>
          <w:sz w:val="16"/>
        </w:rPr>
        <w:t>16</w:t>
      </w:r>
      <w:r>
        <w:rPr>
          <w:spacing w:val="46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6"/>
          <w:w w:val="105"/>
        </w:rPr>
        <w:t xml:space="preserve"> </w:t>
      </w:r>
      <w:r>
        <w:rPr>
          <w:w w:val="105"/>
        </w:rPr>
        <w:t>extraction.</w:t>
      </w:r>
      <w:r>
        <w:rPr>
          <w:spacing w:val="64"/>
          <w:w w:val="105"/>
        </w:rPr>
        <w:t xml:space="preserve"> </w:t>
      </w:r>
      <w:r>
        <w:rPr>
          <w:w w:val="105"/>
        </w:rPr>
        <w:t>More</w:t>
      </w:r>
      <w:r>
        <w:rPr>
          <w:spacing w:val="17"/>
          <w:w w:val="105"/>
        </w:rPr>
        <w:t xml:space="preserve"> </w:t>
      </w:r>
      <w:r>
        <w:rPr>
          <w:w w:val="105"/>
        </w:rPr>
        <w:t>recently,</w:t>
      </w:r>
      <w:r>
        <w:rPr>
          <w:spacing w:val="20"/>
          <w:w w:val="105"/>
        </w:rPr>
        <w:t xml:space="preserve"> </w:t>
      </w:r>
      <w:r>
        <w:rPr>
          <w:w w:val="105"/>
        </w:rPr>
        <w:t>several</w:t>
      </w:r>
      <w:r>
        <w:rPr>
          <w:spacing w:val="16"/>
          <w:w w:val="105"/>
        </w:rPr>
        <w:t xml:space="preserve"> </w:t>
      </w:r>
      <w:r>
        <w:rPr>
          <w:w w:val="105"/>
        </w:rPr>
        <w:t>publicly</w:t>
      </w:r>
      <w:r>
        <w:rPr>
          <w:spacing w:val="16"/>
          <w:w w:val="105"/>
        </w:rPr>
        <w:t xml:space="preserve"> </w:t>
      </w:r>
      <w:r>
        <w:rPr>
          <w:w w:val="105"/>
        </w:rPr>
        <w:t>available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packages</w:t>
      </w:r>
    </w:p>
    <w:p w14:paraId="73DDB853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sz w:val="12"/>
        </w:rPr>
        <w:t>60</w:t>
      </w:r>
      <w:r>
        <w:rPr>
          <w:rFonts w:ascii="Arial"/>
          <w:spacing w:val="68"/>
          <w:w w:val="150"/>
          <w:sz w:val="12"/>
        </w:rPr>
        <w:t xml:space="preserve">  </w:t>
      </w:r>
      <w:r>
        <w:t>comprise</w:t>
      </w:r>
      <w:proofErr w:type="gramEnd"/>
      <w:r>
        <w:rPr>
          <w:spacing w:val="41"/>
        </w:rPr>
        <w:t xml:space="preserve"> </w:t>
      </w:r>
      <w:r>
        <w:t>well-established</w:t>
      </w:r>
      <w:r>
        <w:rPr>
          <w:spacing w:val="40"/>
        </w:rPr>
        <w:t xml:space="preserve"> </w:t>
      </w:r>
      <w:r>
        <w:t>package</w:t>
      </w:r>
      <w:r>
        <w:rPr>
          <w:spacing w:val="41"/>
        </w:rPr>
        <w:t xml:space="preserve"> </w:t>
      </w:r>
      <w:r>
        <w:t>dependencies</w:t>
      </w:r>
      <w:r>
        <w:rPr>
          <w:spacing w:val="40"/>
        </w:rPr>
        <w:t xml:space="preserve"> </w:t>
      </w:r>
      <w:r>
        <w:t>originally</w:t>
      </w:r>
      <w:r>
        <w:rPr>
          <w:spacing w:val="41"/>
        </w:rPr>
        <w:t xml:space="preserve"> </w:t>
      </w:r>
      <w:r>
        <w:t>developed</w:t>
      </w:r>
      <w:r>
        <w:rPr>
          <w:spacing w:val="40"/>
        </w:rPr>
        <w:t xml:space="preserve"> </w:t>
      </w:r>
      <w:r>
        <w:t>on</w:t>
      </w:r>
      <w:r>
        <w:rPr>
          <w:spacing w:val="41"/>
        </w:rPr>
        <w:t xml:space="preserve"> </w:t>
      </w:r>
      <w:r>
        <w:t>human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rPr>
          <w:spacing w:val="-2"/>
        </w:rPr>
        <w:t>data.</w:t>
      </w:r>
    </w:p>
    <w:p w14:paraId="1BF52F08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61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SPMMouse</w:t>
      </w:r>
      <w:proofErr w:type="spellEnd"/>
      <w:proofErr w:type="gramEnd"/>
      <w:r>
        <w:rPr>
          <w:w w:val="105"/>
        </w:rPr>
        <w:t>,</w:t>
      </w:r>
      <w:r>
        <w:rPr>
          <w:w w:val="105"/>
          <w:position w:val="9"/>
          <w:sz w:val="16"/>
        </w:rPr>
        <w:t>17</w:t>
      </w:r>
      <w:r>
        <w:rPr>
          <w:spacing w:val="65"/>
          <w:w w:val="150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52"/>
          <w:w w:val="105"/>
        </w:rPr>
        <w:t xml:space="preserve"> </w:t>
      </w:r>
      <w:r>
        <w:rPr>
          <w:w w:val="105"/>
        </w:rPr>
        <w:t>example,</w:t>
      </w:r>
      <w:r>
        <w:rPr>
          <w:spacing w:val="64"/>
          <w:w w:val="105"/>
        </w:rPr>
        <w:t xml:space="preserve"> </w:t>
      </w:r>
      <w:r>
        <w:rPr>
          <w:w w:val="105"/>
        </w:rPr>
        <w:t>is</w:t>
      </w:r>
      <w:r>
        <w:rPr>
          <w:spacing w:val="52"/>
          <w:w w:val="105"/>
        </w:rPr>
        <w:t xml:space="preserve"> </w:t>
      </w:r>
      <w:r>
        <w:rPr>
          <w:w w:val="105"/>
        </w:rPr>
        <w:t>based</w:t>
      </w:r>
      <w:r>
        <w:rPr>
          <w:spacing w:val="53"/>
          <w:w w:val="105"/>
        </w:rPr>
        <w:t xml:space="preserve"> </w:t>
      </w:r>
      <w:r>
        <w:rPr>
          <w:w w:val="105"/>
        </w:rPr>
        <w:t>on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2"/>
          <w:w w:val="105"/>
        </w:rPr>
        <w:t xml:space="preserve"> </w:t>
      </w:r>
      <w:r>
        <w:rPr>
          <w:w w:val="105"/>
        </w:rPr>
        <w:t>well-known</w:t>
      </w:r>
      <w:r>
        <w:rPr>
          <w:spacing w:val="53"/>
          <w:w w:val="105"/>
        </w:rPr>
        <w:t xml:space="preserve"> </w:t>
      </w:r>
      <w:r>
        <w:rPr>
          <w:w w:val="105"/>
        </w:rPr>
        <w:t>Statistical</w:t>
      </w:r>
      <w:r>
        <w:rPr>
          <w:spacing w:val="52"/>
          <w:w w:val="105"/>
        </w:rPr>
        <w:t xml:space="preserve"> </w:t>
      </w:r>
      <w:r>
        <w:rPr>
          <w:w w:val="105"/>
        </w:rPr>
        <w:t>Parametric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281A0885" w14:textId="77777777" w:rsidR="005F326E" w:rsidRDefault="005F326E">
      <w:p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09C59C27" w14:textId="77777777" w:rsidR="005F326E" w:rsidRDefault="00000000">
      <w:pPr>
        <w:pStyle w:val="BodyText"/>
        <w:spacing w:before="119"/>
        <w:ind w:left="173"/>
      </w:pPr>
      <w:proofErr w:type="gramStart"/>
      <w:r>
        <w:rPr>
          <w:rFonts w:ascii="Arial"/>
          <w:w w:val="105"/>
          <w:sz w:val="12"/>
        </w:rPr>
        <w:lastRenderedPageBreak/>
        <w:t>62</w:t>
      </w:r>
      <w:r>
        <w:rPr>
          <w:rFonts w:ascii="Arial"/>
          <w:spacing w:val="70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SPM)</w:t>
      </w:r>
      <w:r>
        <w:rPr>
          <w:spacing w:val="56"/>
          <w:w w:val="105"/>
        </w:rPr>
        <w:t xml:space="preserve"> </w:t>
      </w:r>
      <w:proofErr w:type="spellStart"/>
      <w:r>
        <w:rPr>
          <w:w w:val="105"/>
        </w:rPr>
        <w:t>Matlab</w:t>
      </w:r>
      <w:proofErr w:type="spellEnd"/>
      <w:r>
        <w:rPr>
          <w:w w:val="105"/>
        </w:rPr>
        <w:t>-based</w:t>
      </w:r>
      <w:r>
        <w:rPr>
          <w:spacing w:val="55"/>
          <w:w w:val="105"/>
        </w:rPr>
        <w:t xml:space="preserve"> </w:t>
      </w:r>
      <w:r>
        <w:rPr>
          <w:w w:val="105"/>
        </w:rPr>
        <w:t>toolset.</w:t>
      </w:r>
      <w:r>
        <w:rPr>
          <w:w w:val="105"/>
          <w:position w:val="9"/>
          <w:sz w:val="16"/>
        </w:rPr>
        <w:t>18</w:t>
      </w:r>
      <w:r>
        <w:rPr>
          <w:spacing w:val="69"/>
          <w:w w:val="150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56"/>
          <w:w w:val="105"/>
        </w:rPr>
        <w:t xml:space="preserve"> </w:t>
      </w:r>
      <w:r>
        <w:rPr>
          <w:w w:val="105"/>
        </w:rPr>
        <w:t>automated</w:t>
      </w:r>
      <w:r>
        <w:rPr>
          <w:spacing w:val="55"/>
          <w:w w:val="105"/>
        </w:rPr>
        <w:t xml:space="preserve"> </w:t>
      </w:r>
      <w:r>
        <w:rPr>
          <w:w w:val="105"/>
        </w:rPr>
        <w:t>mouse</w:t>
      </w:r>
      <w:r>
        <w:rPr>
          <w:spacing w:val="55"/>
          <w:w w:val="105"/>
        </w:rPr>
        <w:t xml:space="preserve"> </w:t>
      </w:r>
      <w:r>
        <w:rPr>
          <w:w w:val="105"/>
        </w:rPr>
        <w:t>atlas</w:t>
      </w:r>
      <w:r>
        <w:rPr>
          <w:spacing w:val="56"/>
          <w:w w:val="105"/>
        </w:rPr>
        <w:t xml:space="preserve"> </w:t>
      </w:r>
      <w:r>
        <w:rPr>
          <w:w w:val="105"/>
        </w:rPr>
        <w:t>propagation</w:t>
      </w:r>
      <w:r>
        <w:rPr>
          <w:spacing w:val="5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aMAP</w:t>
      </w:r>
      <w:proofErr w:type="spellEnd"/>
      <w:r>
        <w:rPr>
          <w:w w:val="105"/>
        </w:rPr>
        <w:t>)</w:t>
      </w:r>
      <w:r>
        <w:rPr>
          <w:spacing w:val="55"/>
          <w:w w:val="105"/>
        </w:rPr>
        <w:t xml:space="preserve"> </w:t>
      </w:r>
      <w:r>
        <w:rPr>
          <w:w w:val="105"/>
        </w:rPr>
        <w:t>tool</w:t>
      </w:r>
      <w:r>
        <w:rPr>
          <w:spacing w:val="56"/>
          <w:w w:val="105"/>
        </w:rPr>
        <w:t xml:space="preserve"> </w:t>
      </w:r>
      <w:r>
        <w:rPr>
          <w:spacing w:val="-5"/>
          <w:w w:val="105"/>
        </w:rPr>
        <w:t>is</w:t>
      </w:r>
    </w:p>
    <w:p w14:paraId="7D0442BB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63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largely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</w:t>
      </w:r>
      <w:r>
        <w:rPr>
          <w:spacing w:val="37"/>
          <w:w w:val="105"/>
        </w:rPr>
        <w:t xml:space="preserve"> </w:t>
      </w:r>
      <w:r>
        <w:rPr>
          <w:w w:val="105"/>
        </w:rPr>
        <w:t>front-end</w:t>
      </w:r>
      <w:r>
        <w:rPr>
          <w:spacing w:val="36"/>
          <w:w w:val="105"/>
        </w:rPr>
        <w:t xml:space="preserve"> </w:t>
      </w:r>
      <w:r>
        <w:rPr>
          <w:w w:val="105"/>
        </w:rPr>
        <w:t>for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NiftyReg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image</w:t>
      </w:r>
      <w:r>
        <w:rPr>
          <w:spacing w:val="3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6"/>
          <w:w w:val="105"/>
        </w:rPr>
        <w:t xml:space="preserve"> </w:t>
      </w:r>
      <w:r>
        <w:rPr>
          <w:w w:val="105"/>
        </w:rPr>
        <w:t>package</w:t>
      </w:r>
      <w:r>
        <w:rPr>
          <w:w w:val="105"/>
          <w:position w:val="9"/>
          <w:sz w:val="16"/>
        </w:rPr>
        <w:t>19</w:t>
      </w:r>
      <w:r>
        <w:rPr>
          <w:spacing w:val="66"/>
          <w:w w:val="105"/>
          <w:position w:val="9"/>
          <w:sz w:val="16"/>
        </w:rPr>
        <w:t xml:space="preserve"> </w:t>
      </w:r>
      <w:r>
        <w:rPr>
          <w:w w:val="105"/>
        </w:rPr>
        <w:t>applied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mouse</w:t>
      </w:r>
      <w:r>
        <w:rPr>
          <w:spacing w:val="37"/>
          <w:w w:val="105"/>
        </w:rPr>
        <w:t xml:space="preserve"> </w:t>
      </w:r>
      <w:r>
        <w:rPr>
          <w:spacing w:val="-4"/>
          <w:w w:val="105"/>
        </w:rPr>
        <w:t>data</w:t>
      </w:r>
    </w:p>
    <w:p w14:paraId="2780F37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64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currently</w:t>
      </w:r>
      <w:r>
        <w:rPr>
          <w:spacing w:val="5"/>
          <w:w w:val="105"/>
        </w:rPr>
        <w:t xml:space="preserve"> </w:t>
      </w:r>
      <w:r>
        <w:rPr>
          <w:w w:val="105"/>
        </w:rPr>
        <w:t>available</w:t>
      </w:r>
      <w:r>
        <w:rPr>
          <w:spacing w:val="4"/>
          <w:w w:val="105"/>
        </w:rPr>
        <w:t xml:space="preserve"> </w:t>
      </w:r>
      <w:r>
        <w:rPr>
          <w:w w:val="105"/>
        </w:rPr>
        <w:t>as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Python</w:t>
      </w:r>
      <w:r>
        <w:rPr>
          <w:spacing w:val="4"/>
          <w:w w:val="105"/>
        </w:rPr>
        <w:t xml:space="preserve"> </w:t>
      </w:r>
      <w:r>
        <w:rPr>
          <w:w w:val="105"/>
        </w:rPr>
        <w:t>module.</w:t>
      </w:r>
      <w:r>
        <w:rPr>
          <w:w w:val="105"/>
          <w:position w:val="9"/>
          <w:sz w:val="16"/>
        </w:rPr>
        <w:t>20</w:t>
      </w:r>
      <w:r>
        <w:rPr>
          <w:spacing w:val="35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NiftyReg</w:t>
      </w:r>
      <w:proofErr w:type="spellEnd"/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5"/>
          <w:w w:val="105"/>
        </w:rPr>
        <w:t xml:space="preserve"> </w:t>
      </w:r>
      <w:r>
        <w:rPr>
          <w:w w:val="105"/>
        </w:rPr>
        <w:t>by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Atlas-</w:t>
      </w:r>
      <w:r>
        <w:rPr>
          <w:spacing w:val="-2"/>
          <w:w w:val="105"/>
        </w:rPr>
        <w:t>based</w:t>
      </w:r>
    </w:p>
    <w:p w14:paraId="1909463F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Data</w:t>
      </w:r>
      <w:r>
        <w:rPr>
          <w:spacing w:val="38"/>
          <w:w w:val="105"/>
        </w:rPr>
        <w:t xml:space="preserve"> </w:t>
      </w:r>
      <w:r>
        <w:rPr>
          <w:w w:val="105"/>
        </w:rPr>
        <w:t>Analysis</w:t>
      </w:r>
      <w:r>
        <w:rPr>
          <w:spacing w:val="38"/>
          <w:w w:val="105"/>
        </w:rPr>
        <w:t xml:space="preserve"> </w:t>
      </w:r>
      <w:r>
        <w:rPr>
          <w:w w:val="105"/>
        </w:rPr>
        <w:t>(AIDA)</w:t>
      </w:r>
      <w:r>
        <w:rPr>
          <w:spacing w:val="38"/>
          <w:w w:val="105"/>
        </w:rPr>
        <w:t xml:space="preserve"> </w:t>
      </w:r>
      <w:r>
        <w:rPr>
          <w:w w:val="105"/>
        </w:rPr>
        <w:t>MRI</w:t>
      </w:r>
      <w:r>
        <w:rPr>
          <w:spacing w:val="38"/>
          <w:w w:val="105"/>
        </w:rPr>
        <w:t xml:space="preserve"> </w:t>
      </w:r>
      <w:r>
        <w:rPr>
          <w:w w:val="105"/>
        </w:rPr>
        <w:t>pipeline</w:t>
      </w:r>
      <w:r>
        <w:rPr>
          <w:w w:val="105"/>
          <w:position w:val="9"/>
          <w:sz w:val="16"/>
        </w:rPr>
        <w:t>21</w:t>
      </w:r>
      <w:r>
        <w:rPr>
          <w:spacing w:val="68"/>
          <w:w w:val="105"/>
          <w:position w:val="9"/>
          <w:sz w:val="16"/>
        </w:rPr>
        <w:t xml:space="preserve"> </w:t>
      </w:r>
      <w:r>
        <w:rPr>
          <w:w w:val="105"/>
        </w:rPr>
        <w:t>as</w:t>
      </w:r>
      <w:r>
        <w:rPr>
          <w:spacing w:val="37"/>
          <w:w w:val="105"/>
        </w:rPr>
        <w:t xml:space="preserve"> </w:t>
      </w:r>
      <w:r>
        <w:rPr>
          <w:w w:val="105"/>
        </w:rPr>
        <w:t>well</w:t>
      </w:r>
      <w:r>
        <w:rPr>
          <w:spacing w:val="38"/>
          <w:w w:val="105"/>
        </w:rPr>
        <w:t xml:space="preserve"> </w:t>
      </w:r>
      <w:r>
        <w:rPr>
          <w:w w:val="105"/>
        </w:rPr>
        <w:t>as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Multi</w:t>
      </w:r>
      <w:r>
        <w:rPr>
          <w:spacing w:val="38"/>
          <w:w w:val="105"/>
        </w:rPr>
        <w:t xml:space="preserve"> </w:t>
      </w:r>
      <w:r>
        <w:rPr>
          <w:w w:val="105"/>
        </w:rPr>
        <w:t>Atlas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Segmentation</w:t>
      </w:r>
    </w:p>
    <w:p w14:paraId="13D897D6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66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Morphometric</w:t>
      </w:r>
      <w:r>
        <w:rPr>
          <w:spacing w:val="5"/>
          <w:w w:val="105"/>
        </w:rPr>
        <w:t xml:space="preserve"> </w:t>
      </w:r>
      <w:r>
        <w:rPr>
          <w:w w:val="105"/>
        </w:rPr>
        <w:t>Analysis</w:t>
      </w:r>
      <w:r>
        <w:rPr>
          <w:spacing w:val="4"/>
          <w:w w:val="105"/>
        </w:rPr>
        <w:t xml:space="preserve"> </w:t>
      </w:r>
      <w:r>
        <w:rPr>
          <w:w w:val="105"/>
        </w:rPr>
        <w:t>Toolkit</w:t>
      </w:r>
      <w:r>
        <w:rPr>
          <w:spacing w:val="4"/>
          <w:w w:val="105"/>
        </w:rPr>
        <w:t xml:space="preserve"> </w:t>
      </w:r>
      <w:r>
        <w:rPr>
          <w:w w:val="105"/>
        </w:rPr>
        <w:t>(MASMAT).</w:t>
      </w:r>
      <w:r>
        <w:rPr>
          <w:spacing w:val="5"/>
          <w:w w:val="105"/>
        </w:rPr>
        <w:t xml:space="preserve"> </w:t>
      </w:r>
      <w:r>
        <w:rPr>
          <w:w w:val="105"/>
        </w:rPr>
        <w:t>Whereas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former</w:t>
      </w:r>
      <w:r>
        <w:rPr>
          <w:spacing w:val="5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incorporates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745A203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FMRIB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Software</w:t>
      </w:r>
      <w:r>
        <w:rPr>
          <w:spacing w:val="11"/>
          <w:w w:val="105"/>
        </w:rPr>
        <w:t xml:space="preserve"> </w:t>
      </w:r>
      <w:r>
        <w:rPr>
          <w:w w:val="105"/>
        </w:rPr>
        <w:t>Library</w:t>
      </w:r>
      <w:r>
        <w:rPr>
          <w:spacing w:val="10"/>
          <w:w w:val="105"/>
        </w:rPr>
        <w:t xml:space="preserve"> </w:t>
      </w:r>
      <w:r>
        <w:rPr>
          <w:w w:val="105"/>
        </w:rPr>
        <w:t>(FSL)</w:t>
      </w:r>
      <w:r>
        <w:rPr>
          <w:w w:val="105"/>
          <w:position w:val="9"/>
          <w:sz w:val="16"/>
        </w:rPr>
        <w:t>22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brain</w:t>
      </w:r>
      <w:r>
        <w:rPr>
          <w:spacing w:val="10"/>
          <w:w w:val="105"/>
        </w:rPr>
        <w:t xml:space="preserve"> </w:t>
      </w:r>
      <w:r>
        <w:rPr>
          <w:w w:val="105"/>
        </w:rPr>
        <w:t>extraction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DSIStudio</w:t>
      </w:r>
      <w:proofErr w:type="spellEnd"/>
      <w:r>
        <w:rPr>
          <w:w w:val="105"/>
          <w:position w:val="9"/>
          <w:sz w:val="16"/>
        </w:rPr>
        <w:t>23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DTI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processing,</w:t>
      </w:r>
    </w:p>
    <w:p w14:paraId="456552E9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68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67"/>
          <w:w w:val="105"/>
        </w:rPr>
        <w:t xml:space="preserve"> </w:t>
      </w:r>
      <w:r>
        <w:rPr>
          <w:w w:val="105"/>
        </w:rPr>
        <w:t>latter</w:t>
      </w:r>
      <w:r>
        <w:rPr>
          <w:spacing w:val="67"/>
          <w:w w:val="105"/>
        </w:rPr>
        <w:t xml:space="preserve"> </w:t>
      </w:r>
      <w:r>
        <w:rPr>
          <w:w w:val="105"/>
        </w:rPr>
        <w:t>uses</w:t>
      </w:r>
      <w:r>
        <w:rPr>
          <w:spacing w:val="68"/>
          <w:w w:val="105"/>
        </w:rPr>
        <w:t xml:space="preserve"> </w:t>
      </w:r>
      <w:proofErr w:type="spellStart"/>
      <w:r>
        <w:rPr>
          <w:w w:val="105"/>
        </w:rPr>
        <w:t>NiftySeg</w:t>
      </w:r>
      <w:proofErr w:type="spellEnd"/>
      <w:r>
        <w:rPr>
          <w:spacing w:val="67"/>
          <w:w w:val="105"/>
        </w:rPr>
        <w:t xml:space="preserve"> </w:t>
      </w:r>
      <w:r>
        <w:rPr>
          <w:w w:val="105"/>
        </w:rPr>
        <w:t>and</w:t>
      </w:r>
      <w:r>
        <w:rPr>
          <w:spacing w:val="68"/>
          <w:w w:val="105"/>
        </w:rPr>
        <w:t xml:space="preserve"> </w:t>
      </w:r>
      <w:r>
        <w:rPr>
          <w:w w:val="105"/>
        </w:rPr>
        <w:t>multi-consensus</w:t>
      </w:r>
      <w:r>
        <w:rPr>
          <w:spacing w:val="67"/>
          <w:w w:val="105"/>
        </w:rPr>
        <w:t xml:space="preserve"> </w:t>
      </w:r>
      <w:r>
        <w:rPr>
          <w:w w:val="105"/>
        </w:rPr>
        <w:t>labeling</w:t>
      </w:r>
      <w:r>
        <w:rPr>
          <w:spacing w:val="67"/>
          <w:w w:val="105"/>
        </w:rPr>
        <w:t xml:space="preserve"> </w:t>
      </w:r>
      <w:r>
        <w:rPr>
          <w:w w:val="105"/>
        </w:rPr>
        <w:t>tools</w:t>
      </w:r>
      <w:r>
        <w:rPr>
          <w:w w:val="105"/>
          <w:position w:val="9"/>
          <w:sz w:val="16"/>
        </w:rPr>
        <w:t>24</w:t>
      </w:r>
      <w:r>
        <w:rPr>
          <w:spacing w:val="28"/>
          <w:w w:val="105"/>
          <w:position w:val="9"/>
          <w:sz w:val="16"/>
        </w:rPr>
        <w:t xml:space="preserve">  </w:t>
      </w:r>
      <w:r>
        <w:rPr>
          <w:w w:val="105"/>
        </w:rPr>
        <w:t>for</w:t>
      </w:r>
      <w:r>
        <w:rPr>
          <w:spacing w:val="68"/>
          <w:w w:val="105"/>
        </w:rPr>
        <w:t xml:space="preserve"> </w:t>
      </w:r>
      <w:r>
        <w:rPr>
          <w:w w:val="105"/>
        </w:rPr>
        <w:t>brain</w:t>
      </w:r>
      <w:r>
        <w:rPr>
          <w:spacing w:val="68"/>
          <w:w w:val="105"/>
        </w:rPr>
        <w:t xml:space="preserve"> </w:t>
      </w:r>
      <w:r>
        <w:rPr>
          <w:w w:val="105"/>
        </w:rPr>
        <w:t>extraction</w:t>
      </w:r>
      <w:r>
        <w:rPr>
          <w:spacing w:val="69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5B2A9E38" w14:textId="77777777" w:rsidR="005F326E" w:rsidRDefault="00000000">
      <w:pPr>
        <w:pStyle w:val="BodyText"/>
        <w:tabs>
          <w:tab w:val="left" w:pos="2044"/>
        </w:tabs>
        <w:spacing w:before="142"/>
        <w:ind w:left="173"/>
      </w:pPr>
      <w:proofErr w:type="gramStart"/>
      <w:r>
        <w:rPr>
          <w:rFonts w:ascii="Arial"/>
          <w:w w:val="105"/>
          <w:sz w:val="12"/>
        </w:rPr>
        <w:t>69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spacing w:val="-2"/>
          <w:w w:val="105"/>
        </w:rPr>
        <w:t>parcellation</w:t>
      </w:r>
      <w:proofErr w:type="gramEnd"/>
      <w:r>
        <w:rPr>
          <w:spacing w:val="-2"/>
          <w:w w:val="105"/>
        </w:rPr>
        <w:t>.</w:t>
      </w:r>
      <w:r>
        <w:tab/>
      </w:r>
      <w:r>
        <w:rPr>
          <w:w w:val="105"/>
        </w:rPr>
        <w:t>In</w:t>
      </w:r>
      <w:r>
        <w:rPr>
          <w:spacing w:val="60"/>
          <w:w w:val="105"/>
        </w:rPr>
        <w:t xml:space="preserve"> </w:t>
      </w:r>
      <w:r>
        <w:rPr>
          <w:w w:val="105"/>
        </w:rPr>
        <w:t>addition,</w:t>
      </w:r>
      <w:r>
        <w:rPr>
          <w:spacing w:val="74"/>
          <w:w w:val="105"/>
        </w:rPr>
        <w:t xml:space="preserve"> </w:t>
      </w:r>
      <w:r>
        <w:rPr>
          <w:w w:val="105"/>
        </w:rPr>
        <w:t>MASMAT</w:t>
      </w:r>
      <w:r>
        <w:rPr>
          <w:spacing w:val="61"/>
          <w:w w:val="105"/>
        </w:rPr>
        <w:t xml:space="preserve"> </w:t>
      </w:r>
      <w:r>
        <w:rPr>
          <w:w w:val="105"/>
        </w:rPr>
        <w:t>incorporates</w:t>
      </w:r>
      <w:r>
        <w:rPr>
          <w:spacing w:val="61"/>
          <w:w w:val="105"/>
        </w:rPr>
        <w:t xml:space="preserve"> </w:t>
      </w:r>
      <w:r>
        <w:rPr>
          <w:w w:val="105"/>
        </w:rPr>
        <w:t>N4</w:t>
      </w:r>
      <w:r>
        <w:rPr>
          <w:spacing w:val="60"/>
          <w:w w:val="105"/>
        </w:rPr>
        <w:t xml:space="preserve"> </w:t>
      </w:r>
      <w:r>
        <w:rPr>
          <w:w w:val="105"/>
        </w:rPr>
        <w:t>bias</w:t>
      </w:r>
      <w:r>
        <w:rPr>
          <w:spacing w:val="61"/>
          <w:w w:val="105"/>
        </w:rPr>
        <w:t xml:space="preserve"> </w:t>
      </w:r>
      <w:r>
        <w:rPr>
          <w:w w:val="105"/>
        </w:rPr>
        <w:t>field</w:t>
      </w:r>
      <w:r>
        <w:rPr>
          <w:spacing w:val="61"/>
          <w:w w:val="105"/>
        </w:rPr>
        <w:t xml:space="preserve"> </w:t>
      </w:r>
      <w:r>
        <w:rPr>
          <w:w w:val="105"/>
        </w:rPr>
        <w:t>correction</w:t>
      </w:r>
      <w:r>
        <w:rPr>
          <w:w w:val="105"/>
          <w:position w:val="9"/>
          <w:sz w:val="16"/>
        </w:rPr>
        <w:t>25</w:t>
      </w:r>
      <w:r>
        <w:rPr>
          <w:spacing w:val="73"/>
          <w:w w:val="150"/>
          <w:position w:val="9"/>
          <w:sz w:val="16"/>
        </w:rPr>
        <w:t xml:space="preserve"> </w:t>
      </w:r>
      <w:r>
        <w:rPr>
          <w:w w:val="105"/>
        </w:rPr>
        <w:t>from</w:t>
      </w:r>
      <w:r>
        <w:rPr>
          <w:spacing w:val="6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D04A190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Advanced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52"/>
          <w:w w:val="105"/>
        </w:rPr>
        <w:t xml:space="preserve"> </w:t>
      </w:r>
      <w:r>
        <w:rPr>
          <w:w w:val="105"/>
        </w:rPr>
        <w:t>Tools</w:t>
      </w:r>
      <w:r>
        <w:rPr>
          <w:spacing w:val="53"/>
          <w:w w:val="105"/>
        </w:rPr>
        <w:t xml:space="preserve"> </w:t>
      </w:r>
      <w:r>
        <w:rPr>
          <w:w w:val="105"/>
        </w:rPr>
        <w:t>Ecosystem</w:t>
      </w:r>
      <w:r>
        <w:rPr>
          <w:spacing w:val="53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)</w:t>
      </w:r>
      <w:r>
        <w:rPr>
          <w:w w:val="105"/>
          <w:position w:val="9"/>
          <w:sz w:val="16"/>
        </w:rPr>
        <w:t>26</w:t>
      </w:r>
      <w:r>
        <w:rPr>
          <w:spacing w:val="64"/>
          <w:w w:val="150"/>
          <w:position w:val="9"/>
          <w:sz w:val="16"/>
        </w:rPr>
        <w:t xml:space="preserve"> </w:t>
      </w:r>
      <w:r>
        <w:rPr>
          <w:w w:val="105"/>
        </w:rPr>
        <w:t>as</w:t>
      </w:r>
      <w:r>
        <w:rPr>
          <w:spacing w:val="52"/>
          <w:w w:val="105"/>
        </w:rPr>
        <w:t xml:space="preserve"> </w:t>
      </w:r>
      <w:r>
        <w:rPr>
          <w:w w:val="105"/>
        </w:rPr>
        <w:t>do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packages</w:t>
      </w:r>
      <w:r>
        <w:rPr>
          <w:spacing w:val="52"/>
          <w:w w:val="105"/>
        </w:rPr>
        <w:t xml:space="preserve"> </w:t>
      </w:r>
      <w:r>
        <w:rPr>
          <w:w w:val="105"/>
        </w:rPr>
        <w:t>Multi-</w:t>
      </w:r>
      <w:r>
        <w:rPr>
          <w:spacing w:val="-4"/>
          <w:w w:val="105"/>
        </w:rPr>
        <w:t>modal</w:t>
      </w:r>
    </w:p>
    <w:p w14:paraId="05B6D547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71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7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Connectivity</w:t>
      </w:r>
      <w:r>
        <w:rPr>
          <w:spacing w:val="38"/>
          <w:w w:val="105"/>
        </w:rPr>
        <w:t xml:space="preserve"> </w:t>
      </w:r>
      <w:proofErr w:type="spellStart"/>
      <w:r>
        <w:rPr>
          <w:w w:val="105"/>
        </w:rPr>
        <w:t>anaLysis</w:t>
      </w:r>
      <w:proofErr w:type="spellEnd"/>
      <w:r>
        <w:rPr>
          <w:spacing w:val="37"/>
          <w:w w:val="105"/>
        </w:rPr>
        <w:t xml:space="preserve"> </w:t>
      </w:r>
      <w:r>
        <w:rPr>
          <w:w w:val="105"/>
        </w:rPr>
        <w:t>(MIRACL),</w:t>
      </w:r>
      <w:r>
        <w:rPr>
          <w:w w:val="105"/>
          <w:position w:val="9"/>
          <w:sz w:val="16"/>
        </w:rPr>
        <w:t>27</w:t>
      </w:r>
      <w:r>
        <w:rPr>
          <w:spacing w:val="68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Sammba</w:t>
      </w:r>
      <w:proofErr w:type="spellEnd"/>
      <w:r>
        <w:rPr>
          <w:w w:val="105"/>
        </w:rPr>
        <w:t>-MRI,</w:t>
      </w:r>
      <w:r>
        <w:rPr>
          <w:w w:val="105"/>
          <w:position w:val="9"/>
          <w:sz w:val="16"/>
        </w:rPr>
        <w:t>28</w:t>
      </w:r>
      <w:r>
        <w:rPr>
          <w:spacing w:val="68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spacing w:val="-4"/>
          <w:w w:val="105"/>
        </w:rPr>
        <w:t>Small</w:t>
      </w:r>
    </w:p>
    <w:p w14:paraId="5220AE9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72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Animal</w:t>
      </w:r>
      <w:proofErr w:type="gramEnd"/>
      <w:r>
        <w:rPr>
          <w:spacing w:val="48"/>
          <w:w w:val="105"/>
        </w:rPr>
        <w:t xml:space="preserve"> </w:t>
      </w:r>
      <w:r>
        <w:rPr>
          <w:w w:val="105"/>
        </w:rPr>
        <w:t>Magnetic</w:t>
      </w:r>
      <w:r>
        <w:rPr>
          <w:spacing w:val="47"/>
          <w:w w:val="105"/>
        </w:rPr>
        <w:t xml:space="preserve"> </w:t>
      </w:r>
      <w:r>
        <w:rPr>
          <w:w w:val="105"/>
        </w:rPr>
        <w:t>Resonance</w:t>
      </w:r>
      <w:r>
        <w:rPr>
          <w:spacing w:val="48"/>
          <w:w w:val="105"/>
        </w:rPr>
        <w:t xml:space="preserve"> </w:t>
      </w:r>
      <w:r>
        <w:rPr>
          <w:w w:val="105"/>
        </w:rPr>
        <w:t>Imaging</w:t>
      </w:r>
      <w:r>
        <w:rPr>
          <w:spacing w:val="47"/>
          <w:w w:val="105"/>
        </w:rPr>
        <w:t xml:space="preserve"> </w:t>
      </w:r>
      <w:r>
        <w:rPr>
          <w:w w:val="105"/>
        </w:rPr>
        <w:t>(SAMRI).</w:t>
      </w:r>
      <w:r>
        <w:rPr>
          <w:w w:val="105"/>
          <w:position w:val="9"/>
          <w:sz w:val="16"/>
        </w:rPr>
        <w:t>29</w:t>
      </w:r>
      <w:r>
        <w:rPr>
          <w:spacing w:val="77"/>
          <w:w w:val="105"/>
          <w:position w:val="9"/>
          <w:sz w:val="16"/>
        </w:rPr>
        <w:t xml:space="preserve"> </w:t>
      </w:r>
      <w:r>
        <w:rPr>
          <w:w w:val="105"/>
        </w:rPr>
        <w:t>However,</w:t>
      </w:r>
      <w:r>
        <w:rPr>
          <w:spacing w:val="58"/>
          <w:w w:val="105"/>
        </w:rPr>
        <w:t xml:space="preserve"> </w:t>
      </w:r>
      <w:r>
        <w:rPr>
          <w:w w:val="105"/>
        </w:rPr>
        <w:t>whereas</w:t>
      </w:r>
      <w:r>
        <w:rPr>
          <w:spacing w:val="47"/>
          <w:w w:val="105"/>
        </w:rPr>
        <w:t xml:space="preserve"> </w:t>
      </w:r>
      <w:proofErr w:type="spellStart"/>
      <w:r>
        <w:rPr>
          <w:w w:val="105"/>
        </w:rPr>
        <w:t>Saamba</w:t>
      </w:r>
      <w:proofErr w:type="spellEnd"/>
      <w:r>
        <w:rPr>
          <w:w w:val="105"/>
        </w:rPr>
        <w:t>-MRI</w:t>
      </w:r>
      <w:r>
        <w:rPr>
          <w:spacing w:val="48"/>
          <w:w w:val="105"/>
        </w:rPr>
        <w:t xml:space="preserve"> </w:t>
      </w:r>
      <w:r>
        <w:rPr>
          <w:spacing w:val="-4"/>
          <w:w w:val="105"/>
        </w:rPr>
        <w:t>uses</w:t>
      </w:r>
    </w:p>
    <w:p w14:paraId="4AD7316C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AFNI</w:t>
      </w:r>
      <w:proofErr w:type="gramEnd"/>
      <w:r>
        <w:rPr>
          <w:w w:val="105"/>
          <w:position w:val="9"/>
          <w:sz w:val="16"/>
        </w:rPr>
        <w:t>30</w:t>
      </w:r>
      <w:r>
        <w:rPr>
          <w:spacing w:val="74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43"/>
          <w:w w:val="105"/>
        </w:rPr>
        <w:t xml:space="preserve"> </w:t>
      </w:r>
      <w:r>
        <w:rPr>
          <w:w w:val="105"/>
        </w:rPr>
        <w:t>image</w:t>
      </w:r>
      <w:r>
        <w:rPr>
          <w:spacing w:val="43"/>
          <w:w w:val="105"/>
        </w:rPr>
        <w:t xml:space="preserve"> </w:t>
      </w:r>
      <w:r>
        <w:rPr>
          <w:w w:val="105"/>
        </w:rPr>
        <w:t>registration;</w:t>
      </w:r>
      <w:r>
        <w:rPr>
          <w:spacing w:val="60"/>
          <w:w w:val="105"/>
        </w:rPr>
        <w:t xml:space="preserve"> </w:t>
      </w:r>
      <w:r>
        <w:rPr>
          <w:w w:val="105"/>
        </w:rPr>
        <w:t>MIRACL,</w:t>
      </w:r>
      <w:r>
        <w:rPr>
          <w:spacing w:val="43"/>
          <w:w w:val="105"/>
        </w:rPr>
        <w:t xml:space="preserve"> </w:t>
      </w:r>
      <w:r>
        <w:rPr>
          <w:w w:val="105"/>
        </w:rPr>
        <w:t>SAMRI,</w:t>
      </w:r>
      <w:r>
        <w:rPr>
          <w:spacing w:val="42"/>
          <w:w w:val="105"/>
        </w:rPr>
        <w:t xml:space="preserve"> </w:t>
      </w:r>
      <w:r>
        <w:rPr>
          <w:w w:val="105"/>
        </w:rPr>
        <w:t>SAMBA,</w:t>
      </w:r>
      <w:r>
        <w:rPr>
          <w:w w:val="105"/>
          <w:position w:val="9"/>
          <w:sz w:val="16"/>
        </w:rPr>
        <w:t>31</w:t>
      </w:r>
      <w:r>
        <w:rPr>
          <w:spacing w:val="7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BrainsMapi</w:t>
      </w:r>
      <w:proofErr w:type="spellEnd"/>
      <w:r>
        <w:rPr>
          <w:w w:val="105"/>
          <w:position w:val="9"/>
          <w:sz w:val="16"/>
        </w:rPr>
        <w:t>32</w:t>
      </w:r>
      <w:r>
        <w:rPr>
          <w:spacing w:val="73"/>
          <w:w w:val="105"/>
          <w:position w:val="9"/>
          <w:sz w:val="16"/>
        </w:rPr>
        <w:t xml:space="preserve"> </w:t>
      </w:r>
      <w:r>
        <w:rPr>
          <w:w w:val="105"/>
        </w:rPr>
        <w:t>all</w:t>
      </w:r>
      <w:r>
        <w:rPr>
          <w:spacing w:val="43"/>
          <w:w w:val="105"/>
        </w:rPr>
        <w:t xml:space="preserve"> </w:t>
      </w:r>
      <w:r>
        <w:rPr>
          <w:spacing w:val="-5"/>
          <w:w w:val="105"/>
        </w:rPr>
        <w:t>use</w:t>
      </w:r>
    </w:p>
    <w:p w14:paraId="3C8FD02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74</w:t>
      </w:r>
      <w:r>
        <w:rPr>
          <w:rFonts w:ascii="Arial"/>
          <w:spacing w:val="57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0"/>
          <w:w w:val="105"/>
        </w:rPr>
        <w:t xml:space="preserve"> </w:t>
      </w:r>
      <w:r>
        <w:rPr>
          <w:w w:val="105"/>
        </w:rPr>
        <w:t>tools.</w:t>
      </w:r>
      <w:r>
        <w:rPr>
          <w:spacing w:val="65"/>
          <w:w w:val="105"/>
        </w:rPr>
        <w:t xml:space="preserve"> </w:t>
      </w:r>
      <w:r>
        <w:rPr>
          <w:w w:val="105"/>
        </w:rPr>
        <w:t>Other</w:t>
      </w:r>
      <w:r>
        <w:rPr>
          <w:spacing w:val="20"/>
          <w:w w:val="105"/>
        </w:rPr>
        <w:t xml:space="preserve"> </w:t>
      </w:r>
      <w:r>
        <w:rPr>
          <w:w w:val="105"/>
        </w:rPr>
        <w:t>packages</w:t>
      </w:r>
      <w:r>
        <w:rPr>
          <w:spacing w:val="20"/>
          <w:w w:val="105"/>
        </w:rPr>
        <w:t xml:space="preserve"> </w:t>
      </w:r>
      <w:r>
        <w:rPr>
          <w:w w:val="105"/>
        </w:rPr>
        <w:t>use</w:t>
      </w:r>
      <w:r>
        <w:rPr>
          <w:spacing w:val="19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20"/>
          <w:w w:val="105"/>
        </w:rPr>
        <w:t xml:space="preserve"> </w:t>
      </w:r>
      <w:r>
        <w:rPr>
          <w:w w:val="105"/>
        </w:rPr>
        <w:t>approaches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proofErr w:type="spellStart"/>
      <w:r>
        <w:rPr>
          <w:spacing w:val="-2"/>
          <w:w w:val="105"/>
        </w:rPr>
        <w:t>regis</w:t>
      </w:r>
      <w:proofErr w:type="spellEnd"/>
      <w:r>
        <w:rPr>
          <w:spacing w:val="-2"/>
          <w:w w:val="105"/>
        </w:rPr>
        <w:t>-</w:t>
      </w:r>
    </w:p>
    <w:p w14:paraId="743152C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 w:hAnsi="Arial"/>
          <w:w w:val="105"/>
          <w:sz w:val="12"/>
        </w:rPr>
        <w:t>75</w:t>
      </w:r>
      <w:r>
        <w:rPr>
          <w:rFonts w:ascii="Arial" w:hAns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tration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including</w:t>
      </w:r>
      <w:r>
        <w:rPr>
          <w:spacing w:val="-1"/>
          <w:w w:val="105"/>
        </w:rPr>
        <w:t xml:space="preserve"> </w:t>
      </w:r>
      <w:r>
        <w:rPr>
          <w:w w:val="105"/>
        </w:rPr>
        <w:t>SMART—</w:t>
      </w:r>
      <w:r>
        <w:rPr>
          <w:w w:val="105"/>
          <w:position w:val="9"/>
          <w:sz w:val="16"/>
        </w:rPr>
        <w:t>33</w:t>
      </w:r>
      <w:r>
        <w:rPr>
          <w:w w:val="105"/>
        </w:rPr>
        <w:t>an</w:t>
      </w:r>
      <w:r>
        <w:rPr>
          <w:spacing w:val="-1"/>
          <w:w w:val="105"/>
        </w:rPr>
        <w:t xml:space="preserve"> </w:t>
      </w:r>
      <w:r>
        <w:rPr>
          <w:w w:val="105"/>
        </w:rPr>
        <w:t>R</w:t>
      </w:r>
      <w:r>
        <w:rPr>
          <w:spacing w:val="-1"/>
          <w:w w:val="105"/>
        </w:rPr>
        <w:t xml:space="preserve"> </w:t>
      </w:r>
      <w:r>
        <w:rPr>
          <w:w w:val="105"/>
        </w:rPr>
        <w:t>package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semi-automated</w:t>
      </w:r>
      <w:r>
        <w:rPr>
          <w:spacing w:val="-1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2341FB6E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mouse</w:t>
      </w:r>
      <w:r>
        <w:rPr>
          <w:spacing w:val="49"/>
          <w:w w:val="105"/>
        </w:rPr>
        <w:t xml:space="preserve"> </w:t>
      </w:r>
      <w:r>
        <w:rPr>
          <w:w w:val="105"/>
        </w:rPr>
        <w:t>brain</w:t>
      </w:r>
      <w:r>
        <w:rPr>
          <w:spacing w:val="48"/>
          <w:w w:val="105"/>
        </w:rPr>
        <w:t xml:space="preserve"> </w:t>
      </w:r>
      <w:r>
        <w:rPr>
          <w:w w:val="105"/>
        </w:rPr>
        <w:t>based</w:t>
      </w:r>
      <w:r>
        <w:rPr>
          <w:spacing w:val="48"/>
          <w:w w:val="105"/>
        </w:rPr>
        <w:t xml:space="preserve"> </w:t>
      </w:r>
      <w:r>
        <w:rPr>
          <w:w w:val="105"/>
        </w:rPr>
        <w:t>on</w:t>
      </w:r>
      <w:r>
        <w:rPr>
          <w:spacing w:val="49"/>
          <w:w w:val="105"/>
        </w:rPr>
        <w:t xml:space="preserve"> </w:t>
      </w:r>
      <w:proofErr w:type="spellStart"/>
      <w:r>
        <w:rPr>
          <w:w w:val="105"/>
        </w:rPr>
        <w:t>WholeBrain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34</w:t>
      </w:r>
      <w:r>
        <w:rPr>
          <w:spacing w:val="79"/>
          <w:w w:val="105"/>
          <w:position w:val="9"/>
          <w:sz w:val="16"/>
        </w:rPr>
        <w:t xml:space="preserve"> </w:t>
      </w:r>
      <w:proofErr w:type="spellStart"/>
      <w:r>
        <w:rPr>
          <w:w w:val="105"/>
        </w:rPr>
        <w:t>FriendlyClearMap</w:t>
      </w:r>
      <w:proofErr w:type="spellEnd"/>
      <w:r>
        <w:rPr>
          <w:w w:val="105"/>
          <w:position w:val="9"/>
          <w:sz w:val="16"/>
        </w:rPr>
        <w:t>35</w:t>
      </w:r>
      <w:r>
        <w:rPr>
          <w:spacing w:val="79"/>
          <w:w w:val="105"/>
          <w:position w:val="9"/>
          <w:sz w:val="16"/>
        </w:rPr>
        <w:t xml:space="preserve"> </w:t>
      </w:r>
      <w:r>
        <w:rPr>
          <w:w w:val="105"/>
        </w:rPr>
        <w:t>uses</w:t>
      </w:r>
      <w:r>
        <w:rPr>
          <w:spacing w:val="5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55781F4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landmark</w:t>
      </w:r>
      <w:proofErr w:type="gramEnd"/>
      <w:r>
        <w:rPr>
          <w:w w:val="105"/>
        </w:rPr>
        <w:t>-based</w:t>
      </w:r>
      <w:r>
        <w:rPr>
          <w:spacing w:val="5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7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57"/>
          <w:w w:val="105"/>
        </w:rPr>
        <w:t xml:space="preserve"> </w:t>
      </w:r>
      <w:r>
        <w:rPr>
          <w:w w:val="105"/>
        </w:rPr>
        <w:t>of</w:t>
      </w:r>
      <w:r>
        <w:rPr>
          <w:spacing w:val="57"/>
          <w:w w:val="105"/>
        </w:rPr>
        <w:t xml:space="preserve"> </w:t>
      </w:r>
      <w:proofErr w:type="spellStart"/>
      <w:r>
        <w:rPr>
          <w:w w:val="105"/>
        </w:rPr>
        <w:t>Elastix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36</w:t>
      </w:r>
      <w:r>
        <w:rPr>
          <w:spacing w:val="69"/>
          <w:w w:val="150"/>
          <w:position w:val="9"/>
          <w:sz w:val="16"/>
        </w:rPr>
        <w:t xml:space="preserve"> </w:t>
      </w:r>
      <w:r>
        <w:rPr>
          <w:w w:val="105"/>
        </w:rPr>
        <w:t>Finally,</w:t>
      </w:r>
      <w:r>
        <w:rPr>
          <w:spacing w:val="68"/>
          <w:w w:val="105"/>
        </w:rPr>
        <w:t xml:space="preserve"> </w:t>
      </w:r>
      <w:r>
        <w:rPr>
          <w:w w:val="105"/>
        </w:rPr>
        <w:t>the</w:t>
      </w:r>
      <w:r>
        <w:rPr>
          <w:spacing w:val="57"/>
          <w:w w:val="105"/>
        </w:rPr>
        <w:t xml:space="preserve"> </w:t>
      </w:r>
      <w:r>
        <w:rPr>
          <w:w w:val="105"/>
        </w:rPr>
        <w:t>widespread</w:t>
      </w:r>
      <w:r>
        <w:rPr>
          <w:spacing w:val="57"/>
          <w:w w:val="105"/>
        </w:rPr>
        <w:t xml:space="preserve"> </w:t>
      </w:r>
      <w:r>
        <w:rPr>
          <w:spacing w:val="-2"/>
          <w:w w:val="105"/>
        </w:rPr>
        <w:t>adoption</w:t>
      </w:r>
    </w:p>
    <w:p w14:paraId="7921430E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78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68"/>
          <w:w w:val="105"/>
        </w:rPr>
        <w:t xml:space="preserve"> </w:t>
      </w:r>
      <w:r>
        <w:rPr>
          <w:w w:val="105"/>
        </w:rPr>
        <w:t>deep</w:t>
      </w:r>
      <w:r>
        <w:rPr>
          <w:spacing w:val="68"/>
          <w:w w:val="105"/>
        </w:rPr>
        <w:t xml:space="preserve"> </w:t>
      </w:r>
      <w:r>
        <w:rPr>
          <w:w w:val="105"/>
        </w:rPr>
        <w:t>learning</w:t>
      </w:r>
      <w:r>
        <w:rPr>
          <w:spacing w:val="68"/>
          <w:w w:val="105"/>
        </w:rPr>
        <w:t xml:space="preserve"> </w:t>
      </w:r>
      <w:r>
        <w:rPr>
          <w:w w:val="105"/>
        </w:rPr>
        <w:t>techniques</w:t>
      </w:r>
      <w:r>
        <w:rPr>
          <w:spacing w:val="68"/>
          <w:w w:val="105"/>
        </w:rPr>
        <w:t xml:space="preserve"> </w:t>
      </w:r>
      <w:r>
        <w:rPr>
          <w:w w:val="105"/>
        </w:rPr>
        <w:t>has</w:t>
      </w:r>
      <w:r>
        <w:rPr>
          <w:spacing w:val="67"/>
          <w:w w:val="105"/>
        </w:rPr>
        <w:t xml:space="preserve"> </w:t>
      </w:r>
      <w:r>
        <w:rPr>
          <w:w w:val="105"/>
        </w:rPr>
        <w:t>also</w:t>
      </w:r>
      <w:r>
        <w:rPr>
          <w:spacing w:val="68"/>
          <w:w w:val="105"/>
        </w:rPr>
        <w:t xml:space="preserve"> </w:t>
      </w:r>
      <w:r>
        <w:rPr>
          <w:w w:val="105"/>
        </w:rPr>
        <w:t>influenced</w:t>
      </w:r>
      <w:r>
        <w:rPr>
          <w:spacing w:val="68"/>
          <w:w w:val="105"/>
        </w:rPr>
        <w:t xml:space="preserve"> </w:t>
      </w:r>
      <w:r>
        <w:rPr>
          <w:w w:val="105"/>
        </w:rPr>
        <w:t>development</w:t>
      </w:r>
      <w:r>
        <w:rPr>
          <w:spacing w:val="68"/>
          <w:w w:val="105"/>
        </w:rPr>
        <w:t xml:space="preserve"> </w:t>
      </w:r>
      <w:r>
        <w:rPr>
          <w:w w:val="105"/>
        </w:rPr>
        <w:t>in</w:t>
      </w:r>
      <w:r>
        <w:rPr>
          <w:spacing w:val="67"/>
          <w:w w:val="105"/>
        </w:rPr>
        <w:t xml:space="preserve"> </w:t>
      </w:r>
      <w:r>
        <w:rPr>
          <w:w w:val="105"/>
        </w:rPr>
        <w:t>mouse</w:t>
      </w:r>
      <w:r>
        <w:rPr>
          <w:spacing w:val="68"/>
          <w:w w:val="105"/>
        </w:rPr>
        <w:t xml:space="preserve"> </w:t>
      </w:r>
      <w:r>
        <w:rPr>
          <w:w w:val="105"/>
        </w:rPr>
        <w:t>brain</w:t>
      </w:r>
      <w:r>
        <w:rPr>
          <w:spacing w:val="68"/>
          <w:w w:val="105"/>
        </w:rPr>
        <w:t xml:space="preserve"> </w:t>
      </w:r>
      <w:r>
        <w:rPr>
          <w:spacing w:val="-2"/>
          <w:w w:val="105"/>
        </w:rPr>
        <w:t>imaging</w:t>
      </w:r>
    </w:p>
    <w:p w14:paraId="0C1672F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sz w:val="12"/>
        </w:rPr>
        <w:t>79</w:t>
      </w:r>
      <w:r>
        <w:rPr>
          <w:rFonts w:ascii="Arial"/>
          <w:spacing w:val="65"/>
          <w:w w:val="150"/>
          <w:sz w:val="12"/>
        </w:rPr>
        <w:t xml:space="preserve">  </w:t>
      </w:r>
      <w:r>
        <w:t>methodologies</w:t>
      </w:r>
      <w:proofErr w:type="gramEnd"/>
      <w:r>
        <w:t>.</w:t>
      </w:r>
      <w:r>
        <w:rPr>
          <w:spacing w:val="48"/>
        </w:rPr>
        <w:t xml:space="preserve">  </w:t>
      </w:r>
      <w:r>
        <w:t>For</w:t>
      </w:r>
      <w:r>
        <w:rPr>
          <w:spacing w:val="62"/>
        </w:rPr>
        <w:t xml:space="preserve"> </w:t>
      </w:r>
      <w:r>
        <w:t>example,</w:t>
      </w:r>
      <w:r>
        <w:rPr>
          <w:spacing w:val="70"/>
        </w:rPr>
        <w:t xml:space="preserve"> </w:t>
      </w:r>
      <w:r>
        <w:t>if</w:t>
      </w:r>
      <w:r>
        <w:rPr>
          <w:spacing w:val="62"/>
        </w:rPr>
        <w:t xml:space="preserve"> </w:t>
      </w:r>
      <w:r>
        <w:t>tissue</w:t>
      </w:r>
      <w:r>
        <w:rPr>
          <w:spacing w:val="63"/>
        </w:rPr>
        <w:t xml:space="preserve"> </w:t>
      </w:r>
      <w:r>
        <w:t>deformations</w:t>
      </w:r>
      <w:r>
        <w:rPr>
          <w:spacing w:val="63"/>
        </w:rPr>
        <w:t xml:space="preserve"> </w:t>
      </w:r>
      <w:r>
        <w:t>are</w:t>
      </w:r>
      <w:r>
        <w:rPr>
          <w:spacing w:val="63"/>
        </w:rPr>
        <w:t xml:space="preserve"> </w:t>
      </w:r>
      <w:r>
        <w:t>not</w:t>
      </w:r>
      <w:r>
        <w:rPr>
          <w:spacing w:val="61"/>
        </w:rPr>
        <w:t xml:space="preserve"> </w:t>
      </w:r>
      <w:r>
        <w:t>considered</w:t>
      </w:r>
      <w:r>
        <w:rPr>
          <w:spacing w:val="62"/>
        </w:rPr>
        <w:t xml:space="preserve"> </w:t>
      </w:r>
      <w:r>
        <w:t>problematic</w:t>
      </w:r>
      <w:r>
        <w:rPr>
          <w:spacing w:val="63"/>
        </w:rPr>
        <w:t xml:space="preserve"> </w:t>
      </w:r>
      <w:r>
        <w:t>for</w:t>
      </w:r>
      <w:r>
        <w:rPr>
          <w:spacing w:val="61"/>
        </w:rPr>
        <w:t xml:space="preserve"> </w:t>
      </w:r>
      <w:r>
        <w:rPr>
          <w:spacing w:val="-10"/>
        </w:rPr>
        <w:t>a</w:t>
      </w:r>
    </w:p>
    <w:p w14:paraId="544613F9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80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particular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dataset,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DeepSlice</w:t>
      </w:r>
      <w:proofErr w:type="spellEnd"/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determine</w:t>
      </w:r>
      <w:r>
        <w:rPr>
          <w:spacing w:val="19"/>
          <w:w w:val="105"/>
        </w:rPr>
        <w:t xml:space="preserve"> </w:t>
      </w:r>
      <w:r>
        <w:rPr>
          <w:w w:val="105"/>
        </w:rPr>
        <w:t>affine</w:t>
      </w:r>
      <w:r>
        <w:rPr>
          <w:spacing w:val="18"/>
          <w:w w:val="105"/>
        </w:rPr>
        <w:t xml:space="preserve"> </w:t>
      </w:r>
      <w:r>
        <w:rPr>
          <w:w w:val="105"/>
        </w:rPr>
        <w:t>mappings</w:t>
      </w:r>
      <w:r>
        <w:rPr>
          <w:w w:val="105"/>
          <w:position w:val="9"/>
          <w:sz w:val="16"/>
        </w:rPr>
        <w:t>37</w:t>
      </w:r>
      <w:r>
        <w:rPr>
          <w:spacing w:val="50"/>
          <w:w w:val="105"/>
          <w:position w:val="9"/>
          <w:sz w:val="16"/>
        </w:rPr>
        <w:t xml:space="preserve"> </w:t>
      </w:r>
      <w:r>
        <w:rPr>
          <w:w w:val="105"/>
        </w:rPr>
        <w:t>with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optimal</w:t>
      </w:r>
    </w:p>
    <w:p w14:paraId="1F791CEA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81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computational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efficiency</w:t>
      </w:r>
      <w:r>
        <w:rPr>
          <w:spacing w:val="3"/>
          <w:w w:val="105"/>
        </w:rPr>
        <w:t xml:space="preserve"> </w:t>
      </w:r>
      <w:r>
        <w:rPr>
          <w:w w:val="105"/>
        </w:rPr>
        <w:t>associated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neural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0456EE3D" w14:textId="77777777" w:rsidR="005F326E" w:rsidRDefault="005F326E">
      <w:pPr>
        <w:pStyle w:val="BodyText"/>
        <w:ind w:left="0"/>
        <w:rPr>
          <w:sz w:val="20"/>
        </w:rPr>
      </w:pPr>
    </w:p>
    <w:p w14:paraId="15FE5A9A" w14:textId="77777777" w:rsidR="005F326E" w:rsidRDefault="005F326E">
      <w:pPr>
        <w:pStyle w:val="BodyText"/>
        <w:spacing w:before="7"/>
        <w:ind w:left="0"/>
      </w:pPr>
    </w:p>
    <w:p w14:paraId="59E68183" w14:textId="77777777" w:rsidR="005F326E" w:rsidRDefault="00000000">
      <w:pPr>
        <w:pStyle w:val="Heading1"/>
        <w:tabs>
          <w:tab w:val="left" w:pos="1235"/>
        </w:tabs>
        <w:ind w:left="173"/>
      </w:pPr>
      <w:r>
        <w:rPr>
          <w:rFonts w:ascii="Arial"/>
          <w:b w:val="0"/>
          <w:w w:val="115"/>
          <w:sz w:val="12"/>
        </w:rPr>
        <w:t>82</w:t>
      </w:r>
      <w:r>
        <w:rPr>
          <w:rFonts w:ascii="Arial"/>
          <w:b w:val="0"/>
          <w:spacing w:val="133"/>
          <w:w w:val="115"/>
          <w:sz w:val="12"/>
        </w:rPr>
        <w:t xml:space="preserve"> </w:t>
      </w:r>
      <w:bookmarkStart w:id="6" w:name="The_ANTsX_Ecosystem_for_mouse_brain_mapp"/>
      <w:bookmarkEnd w:id="6"/>
      <w:r>
        <w:rPr>
          <w:spacing w:val="-5"/>
          <w:w w:val="115"/>
        </w:rPr>
        <w:t>1.2</w:t>
      </w:r>
      <w:r>
        <w:tab/>
      </w:r>
      <w:r>
        <w:rPr>
          <w:w w:val="115"/>
        </w:rPr>
        <w:t>The</w:t>
      </w:r>
      <w:r>
        <w:rPr>
          <w:spacing w:val="30"/>
          <w:w w:val="115"/>
        </w:rPr>
        <w:t xml:space="preserve"> </w:t>
      </w:r>
      <w:proofErr w:type="spellStart"/>
      <w:r>
        <w:rPr>
          <w:w w:val="115"/>
        </w:rPr>
        <w:t>ANTsX</w:t>
      </w:r>
      <w:proofErr w:type="spellEnd"/>
      <w:r>
        <w:rPr>
          <w:spacing w:val="31"/>
          <w:w w:val="115"/>
        </w:rPr>
        <w:t xml:space="preserve"> </w:t>
      </w:r>
      <w:r>
        <w:rPr>
          <w:w w:val="115"/>
        </w:rPr>
        <w:t>Ecosystem</w:t>
      </w:r>
      <w:r>
        <w:rPr>
          <w:spacing w:val="30"/>
          <w:w w:val="115"/>
        </w:rPr>
        <w:t xml:space="preserve"> </w:t>
      </w:r>
      <w:r>
        <w:rPr>
          <w:w w:val="115"/>
        </w:rPr>
        <w:t>for</w:t>
      </w:r>
      <w:r>
        <w:rPr>
          <w:spacing w:val="31"/>
          <w:w w:val="115"/>
        </w:rPr>
        <w:t xml:space="preserve"> </w:t>
      </w:r>
      <w:r>
        <w:rPr>
          <w:w w:val="115"/>
        </w:rPr>
        <w:t>mouse</w:t>
      </w:r>
      <w:r>
        <w:rPr>
          <w:spacing w:val="30"/>
          <w:w w:val="115"/>
        </w:rPr>
        <w:t xml:space="preserve"> </w:t>
      </w:r>
      <w:r>
        <w:rPr>
          <w:w w:val="115"/>
        </w:rPr>
        <w:t>brain</w:t>
      </w:r>
      <w:r>
        <w:rPr>
          <w:spacing w:val="31"/>
          <w:w w:val="115"/>
        </w:rPr>
        <w:t xml:space="preserve"> </w:t>
      </w:r>
      <w:r>
        <w:rPr>
          <w:spacing w:val="-2"/>
          <w:w w:val="115"/>
        </w:rPr>
        <w:t>mapping</w:t>
      </w:r>
    </w:p>
    <w:p w14:paraId="7B0367F0" w14:textId="77777777" w:rsidR="005F326E" w:rsidRDefault="005F326E">
      <w:pPr>
        <w:pStyle w:val="BodyText"/>
        <w:spacing w:before="2"/>
        <w:ind w:left="0"/>
        <w:rPr>
          <w:b/>
        </w:rPr>
      </w:pPr>
    </w:p>
    <w:p w14:paraId="4CB74ADD" w14:textId="77777777" w:rsidR="005F326E" w:rsidRDefault="00000000">
      <w:pPr>
        <w:pStyle w:val="BodyText"/>
        <w:spacing w:before="145"/>
        <w:ind w:left="173"/>
      </w:pPr>
      <w:proofErr w:type="gramStart"/>
      <w:r>
        <w:rPr>
          <w:rFonts w:ascii="Arial"/>
          <w:sz w:val="12"/>
        </w:rPr>
        <w:t>83</w:t>
      </w:r>
      <w:r>
        <w:rPr>
          <w:rFonts w:ascii="Arial"/>
          <w:spacing w:val="67"/>
          <w:w w:val="150"/>
          <w:sz w:val="12"/>
        </w:rPr>
        <w:t xml:space="preserve">  </w:t>
      </w:r>
      <w:r>
        <w:t>As</w:t>
      </w:r>
      <w:proofErr w:type="gramEnd"/>
      <w:r>
        <w:rPr>
          <w:spacing w:val="3"/>
        </w:rPr>
        <w:t xml:space="preserve"> </w:t>
      </w:r>
      <w:r>
        <w:t>noted</w:t>
      </w:r>
      <w:r>
        <w:rPr>
          <w:spacing w:val="3"/>
        </w:rPr>
        <w:t xml:space="preserve"> </w:t>
      </w:r>
      <w:r>
        <w:t>previously,</w:t>
      </w:r>
      <w:r>
        <w:rPr>
          <w:spacing w:val="9"/>
        </w:rPr>
        <w:t xml:space="preserve"> </w:t>
      </w:r>
      <w:r>
        <w:t>many</w:t>
      </w:r>
      <w:r>
        <w:rPr>
          <w:spacing w:val="3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existing</w:t>
      </w:r>
      <w:r>
        <w:rPr>
          <w:spacing w:val="3"/>
        </w:rPr>
        <w:t xml:space="preserve"> </w:t>
      </w:r>
      <w:r>
        <w:t>packages</w:t>
      </w:r>
      <w:r>
        <w:rPr>
          <w:spacing w:val="3"/>
        </w:rPr>
        <w:t xml:space="preserve"> </w:t>
      </w:r>
      <w:r>
        <w:t>designed</w:t>
      </w:r>
      <w:r>
        <w:rPr>
          <w:spacing w:val="3"/>
        </w:rPr>
        <w:t xml:space="preserve"> </w:t>
      </w:r>
      <w:r>
        <w:t>for</w:t>
      </w:r>
      <w:r>
        <w:rPr>
          <w:spacing w:val="3"/>
        </w:rPr>
        <w:t xml:space="preserve"> </w:t>
      </w:r>
      <w:r>
        <w:t>processing</w:t>
      </w:r>
      <w:r>
        <w:rPr>
          <w:spacing w:val="3"/>
        </w:rPr>
        <w:t xml:space="preserve"> </w:t>
      </w:r>
      <w:r>
        <w:t>mouse</w:t>
      </w:r>
      <w:r>
        <w:rPr>
          <w:spacing w:val="2"/>
        </w:rPr>
        <w:t xml:space="preserve"> </w:t>
      </w:r>
      <w:r>
        <w:t>brain</w:t>
      </w:r>
      <w:r>
        <w:rPr>
          <w:spacing w:val="3"/>
        </w:rPr>
        <w:t xml:space="preserve"> </w:t>
      </w:r>
      <w:r>
        <w:rPr>
          <w:spacing w:val="-2"/>
        </w:rPr>
        <w:t>image</w:t>
      </w:r>
    </w:p>
    <w:p w14:paraId="2EBFD0AF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84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use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tools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core</w:t>
      </w:r>
      <w:r>
        <w:rPr>
          <w:spacing w:val="13"/>
          <w:w w:val="105"/>
        </w:rPr>
        <w:t xml:space="preserve"> </w:t>
      </w:r>
      <w:r>
        <w:rPr>
          <w:w w:val="105"/>
        </w:rPr>
        <w:t>processing</w:t>
      </w:r>
      <w:r>
        <w:rPr>
          <w:spacing w:val="12"/>
          <w:w w:val="105"/>
        </w:rPr>
        <w:t xml:space="preserve"> </w:t>
      </w:r>
      <w:r>
        <w:rPr>
          <w:w w:val="105"/>
        </w:rPr>
        <w:t>steps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various</w:t>
      </w:r>
      <w:r>
        <w:rPr>
          <w:spacing w:val="12"/>
          <w:w w:val="105"/>
        </w:rPr>
        <w:t xml:space="preserve"> </w:t>
      </w:r>
      <w:r>
        <w:rPr>
          <w:w w:val="105"/>
        </w:rPr>
        <w:t>workflows,</w:t>
      </w:r>
      <w:r>
        <w:rPr>
          <w:spacing w:val="15"/>
          <w:w w:val="105"/>
        </w:rPr>
        <w:t xml:space="preserve"> </w:t>
      </w:r>
      <w:r>
        <w:rPr>
          <w:w w:val="105"/>
        </w:rPr>
        <w:t>particularly</w:t>
      </w:r>
      <w:r>
        <w:rPr>
          <w:spacing w:val="13"/>
          <w:w w:val="105"/>
        </w:rPr>
        <w:t xml:space="preserve"> </w:t>
      </w:r>
      <w:r>
        <w:rPr>
          <w:w w:val="105"/>
        </w:rPr>
        <w:t>its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pair-</w:t>
      </w:r>
    </w:p>
    <w:p w14:paraId="0FB59F98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wise</w:t>
      </w:r>
      <w:proofErr w:type="gram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23"/>
          <w:w w:val="105"/>
        </w:rPr>
        <w:t xml:space="preserve"> </w:t>
      </w:r>
      <w:r>
        <w:rPr>
          <w:w w:val="105"/>
        </w:rPr>
        <w:t>image</w:t>
      </w:r>
      <w:r>
        <w:rPr>
          <w:spacing w:val="2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2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bias</w:t>
      </w:r>
      <w:r>
        <w:rPr>
          <w:spacing w:val="23"/>
          <w:w w:val="105"/>
        </w:rPr>
        <w:t xml:space="preserve"> </w:t>
      </w:r>
      <w:r>
        <w:rPr>
          <w:w w:val="105"/>
        </w:rPr>
        <w:t>field</w:t>
      </w:r>
      <w:r>
        <w:rPr>
          <w:spacing w:val="23"/>
          <w:w w:val="105"/>
        </w:rPr>
        <w:t xml:space="preserve"> </w:t>
      </w:r>
      <w:r>
        <w:rPr>
          <w:w w:val="105"/>
        </w:rPr>
        <w:t>correction.</w:t>
      </w:r>
      <w:r>
        <w:rPr>
          <w:spacing w:val="75"/>
          <w:w w:val="105"/>
        </w:rPr>
        <w:t xml:space="preserve"> </w:t>
      </w:r>
      <w:r>
        <w:rPr>
          <w:spacing w:val="-2"/>
          <w:w w:val="105"/>
        </w:rPr>
        <w:t>Historically,</w:t>
      </w:r>
    </w:p>
    <w:p w14:paraId="45B851C6" w14:textId="77777777" w:rsidR="005F326E" w:rsidRDefault="00000000">
      <w:pPr>
        <w:pStyle w:val="BodyText"/>
        <w:spacing w:before="142"/>
        <w:ind w:left="173"/>
        <w:rPr>
          <w:sz w:val="16"/>
        </w:rPr>
      </w:pPr>
      <w:proofErr w:type="gramStart"/>
      <w:r>
        <w:rPr>
          <w:rFonts w:ascii="Arial" w:hAnsi="Arial"/>
          <w:w w:val="105"/>
          <w:sz w:val="12"/>
        </w:rPr>
        <w:t>86</w:t>
      </w:r>
      <w:r>
        <w:rPr>
          <w:rFonts w:ascii="Arial" w:hAns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originally</w:t>
      </w:r>
      <w:r>
        <w:rPr>
          <w:spacing w:val="4"/>
          <w:w w:val="105"/>
        </w:rPr>
        <w:t xml:space="preserve"> </w:t>
      </w:r>
      <w:r>
        <w:rPr>
          <w:w w:val="105"/>
        </w:rPr>
        <w:t>based</w:t>
      </w:r>
      <w:r>
        <w:rPr>
          <w:spacing w:val="4"/>
          <w:w w:val="105"/>
        </w:rPr>
        <w:t xml:space="preserve"> </w:t>
      </w:r>
      <w:r>
        <w:rPr>
          <w:w w:val="105"/>
        </w:rPr>
        <w:t>on</w:t>
      </w:r>
      <w:r>
        <w:rPr>
          <w:spacing w:val="4"/>
          <w:w w:val="105"/>
        </w:rPr>
        <w:t xml:space="preserve"> </w:t>
      </w:r>
      <w:r>
        <w:rPr>
          <w:w w:val="105"/>
        </w:rPr>
        <w:t>fundamental</w:t>
      </w:r>
      <w:r>
        <w:rPr>
          <w:spacing w:val="4"/>
          <w:w w:val="105"/>
        </w:rPr>
        <w:t xml:space="preserve"> </w:t>
      </w:r>
      <w:r>
        <w:rPr>
          <w:w w:val="105"/>
        </w:rPr>
        <w:t>approaches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mapping,</w:t>
      </w:r>
      <w:r>
        <w:rPr>
          <w:spacing w:val="-2"/>
          <w:w w:val="105"/>
          <w:position w:val="9"/>
          <w:sz w:val="16"/>
        </w:rPr>
        <w:t>38–40</w:t>
      </w:r>
    </w:p>
    <w:p w14:paraId="4B2604A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87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particularly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human</w:t>
      </w:r>
      <w:r>
        <w:rPr>
          <w:spacing w:val="5"/>
          <w:w w:val="105"/>
        </w:rPr>
        <w:t xml:space="preserve"> </w:t>
      </w:r>
      <w:r>
        <w:rPr>
          <w:w w:val="105"/>
        </w:rPr>
        <w:t>brain,</w:t>
      </w:r>
      <w:r>
        <w:rPr>
          <w:spacing w:val="5"/>
          <w:w w:val="105"/>
        </w:rPr>
        <w:t xml:space="preserve"> </w:t>
      </w:r>
      <w:r>
        <w:rPr>
          <w:w w:val="105"/>
        </w:rPr>
        <w:t>which</w:t>
      </w:r>
      <w:r>
        <w:rPr>
          <w:spacing w:val="4"/>
          <w:w w:val="105"/>
        </w:rPr>
        <w:t xml:space="preserve"> </w:t>
      </w:r>
      <w:r>
        <w:rPr>
          <w:w w:val="105"/>
        </w:rPr>
        <w:t>has</w:t>
      </w:r>
      <w:r>
        <w:rPr>
          <w:spacing w:val="5"/>
          <w:w w:val="105"/>
        </w:rPr>
        <w:t xml:space="preserve"> </w:t>
      </w:r>
      <w:r>
        <w:rPr>
          <w:w w:val="105"/>
        </w:rPr>
        <w:t>resulted</w:t>
      </w:r>
      <w:r>
        <w:rPr>
          <w:spacing w:val="5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core</w:t>
      </w:r>
      <w:r>
        <w:rPr>
          <w:spacing w:val="4"/>
          <w:w w:val="105"/>
        </w:rPr>
        <w:t xml:space="preserve"> </w:t>
      </w:r>
      <w:r>
        <w:rPr>
          <w:w w:val="105"/>
        </w:rPr>
        <w:t>contributions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field</w:t>
      </w:r>
      <w:r>
        <w:rPr>
          <w:spacing w:val="5"/>
          <w:w w:val="105"/>
        </w:rPr>
        <w:t xml:space="preserve"> </w:t>
      </w:r>
      <w:r>
        <w:rPr>
          <w:w w:val="105"/>
        </w:rPr>
        <w:t>such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as</w:t>
      </w:r>
    </w:p>
    <w:p w14:paraId="0C8E4255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88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well-known</w:t>
      </w:r>
      <w:r>
        <w:rPr>
          <w:spacing w:val="-4"/>
          <w:w w:val="105"/>
        </w:rPr>
        <w:t xml:space="preserve"> </w:t>
      </w:r>
      <w:r>
        <w:rPr>
          <w:w w:val="105"/>
        </w:rPr>
        <w:t>Symmetric</w:t>
      </w:r>
      <w:r>
        <w:rPr>
          <w:spacing w:val="-4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-4"/>
          <w:w w:val="105"/>
        </w:rPr>
        <w:t xml:space="preserve"> </w:t>
      </w:r>
      <w:r>
        <w:rPr>
          <w:w w:val="105"/>
        </w:rPr>
        <w:t>algorithm.</w:t>
      </w:r>
      <w:r>
        <w:rPr>
          <w:w w:val="105"/>
          <w:position w:val="9"/>
          <w:sz w:val="16"/>
        </w:rPr>
        <w:t>41</w:t>
      </w:r>
      <w:r>
        <w:rPr>
          <w:spacing w:val="25"/>
          <w:w w:val="105"/>
          <w:position w:val="9"/>
          <w:sz w:val="16"/>
        </w:rPr>
        <w:t xml:space="preserve"> </w:t>
      </w:r>
      <w:r>
        <w:rPr>
          <w:w w:val="105"/>
        </w:rPr>
        <w:t>Since</w:t>
      </w:r>
      <w:r>
        <w:rPr>
          <w:spacing w:val="-4"/>
          <w:w w:val="105"/>
        </w:rPr>
        <w:t xml:space="preserve"> </w:t>
      </w:r>
      <w:r>
        <w:rPr>
          <w:w w:val="105"/>
        </w:rPr>
        <w:t>its</w:t>
      </w:r>
      <w:r>
        <w:rPr>
          <w:spacing w:val="-4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various</w:t>
      </w:r>
    </w:p>
    <w:p w14:paraId="4893766B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89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independent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platforms</w:t>
      </w:r>
      <w:r>
        <w:rPr>
          <w:spacing w:val="33"/>
          <w:w w:val="105"/>
        </w:rPr>
        <w:t xml:space="preserve"> </w:t>
      </w:r>
      <w:r>
        <w:rPr>
          <w:w w:val="105"/>
        </w:rPr>
        <w:t>have</w:t>
      </w:r>
      <w:r>
        <w:rPr>
          <w:spacing w:val="33"/>
          <w:w w:val="105"/>
        </w:rPr>
        <w:t xml:space="preserve"> </w:t>
      </w:r>
      <w:r>
        <w:rPr>
          <w:w w:val="105"/>
        </w:rPr>
        <w:t>been</w:t>
      </w:r>
      <w:r>
        <w:rPr>
          <w:spacing w:val="33"/>
          <w:w w:val="105"/>
        </w:rPr>
        <w:t xml:space="preserve"> </w:t>
      </w:r>
      <w:r>
        <w:rPr>
          <w:w w:val="105"/>
        </w:rPr>
        <w:t>used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evaluate</w:t>
      </w:r>
      <w:r>
        <w:rPr>
          <w:spacing w:val="3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3"/>
          <w:w w:val="105"/>
        </w:rPr>
        <w:t xml:space="preserve"> </w:t>
      </w:r>
      <w:r>
        <w:rPr>
          <w:w w:val="105"/>
        </w:rPr>
        <w:t>image</w:t>
      </w:r>
      <w:r>
        <w:rPr>
          <w:spacing w:val="3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capabilities</w:t>
      </w:r>
    </w:p>
    <w:p w14:paraId="5C32C1E8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2245D5B9" w14:textId="77777777" w:rsidR="005F326E" w:rsidRDefault="005F326E">
      <w:pPr>
        <w:pStyle w:val="BodyText"/>
        <w:ind w:left="0"/>
        <w:rPr>
          <w:sz w:val="20"/>
        </w:rPr>
      </w:pPr>
    </w:p>
    <w:p w14:paraId="6C24D805" w14:textId="77777777" w:rsidR="005F326E" w:rsidRDefault="005F326E">
      <w:pPr>
        <w:pStyle w:val="BodyText"/>
        <w:ind w:left="0"/>
        <w:rPr>
          <w:sz w:val="20"/>
        </w:rPr>
      </w:pPr>
    </w:p>
    <w:p w14:paraId="5C803266" w14:textId="77777777" w:rsidR="005F326E" w:rsidRDefault="005F326E">
      <w:pPr>
        <w:pStyle w:val="BodyText"/>
        <w:ind w:left="0"/>
        <w:rPr>
          <w:sz w:val="20"/>
        </w:rPr>
      </w:pPr>
    </w:p>
    <w:p w14:paraId="3D1A5330" w14:textId="77777777" w:rsidR="005F326E" w:rsidRDefault="005F326E">
      <w:pPr>
        <w:pStyle w:val="BodyText"/>
        <w:ind w:left="0"/>
        <w:rPr>
          <w:sz w:val="20"/>
        </w:rPr>
      </w:pPr>
    </w:p>
    <w:p w14:paraId="35F63400" w14:textId="77777777" w:rsidR="005F326E" w:rsidRDefault="005F326E">
      <w:pPr>
        <w:pStyle w:val="BodyText"/>
        <w:spacing w:before="2"/>
        <w:ind w:left="0"/>
        <w:rPr>
          <w:sz w:val="18"/>
        </w:rPr>
      </w:pPr>
    </w:p>
    <w:p w14:paraId="4135BC7E" w14:textId="77777777" w:rsidR="005F326E" w:rsidRDefault="00000000">
      <w:pPr>
        <w:pStyle w:val="BodyText"/>
        <w:spacing w:before="146"/>
        <w:ind w:left="2997"/>
      </w:pPr>
      <w:bookmarkStart w:id="7" w:name="_bookmark0"/>
      <w:bookmarkEnd w:id="7"/>
      <w:r>
        <w:rPr>
          <w:w w:val="105"/>
        </w:rPr>
        <w:t>Table</w:t>
      </w:r>
      <w:r>
        <w:rPr>
          <w:spacing w:val="-5"/>
          <w:w w:val="105"/>
        </w:rPr>
        <w:t xml:space="preserve"> </w:t>
      </w:r>
      <w:r>
        <w:rPr>
          <w:w w:val="105"/>
        </w:rPr>
        <w:t>1:</w:t>
      </w:r>
      <w:r>
        <w:rPr>
          <w:spacing w:val="14"/>
          <w:w w:val="105"/>
        </w:rPr>
        <w:t xml:space="preserve"> </w:t>
      </w:r>
      <w:r>
        <w:rPr>
          <w:w w:val="105"/>
        </w:rPr>
        <w:t>Sampling</w:t>
      </w:r>
      <w:r>
        <w:rPr>
          <w:spacing w:val="-5"/>
          <w:w w:val="105"/>
        </w:rPr>
        <w:t xml:space="preserve"> </w:t>
      </w:r>
      <w:r>
        <w:rPr>
          <w:w w:val="105"/>
        </w:rPr>
        <w:t>of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functionality</w:t>
      </w:r>
    </w:p>
    <w:p w14:paraId="458CF51B" w14:textId="77777777" w:rsidR="005F326E" w:rsidRDefault="00000000">
      <w:pPr>
        <w:pStyle w:val="BodyText"/>
        <w:ind w:left="0"/>
        <w:rPr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32D3A9C4" wp14:editId="7D24A0D0">
                <wp:simplePos x="0" y="0"/>
                <wp:positionH relativeFrom="page">
                  <wp:posOffset>1039914</wp:posOffset>
                </wp:positionH>
                <wp:positionV relativeFrom="paragraph">
                  <wp:posOffset>154456</wp:posOffset>
                </wp:positionV>
                <wp:extent cx="5646420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4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6420">
                              <a:moveTo>
                                <a:pt x="0" y="0"/>
                              </a:moveTo>
                              <a:lnTo>
                                <a:pt x="564640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12.161957pt;width:444.6pt;height:.1pt;mso-position-horizontal-relative:page;mso-position-vertical-relative:paragraph;z-index:-15728640;mso-wrap-distance-left:0;mso-wrap-distance-right:0" id="docshape1" coordorigin="1638,243" coordsize="8892,0" path="m1638,243l10530,243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13A38E3" wp14:editId="31A5108B">
                <wp:simplePos x="0" y="0"/>
                <wp:positionH relativeFrom="page">
                  <wp:posOffset>1039914</wp:posOffset>
                </wp:positionH>
                <wp:positionV relativeFrom="paragraph">
                  <wp:posOffset>202894</wp:posOffset>
                </wp:positionV>
                <wp:extent cx="5646420" cy="172085"/>
                <wp:effectExtent l="0" t="0" r="0" b="0"/>
                <wp:wrapTopAndBottom/>
                <wp:docPr id="2" name="Text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6EE71F54" w14:textId="77777777" w:rsidR="005F326E" w:rsidRDefault="00000000">
                            <w:pPr>
                              <w:spacing w:line="237" w:lineRule="exact"/>
                              <w:ind w:left="3124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ANTsPy:</w:t>
                            </w:r>
                            <w:r>
                              <w:rPr>
                                <w:i/>
                                <w:color w:val="000000"/>
                                <w:spacing w:val="72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Preprocessing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type id="_x0000_t202" o:spt="202" coordsize="21600,21600" path="m,l,21600r21600,l21600,xe">
                <v:stroke joinstyle="miter"/>
                <v:path gradientshapeok="t" o:connecttype="rect"/>
              </v:shapetype>
              <v:shape style="position:absolute;margin-left:81.883003pt;margin-top:15.975957pt;width:444.6pt;height:13.55pt;mso-position-horizontal-relative:page;mso-position-vertical-relative:paragraph;z-index:-15728128;mso-wrap-distance-left:0;mso-wrap-distance-right:0" type="#_x0000_t202" id="docshape2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4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72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Preprocessing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4BA3E3A6" w14:textId="77777777" w:rsidR="005F326E" w:rsidRDefault="005F326E">
      <w:pPr>
        <w:pStyle w:val="BodyText"/>
        <w:spacing w:before="8"/>
        <w:ind w:left="0"/>
        <w:rPr>
          <w:sz w:val="3"/>
        </w:rPr>
      </w:pPr>
    </w:p>
    <w:p w14:paraId="69614526" w14:textId="77777777" w:rsidR="005F326E" w:rsidRDefault="005F326E">
      <w:pPr>
        <w:pStyle w:val="BodyText"/>
        <w:spacing w:before="5"/>
        <w:ind w:left="0"/>
        <w:rPr>
          <w:sz w:val="4"/>
        </w:rPr>
      </w:pPr>
    </w:p>
    <w:p w14:paraId="53A6A795" w14:textId="77777777" w:rsidR="005F326E" w:rsidRDefault="00000000">
      <w:pPr>
        <w:pStyle w:val="BodyText"/>
        <w:spacing w:line="20" w:lineRule="exact"/>
        <w:ind w:left="814"/>
        <w:rPr>
          <w:sz w:val="2"/>
        </w:rPr>
      </w:pPr>
      <w:r>
        <w:rPr>
          <w:noProof/>
          <w:sz w:val="2"/>
        </w:rPr>
        <mc:AlternateContent>
          <mc:Choice Requires="wps">
            <w:drawing>
              <wp:inline distT="0" distB="0" distL="0" distR="0" wp14:anchorId="24786131" wp14:editId="393558B9">
                <wp:extent cx="5497830" cy="12700"/>
                <wp:effectExtent l="9525" t="0" r="0" b="6350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4" name="Graphic 4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.9pt;height:1pt;mso-position-horizontal-relative:char;mso-position-vertical-relative:line" id="docshapegroup3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B77E4BB" w14:textId="77777777" w:rsidR="005F326E" w:rsidRDefault="00000000">
      <w:pPr>
        <w:tabs>
          <w:tab w:val="left" w:pos="4088"/>
        </w:tabs>
        <w:spacing w:before="41" w:line="271" w:lineRule="exact"/>
        <w:ind w:left="817"/>
        <w:rPr>
          <w:rFonts w:ascii="Courier New"/>
        </w:rPr>
      </w:pPr>
      <w:r>
        <w:t>bias</w:t>
      </w:r>
      <w:r>
        <w:rPr>
          <w:spacing w:val="23"/>
        </w:rPr>
        <w:t xml:space="preserve"> </w:t>
      </w:r>
      <w:r>
        <w:t>field</w:t>
      </w:r>
      <w:r>
        <w:rPr>
          <w:spacing w:val="24"/>
        </w:rPr>
        <w:t xml:space="preserve"> </w:t>
      </w:r>
      <w:r>
        <w:rPr>
          <w:spacing w:val="-2"/>
        </w:rPr>
        <w:t>correction</w:t>
      </w:r>
      <w:r>
        <w:tab/>
      </w:r>
      <w:r>
        <w:rPr>
          <w:rFonts w:ascii="Courier New"/>
          <w:spacing w:val="-2"/>
          <w:w w:val="90"/>
        </w:rPr>
        <w:t>n4_bias_field_correction(...)</w:t>
      </w:r>
    </w:p>
    <w:p w14:paraId="018EBF77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</w:rPr>
        <w:t>denoising</w:t>
      </w:r>
      <w:r>
        <w:tab/>
      </w:r>
      <w:proofErr w:type="spellStart"/>
      <w:r>
        <w:rPr>
          <w:rFonts w:ascii="Courier New"/>
          <w:spacing w:val="-8"/>
        </w:rPr>
        <w:t>denoise_image</w:t>
      </w:r>
      <w:proofErr w:type="spellEnd"/>
      <w:r>
        <w:rPr>
          <w:rFonts w:ascii="Courier New"/>
          <w:spacing w:val="-8"/>
        </w:rPr>
        <w:t>(...)</w:t>
      </w:r>
    </w:p>
    <w:p w14:paraId="5C53F06D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E999114" wp14:editId="745F82A8">
                <wp:simplePos x="0" y="0"/>
                <wp:positionH relativeFrom="page">
                  <wp:posOffset>1114234</wp:posOffset>
                </wp:positionH>
                <wp:positionV relativeFrom="paragraph">
                  <wp:posOffset>42359</wp:posOffset>
                </wp:positionV>
                <wp:extent cx="5497830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735001pt;margin-top:3.33543pt;width:432.9pt;height:.1pt;mso-position-horizontal-relative:page;mso-position-vertical-relative:paragraph;z-index:-15727104;mso-wrap-distance-left:0;mso-wrap-distance-right:0" id="docshape4" coordorigin="1755,67" coordsize="8658,0" path="m1755,67l10413,67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F24516F" wp14:editId="7F54C019">
                <wp:simplePos x="0" y="0"/>
                <wp:positionH relativeFrom="page">
                  <wp:posOffset>1039914</wp:posOffset>
                </wp:positionH>
                <wp:positionV relativeFrom="paragraph">
                  <wp:posOffset>91178</wp:posOffset>
                </wp:positionV>
                <wp:extent cx="5646420" cy="172085"/>
                <wp:effectExtent l="0" t="0" r="0" b="0"/>
                <wp:wrapTopAndBottom/>
                <wp:docPr id="6" name="Text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16CFF10F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ANTsPy:</w:t>
                            </w:r>
                            <w:r>
                              <w:rPr>
                                <w:i/>
                                <w:color w:val="000000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10"/>
                              </w:rPr>
                              <w:t>Registration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7.17943pt;width:444.6pt;height:13.55pt;mso-position-horizontal-relative:page;mso-position-vertical-relative:paragraph;z-index:-15726592;mso-wrap-distance-left:0;mso-wrap-distance-right:0" type="#_x0000_t202" id="docshape5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10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30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10"/>
                          <w:sz w:val="22"/>
                        </w:rPr>
                        <w:t>Registration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1B3B6848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511C5990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47A4C71F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715A88CC" wp14:editId="393EF4C5">
                <wp:extent cx="5497830" cy="12700"/>
                <wp:effectExtent l="9525" t="0" r="0" b="6350"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8" name="Graphic 8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.9pt;height:1pt;mso-position-horizontal-relative:char;mso-position-vertical-relative:line" id="docshapegroup6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1777D9FD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</w:rPr>
        <w:t>registration</w:t>
      </w:r>
      <w:r>
        <w:tab/>
      </w:r>
      <w:r>
        <w:rPr>
          <w:rFonts w:ascii="Courier New"/>
          <w:spacing w:val="-8"/>
        </w:rPr>
        <w:t>registration(...)</w:t>
      </w:r>
    </w:p>
    <w:p w14:paraId="6BF27DB3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image</w:t>
      </w:r>
      <w:r>
        <w:rPr>
          <w:spacing w:val="33"/>
        </w:rPr>
        <w:t xml:space="preserve"> </w:t>
      </w:r>
      <w:r>
        <w:rPr>
          <w:spacing w:val="-2"/>
          <w:w w:val="95"/>
        </w:rPr>
        <w:t>transformation</w:t>
      </w:r>
      <w:r>
        <w:tab/>
      </w:r>
      <w:proofErr w:type="spellStart"/>
      <w:proofErr w:type="gramStart"/>
      <w:r>
        <w:rPr>
          <w:rFonts w:ascii="Courier New"/>
          <w:spacing w:val="-2"/>
          <w:w w:val="90"/>
        </w:rPr>
        <w:t>apply</w:t>
      </w:r>
      <w:proofErr w:type="gramEnd"/>
      <w:r>
        <w:rPr>
          <w:rFonts w:ascii="Courier New"/>
          <w:spacing w:val="-2"/>
          <w:w w:val="90"/>
        </w:rPr>
        <w:t>_transforms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50CD1E1C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rPr>
          <w:spacing w:val="2"/>
        </w:rPr>
        <w:t>template</w:t>
      </w:r>
      <w:r>
        <w:rPr>
          <w:spacing w:val="76"/>
        </w:rPr>
        <w:t xml:space="preserve"> </w:t>
      </w:r>
      <w:r>
        <w:rPr>
          <w:spacing w:val="-2"/>
          <w:w w:val="95"/>
        </w:rPr>
        <w:t>generation</w:t>
      </w:r>
      <w:r>
        <w:tab/>
      </w:r>
      <w:proofErr w:type="spellStart"/>
      <w:r>
        <w:rPr>
          <w:rFonts w:ascii="Courier New"/>
          <w:spacing w:val="-2"/>
          <w:w w:val="90"/>
        </w:rPr>
        <w:t>build_template</w:t>
      </w:r>
      <w:proofErr w:type="spellEnd"/>
      <w:r>
        <w:rPr>
          <w:rFonts w:ascii="Courier New"/>
          <w:spacing w:val="-2"/>
          <w:w w:val="90"/>
        </w:rPr>
        <w:t>(...)</w:t>
      </w:r>
    </w:p>
    <w:p w14:paraId="6808E92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landmark</w:t>
      </w:r>
      <w:r>
        <w:rPr>
          <w:spacing w:val="76"/>
        </w:rPr>
        <w:t xml:space="preserve"> </w:t>
      </w:r>
      <w:r>
        <w:rPr>
          <w:spacing w:val="-2"/>
        </w:rPr>
        <w:t>registration</w:t>
      </w:r>
      <w:r>
        <w:tab/>
      </w:r>
      <w:proofErr w:type="spellStart"/>
      <w:r>
        <w:rPr>
          <w:rFonts w:ascii="Courier New"/>
          <w:spacing w:val="-2"/>
          <w:w w:val="90"/>
        </w:rPr>
        <w:t>fit_transform_to_paired_points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8E5FE06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time-varying</w:t>
      </w:r>
      <w:r>
        <w:rPr>
          <w:spacing w:val="71"/>
        </w:rPr>
        <w:t xml:space="preserve"> </w:t>
      </w:r>
      <w:r>
        <w:t>landmark</w:t>
      </w:r>
      <w:r>
        <w:rPr>
          <w:spacing w:val="72"/>
        </w:rPr>
        <w:t xml:space="preserve"> </w:t>
      </w:r>
      <w:r>
        <w:rPr>
          <w:spacing w:val="-4"/>
        </w:rPr>
        <w:t>reg.</w:t>
      </w:r>
      <w:r>
        <w:tab/>
      </w:r>
      <w:proofErr w:type="spellStart"/>
      <w:r>
        <w:rPr>
          <w:rFonts w:ascii="Courier New"/>
          <w:spacing w:val="-2"/>
          <w:w w:val="90"/>
        </w:rPr>
        <w:t>fit_time_varying_transform_to_point_sets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6A4EF921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integrate</w:t>
      </w:r>
      <w:r>
        <w:rPr>
          <w:spacing w:val="60"/>
        </w:rPr>
        <w:t xml:space="preserve"> </w:t>
      </w:r>
      <w:r>
        <w:t>velocity</w:t>
      </w:r>
      <w:r>
        <w:rPr>
          <w:spacing w:val="61"/>
        </w:rPr>
        <w:t xml:space="preserve"> </w:t>
      </w:r>
      <w:r>
        <w:rPr>
          <w:spacing w:val="-2"/>
        </w:rPr>
        <w:t>field</w:t>
      </w:r>
      <w:r>
        <w:tab/>
      </w:r>
      <w:proofErr w:type="spellStart"/>
      <w:r>
        <w:rPr>
          <w:rFonts w:ascii="Courier New"/>
          <w:spacing w:val="-2"/>
          <w:w w:val="90"/>
        </w:rPr>
        <w:t>integrate_velocity_field</w:t>
      </w:r>
      <w:proofErr w:type="spellEnd"/>
      <w:r>
        <w:rPr>
          <w:rFonts w:ascii="Courier New"/>
          <w:spacing w:val="-2"/>
          <w:w w:val="90"/>
        </w:rPr>
        <w:t>(...)</w:t>
      </w:r>
    </w:p>
    <w:p w14:paraId="72B855B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invert</w:t>
      </w:r>
      <w:r>
        <w:rPr>
          <w:spacing w:val="58"/>
        </w:rPr>
        <w:t xml:space="preserve"> </w:t>
      </w:r>
      <w:r>
        <w:t>displacement</w:t>
      </w:r>
      <w:r>
        <w:rPr>
          <w:spacing w:val="58"/>
        </w:rPr>
        <w:t xml:space="preserve"> </w:t>
      </w:r>
      <w:r>
        <w:rPr>
          <w:spacing w:val="-2"/>
        </w:rPr>
        <w:t>field</w:t>
      </w:r>
      <w:r>
        <w:tab/>
      </w:r>
      <w:proofErr w:type="spellStart"/>
      <w:r>
        <w:rPr>
          <w:rFonts w:ascii="Courier New"/>
          <w:spacing w:val="-2"/>
          <w:w w:val="90"/>
        </w:rPr>
        <w:t>invert_displacement_field</w:t>
      </w:r>
      <w:proofErr w:type="spellEnd"/>
      <w:r>
        <w:rPr>
          <w:rFonts w:ascii="Courier New"/>
          <w:spacing w:val="-2"/>
          <w:w w:val="90"/>
        </w:rPr>
        <w:t>(...)</w:t>
      </w:r>
    </w:p>
    <w:p w14:paraId="24BDD29C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3F40EA61" wp14:editId="386C69A6">
                <wp:simplePos x="0" y="0"/>
                <wp:positionH relativeFrom="page">
                  <wp:posOffset>1114234</wp:posOffset>
                </wp:positionH>
                <wp:positionV relativeFrom="paragraph">
                  <wp:posOffset>42146</wp:posOffset>
                </wp:positionV>
                <wp:extent cx="5497830" cy="127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735001pt;margin-top:3.318608pt;width:432.9pt;height:.1pt;mso-position-horizontal-relative:page;mso-position-vertical-relative:paragraph;z-index:-15725568;mso-wrap-distance-left:0;mso-wrap-distance-right:0" id="docshape7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321DDA0D" wp14:editId="3E42E8E8">
                <wp:simplePos x="0" y="0"/>
                <wp:positionH relativeFrom="page">
                  <wp:posOffset>1039914</wp:posOffset>
                </wp:positionH>
                <wp:positionV relativeFrom="paragraph">
                  <wp:posOffset>90965</wp:posOffset>
                </wp:positionV>
                <wp:extent cx="5646420" cy="172085"/>
                <wp:effectExtent l="0" t="0" r="0" b="0"/>
                <wp:wrapTopAndBottom/>
                <wp:docPr id="10" name="Text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65315377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w w:val="110"/>
                              </w:rPr>
                              <w:t>ANTsPy:</w:t>
                            </w:r>
                            <w:r>
                              <w:rPr>
                                <w:i/>
                                <w:color w:val="000000"/>
                                <w:spacing w:val="3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10"/>
                              </w:rPr>
                              <w:t>Segmentation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7.162608pt;width:444.6pt;height:13.55pt;mso-position-horizontal-relative:page;mso-position-vertical-relative:paragraph;z-index:-15725056;mso-wrap-distance-left:0;mso-wrap-distance-right:0" type="#_x0000_t202" id="docshape8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10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33"/>
                          <w:w w:val="110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10"/>
                          <w:sz w:val="22"/>
                        </w:rPr>
                        <w:t>Segmentation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21455EE6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7D56682E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76E7A99D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27EDF15C" wp14:editId="6E513188">
                <wp:extent cx="5497830" cy="12700"/>
                <wp:effectExtent l="9525" t="0" r="0" b="635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.9pt;height:1pt;mso-position-horizontal-relative:char;mso-position-vertical-relative:line" id="docshapegroup9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062E472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MRF-based</w:t>
      </w:r>
      <w:r>
        <w:rPr>
          <w:spacing w:val="71"/>
        </w:rPr>
        <w:t xml:space="preserve"> </w:t>
      </w:r>
      <w:r>
        <w:rPr>
          <w:spacing w:val="-2"/>
        </w:rPr>
        <w:t>segmentation</w:t>
      </w:r>
      <w:r>
        <w:tab/>
      </w:r>
      <w:proofErr w:type="spellStart"/>
      <w:r>
        <w:rPr>
          <w:rFonts w:ascii="Courier New"/>
          <w:spacing w:val="-2"/>
        </w:rPr>
        <w:t>atropos</w:t>
      </w:r>
      <w:proofErr w:type="spellEnd"/>
      <w:r>
        <w:rPr>
          <w:rFonts w:ascii="Courier New"/>
          <w:spacing w:val="-2"/>
        </w:rPr>
        <w:t>(...)</w:t>
      </w:r>
    </w:p>
    <w:p w14:paraId="5CE2BF5B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Joint</w:t>
      </w:r>
      <w:r>
        <w:rPr>
          <w:spacing w:val="51"/>
        </w:rPr>
        <w:t xml:space="preserve"> </w:t>
      </w:r>
      <w:r>
        <w:t>label</w:t>
      </w:r>
      <w:r>
        <w:rPr>
          <w:spacing w:val="51"/>
        </w:rPr>
        <w:t xml:space="preserve"> </w:t>
      </w:r>
      <w:r>
        <w:rPr>
          <w:spacing w:val="-2"/>
        </w:rPr>
        <w:t>fusion</w:t>
      </w:r>
      <w:r>
        <w:tab/>
      </w:r>
      <w:proofErr w:type="spellStart"/>
      <w:r>
        <w:rPr>
          <w:rFonts w:ascii="Courier New"/>
          <w:spacing w:val="-2"/>
          <w:w w:val="90"/>
        </w:rPr>
        <w:t>joint_label_fusion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01D3ED04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proofErr w:type="spellStart"/>
      <w:r>
        <w:t>diffeormorphic</w:t>
      </w:r>
      <w:proofErr w:type="spellEnd"/>
      <w:r>
        <w:rPr>
          <w:spacing w:val="56"/>
        </w:rPr>
        <w:t xml:space="preserve"> </w:t>
      </w:r>
      <w:r>
        <w:rPr>
          <w:spacing w:val="-2"/>
        </w:rPr>
        <w:t>thickness</w:t>
      </w:r>
      <w:r>
        <w:tab/>
      </w:r>
      <w:proofErr w:type="spellStart"/>
      <w:r>
        <w:rPr>
          <w:rFonts w:ascii="Courier New"/>
          <w:spacing w:val="-2"/>
          <w:w w:val="90"/>
        </w:rPr>
        <w:t>kelly_kapowski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A385598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3BE629D0" wp14:editId="07DEF0B3">
                <wp:simplePos x="0" y="0"/>
                <wp:positionH relativeFrom="page">
                  <wp:posOffset>1114234</wp:posOffset>
                </wp:positionH>
                <wp:positionV relativeFrom="paragraph">
                  <wp:posOffset>42146</wp:posOffset>
                </wp:positionV>
                <wp:extent cx="5497830" cy="1270"/>
                <wp:effectExtent l="0" t="0" r="0" b="0"/>
                <wp:wrapTopAndBottom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735001pt;margin-top:3.318622pt;width:432.9pt;height:.1pt;mso-position-horizontal-relative:page;mso-position-vertical-relative:paragraph;z-index:-15724032;mso-wrap-distance-left:0;mso-wrap-distance-right:0" id="docshape10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0EC4B83B" wp14:editId="2BDC6190">
                <wp:simplePos x="0" y="0"/>
                <wp:positionH relativeFrom="page">
                  <wp:posOffset>1039914</wp:posOffset>
                </wp:positionH>
                <wp:positionV relativeFrom="paragraph">
                  <wp:posOffset>90965</wp:posOffset>
                </wp:positionV>
                <wp:extent cx="5646420" cy="172085"/>
                <wp:effectExtent l="0" t="0" r="0" b="0"/>
                <wp:wrapTopAndBottom/>
                <wp:docPr id="14" name="Text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518BBB8B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ANTsPy:</w:t>
                            </w:r>
                            <w:r>
                              <w:rPr>
                                <w:i/>
                                <w:color w:val="000000"/>
                                <w:spacing w:val="77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Miscellaneous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7.162622pt;width:444.6pt;height:13.55pt;mso-position-horizontal-relative:page;mso-position-vertical-relative:paragraph;z-index:-15723520;mso-wrap-distance-left:0;mso-wrap-distance-right:0" type="#_x0000_t202" id="docshape11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ANTsPy:</w:t>
                      </w:r>
                      <w:r>
                        <w:rPr>
                          <w:i/>
                          <w:color w:val="000000"/>
                          <w:spacing w:val="77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Miscellaneous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1E388955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79F93594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68895557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409798A5" wp14:editId="12C7C8C9">
                <wp:extent cx="5497830" cy="12700"/>
                <wp:effectExtent l="9525" t="0" r="0" b="6350"/>
                <wp:docPr id="15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16" name="Graphic 16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.9pt;height:1pt;mso-position-horizontal-relative:char;mso-position-vertical-relative:line" id="docshapegroup12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779BDE11" w14:textId="77777777" w:rsidR="005F326E" w:rsidRDefault="00000000">
      <w:pPr>
        <w:tabs>
          <w:tab w:val="left" w:pos="4088"/>
        </w:tabs>
        <w:spacing w:before="42" w:line="271" w:lineRule="exact"/>
        <w:ind w:left="817"/>
        <w:rPr>
          <w:rFonts w:ascii="Courier New"/>
        </w:rPr>
      </w:pPr>
      <w:r>
        <w:t>Regional</w:t>
      </w:r>
      <w:r>
        <w:rPr>
          <w:spacing w:val="56"/>
        </w:rPr>
        <w:t xml:space="preserve"> </w:t>
      </w:r>
      <w:r>
        <w:t>intensity</w:t>
      </w:r>
      <w:r>
        <w:rPr>
          <w:spacing w:val="56"/>
        </w:rPr>
        <w:t xml:space="preserve"> </w:t>
      </w:r>
      <w:r>
        <w:rPr>
          <w:spacing w:val="-2"/>
        </w:rPr>
        <w:t>statistics</w:t>
      </w:r>
      <w:r>
        <w:tab/>
      </w:r>
      <w:proofErr w:type="spellStart"/>
      <w:r>
        <w:rPr>
          <w:rFonts w:ascii="Courier New"/>
          <w:spacing w:val="-7"/>
        </w:rPr>
        <w:t>label_stats</w:t>
      </w:r>
      <w:proofErr w:type="spellEnd"/>
      <w:r>
        <w:rPr>
          <w:rFonts w:ascii="Courier New"/>
          <w:spacing w:val="-7"/>
        </w:rPr>
        <w:t>(...)</w:t>
      </w:r>
    </w:p>
    <w:p w14:paraId="31A32EDC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Regional</w:t>
      </w:r>
      <w:r>
        <w:rPr>
          <w:spacing w:val="46"/>
        </w:rPr>
        <w:t xml:space="preserve"> </w:t>
      </w:r>
      <w:r>
        <w:t>shape</w:t>
      </w:r>
      <w:r>
        <w:rPr>
          <w:spacing w:val="47"/>
        </w:rPr>
        <w:t xml:space="preserve"> </w:t>
      </w:r>
      <w:r>
        <w:rPr>
          <w:spacing w:val="-2"/>
        </w:rPr>
        <w:t>measures</w:t>
      </w:r>
      <w:r>
        <w:tab/>
      </w:r>
      <w:proofErr w:type="spellStart"/>
      <w:r>
        <w:rPr>
          <w:rFonts w:ascii="Courier New"/>
          <w:spacing w:val="-2"/>
          <w:w w:val="90"/>
        </w:rPr>
        <w:t>label_geometry_measures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5C496AFD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B-spline</w:t>
      </w:r>
      <w:r>
        <w:rPr>
          <w:spacing w:val="44"/>
        </w:rPr>
        <w:t xml:space="preserve"> </w:t>
      </w:r>
      <w:r>
        <w:rPr>
          <w:spacing w:val="-2"/>
        </w:rPr>
        <w:t>approximation</w:t>
      </w:r>
      <w:r>
        <w:tab/>
      </w:r>
      <w:proofErr w:type="spellStart"/>
      <w:r>
        <w:rPr>
          <w:rFonts w:ascii="Courier New"/>
          <w:spacing w:val="-2"/>
          <w:w w:val="90"/>
        </w:rPr>
        <w:t>fit_bspline_object_to_scattered_data</w:t>
      </w:r>
      <w:proofErr w:type="spellEnd"/>
      <w:r>
        <w:rPr>
          <w:rFonts w:ascii="Courier New"/>
          <w:spacing w:val="-2"/>
          <w:w w:val="90"/>
        </w:rPr>
        <w:t>(...)</w:t>
      </w:r>
    </w:p>
    <w:p w14:paraId="079A472D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Visualize</w:t>
      </w:r>
      <w:r>
        <w:rPr>
          <w:spacing w:val="38"/>
        </w:rPr>
        <w:t xml:space="preserve"> </w:t>
      </w:r>
      <w:r>
        <w:t>images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rPr>
          <w:spacing w:val="-2"/>
        </w:rPr>
        <w:t>overlays</w:t>
      </w:r>
      <w:r>
        <w:tab/>
      </w:r>
      <w:r>
        <w:rPr>
          <w:rFonts w:ascii="Courier New"/>
          <w:spacing w:val="-2"/>
        </w:rPr>
        <w:t>plot(...)</w:t>
      </w:r>
    </w:p>
    <w:p w14:paraId="44A945F7" w14:textId="77777777" w:rsidR="005F326E" w:rsidRDefault="00000000">
      <w:pPr>
        <w:pStyle w:val="BodyText"/>
        <w:spacing w:before="8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156E8E81" wp14:editId="4D5DA947">
                <wp:simplePos x="0" y="0"/>
                <wp:positionH relativeFrom="page">
                  <wp:posOffset>1114234</wp:posOffset>
                </wp:positionH>
                <wp:positionV relativeFrom="paragraph">
                  <wp:posOffset>42133</wp:posOffset>
                </wp:positionV>
                <wp:extent cx="5497830" cy="127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783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497830">
                              <a:moveTo>
                                <a:pt x="0" y="0"/>
                              </a:moveTo>
                              <a:lnTo>
                                <a:pt x="5497741" y="0"/>
                              </a:lnTo>
                            </a:path>
                          </a:pathLst>
                        </a:custGeom>
                        <a:ln w="12649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7.735001pt;margin-top:3.317611pt;width:432.9pt;height:.1pt;mso-position-horizontal-relative:page;mso-position-vertical-relative:paragraph;z-index:-15722496;mso-wrap-distance-left:0;mso-wrap-distance-right:0" id="docshape13" coordorigin="1755,66" coordsize="8658,0" path="m1755,66l10413,66e" filled="false" stroked="true" strokeweight=".99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1D33EE66" wp14:editId="6C4D7E38">
                <wp:simplePos x="0" y="0"/>
                <wp:positionH relativeFrom="page">
                  <wp:posOffset>1039914</wp:posOffset>
                </wp:positionH>
                <wp:positionV relativeFrom="paragraph">
                  <wp:posOffset>90952</wp:posOffset>
                </wp:positionV>
                <wp:extent cx="5646420" cy="172085"/>
                <wp:effectExtent l="0" t="0" r="0" b="0"/>
                <wp:wrapTopAndBottom/>
                <wp:docPr id="18" name="Text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646420" cy="172085"/>
                        </a:xfrm>
                        <a:prstGeom prst="rect">
                          <a:avLst/>
                        </a:prstGeom>
                        <a:solidFill>
                          <a:srgbClr val="DFDFDF"/>
                        </a:solidFill>
                      </wps:spPr>
                      <wps:txbx>
                        <w:txbxContent>
                          <w:p w14:paraId="2A2E2695" w14:textId="77777777" w:rsidR="005F326E" w:rsidRDefault="00000000">
                            <w:pPr>
                              <w:spacing w:line="237" w:lineRule="exact"/>
                              <w:ind w:left="3125" w:right="3053"/>
                              <w:jc w:val="center"/>
                              <w:rPr>
                                <w:i/>
                                <w:color w:val="000000"/>
                              </w:rPr>
                            </w:pPr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ANTsPyNet:</w:t>
                            </w:r>
                            <w:r>
                              <w:rPr>
                                <w:i/>
                                <w:color w:val="000000"/>
                                <w:spacing w:val="78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color w:val="000000"/>
                                <w:w w:val="105"/>
                              </w:rPr>
                              <w:t>Mouse-</w:t>
                            </w:r>
                            <w:r>
                              <w:rPr>
                                <w:i/>
                                <w:color w:val="000000"/>
                                <w:spacing w:val="-2"/>
                                <w:w w:val="105"/>
                              </w:rPr>
                              <w:t>specific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7.161611pt;width:444.6pt;height:13.55pt;mso-position-horizontal-relative:page;mso-position-vertical-relative:paragraph;z-index:-15721984;mso-wrap-distance-left:0;mso-wrap-distance-right:0" type="#_x0000_t202" id="docshape14" filled="true" fillcolor="#dfdfdf" stroked="false">
                <v:textbox inset="0,0,0,0">
                  <w:txbxContent>
                    <w:p>
                      <w:pPr>
                        <w:spacing w:line="237" w:lineRule="exact" w:before="0"/>
                        <w:ind w:left="3125" w:right="3053" w:firstLine="0"/>
                        <w:jc w:val="center"/>
                        <w:rPr>
                          <w:i/>
                          <w:color w:val="000000"/>
                          <w:sz w:val="22"/>
                        </w:rPr>
                      </w:pP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ANTsPyNet:</w:t>
                      </w:r>
                      <w:r>
                        <w:rPr>
                          <w:i/>
                          <w:color w:val="000000"/>
                          <w:spacing w:val="78"/>
                          <w:w w:val="105"/>
                          <w:sz w:val="22"/>
                        </w:rPr>
                        <w:t> </w:t>
                      </w:r>
                      <w:r>
                        <w:rPr>
                          <w:i/>
                          <w:color w:val="000000"/>
                          <w:w w:val="105"/>
                          <w:sz w:val="22"/>
                        </w:rPr>
                        <w:t>Mouse-</w:t>
                      </w:r>
                      <w:r>
                        <w:rPr>
                          <w:i/>
                          <w:color w:val="000000"/>
                          <w:spacing w:val="-2"/>
                          <w:w w:val="105"/>
                          <w:sz w:val="22"/>
                        </w:rPr>
                        <w:t>specific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 w14:paraId="2CEDEC8C" w14:textId="77777777" w:rsidR="005F326E" w:rsidRDefault="005F326E">
      <w:pPr>
        <w:pStyle w:val="BodyText"/>
        <w:spacing w:before="8"/>
        <w:ind w:left="0"/>
        <w:rPr>
          <w:rFonts w:ascii="Courier New"/>
          <w:sz w:val="3"/>
        </w:rPr>
      </w:pPr>
    </w:p>
    <w:p w14:paraId="3E988C34" w14:textId="77777777" w:rsidR="005F326E" w:rsidRDefault="005F326E">
      <w:pPr>
        <w:pStyle w:val="BodyText"/>
        <w:spacing w:before="5"/>
        <w:ind w:left="0"/>
        <w:rPr>
          <w:rFonts w:ascii="Courier New"/>
          <w:sz w:val="4"/>
        </w:rPr>
      </w:pPr>
    </w:p>
    <w:p w14:paraId="7D477C75" w14:textId="77777777" w:rsidR="005F326E" w:rsidRDefault="00000000">
      <w:pPr>
        <w:pStyle w:val="BodyText"/>
        <w:spacing w:line="20" w:lineRule="exact"/>
        <w:ind w:left="814"/>
        <w:rPr>
          <w:rFonts w:ascii="Courier New"/>
          <w:sz w:val="2"/>
        </w:rPr>
      </w:pPr>
      <w:r>
        <w:rPr>
          <w:rFonts w:ascii="Courier New"/>
          <w:noProof/>
          <w:sz w:val="2"/>
        </w:rPr>
        <mc:AlternateContent>
          <mc:Choice Requires="wps">
            <w:drawing>
              <wp:inline distT="0" distB="0" distL="0" distR="0" wp14:anchorId="73F008E7" wp14:editId="5A926899">
                <wp:extent cx="5497830" cy="12700"/>
                <wp:effectExtent l="9525" t="0" r="0" b="6350"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7830" cy="12700"/>
                          <a:chOff x="0" y="0"/>
                          <a:chExt cx="5497830" cy="12700"/>
                        </a:xfrm>
                      </wpg:grpSpPr>
                      <wps:wsp>
                        <wps:cNvPr id="20" name="Graphic 20"/>
                        <wps:cNvSpPr/>
                        <wps:spPr>
                          <a:xfrm>
                            <a:off x="0" y="6324"/>
                            <a:ext cx="54978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7830">
                                <a:moveTo>
                                  <a:pt x="0" y="0"/>
                                </a:moveTo>
                                <a:lnTo>
                                  <a:pt x="5497741" y="0"/>
                                </a:lnTo>
                              </a:path>
                            </a:pathLst>
                          </a:custGeom>
                          <a:ln w="126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2.9pt;height:1pt;mso-position-horizontal-relative:char;mso-position-vertical-relative:line" id="docshapegroup15" coordorigin="0,0" coordsize="8658,20">
                <v:line style="position:absolute" from="0,10" to="8658,10" stroked="true" strokeweight=".996pt" strokecolor="#000000">
                  <v:stroke dashstyle="solid"/>
                </v:line>
              </v:group>
            </w:pict>
          </mc:Fallback>
        </mc:AlternateContent>
      </w:r>
    </w:p>
    <w:p w14:paraId="3A7E7EFA" w14:textId="77777777" w:rsidR="005F326E" w:rsidRDefault="00000000">
      <w:pPr>
        <w:tabs>
          <w:tab w:val="left" w:pos="4088"/>
        </w:tabs>
        <w:spacing w:before="42" w:line="259" w:lineRule="auto"/>
        <w:ind w:left="4088" w:right="2169" w:hanging="3271"/>
        <w:rPr>
          <w:rFonts w:ascii="Courier New"/>
        </w:rPr>
      </w:pPr>
      <w:r>
        <w:t>brain extraction</w:t>
      </w:r>
      <w:r>
        <w:tab/>
      </w:r>
      <w:proofErr w:type="spellStart"/>
      <w:r>
        <w:rPr>
          <w:rFonts w:ascii="Courier New"/>
          <w:spacing w:val="-2"/>
          <w:w w:val="85"/>
        </w:rPr>
        <w:t>mouse_brain_</w:t>
      </w:r>
      <w:proofErr w:type="gramStart"/>
      <w:r>
        <w:rPr>
          <w:rFonts w:ascii="Courier New"/>
          <w:spacing w:val="-2"/>
          <w:w w:val="85"/>
        </w:rPr>
        <w:t>extraction</w:t>
      </w:r>
      <w:proofErr w:type="spellEnd"/>
      <w:r>
        <w:rPr>
          <w:rFonts w:ascii="Courier New"/>
          <w:spacing w:val="-2"/>
          <w:w w:val="85"/>
        </w:rPr>
        <w:t>(</w:t>
      </w:r>
      <w:proofErr w:type="gramEnd"/>
      <w:r>
        <w:rPr>
          <w:rFonts w:ascii="Courier New"/>
          <w:spacing w:val="-2"/>
          <w:w w:val="85"/>
        </w:rPr>
        <w:t xml:space="preserve">...modality="t2"...) </w:t>
      </w:r>
      <w:proofErr w:type="spellStart"/>
      <w:r>
        <w:rPr>
          <w:rFonts w:ascii="Courier New"/>
          <w:spacing w:val="-2"/>
          <w:w w:val="85"/>
        </w:rPr>
        <w:t>mouse_brain_extraction</w:t>
      </w:r>
      <w:proofErr w:type="spellEnd"/>
      <w:r>
        <w:rPr>
          <w:rFonts w:ascii="Courier New"/>
          <w:spacing w:val="-2"/>
          <w:w w:val="85"/>
        </w:rPr>
        <w:t>(...modality="ex5"...)</w:t>
      </w:r>
    </w:p>
    <w:p w14:paraId="21DA1B02" w14:textId="77777777" w:rsidR="005F326E" w:rsidRDefault="00000000">
      <w:pPr>
        <w:tabs>
          <w:tab w:val="left" w:pos="4088"/>
        </w:tabs>
        <w:spacing w:line="252" w:lineRule="exact"/>
        <w:ind w:left="817"/>
        <w:rPr>
          <w:rFonts w:ascii="Courier New"/>
        </w:rPr>
      </w:pPr>
      <w:r>
        <w:t>brain</w:t>
      </w:r>
      <w:r>
        <w:rPr>
          <w:spacing w:val="58"/>
        </w:rPr>
        <w:t xml:space="preserve"> </w:t>
      </w:r>
      <w:r>
        <w:rPr>
          <w:spacing w:val="-2"/>
        </w:rPr>
        <w:t>parcellation</w:t>
      </w:r>
      <w:r>
        <w:tab/>
      </w:r>
      <w:proofErr w:type="spellStart"/>
      <w:r>
        <w:rPr>
          <w:rFonts w:ascii="Courier New"/>
          <w:spacing w:val="-2"/>
          <w:w w:val="90"/>
        </w:rPr>
        <w:t>mouse_brain_parcellation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474ADB91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cortical</w:t>
      </w:r>
      <w:r>
        <w:rPr>
          <w:spacing w:val="49"/>
        </w:rPr>
        <w:t xml:space="preserve"> </w:t>
      </w:r>
      <w:r>
        <w:rPr>
          <w:spacing w:val="-2"/>
        </w:rPr>
        <w:t>thickness</w:t>
      </w:r>
      <w:r>
        <w:tab/>
      </w:r>
      <w:proofErr w:type="spellStart"/>
      <w:r>
        <w:rPr>
          <w:rFonts w:ascii="Courier New"/>
          <w:spacing w:val="-2"/>
          <w:w w:val="90"/>
        </w:rPr>
        <w:t>mouse_cortical_thickness</w:t>
      </w:r>
      <w:proofErr w:type="spellEnd"/>
      <w:r>
        <w:rPr>
          <w:rFonts w:ascii="Courier New"/>
          <w:spacing w:val="-2"/>
          <w:w w:val="90"/>
        </w:rPr>
        <w:t>(...)</w:t>
      </w:r>
    </w:p>
    <w:p w14:paraId="1DD61A3A" w14:textId="77777777" w:rsidR="005F326E" w:rsidRDefault="00000000">
      <w:pPr>
        <w:tabs>
          <w:tab w:val="left" w:pos="4088"/>
        </w:tabs>
        <w:spacing w:line="271" w:lineRule="exact"/>
        <w:ind w:left="817"/>
        <w:rPr>
          <w:rFonts w:ascii="Courier New"/>
        </w:rPr>
      </w:pPr>
      <w:r>
        <w:t>super</w:t>
      </w:r>
      <w:r>
        <w:rPr>
          <w:spacing w:val="51"/>
        </w:rPr>
        <w:t xml:space="preserve"> </w:t>
      </w:r>
      <w:r>
        <w:rPr>
          <w:spacing w:val="-2"/>
        </w:rPr>
        <w:t>resolution</w:t>
      </w:r>
      <w:r>
        <w:tab/>
      </w:r>
      <w:proofErr w:type="spellStart"/>
      <w:r>
        <w:rPr>
          <w:rFonts w:ascii="Courier New"/>
          <w:spacing w:val="-2"/>
          <w:w w:val="90"/>
        </w:rPr>
        <w:t>mouse_histology_super_resolution</w:t>
      </w:r>
      <w:proofErr w:type="spellEnd"/>
      <w:r>
        <w:rPr>
          <w:rFonts w:ascii="Courier New"/>
          <w:spacing w:val="-2"/>
          <w:w w:val="90"/>
        </w:rPr>
        <w:t>(...)</w:t>
      </w:r>
    </w:p>
    <w:p w14:paraId="39B8E0A9" w14:textId="77777777" w:rsidR="005F326E" w:rsidRDefault="00000000">
      <w:pPr>
        <w:pStyle w:val="BodyText"/>
        <w:spacing w:before="7"/>
        <w:ind w:left="0"/>
        <w:rPr>
          <w:rFonts w:ascii="Courier New"/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3DC397F7" wp14:editId="13A9A52B">
                <wp:simplePos x="0" y="0"/>
                <wp:positionH relativeFrom="page">
                  <wp:posOffset>1039914</wp:posOffset>
                </wp:positionH>
                <wp:positionV relativeFrom="paragraph">
                  <wp:posOffset>41778</wp:posOffset>
                </wp:positionV>
                <wp:extent cx="5646420" cy="127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464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646420">
                              <a:moveTo>
                                <a:pt x="0" y="0"/>
                              </a:moveTo>
                              <a:lnTo>
                                <a:pt x="5646407" y="0"/>
                              </a:lnTo>
                            </a:path>
                          </a:pathLst>
                        </a:custGeom>
                        <a:ln w="11887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81.883003pt;margin-top:3.289622pt;width:444.6pt;height:.1pt;mso-position-horizontal-relative:page;mso-position-vertical-relative:paragraph;z-index:-15720960;mso-wrap-distance-left:0;mso-wrap-distance-right:0" id="docshape16" coordorigin="1638,66" coordsize="8892,0" path="m1638,66l10530,66e" filled="false" stroked="true" strokeweight=".936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 w14:paraId="048F9914" w14:textId="77777777" w:rsidR="005F326E" w:rsidRDefault="00000000">
      <w:pPr>
        <w:spacing w:before="40" w:line="276" w:lineRule="auto"/>
        <w:ind w:left="889" w:right="1932"/>
        <w:rPr>
          <w:sz w:val="16"/>
        </w:rPr>
      </w:pPr>
      <w:proofErr w:type="spellStart"/>
      <w:r>
        <w:rPr>
          <w:w w:val="115"/>
          <w:sz w:val="16"/>
        </w:rPr>
        <w:t>ANTsX</w:t>
      </w:r>
      <w:proofErr w:type="spellEnd"/>
      <w:r>
        <w:rPr>
          <w:w w:val="115"/>
          <w:sz w:val="16"/>
        </w:rPr>
        <w:t xml:space="preserve"> provides state-of-the-art functionality for processing biomedical image data.</w:t>
      </w:r>
      <w:r>
        <w:rPr>
          <w:spacing w:val="29"/>
          <w:w w:val="115"/>
          <w:sz w:val="16"/>
        </w:rPr>
        <w:t xml:space="preserve"> </w:t>
      </w:r>
      <w:r>
        <w:rPr>
          <w:w w:val="115"/>
          <w:sz w:val="16"/>
        </w:rPr>
        <w:t>Such tools, including deep learning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networks,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support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variety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of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mapping-related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tasks.</w:t>
      </w:r>
      <w:r>
        <w:rPr>
          <w:spacing w:val="14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more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comprehensive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listing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of</w:t>
      </w:r>
      <w:r>
        <w:rPr>
          <w:spacing w:val="-1"/>
          <w:w w:val="115"/>
          <w:sz w:val="16"/>
        </w:rPr>
        <w:t xml:space="preserve"> </w:t>
      </w:r>
      <w:proofErr w:type="spellStart"/>
      <w:r>
        <w:rPr>
          <w:w w:val="115"/>
          <w:sz w:val="16"/>
        </w:rPr>
        <w:t>ANTsX</w:t>
      </w:r>
      <w:proofErr w:type="spellEnd"/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tools</w:t>
      </w:r>
      <w:r>
        <w:rPr>
          <w:spacing w:val="-1"/>
          <w:w w:val="115"/>
          <w:sz w:val="16"/>
        </w:rPr>
        <w:t xml:space="preserve"> </w:t>
      </w:r>
      <w:r>
        <w:rPr>
          <w:w w:val="115"/>
          <w:sz w:val="16"/>
        </w:rPr>
        <w:t>with self-contained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R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and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Python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examples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is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provided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as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a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gist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page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on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GitHub</w:t>
      </w:r>
      <w:r>
        <w:rPr>
          <w:spacing w:val="25"/>
          <w:w w:val="115"/>
          <w:sz w:val="16"/>
        </w:rPr>
        <w:t xml:space="preserve"> </w:t>
      </w:r>
      <w:r>
        <w:rPr>
          <w:w w:val="115"/>
          <w:sz w:val="16"/>
        </w:rPr>
        <w:t>(</w:t>
      </w:r>
      <w:hyperlink r:id="rId10">
        <w:r>
          <w:rPr>
            <w:color w:val="0000FF"/>
            <w:w w:val="115"/>
            <w:sz w:val="16"/>
          </w:rPr>
          <w:t>https://tinyurl.com/antsxtutorial</w:t>
        </w:r>
      </w:hyperlink>
      <w:r>
        <w:rPr>
          <w:w w:val="115"/>
          <w:sz w:val="16"/>
        </w:rPr>
        <w:t>).</w:t>
      </w:r>
    </w:p>
    <w:p w14:paraId="13F0340A" w14:textId="77777777" w:rsidR="005F326E" w:rsidRDefault="005F326E">
      <w:pPr>
        <w:spacing w:line="276" w:lineRule="auto"/>
        <w:rPr>
          <w:sz w:val="16"/>
        </w:rPr>
        <w:sectPr w:rsidR="005F326E" w:rsidSect="00EE5EAC">
          <w:pgSz w:w="12240" w:h="15840"/>
          <w:pgMar w:top="1820" w:right="0" w:bottom="280" w:left="940" w:header="720" w:footer="720" w:gutter="0"/>
          <w:cols w:space="720"/>
        </w:sectPr>
      </w:pPr>
    </w:p>
    <w:p w14:paraId="010917B6" w14:textId="77777777" w:rsidR="005F326E" w:rsidRDefault="00000000">
      <w:pPr>
        <w:pStyle w:val="BodyText"/>
        <w:spacing w:before="119"/>
        <w:ind w:left="173"/>
      </w:pPr>
      <w:proofErr w:type="gramStart"/>
      <w:r>
        <w:rPr>
          <w:rFonts w:ascii="Arial"/>
          <w:w w:val="105"/>
          <w:sz w:val="12"/>
        </w:rPr>
        <w:lastRenderedPageBreak/>
        <w:t>90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context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different</w:t>
      </w:r>
      <w:r>
        <w:rPr>
          <w:spacing w:val="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2"/>
          <w:w w:val="105"/>
        </w:rPr>
        <w:t xml:space="preserve"> </w:t>
      </w:r>
      <w:r>
        <w:rPr>
          <w:w w:val="105"/>
        </w:rPr>
        <w:t>foci</w:t>
      </w:r>
      <w:r>
        <w:rPr>
          <w:spacing w:val="21"/>
          <w:w w:val="105"/>
        </w:rPr>
        <w:t xml:space="preserve"> </w:t>
      </w:r>
      <w:r>
        <w:rPr>
          <w:w w:val="105"/>
        </w:rPr>
        <w:t>which</w:t>
      </w:r>
      <w:r>
        <w:rPr>
          <w:spacing w:val="21"/>
          <w:w w:val="105"/>
        </w:rPr>
        <w:t xml:space="preserve"> </w:t>
      </w:r>
      <w:r>
        <w:rPr>
          <w:w w:val="105"/>
        </w:rPr>
        <w:t>include</w:t>
      </w:r>
      <w:r>
        <w:rPr>
          <w:spacing w:val="22"/>
          <w:w w:val="105"/>
        </w:rPr>
        <w:t xml:space="preserve"> </w:t>
      </w:r>
      <w:r>
        <w:rPr>
          <w:w w:val="105"/>
        </w:rPr>
        <w:t>multi-site</w:t>
      </w:r>
      <w:r>
        <w:rPr>
          <w:spacing w:val="22"/>
          <w:w w:val="105"/>
        </w:rPr>
        <w:t xml:space="preserve"> </w:t>
      </w:r>
      <w:r>
        <w:rPr>
          <w:w w:val="105"/>
        </w:rPr>
        <w:t>brain</w:t>
      </w:r>
      <w:r>
        <w:rPr>
          <w:spacing w:val="21"/>
          <w:w w:val="105"/>
        </w:rPr>
        <w:t xml:space="preserve"> </w:t>
      </w:r>
      <w:r>
        <w:rPr>
          <w:w w:val="105"/>
        </w:rPr>
        <w:t>MRI</w:t>
      </w:r>
      <w:r>
        <w:rPr>
          <w:spacing w:val="22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42</w:t>
      </w:r>
      <w:r>
        <w:rPr>
          <w:spacing w:val="53"/>
          <w:w w:val="105"/>
          <w:position w:val="9"/>
          <w:sz w:val="16"/>
        </w:rPr>
        <w:t xml:space="preserve"> </w:t>
      </w:r>
      <w:proofErr w:type="spellStart"/>
      <w:r>
        <w:rPr>
          <w:spacing w:val="-4"/>
          <w:w w:val="105"/>
        </w:rPr>
        <w:t>pul</w:t>
      </w:r>
      <w:proofErr w:type="spellEnd"/>
      <w:r>
        <w:rPr>
          <w:spacing w:val="-4"/>
          <w:w w:val="105"/>
        </w:rPr>
        <w:t>-</w:t>
      </w:r>
    </w:p>
    <w:p w14:paraId="54DF5DCF" w14:textId="77777777" w:rsidR="005F326E" w:rsidRDefault="00000000">
      <w:pPr>
        <w:pStyle w:val="BodyText"/>
        <w:spacing w:before="143"/>
        <w:ind w:left="173"/>
      </w:pPr>
      <w:proofErr w:type="gramStart"/>
      <w:r>
        <w:rPr>
          <w:rFonts w:ascii="Arial"/>
          <w:w w:val="105"/>
          <w:sz w:val="12"/>
        </w:rPr>
        <w:t>91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monary</w:t>
      </w:r>
      <w:proofErr w:type="spellEnd"/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CT</w:t>
      </w:r>
      <w:r>
        <w:rPr>
          <w:spacing w:val="46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43</w:t>
      </w:r>
      <w:r>
        <w:rPr>
          <w:spacing w:val="77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6"/>
          <w:w w:val="105"/>
        </w:rPr>
        <w:t xml:space="preserve"> </w:t>
      </w:r>
      <w:r>
        <w:rPr>
          <w:w w:val="105"/>
        </w:rPr>
        <w:t>most</w:t>
      </w:r>
      <w:r>
        <w:rPr>
          <w:spacing w:val="45"/>
          <w:w w:val="105"/>
        </w:rPr>
        <w:t xml:space="preserve"> </w:t>
      </w:r>
      <w:r>
        <w:rPr>
          <w:w w:val="105"/>
        </w:rPr>
        <w:t>recently,</w:t>
      </w:r>
      <w:r>
        <w:rPr>
          <w:spacing w:val="54"/>
          <w:w w:val="105"/>
        </w:rPr>
        <w:t xml:space="preserve"> </w:t>
      </w:r>
      <w:r>
        <w:rPr>
          <w:w w:val="105"/>
        </w:rPr>
        <w:t>multi-modal</w:t>
      </w:r>
      <w:r>
        <w:rPr>
          <w:spacing w:val="46"/>
          <w:w w:val="105"/>
        </w:rPr>
        <w:t xml:space="preserve"> </w:t>
      </w:r>
      <w:r>
        <w:rPr>
          <w:w w:val="105"/>
        </w:rPr>
        <w:t>brain</w:t>
      </w:r>
      <w:r>
        <w:rPr>
          <w:spacing w:val="4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presence</w:t>
      </w:r>
      <w:r>
        <w:rPr>
          <w:spacing w:val="46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81EACFD" w14:textId="77777777" w:rsidR="005F326E" w:rsidRDefault="00000000">
      <w:pPr>
        <w:spacing w:before="142"/>
        <w:ind w:left="173"/>
        <w:rPr>
          <w:sz w:val="16"/>
        </w:rPr>
      </w:pPr>
      <w:proofErr w:type="gramStart"/>
      <w:r>
        <w:rPr>
          <w:rFonts w:ascii="Arial"/>
          <w:w w:val="105"/>
          <w:sz w:val="12"/>
        </w:rPr>
        <w:t>92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spacing w:val="-2"/>
          <w:w w:val="105"/>
          <w:sz w:val="24"/>
        </w:rPr>
        <w:t>tumors</w:t>
      </w:r>
      <w:proofErr w:type="gramEnd"/>
      <w:r>
        <w:rPr>
          <w:spacing w:val="-2"/>
          <w:w w:val="105"/>
          <w:sz w:val="24"/>
        </w:rPr>
        <w:t>.</w:t>
      </w:r>
      <w:r>
        <w:rPr>
          <w:spacing w:val="-2"/>
          <w:w w:val="105"/>
          <w:position w:val="9"/>
          <w:sz w:val="16"/>
        </w:rPr>
        <w:t>44</w:t>
      </w:r>
    </w:p>
    <w:p w14:paraId="6BDF1C3B" w14:textId="77777777" w:rsidR="005F326E" w:rsidRDefault="00000000">
      <w:pPr>
        <w:pStyle w:val="BodyText"/>
        <w:spacing w:before="277"/>
        <w:ind w:left="173"/>
      </w:pPr>
      <w:proofErr w:type="gramStart"/>
      <w:r>
        <w:rPr>
          <w:rFonts w:ascii="Arial"/>
          <w:w w:val="105"/>
          <w:sz w:val="12"/>
        </w:rPr>
        <w:t>93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Apart</w:t>
      </w:r>
      <w:proofErr w:type="gramEnd"/>
      <w:r>
        <w:rPr>
          <w:spacing w:val="56"/>
          <w:w w:val="105"/>
        </w:rPr>
        <w:t xml:space="preserve"> </w:t>
      </w:r>
      <w:r>
        <w:rPr>
          <w:w w:val="105"/>
        </w:rPr>
        <w:t>from</w:t>
      </w:r>
      <w:r>
        <w:rPr>
          <w:spacing w:val="56"/>
          <w:w w:val="105"/>
        </w:rPr>
        <w:t xml:space="preserve"> </w:t>
      </w:r>
      <w:r>
        <w:rPr>
          <w:w w:val="105"/>
        </w:rPr>
        <w:t>its</w:t>
      </w:r>
      <w:r>
        <w:rPr>
          <w:spacing w:val="5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5"/>
          <w:w w:val="105"/>
        </w:rPr>
        <w:t xml:space="preserve"> </w:t>
      </w:r>
      <w:r>
        <w:rPr>
          <w:w w:val="105"/>
        </w:rPr>
        <w:t>capabilities,</w:t>
      </w:r>
      <w:r>
        <w:rPr>
          <w:spacing w:val="68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57"/>
          <w:w w:val="105"/>
        </w:rPr>
        <w:t xml:space="preserve"> </w:t>
      </w:r>
      <w:r>
        <w:rPr>
          <w:w w:val="105"/>
        </w:rPr>
        <w:t>comprises</w:t>
      </w:r>
      <w:r>
        <w:rPr>
          <w:spacing w:val="56"/>
          <w:w w:val="105"/>
        </w:rPr>
        <w:t xml:space="preserve"> </w:t>
      </w:r>
      <w:r>
        <w:rPr>
          <w:w w:val="105"/>
        </w:rPr>
        <w:t>additional</w:t>
      </w:r>
      <w:r>
        <w:rPr>
          <w:spacing w:val="5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56"/>
          <w:w w:val="105"/>
        </w:rPr>
        <w:t xml:space="preserve"> </w:t>
      </w:r>
      <w:r>
        <w:rPr>
          <w:spacing w:val="-4"/>
          <w:w w:val="105"/>
        </w:rPr>
        <w:t>such</w:t>
      </w:r>
    </w:p>
    <w:p w14:paraId="694AF7B8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94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template</w:t>
      </w:r>
      <w:r>
        <w:rPr>
          <w:spacing w:val="33"/>
          <w:w w:val="105"/>
        </w:rPr>
        <w:t xml:space="preserve"> </w:t>
      </w:r>
      <w:r>
        <w:rPr>
          <w:w w:val="105"/>
        </w:rPr>
        <w:t>generation,</w:t>
      </w:r>
      <w:r>
        <w:rPr>
          <w:w w:val="105"/>
          <w:position w:val="9"/>
          <w:sz w:val="16"/>
        </w:rPr>
        <w:t>45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intensity-based</w:t>
      </w:r>
      <w:r>
        <w:rPr>
          <w:spacing w:val="32"/>
          <w:w w:val="105"/>
        </w:rPr>
        <w:t xml:space="preserve"> </w:t>
      </w:r>
      <w:r>
        <w:rPr>
          <w:w w:val="105"/>
        </w:rPr>
        <w:t>segmentation,</w:t>
      </w:r>
      <w:r>
        <w:rPr>
          <w:w w:val="105"/>
          <w:position w:val="9"/>
          <w:sz w:val="16"/>
        </w:rPr>
        <w:t>46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preprocessing,</w:t>
      </w:r>
      <w:r>
        <w:rPr>
          <w:w w:val="105"/>
          <w:position w:val="9"/>
          <w:sz w:val="16"/>
        </w:rPr>
        <w:t>25,47</w:t>
      </w:r>
      <w:r>
        <w:rPr>
          <w:spacing w:val="62"/>
          <w:w w:val="105"/>
          <w:position w:val="9"/>
          <w:sz w:val="16"/>
        </w:rPr>
        <w:t xml:space="preserve"> </w:t>
      </w:r>
      <w:r>
        <w:rPr>
          <w:w w:val="105"/>
        </w:rPr>
        <w:t>deep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learning</w:t>
      </w:r>
    </w:p>
    <w:p w14:paraId="7C0E4A72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sz w:val="12"/>
        </w:rPr>
        <w:t>95</w:t>
      </w:r>
      <w:r>
        <w:rPr>
          <w:rFonts w:ascii="Arial"/>
          <w:spacing w:val="78"/>
          <w:sz w:val="12"/>
        </w:rPr>
        <w:t xml:space="preserve">  </w:t>
      </w:r>
      <w:r>
        <w:t>networks</w:t>
      </w:r>
      <w:proofErr w:type="gramEnd"/>
      <w:r>
        <w:t>,</w:t>
      </w:r>
      <w:r>
        <w:rPr>
          <w:position w:val="9"/>
          <w:sz w:val="16"/>
        </w:rPr>
        <w:t>26</w:t>
      </w:r>
      <w:r>
        <w:rPr>
          <w:spacing w:val="66"/>
          <w:w w:val="150"/>
          <w:position w:val="9"/>
          <w:sz w:val="16"/>
        </w:rPr>
        <w:t xml:space="preserve"> </w:t>
      </w:r>
      <w:r>
        <w:t>and</w:t>
      </w:r>
      <w:r>
        <w:rPr>
          <w:spacing w:val="52"/>
        </w:rPr>
        <w:t xml:space="preserve"> </w:t>
      </w:r>
      <w:r>
        <w:t>other</w:t>
      </w:r>
      <w:r>
        <w:rPr>
          <w:spacing w:val="52"/>
        </w:rPr>
        <w:t xml:space="preserve"> </w:t>
      </w:r>
      <w:proofErr w:type="spellStart"/>
      <w:r>
        <w:t>miscelleneous</w:t>
      </w:r>
      <w:proofErr w:type="spellEnd"/>
      <w:r>
        <w:rPr>
          <w:spacing w:val="53"/>
        </w:rPr>
        <w:t xml:space="preserve"> </w:t>
      </w:r>
      <w:proofErr w:type="spellStart"/>
      <w:r>
        <w:t>utilties</w:t>
      </w:r>
      <w:proofErr w:type="spellEnd"/>
      <w:r>
        <w:rPr>
          <w:spacing w:val="53"/>
        </w:rPr>
        <w:t xml:space="preserve"> </w:t>
      </w:r>
      <w:r>
        <w:t>(see</w:t>
      </w:r>
      <w:r>
        <w:rPr>
          <w:spacing w:val="53"/>
        </w:rPr>
        <w:t xml:space="preserve"> </w:t>
      </w:r>
      <w:r>
        <w:t>Table</w:t>
      </w:r>
      <w:r>
        <w:rPr>
          <w:spacing w:val="53"/>
        </w:rPr>
        <w:t xml:space="preserve"> </w:t>
      </w:r>
      <w:hyperlink w:anchor="_bookmark0" w:history="1">
        <w:r>
          <w:rPr>
            <w:color w:val="AE3236"/>
          </w:rPr>
          <w:t>1</w:t>
        </w:r>
      </w:hyperlink>
      <w:r>
        <w:t>).</w:t>
      </w:r>
      <w:r>
        <w:rPr>
          <w:spacing w:val="36"/>
        </w:rPr>
        <w:t xml:space="preserve">  </w:t>
      </w:r>
      <w:r>
        <w:t>The</w:t>
      </w:r>
      <w:r>
        <w:rPr>
          <w:spacing w:val="54"/>
        </w:rPr>
        <w:t xml:space="preserve"> </w:t>
      </w:r>
      <w:r>
        <w:t>comprehensive</w:t>
      </w:r>
      <w:r>
        <w:rPr>
          <w:spacing w:val="53"/>
        </w:rPr>
        <w:t xml:space="preserve"> </w:t>
      </w:r>
      <w:r>
        <w:t>use</w:t>
      </w:r>
      <w:r>
        <w:rPr>
          <w:spacing w:val="53"/>
        </w:rPr>
        <w:t xml:space="preserve"> </w:t>
      </w:r>
      <w:r>
        <w:t>of</w:t>
      </w:r>
      <w:r>
        <w:rPr>
          <w:spacing w:val="53"/>
        </w:rPr>
        <w:t xml:space="preserve"> </w:t>
      </w:r>
      <w:r>
        <w:rPr>
          <w:spacing w:val="-5"/>
        </w:rPr>
        <w:t>the</w:t>
      </w:r>
    </w:p>
    <w:p w14:paraId="4B4AFA3D" w14:textId="77777777" w:rsidR="005F326E" w:rsidRDefault="00000000">
      <w:pPr>
        <w:pStyle w:val="BodyText"/>
        <w:spacing w:before="157"/>
        <w:ind w:left="173"/>
      </w:pPr>
      <w:proofErr w:type="gramStart"/>
      <w:r>
        <w:rPr>
          <w:rFonts w:ascii="Arial"/>
          <w:w w:val="105"/>
          <w:sz w:val="12"/>
        </w:rPr>
        <w:t>96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toolkit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has</w:t>
      </w:r>
      <w:r>
        <w:rPr>
          <w:spacing w:val="19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18"/>
          <w:w w:val="105"/>
        </w:rPr>
        <w:t xml:space="preserve"> </w:t>
      </w:r>
      <w:r>
        <w:rPr>
          <w:w w:val="105"/>
        </w:rPr>
        <w:t>superb</w:t>
      </w:r>
      <w:r>
        <w:rPr>
          <w:spacing w:val="19"/>
          <w:w w:val="105"/>
        </w:rPr>
        <w:t xml:space="preserve"> </w:t>
      </w:r>
      <w:r>
        <w:rPr>
          <w:w w:val="105"/>
        </w:rPr>
        <w:t>performance</w:t>
      </w:r>
      <w:r>
        <w:rPr>
          <w:spacing w:val="19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multiple</w:t>
      </w:r>
      <w:r>
        <w:rPr>
          <w:spacing w:val="19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9"/>
          <w:w w:val="105"/>
        </w:rPr>
        <w:t xml:space="preserve"> </w:t>
      </w:r>
      <w:r>
        <w:rPr>
          <w:w w:val="105"/>
        </w:rPr>
        <w:t>areas</w:t>
      </w:r>
      <w:r>
        <w:rPr>
          <w:spacing w:val="19"/>
          <w:w w:val="105"/>
        </w:rPr>
        <w:t xml:space="preserve"> </w:t>
      </w:r>
      <w:r>
        <w:rPr>
          <w:w w:val="105"/>
        </w:rPr>
        <w:t>(e.g.,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consensus</w:t>
      </w:r>
    </w:p>
    <w:p w14:paraId="166ED58C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97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labeling</w:t>
      </w:r>
      <w:proofErr w:type="gramEnd"/>
      <w:r>
        <w:rPr>
          <w:w w:val="105"/>
        </w:rPr>
        <w:t>,</w:t>
      </w:r>
      <w:r>
        <w:rPr>
          <w:w w:val="105"/>
          <w:position w:val="9"/>
          <w:sz w:val="16"/>
        </w:rPr>
        <w:t>48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brain</w:t>
      </w:r>
      <w:r>
        <w:rPr>
          <w:spacing w:val="47"/>
          <w:w w:val="105"/>
        </w:rPr>
        <w:t xml:space="preserve"> </w:t>
      </w:r>
      <w:r>
        <w:rPr>
          <w:w w:val="105"/>
        </w:rPr>
        <w:t>tumor</w:t>
      </w:r>
      <w:r>
        <w:rPr>
          <w:spacing w:val="48"/>
          <w:w w:val="105"/>
        </w:rPr>
        <w:t xml:space="preserve"> </w:t>
      </w:r>
      <w:r>
        <w:rPr>
          <w:w w:val="105"/>
        </w:rPr>
        <w:t>segmentation,</w:t>
      </w:r>
      <w:r>
        <w:rPr>
          <w:w w:val="105"/>
          <w:position w:val="9"/>
          <w:sz w:val="16"/>
        </w:rPr>
        <w:t>49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cardiac</w:t>
      </w:r>
      <w:r>
        <w:rPr>
          <w:spacing w:val="47"/>
          <w:w w:val="105"/>
        </w:rPr>
        <w:t xml:space="preserve"> </w:t>
      </w:r>
      <w:r>
        <w:rPr>
          <w:w w:val="105"/>
        </w:rPr>
        <w:t>motion</w:t>
      </w:r>
      <w:r>
        <w:rPr>
          <w:spacing w:val="48"/>
          <w:w w:val="105"/>
        </w:rPr>
        <w:t xml:space="preserve"> </w:t>
      </w:r>
      <w:r>
        <w:rPr>
          <w:w w:val="105"/>
        </w:rPr>
        <w:t>estimation</w:t>
      </w:r>
      <w:r>
        <w:rPr>
          <w:w w:val="105"/>
          <w:position w:val="9"/>
          <w:sz w:val="16"/>
        </w:rPr>
        <w:t>50</w:t>
      </w:r>
      <w:r>
        <w:rPr>
          <w:spacing w:val="78"/>
          <w:w w:val="105"/>
          <w:position w:val="9"/>
          <w:sz w:val="16"/>
        </w:rPr>
        <w:t xml:space="preserve"> </w:t>
      </w:r>
      <w:r>
        <w:rPr>
          <w:w w:val="105"/>
        </w:rPr>
        <w:t>).</w:t>
      </w:r>
      <w:r>
        <w:rPr>
          <w:spacing w:val="36"/>
          <w:w w:val="105"/>
        </w:rPr>
        <w:t xml:space="preserve">  </w:t>
      </w:r>
      <w:r>
        <w:rPr>
          <w:spacing w:val="-2"/>
          <w:w w:val="105"/>
        </w:rPr>
        <w:t>Importantly,</w:t>
      </w:r>
    </w:p>
    <w:p w14:paraId="3503181A" w14:textId="77777777" w:rsidR="005F326E" w:rsidRDefault="00000000">
      <w:pPr>
        <w:pStyle w:val="BodyText"/>
        <w:spacing w:before="142"/>
        <w:ind w:left="173"/>
      </w:pPr>
      <w:proofErr w:type="gramStart"/>
      <w:r>
        <w:rPr>
          <w:rFonts w:ascii="Arial"/>
          <w:w w:val="105"/>
          <w:sz w:val="12"/>
        </w:rPr>
        <w:t>98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ANTs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built</w:t>
      </w:r>
      <w:r>
        <w:rPr>
          <w:spacing w:val="30"/>
          <w:w w:val="105"/>
        </w:rPr>
        <w:t xml:space="preserve"> </w:t>
      </w:r>
      <w:r>
        <w:rPr>
          <w:w w:val="105"/>
        </w:rPr>
        <w:t>on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Insight</w:t>
      </w:r>
      <w:r>
        <w:rPr>
          <w:spacing w:val="30"/>
          <w:w w:val="105"/>
        </w:rPr>
        <w:t xml:space="preserve"> </w:t>
      </w:r>
      <w:r>
        <w:rPr>
          <w:w w:val="105"/>
        </w:rPr>
        <w:t>Toolkit</w:t>
      </w:r>
      <w:r>
        <w:rPr>
          <w:spacing w:val="30"/>
          <w:w w:val="105"/>
        </w:rPr>
        <w:t xml:space="preserve"> </w:t>
      </w:r>
      <w:r>
        <w:rPr>
          <w:w w:val="105"/>
        </w:rPr>
        <w:t>(ITK)</w:t>
      </w:r>
      <w:r>
        <w:rPr>
          <w:w w:val="105"/>
          <w:position w:val="9"/>
          <w:sz w:val="16"/>
        </w:rPr>
        <w:t>51</w:t>
      </w:r>
      <w:r>
        <w:rPr>
          <w:spacing w:val="61"/>
          <w:w w:val="105"/>
          <w:position w:val="9"/>
          <w:sz w:val="16"/>
        </w:rPr>
        <w:t xml:space="preserve"> </w:t>
      </w:r>
      <w:r>
        <w:rPr>
          <w:w w:val="105"/>
        </w:rPr>
        <w:t>deriving</w:t>
      </w:r>
      <w:r>
        <w:rPr>
          <w:spacing w:val="30"/>
          <w:w w:val="105"/>
        </w:rPr>
        <w:t xml:space="preserve"> </w:t>
      </w:r>
      <w:r>
        <w:rPr>
          <w:w w:val="105"/>
        </w:rPr>
        <w:t>benefit</w:t>
      </w:r>
      <w:r>
        <w:rPr>
          <w:spacing w:val="30"/>
          <w:w w:val="105"/>
        </w:rPr>
        <w:t xml:space="preserve"> </w:t>
      </w:r>
      <w:r>
        <w:rPr>
          <w:w w:val="105"/>
        </w:rPr>
        <w:t>from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open-source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52C078C8" w14:textId="77777777" w:rsidR="005F326E" w:rsidRDefault="00000000">
      <w:pPr>
        <w:pStyle w:val="BodyText"/>
        <w:spacing w:before="158"/>
        <w:ind w:left="173"/>
      </w:pPr>
      <w:proofErr w:type="gramStart"/>
      <w:r>
        <w:rPr>
          <w:rFonts w:ascii="Arial"/>
          <w:w w:val="105"/>
          <w:sz w:val="12"/>
        </w:rPr>
        <w:t>99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munity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scientists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programmers</w:t>
      </w:r>
      <w:r>
        <w:rPr>
          <w:spacing w:val="16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providing</w:t>
      </w:r>
      <w:r>
        <w:rPr>
          <w:spacing w:val="16"/>
          <w:w w:val="105"/>
        </w:rPr>
        <w:t xml:space="preserve"> </w:t>
      </w:r>
      <w:r>
        <w:rPr>
          <w:w w:val="105"/>
        </w:rPr>
        <w:t>an</w:t>
      </w:r>
      <w:r>
        <w:rPr>
          <w:spacing w:val="16"/>
          <w:w w:val="105"/>
        </w:rPr>
        <w:t xml:space="preserve"> </w:t>
      </w:r>
      <w:r>
        <w:rPr>
          <w:w w:val="105"/>
        </w:rPr>
        <w:t>important</w:t>
      </w:r>
      <w:r>
        <w:rPr>
          <w:spacing w:val="16"/>
          <w:w w:val="105"/>
        </w:rPr>
        <w:t xml:space="preserve"> </w:t>
      </w:r>
      <w:r>
        <w:rPr>
          <w:w w:val="105"/>
        </w:rPr>
        <w:t>resource</w:t>
      </w:r>
      <w:r>
        <w:rPr>
          <w:spacing w:val="17"/>
          <w:w w:val="105"/>
        </w:rPr>
        <w:t xml:space="preserve"> </w:t>
      </w:r>
      <w:r>
        <w:rPr>
          <w:w w:val="105"/>
        </w:rPr>
        <w:t>for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algorithmic</w:t>
      </w:r>
    </w:p>
    <w:p w14:paraId="3CE67A9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development</w:t>
      </w:r>
      <w:proofErr w:type="gramEnd"/>
      <w:r>
        <w:rPr>
          <w:w w:val="105"/>
        </w:rPr>
        <w:t>,</w:t>
      </w:r>
      <w:r>
        <w:rPr>
          <w:spacing w:val="37"/>
          <w:w w:val="105"/>
        </w:rPr>
        <w:t xml:space="preserve"> </w:t>
      </w:r>
      <w:r>
        <w:rPr>
          <w:w w:val="105"/>
        </w:rPr>
        <w:t>evaluation,</w:t>
      </w:r>
      <w:r>
        <w:rPr>
          <w:spacing w:val="34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improvement.</w:t>
      </w:r>
      <w:r>
        <w:rPr>
          <w:spacing w:val="66"/>
          <w:w w:val="150"/>
        </w:rPr>
        <w:t xml:space="preserve"> </w:t>
      </w:r>
      <w:r>
        <w:rPr>
          <w:w w:val="105"/>
        </w:rPr>
        <w:t>We</w:t>
      </w:r>
      <w:r>
        <w:rPr>
          <w:spacing w:val="29"/>
          <w:w w:val="105"/>
        </w:rPr>
        <w:t xml:space="preserve"> </w:t>
      </w:r>
      <w:r>
        <w:rPr>
          <w:w w:val="105"/>
        </w:rPr>
        <w:t>use</w:t>
      </w:r>
      <w:r>
        <w:rPr>
          <w:spacing w:val="30"/>
          <w:w w:val="105"/>
        </w:rPr>
        <w:t xml:space="preserve"> </w:t>
      </w:r>
      <w:r>
        <w:rPr>
          <w:w w:val="105"/>
        </w:rPr>
        <w:t>this</w:t>
      </w:r>
      <w:r>
        <w:rPr>
          <w:spacing w:val="30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30"/>
          <w:w w:val="105"/>
        </w:rPr>
        <w:t xml:space="preserve"> </w:t>
      </w:r>
      <w:r>
        <w:rPr>
          <w:w w:val="105"/>
        </w:rPr>
        <w:t>to</w:t>
      </w:r>
      <w:r>
        <w:rPr>
          <w:spacing w:val="29"/>
          <w:w w:val="105"/>
        </w:rPr>
        <w:t xml:space="preserve"> </w:t>
      </w:r>
      <w:r>
        <w:rPr>
          <w:w w:val="105"/>
        </w:rPr>
        <w:t>demonstrate</w:t>
      </w:r>
      <w:r>
        <w:rPr>
          <w:spacing w:val="30"/>
          <w:w w:val="105"/>
        </w:rPr>
        <w:t xml:space="preserve"> </w:t>
      </w:r>
      <w:proofErr w:type="gramStart"/>
      <w:r>
        <w:rPr>
          <w:spacing w:val="-5"/>
          <w:w w:val="105"/>
        </w:rPr>
        <w:t>re-</w:t>
      </w:r>
      <w:proofErr w:type="gramEnd"/>
    </w:p>
    <w:p w14:paraId="70FA60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101</w:t>
      </w:r>
      <w:r>
        <w:rPr>
          <w:rFonts w:ascii="Arial"/>
          <w:spacing w:val="79"/>
          <w:sz w:val="12"/>
        </w:rPr>
        <w:t xml:space="preserve">  </w:t>
      </w:r>
      <w:proofErr w:type="spellStart"/>
      <w:r>
        <w:t>cently</w:t>
      </w:r>
      <w:proofErr w:type="spellEnd"/>
      <w:proofErr w:type="gramEnd"/>
      <w:r>
        <w:rPr>
          <w:spacing w:val="27"/>
        </w:rPr>
        <w:t xml:space="preserve"> </w:t>
      </w:r>
      <w:r>
        <w:t>developed</w:t>
      </w:r>
      <w:r>
        <w:rPr>
          <w:spacing w:val="27"/>
        </w:rPr>
        <w:t xml:space="preserve"> </w:t>
      </w:r>
      <w:r>
        <w:t>frameworks</w:t>
      </w:r>
      <w:r>
        <w:rPr>
          <w:spacing w:val="27"/>
        </w:rPr>
        <w:t xml:space="preserve"> </w:t>
      </w:r>
      <w:r>
        <w:t>for</w:t>
      </w:r>
      <w:r>
        <w:rPr>
          <w:spacing w:val="28"/>
        </w:rPr>
        <w:t xml:space="preserve"> </w:t>
      </w:r>
      <w:r>
        <w:t>mapping</w:t>
      </w:r>
      <w:r>
        <w:rPr>
          <w:spacing w:val="27"/>
        </w:rPr>
        <w:t xml:space="preserve"> </w:t>
      </w:r>
      <w:r>
        <w:t>fluorescence</w:t>
      </w:r>
      <w:r>
        <w:rPr>
          <w:spacing w:val="27"/>
        </w:rPr>
        <w:t xml:space="preserve"> </w:t>
      </w:r>
      <w:r>
        <w:t>micro-optical</w:t>
      </w:r>
      <w:r>
        <w:rPr>
          <w:spacing w:val="27"/>
        </w:rPr>
        <w:t xml:space="preserve"> </w:t>
      </w:r>
      <w:r>
        <w:t>sectioning</w:t>
      </w:r>
      <w:r>
        <w:rPr>
          <w:spacing w:val="28"/>
        </w:rPr>
        <w:t xml:space="preserve"> </w:t>
      </w:r>
      <w:r>
        <w:rPr>
          <w:spacing w:val="-2"/>
        </w:rPr>
        <w:t>tomography</w:t>
      </w:r>
    </w:p>
    <w:p w14:paraId="5041DC1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multiplexed</w:t>
      </w:r>
      <w:r>
        <w:rPr>
          <w:spacing w:val="25"/>
          <w:w w:val="105"/>
        </w:rPr>
        <w:t xml:space="preserve"> </w:t>
      </w:r>
      <w:r>
        <w:rPr>
          <w:w w:val="105"/>
        </w:rPr>
        <w:t>error-robust</w:t>
      </w:r>
      <w:r>
        <w:rPr>
          <w:spacing w:val="25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r>
        <w:rPr>
          <w:w w:val="105"/>
        </w:rPr>
        <w:t>situ</w:t>
      </w:r>
      <w:r>
        <w:rPr>
          <w:spacing w:val="24"/>
          <w:w w:val="105"/>
        </w:rPr>
        <w:t xml:space="preserve"> </w:t>
      </w:r>
      <w:r>
        <w:rPr>
          <w:w w:val="105"/>
        </w:rPr>
        <w:t>hybridization</w:t>
      </w:r>
      <w:r>
        <w:rPr>
          <w:spacing w:val="25"/>
          <w:w w:val="105"/>
        </w:rPr>
        <w:t xml:space="preserve"> </w:t>
      </w:r>
      <w:r>
        <w:rPr>
          <w:w w:val="105"/>
        </w:rPr>
        <w:t>(MERFISH)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im-</w:t>
      </w:r>
    </w:p>
    <w:p w14:paraId="09A4E3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age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0"/>
          <w:w w:val="105"/>
        </w:rPr>
        <w:t xml:space="preserve"> </w:t>
      </w:r>
      <w:r>
        <w:rPr>
          <w:w w:val="105"/>
        </w:rPr>
        <w:t>atlas</w:t>
      </w:r>
      <w:r>
        <w:rPr>
          <w:spacing w:val="21"/>
          <w:w w:val="105"/>
        </w:rPr>
        <w:t xml:space="preserve"> </w:t>
      </w:r>
      <w:r>
        <w:rPr>
          <w:w w:val="105"/>
        </w:rPr>
        <w:t>space.</w:t>
      </w:r>
      <w:r>
        <w:rPr>
          <w:spacing w:val="58"/>
          <w:w w:val="105"/>
        </w:rPr>
        <w:t xml:space="preserve"> </w:t>
      </w:r>
      <w:r>
        <w:rPr>
          <w:w w:val="105"/>
        </w:rPr>
        <w:t>In</w:t>
      </w:r>
      <w:r>
        <w:rPr>
          <w:spacing w:val="21"/>
          <w:w w:val="105"/>
        </w:rPr>
        <w:t xml:space="preserve"> </w:t>
      </w:r>
      <w:r>
        <w:rPr>
          <w:w w:val="105"/>
        </w:rPr>
        <w:t>addition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standard</w:t>
      </w:r>
      <w:r>
        <w:rPr>
          <w:spacing w:val="20"/>
          <w:w w:val="105"/>
        </w:rPr>
        <w:t xml:space="preserve"> </w:t>
      </w:r>
      <w:r>
        <w:rPr>
          <w:w w:val="105"/>
        </w:rPr>
        <w:t>preprocessing</w:t>
      </w:r>
      <w:r>
        <w:rPr>
          <w:spacing w:val="21"/>
          <w:w w:val="105"/>
        </w:rPr>
        <w:t xml:space="preserve"> </w:t>
      </w:r>
      <w:r>
        <w:rPr>
          <w:w w:val="105"/>
        </w:rPr>
        <w:t>steps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(e.g.,</w:t>
      </w:r>
    </w:p>
    <w:p w14:paraId="15BF39B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104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bias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correction),</w:t>
      </w:r>
      <w:r>
        <w:rPr>
          <w:spacing w:val="5"/>
          <w:w w:val="105"/>
        </w:rPr>
        <w:t xml:space="preserve"> </w:t>
      </w:r>
      <w:r>
        <w:rPr>
          <w:w w:val="105"/>
        </w:rPr>
        <w:t>additional</w:t>
      </w:r>
      <w:r>
        <w:rPr>
          <w:spacing w:val="3"/>
          <w:w w:val="105"/>
        </w:rPr>
        <w:t xml:space="preserve"> </w:t>
      </w:r>
      <w:r>
        <w:rPr>
          <w:w w:val="105"/>
        </w:rPr>
        <w:t>considerations</w:t>
      </w:r>
      <w:r>
        <w:rPr>
          <w:spacing w:val="4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accommodated</w:t>
      </w:r>
      <w:r>
        <w:rPr>
          <w:spacing w:val="3"/>
          <w:w w:val="105"/>
        </w:rPr>
        <w:t xml:space="preserve"> </w:t>
      </w:r>
      <w:r>
        <w:rPr>
          <w:w w:val="105"/>
        </w:rPr>
        <w:t>within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ecosystem,</w:t>
      </w:r>
    </w:p>
    <w:p w14:paraId="6416017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105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such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as</w:t>
      </w:r>
      <w:r>
        <w:rPr>
          <w:spacing w:val="-1"/>
          <w:w w:val="105"/>
        </w:rPr>
        <w:t xml:space="preserve"> </w:t>
      </w:r>
      <w:r>
        <w:rPr>
          <w:w w:val="105"/>
        </w:rPr>
        <w:t>section</w:t>
      </w:r>
      <w:r>
        <w:rPr>
          <w:spacing w:val="-1"/>
          <w:w w:val="105"/>
        </w:rPr>
        <w:t xml:space="preserve"> </w:t>
      </w:r>
      <w:r>
        <w:rPr>
          <w:w w:val="105"/>
        </w:rPr>
        <w:t>reconstruction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landmark-based</w:t>
      </w:r>
      <w:r>
        <w:rPr>
          <w:spacing w:val="-2"/>
          <w:w w:val="105"/>
        </w:rPr>
        <w:t xml:space="preserve"> </w:t>
      </w:r>
      <w:r>
        <w:rPr>
          <w:w w:val="105"/>
        </w:rPr>
        <w:t>alignment</w:t>
      </w:r>
      <w:r>
        <w:rPr>
          <w:spacing w:val="-2"/>
          <w:w w:val="105"/>
        </w:rPr>
        <w:t xml:space="preserve"> </w:t>
      </w:r>
      <w:r>
        <w:rPr>
          <w:w w:val="105"/>
        </w:rPr>
        <w:t>with</w:t>
      </w:r>
      <w:r>
        <w:rPr>
          <w:spacing w:val="-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2"/>
          <w:w w:val="105"/>
        </w:rPr>
        <w:t xml:space="preserve"> processing</w:t>
      </w:r>
    </w:p>
    <w:p w14:paraId="3B42FFD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106</w:t>
      </w:r>
      <w:r>
        <w:rPr>
          <w:rFonts w:ascii="Arial"/>
          <w:spacing w:val="36"/>
          <w:w w:val="110"/>
          <w:sz w:val="12"/>
        </w:rPr>
        <w:t xml:space="preserve">  </w:t>
      </w:r>
      <w:r>
        <w:rPr>
          <w:w w:val="110"/>
        </w:rPr>
        <w:t>scripts</w:t>
      </w:r>
      <w:proofErr w:type="gramEnd"/>
      <w:r>
        <w:rPr>
          <w:spacing w:val="-8"/>
          <w:w w:val="110"/>
        </w:rPr>
        <w:t xml:space="preserve"> </w:t>
      </w:r>
      <w:r>
        <w:rPr>
          <w:w w:val="110"/>
        </w:rPr>
        <w:t>available</w:t>
      </w:r>
      <w:r>
        <w:rPr>
          <w:spacing w:val="-8"/>
          <w:w w:val="110"/>
        </w:rPr>
        <w:t xml:space="preserve"> </w:t>
      </w:r>
      <w:r>
        <w:rPr>
          <w:w w:val="110"/>
        </w:rPr>
        <w:t>at</w:t>
      </w:r>
      <w:r>
        <w:rPr>
          <w:spacing w:val="-10"/>
          <w:w w:val="110"/>
        </w:rPr>
        <w:t xml:space="preserve"> </w:t>
      </w:r>
      <w:hyperlink r:id="rId11">
        <w:r>
          <w:rPr>
            <w:color w:val="0000FF"/>
            <w:spacing w:val="-2"/>
            <w:w w:val="110"/>
          </w:rPr>
          <w:t>https://github.com/dontminchenit/CCFAlignmentToolkit</w:t>
        </w:r>
      </w:hyperlink>
      <w:r>
        <w:rPr>
          <w:spacing w:val="-2"/>
          <w:w w:val="110"/>
        </w:rPr>
        <w:t>.</w:t>
      </w:r>
    </w:p>
    <w:p w14:paraId="145E554B" w14:textId="77777777" w:rsidR="005F326E" w:rsidRDefault="005F326E">
      <w:pPr>
        <w:pStyle w:val="BodyText"/>
        <w:ind w:left="0"/>
        <w:rPr>
          <w:sz w:val="20"/>
        </w:rPr>
      </w:pPr>
    </w:p>
    <w:p w14:paraId="01FAE4D5" w14:textId="77777777" w:rsidR="005F326E" w:rsidRDefault="005F326E">
      <w:pPr>
        <w:pStyle w:val="BodyText"/>
        <w:spacing w:before="8"/>
        <w:ind w:left="0"/>
      </w:pPr>
    </w:p>
    <w:p w14:paraId="112976E7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107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8" w:name="ANTsX-based_open-source_contributions"/>
      <w:bookmarkEnd w:id="8"/>
      <w:r>
        <w:rPr>
          <w:spacing w:val="-5"/>
          <w:w w:val="115"/>
        </w:rPr>
        <w:t>1.3</w:t>
      </w:r>
      <w:r>
        <w:tab/>
      </w:r>
      <w:proofErr w:type="spellStart"/>
      <w:r>
        <w:rPr>
          <w:w w:val="115"/>
        </w:rPr>
        <w:t>ANTsX</w:t>
      </w:r>
      <w:proofErr w:type="spellEnd"/>
      <w:r>
        <w:rPr>
          <w:w w:val="115"/>
        </w:rPr>
        <w:t>-based</w:t>
      </w:r>
      <w:r>
        <w:rPr>
          <w:spacing w:val="41"/>
          <w:w w:val="115"/>
        </w:rPr>
        <w:t xml:space="preserve"> </w:t>
      </w:r>
      <w:r>
        <w:rPr>
          <w:w w:val="115"/>
        </w:rPr>
        <w:t>open-source</w:t>
      </w:r>
      <w:r>
        <w:rPr>
          <w:spacing w:val="42"/>
          <w:w w:val="115"/>
        </w:rPr>
        <w:t xml:space="preserve"> </w:t>
      </w:r>
      <w:proofErr w:type="gramStart"/>
      <w:r>
        <w:rPr>
          <w:spacing w:val="-2"/>
          <w:w w:val="115"/>
        </w:rPr>
        <w:t>contributions</w:t>
      </w:r>
      <w:proofErr w:type="gramEnd"/>
    </w:p>
    <w:p w14:paraId="7EC3463F" w14:textId="77777777" w:rsidR="005F326E" w:rsidRDefault="005F326E">
      <w:pPr>
        <w:pStyle w:val="BodyText"/>
        <w:spacing w:before="1"/>
        <w:ind w:left="0"/>
        <w:rPr>
          <w:b/>
        </w:rPr>
      </w:pPr>
    </w:p>
    <w:p w14:paraId="246AD6ED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108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Consistent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with</w:t>
      </w:r>
      <w:r>
        <w:rPr>
          <w:spacing w:val="-4"/>
          <w:w w:val="105"/>
        </w:rPr>
        <w:t xml:space="preserve"> </w:t>
      </w:r>
      <w:r>
        <w:rPr>
          <w:w w:val="105"/>
        </w:rPr>
        <w:t>previous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newly</w:t>
      </w:r>
      <w:r>
        <w:rPr>
          <w:spacing w:val="-5"/>
          <w:w w:val="105"/>
        </w:rPr>
        <w:t xml:space="preserve"> </w:t>
      </w:r>
      <w:r>
        <w:rPr>
          <w:w w:val="105"/>
        </w:rPr>
        <w:t>introduced</w:t>
      </w:r>
      <w:r>
        <w:rPr>
          <w:spacing w:val="-5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introduced</w:t>
      </w:r>
    </w:p>
    <w:p w14:paraId="31C3F52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109</w:t>
      </w:r>
      <w:r>
        <w:rPr>
          <w:rFonts w:ascii="Arial"/>
          <w:spacing w:val="67"/>
          <w:w w:val="150"/>
          <w:sz w:val="12"/>
        </w:rPr>
        <w:t xml:space="preserve">  </w:t>
      </w:r>
      <w:r>
        <w:t>below</w:t>
      </w:r>
      <w:proofErr w:type="gramEnd"/>
      <w:r>
        <w:rPr>
          <w:spacing w:val="34"/>
        </w:rPr>
        <w:t xml:space="preserve"> </w:t>
      </w:r>
      <w:r>
        <w:t>are</w:t>
      </w:r>
      <w:r>
        <w:rPr>
          <w:spacing w:val="33"/>
        </w:rPr>
        <w:t xml:space="preserve"> </w:t>
      </w:r>
      <w:r>
        <w:t>available</w:t>
      </w:r>
      <w:r>
        <w:rPr>
          <w:spacing w:val="34"/>
        </w:rPr>
        <w:t xml:space="preserve"> </w:t>
      </w:r>
      <w:r>
        <w:t>through</w:t>
      </w:r>
      <w:r>
        <w:rPr>
          <w:spacing w:val="33"/>
        </w:rPr>
        <w:t xml:space="preserve"> </w:t>
      </w:r>
      <w:proofErr w:type="spellStart"/>
      <w:r>
        <w:t>ANTsX</w:t>
      </w:r>
      <w:proofErr w:type="spellEnd"/>
      <w:r>
        <w:rPr>
          <w:spacing w:val="34"/>
        </w:rPr>
        <w:t xml:space="preserve"> </w:t>
      </w:r>
      <w:r>
        <w:t>(specifically,</w:t>
      </w:r>
      <w:r>
        <w:rPr>
          <w:spacing w:val="33"/>
        </w:rPr>
        <w:t xml:space="preserve"> </w:t>
      </w:r>
      <w:r>
        <w:t>via</w:t>
      </w:r>
      <w:r>
        <w:rPr>
          <w:spacing w:val="34"/>
        </w:rPr>
        <w:t xml:space="preserve"> </w:t>
      </w:r>
      <w:r>
        <w:t>R</w:t>
      </w:r>
      <w:r>
        <w:rPr>
          <w:spacing w:val="33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Python</w:t>
      </w:r>
      <w:r>
        <w:rPr>
          <w:spacing w:val="34"/>
        </w:rPr>
        <w:t xml:space="preserve"> </w:t>
      </w:r>
      <w:proofErr w:type="spellStart"/>
      <w:r>
        <w:t>ANTsX</w:t>
      </w:r>
      <w:proofErr w:type="spellEnd"/>
      <w:r>
        <w:rPr>
          <w:spacing w:val="33"/>
        </w:rPr>
        <w:t xml:space="preserve"> </w:t>
      </w:r>
      <w:r>
        <w:t>packages),</w:t>
      </w:r>
      <w:r>
        <w:rPr>
          <w:spacing w:val="34"/>
        </w:rPr>
        <w:t xml:space="preserve"> </w:t>
      </w:r>
      <w:r>
        <w:rPr>
          <w:spacing w:val="-5"/>
        </w:rPr>
        <w:t>and</w:t>
      </w:r>
    </w:p>
    <w:p w14:paraId="459F9AD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110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illustrated</w:t>
      </w:r>
      <w:proofErr w:type="gramEnd"/>
      <w:r>
        <w:rPr>
          <w:spacing w:val="54"/>
          <w:w w:val="105"/>
        </w:rPr>
        <w:t xml:space="preserve"> </w:t>
      </w:r>
      <w:r>
        <w:rPr>
          <w:w w:val="105"/>
        </w:rPr>
        <w:t>through</w:t>
      </w:r>
      <w:r>
        <w:rPr>
          <w:spacing w:val="55"/>
          <w:w w:val="105"/>
        </w:rPr>
        <w:t xml:space="preserve"> </w:t>
      </w:r>
      <w:r>
        <w:rPr>
          <w:w w:val="105"/>
        </w:rPr>
        <w:t>self-contained</w:t>
      </w:r>
      <w:r>
        <w:rPr>
          <w:spacing w:val="54"/>
          <w:w w:val="105"/>
        </w:rPr>
        <w:t xml:space="preserve"> </w:t>
      </w:r>
      <w:r>
        <w:rPr>
          <w:w w:val="105"/>
        </w:rPr>
        <w:t>examples</w:t>
      </w:r>
      <w:r>
        <w:rPr>
          <w:spacing w:val="55"/>
          <w:w w:val="105"/>
        </w:rPr>
        <w:t xml:space="preserve"> </w:t>
      </w:r>
      <w:r>
        <w:rPr>
          <w:w w:val="105"/>
        </w:rPr>
        <w:t>in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54"/>
          <w:w w:val="105"/>
        </w:rPr>
        <w:t xml:space="preserve"> </w:t>
      </w:r>
      <w:r>
        <w:rPr>
          <w:w w:val="105"/>
        </w:rPr>
        <w:t>tutorial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(</w:t>
      </w:r>
      <w:hyperlink r:id="rId12">
        <w:r>
          <w:rPr>
            <w:color w:val="0000FF"/>
            <w:spacing w:val="-2"/>
            <w:w w:val="105"/>
          </w:rPr>
          <w:t>https://tinyurl.com/</w:t>
        </w:r>
      </w:hyperlink>
    </w:p>
    <w:p w14:paraId="170468F3" w14:textId="77777777" w:rsidR="005F326E" w:rsidRDefault="00000000">
      <w:pPr>
        <w:pStyle w:val="BodyText"/>
        <w:spacing w:before="157"/>
      </w:pPr>
      <w:r>
        <w:rPr>
          <w:rFonts w:ascii="Arial"/>
          <w:w w:val="110"/>
          <w:sz w:val="12"/>
        </w:rPr>
        <w:t>111</w:t>
      </w:r>
      <w:r>
        <w:rPr>
          <w:rFonts w:ascii="Arial"/>
          <w:spacing w:val="39"/>
          <w:w w:val="110"/>
          <w:sz w:val="12"/>
        </w:rPr>
        <w:t xml:space="preserve">  </w:t>
      </w:r>
      <w:hyperlink r:id="rId13">
        <w:r>
          <w:rPr>
            <w:color w:val="0000FF"/>
            <w:w w:val="110"/>
          </w:rPr>
          <w:t>antsxtutorial</w:t>
        </w:r>
      </w:hyperlink>
      <w:r>
        <w:rPr>
          <w:w w:val="110"/>
        </w:rPr>
        <w:t>)</w:t>
      </w:r>
      <w:r>
        <w:rPr>
          <w:spacing w:val="22"/>
          <w:w w:val="110"/>
        </w:rPr>
        <w:t xml:space="preserve"> </w:t>
      </w:r>
      <w:r>
        <w:rPr>
          <w:w w:val="110"/>
        </w:rPr>
        <w:t>with</w:t>
      </w:r>
      <w:r>
        <w:rPr>
          <w:spacing w:val="22"/>
          <w:w w:val="110"/>
        </w:rPr>
        <w:t xml:space="preserve"> </w:t>
      </w:r>
      <w:r>
        <w:rPr>
          <w:w w:val="110"/>
        </w:rPr>
        <w:t>a</w:t>
      </w:r>
      <w:r>
        <w:rPr>
          <w:spacing w:val="22"/>
          <w:w w:val="110"/>
        </w:rPr>
        <w:t xml:space="preserve"> </w:t>
      </w:r>
      <w:r>
        <w:rPr>
          <w:w w:val="110"/>
        </w:rPr>
        <w:t>dedicated</w:t>
      </w:r>
      <w:r>
        <w:rPr>
          <w:spacing w:val="21"/>
          <w:w w:val="110"/>
        </w:rPr>
        <w:t xml:space="preserve"> </w:t>
      </w:r>
      <w:r>
        <w:rPr>
          <w:w w:val="110"/>
        </w:rPr>
        <w:t>GitHub</w:t>
      </w:r>
      <w:r>
        <w:rPr>
          <w:spacing w:val="22"/>
          <w:w w:val="110"/>
        </w:rPr>
        <w:t xml:space="preserve"> </w:t>
      </w:r>
      <w:r>
        <w:rPr>
          <w:w w:val="110"/>
        </w:rPr>
        <w:t>repository</w:t>
      </w:r>
      <w:r>
        <w:rPr>
          <w:spacing w:val="22"/>
          <w:w w:val="110"/>
        </w:rPr>
        <w:t xml:space="preserve"> </w:t>
      </w:r>
      <w:r>
        <w:rPr>
          <w:w w:val="110"/>
        </w:rPr>
        <w:t>specific</w:t>
      </w:r>
      <w:r>
        <w:rPr>
          <w:spacing w:val="22"/>
          <w:w w:val="110"/>
        </w:rPr>
        <w:t xml:space="preserve"> </w:t>
      </w:r>
      <w:r>
        <w:rPr>
          <w:w w:val="110"/>
        </w:rPr>
        <w:t>to</w:t>
      </w:r>
      <w:r>
        <w:rPr>
          <w:spacing w:val="21"/>
          <w:w w:val="110"/>
        </w:rPr>
        <w:t xml:space="preserve"> </w:t>
      </w:r>
      <w:r>
        <w:rPr>
          <w:w w:val="110"/>
        </w:rPr>
        <w:t>this</w:t>
      </w:r>
      <w:r>
        <w:rPr>
          <w:spacing w:val="22"/>
          <w:w w:val="110"/>
        </w:rPr>
        <w:t xml:space="preserve"> </w:t>
      </w:r>
      <w:r>
        <w:rPr>
          <w:w w:val="110"/>
        </w:rPr>
        <w:t>work</w:t>
      </w:r>
      <w:r>
        <w:rPr>
          <w:spacing w:val="22"/>
          <w:w w:val="110"/>
        </w:rPr>
        <w:t xml:space="preserve"> </w:t>
      </w:r>
      <w:r>
        <w:rPr>
          <w:spacing w:val="-2"/>
          <w:w w:val="110"/>
        </w:rPr>
        <w:t>(</w:t>
      </w:r>
      <w:hyperlink r:id="rId14">
        <w:r>
          <w:rPr>
            <w:color w:val="0000FF"/>
            <w:spacing w:val="-2"/>
            <w:w w:val="110"/>
          </w:rPr>
          <w:t>https://github.</w:t>
        </w:r>
      </w:hyperlink>
    </w:p>
    <w:p w14:paraId="1F3AFE42" w14:textId="77777777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112</w:t>
      </w:r>
      <w:r>
        <w:rPr>
          <w:rFonts w:ascii="Arial"/>
          <w:spacing w:val="54"/>
          <w:w w:val="105"/>
          <w:sz w:val="12"/>
        </w:rPr>
        <w:t xml:space="preserve">  </w:t>
      </w:r>
      <w:hyperlink r:id="rId15">
        <w:r>
          <w:rPr>
            <w:color w:val="0000FF"/>
            <w:spacing w:val="-2"/>
            <w:w w:val="105"/>
          </w:rPr>
          <w:t>com/</w:t>
        </w:r>
        <w:proofErr w:type="spellStart"/>
        <w:r>
          <w:rPr>
            <w:color w:val="0000FF"/>
            <w:spacing w:val="-2"/>
            <w:w w:val="105"/>
          </w:rPr>
          <w:t>ntustison</w:t>
        </w:r>
        <w:proofErr w:type="spellEnd"/>
        <w:r>
          <w:rPr>
            <w:color w:val="0000FF"/>
            <w:spacing w:val="-2"/>
            <w:w w:val="105"/>
          </w:rPr>
          <w:t>/</w:t>
        </w:r>
        <w:proofErr w:type="spellStart"/>
        <w:r>
          <w:rPr>
            <w:color w:val="0000FF"/>
            <w:spacing w:val="-2"/>
            <w:w w:val="105"/>
          </w:rPr>
          <w:t>ANTsXMouseBrainMapping</w:t>
        </w:r>
        <w:proofErr w:type="spellEnd"/>
      </w:hyperlink>
      <w:r>
        <w:rPr>
          <w:spacing w:val="-2"/>
          <w:w w:val="105"/>
        </w:rPr>
        <w:t>).</w:t>
      </w:r>
    </w:p>
    <w:p w14:paraId="3538E47F" w14:textId="77777777" w:rsidR="005F326E" w:rsidRDefault="005F326E">
      <w:pPr>
        <w:pStyle w:val="BodyText"/>
        <w:ind w:left="0"/>
        <w:rPr>
          <w:sz w:val="20"/>
        </w:rPr>
      </w:pPr>
    </w:p>
    <w:p w14:paraId="62A2B0A7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165FF2AD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113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r>
        <w:rPr>
          <w:spacing w:val="-4"/>
          <w:w w:val="115"/>
        </w:rPr>
        <w:t>1.3.1</w:t>
      </w:r>
      <w:r>
        <w:tab/>
      </w:r>
      <w:r>
        <w:rPr>
          <w:w w:val="115"/>
        </w:rPr>
        <w:t>The</w:t>
      </w:r>
      <w:r>
        <w:rPr>
          <w:spacing w:val="8"/>
          <w:w w:val="115"/>
        </w:rPr>
        <w:t xml:space="preserve"> </w:t>
      </w:r>
      <w:proofErr w:type="spellStart"/>
      <w:r>
        <w:rPr>
          <w:w w:val="115"/>
        </w:rPr>
        <w:t>DevCCF</w:t>
      </w:r>
      <w:proofErr w:type="spellEnd"/>
      <w:r>
        <w:rPr>
          <w:spacing w:val="8"/>
          <w:w w:val="115"/>
        </w:rPr>
        <w:t xml:space="preserve"> </w:t>
      </w:r>
      <w:r>
        <w:rPr>
          <w:w w:val="115"/>
        </w:rPr>
        <w:t>velocity</w:t>
      </w:r>
      <w:r>
        <w:rPr>
          <w:spacing w:val="8"/>
          <w:w w:val="115"/>
        </w:rPr>
        <w:t xml:space="preserve"> </w:t>
      </w:r>
      <w:r>
        <w:rPr>
          <w:w w:val="115"/>
        </w:rPr>
        <w:t>flow</w:t>
      </w:r>
      <w:r>
        <w:rPr>
          <w:spacing w:val="8"/>
          <w:w w:val="115"/>
        </w:rPr>
        <w:t xml:space="preserve"> </w:t>
      </w:r>
      <w:r>
        <w:rPr>
          <w:spacing w:val="-2"/>
          <w:w w:val="115"/>
        </w:rPr>
        <w:t>model</w:t>
      </w:r>
    </w:p>
    <w:p w14:paraId="79EDA1EC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2C69DB17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114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Recently</w:t>
      </w:r>
      <w:proofErr w:type="gramEnd"/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3"/>
          <w:w w:val="105"/>
        </w:rPr>
        <w:t xml:space="preserve"> </w:t>
      </w:r>
      <w:r>
        <w:rPr>
          <w:w w:val="105"/>
        </w:rPr>
        <w:t>Common</w:t>
      </w:r>
      <w:r>
        <w:rPr>
          <w:spacing w:val="-3"/>
          <w:w w:val="105"/>
        </w:rPr>
        <w:t xml:space="preserve"> </w:t>
      </w:r>
      <w:r>
        <w:rPr>
          <w:w w:val="105"/>
        </w:rPr>
        <w:t>Coordinate</w:t>
      </w:r>
      <w:r>
        <w:rPr>
          <w:spacing w:val="-3"/>
          <w:w w:val="105"/>
        </w:rPr>
        <w:t xml:space="preserve"> </w:t>
      </w:r>
      <w:r>
        <w:rPr>
          <w:w w:val="105"/>
        </w:rPr>
        <w:t>Framework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introduced</w:t>
      </w:r>
      <w:r>
        <w:rPr>
          <w:spacing w:val="-3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7406BAAC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115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mouse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3"/>
          <w:w w:val="105"/>
        </w:rPr>
        <w:t xml:space="preserve"> </w:t>
      </w:r>
      <w:r>
        <w:rPr>
          <w:w w:val="105"/>
        </w:rPr>
        <w:t>research</w:t>
      </w:r>
      <w:r>
        <w:rPr>
          <w:spacing w:val="2"/>
          <w:w w:val="105"/>
        </w:rPr>
        <w:t xml:space="preserve"> </w:t>
      </w:r>
      <w:r>
        <w:rPr>
          <w:w w:val="105"/>
        </w:rPr>
        <w:t>community</w:t>
      </w:r>
      <w:r>
        <w:rPr>
          <w:spacing w:val="2"/>
          <w:w w:val="105"/>
        </w:rPr>
        <w:t xml:space="preserve"> </w:t>
      </w:r>
      <w:r>
        <w:rPr>
          <w:w w:val="105"/>
        </w:rPr>
        <w:t>as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public</w:t>
      </w:r>
      <w:r>
        <w:rPr>
          <w:spacing w:val="2"/>
          <w:w w:val="105"/>
        </w:rPr>
        <w:t xml:space="preserve"> </w:t>
      </w:r>
      <w:r>
        <w:rPr>
          <w:w w:val="105"/>
        </w:rPr>
        <w:t>resource</w:t>
      </w:r>
      <w:r>
        <w:rPr>
          <w:w w:val="105"/>
          <w:position w:val="9"/>
          <w:sz w:val="16"/>
        </w:rPr>
        <w:t>15</w:t>
      </w:r>
      <w:r>
        <w:rPr>
          <w:spacing w:val="33"/>
          <w:w w:val="105"/>
          <w:position w:val="9"/>
          <w:sz w:val="16"/>
        </w:rPr>
        <w:t xml:space="preserve"> </w:t>
      </w:r>
      <w:r>
        <w:rPr>
          <w:w w:val="105"/>
        </w:rPr>
        <w:t>comprising</w:t>
      </w:r>
      <w:r>
        <w:rPr>
          <w:spacing w:val="2"/>
          <w:w w:val="105"/>
        </w:rPr>
        <w:t xml:space="preserve"> </w:t>
      </w:r>
      <w:r>
        <w:rPr>
          <w:w w:val="105"/>
        </w:rPr>
        <w:t>symmetric</w:t>
      </w:r>
      <w:r>
        <w:rPr>
          <w:spacing w:val="2"/>
          <w:w w:val="105"/>
        </w:rPr>
        <w:t xml:space="preserve"> </w:t>
      </w:r>
      <w:r>
        <w:rPr>
          <w:w w:val="105"/>
        </w:rPr>
        <w:t>atlases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413456F7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0FF90C9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116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multimodal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4"/>
          <w:w w:val="105"/>
        </w:rPr>
        <w:t xml:space="preserve"> </w:t>
      </w:r>
      <w:r>
        <w:rPr>
          <w:w w:val="105"/>
        </w:rPr>
        <w:t>data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anatomical</w:t>
      </w:r>
      <w:r>
        <w:rPr>
          <w:spacing w:val="24"/>
          <w:w w:val="105"/>
        </w:rPr>
        <w:t xml:space="preserve"> </w:t>
      </w:r>
      <w:r>
        <w:rPr>
          <w:w w:val="105"/>
        </w:rPr>
        <w:t>segmentations</w:t>
      </w:r>
      <w:r>
        <w:rPr>
          <w:spacing w:val="24"/>
          <w:w w:val="105"/>
        </w:rPr>
        <w:t xml:space="preserve"> </w:t>
      </w:r>
      <w:r>
        <w:rPr>
          <w:w w:val="105"/>
        </w:rPr>
        <w:t>defined</w:t>
      </w:r>
      <w:r>
        <w:rPr>
          <w:spacing w:val="24"/>
          <w:w w:val="105"/>
        </w:rPr>
        <w:t xml:space="preserve"> </w:t>
      </w:r>
      <w:r>
        <w:rPr>
          <w:w w:val="105"/>
        </w:rPr>
        <w:t>by</w:t>
      </w:r>
      <w:r>
        <w:rPr>
          <w:spacing w:val="23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ontology.</w:t>
      </w:r>
    </w:p>
    <w:p w14:paraId="60649B9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117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templates</w:t>
      </w:r>
      <w:r>
        <w:rPr>
          <w:spacing w:val="-12"/>
          <w:w w:val="105"/>
        </w:rPr>
        <w:t xml:space="preserve"> </w:t>
      </w:r>
      <w:r>
        <w:rPr>
          <w:w w:val="105"/>
        </w:rPr>
        <w:t>sample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mouse</w:t>
      </w:r>
      <w:r>
        <w:rPr>
          <w:spacing w:val="-12"/>
          <w:w w:val="105"/>
        </w:rPr>
        <w:t xml:space="preserve"> </w:t>
      </w:r>
      <w:r>
        <w:rPr>
          <w:w w:val="105"/>
        </w:rPr>
        <w:t>embryonic</w:t>
      </w:r>
      <w:r>
        <w:rPr>
          <w:spacing w:val="-13"/>
          <w:w w:val="105"/>
        </w:rPr>
        <w:t xml:space="preserve"> </w:t>
      </w:r>
      <w:r>
        <w:rPr>
          <w:w w:val="105"/>
        </w:rPr>
        <w:t>days</w:t>
      </w:r>
      <w:r>
        <w:rPr>
          <w:spacing w:val="-12"/>
          <w:w w:val="105"/>
        </w:rPr>
        <w:t xml:space="preserve"> </w:t>
      </w:r>
      <w:r>
        <w:rPr>
          <w:w w:val="105"/>
        </w:rPr>
        <w:t>(E)</w:t>
      </w:r>
      <w:r>
        <w:rPr>
          <w:spacing w:val="-13"/>
          <w:w w:val="105"/>
        </w:rPr>
        <w:t xml:space="preserve"> </w:t>
      </w:r>
      <w:r>
        <w:rPr>
          <w:w w:val="105"/>
        </w:rPr>
        <w:t>11.5,</w:t>
      </w:r>
      <w:r>
        <w:rPr>
          <w:spacing w:val="-9"/>
          <w:w w:val="105"/>
        </w:rPr>
        <w:t xml:space="preserve"> </w:t>
      </w:r>
      <w:r>
        <w:rPr>
          <w:w w:val="105"/>
        </w:rPr>
        <w:t>E13.5,</w:t>
      </w:r>
      <w:r>
        <w:rPr>
          <w:spacing w:val="-9"/>
          <w:w w:val="105"/>
        </w:rPr>
        <w:t xml:space="preserve"> </w:t>
      </w:r>
      <w:r>
        <w:rPr>
          <w:w w:val="105"/>
        </w:rPr>
        <w:t>E15.5,</w:t>
      </w:r>
      <w:r>
        <w:rPr>
          <w:spacing w:val="-10"/>
          <w:w w:val="105"/>
        </w:rPr>
        <w:t xml:space="preserve"> </w:t>
      </w:r>
      <w:r>
        <w:rPr>
          <w:w w:val="105"/>
        </w:rPr>
        <w:t>E18.5</w:t>
      </w:r>
      <w:r>
        <w:rPr>
          <w:spacing w:val="-13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proofErr w:type="spellStart"/>
      <w:r>
        <w:rPr>
          <w:spacing w:val="-2"/>
          <w:w w:val="105"/>
        </w:rPr>
        <w:t>postna</w:t>
      </w:r>
      <w:proofErr w:type="spellEnd"/>
      <w:r>
        <w:rPr>
          <w:spacing w:val="-2"/>
          <w:w w:val="105"/>
        </w:rPr>
        <w:t>-</w:t>
      </w:r>
    </w:p>
    <w:p w14:paraId="0EB142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118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tal</w:t>
      </w:r>
      <w:proofErr w:type="spellEnd"/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day</w:t>
      </w:r>
      <w:r>
        <w:rPr>
          <w:spacing w:val="-7"/>
          <w:w w:val="105"/>
        </w:rPr>
        <w:t xml:space="preserve"> </w:t>
      </w:r>
      <w:r>
        <w:rPr>
          <w:w w:val="105"/>
        </w:rPr>
        <w:t>(P)</w:t>
      </w:r>
      <w:r>
        <w:rPr>
          <w:spacing w:val="-7"/>
          <w:w w:val="105"/>
        </w:rPr>
        <w:t xml:space="preserve"> </w:t>
      </w:r>
      <w:r>
        <w:rPr>
          <w:w w:val="105"/>
        </w:rPr>
        <w:t>4,</w:t>
      </w:r>
      <w:r>
        <w:rPr>
          <w:spacing w:val="-5"/>
          <w:w w:val="105"/>
        </w:rPr>
        <w:t xml:space="preserve"> </w:t>
      </w:r>
      <w:r>
        <w:rPr>
          <w:w w:val="105"/>
        </w:rPr>
        <w:t>P14,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P56.</w:t>
      </w:r>
      <w:r>
        <w:rPr>
          <w:spacing w:val="24"/>
          <w:w w:val="105"/>
        </w:rPr>
        <w:t xml:space="preserve"> </w:t>
      </w:r>
      <w:r>
        <w:rPr>
          <w:w w:val="105"/>
        </w:rPr>
        <w:t>Modalities</w:t>
      </w:r>
      <w:r>
        <w:rPr>
          <w:spacing w:val="-7"/>
          <w:w w:val="105"/>
        </w:rPr>
        <w:t xml:space="preserve"> </w:t>
      </w:r>
      <w:r>
        <w:rPr>
          <w:w w:val="105"/>
        </w:rPr>
        <w:t>include</w:t>
      </w:r>
      <w:r>
        <w:rPr>
          <w:spacing w:val="-7"/>
          <w:w w:val="105"/>
        </w:rPr>
        <w:t xml:space="preserve"> </w:t>
      </w:r>
      <w:r>
        <w:rPr>
          <w:w w:val="105"/>
        </w:rPr>
        <w:t>light</w:t>
      </w:r>
      <w:r>
        <w:rPr>
          <w:spacing w:val="-8"/>
          <w:w w:val="105"/>
        </w:rPr>
        <w:t xml:space="preserve"> </w:t>
      </w:r>
      <w:r>
        <w:rPr>
          <w:w w:val="105"/>
        </w:rPr>
        <w:t>sheet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flourescence</w:t>
      </w:r>
      <w:proofErr w:type="spellEnd"/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miscroscopy</w:t>
      </w:r>
      <w:proofErr w:type="spellEnd"/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(LSFM)</w:t>
      </w:r>
    </w:p>
    <w:p w14:paraId="414C2CE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119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least</w:t>
      </w:r>
      <w:r>
        <w:rPr>
          <w:spacing w:val="14"/>
          <w:w w:val="105"/>
        </w:rPr>
        <w:t xml:space="preserve"> </w:t>
      </w:r>
      <w:r>
        <w:rPr>
          <w:w w:val="105"/>
        </w:rPr>
        <w:t>four</w:t>
      </w:r>
      <w:r>
        <w:rPr>
          <w:spacing w:val="14"/>
          <w:w w:val="105"/>
        </w:rPr>
        <w:t xml:space="preserve"> </w:t>
      </w:r>
      <w:r>
        <w:rPr>
          <w:w w:val="105"/>
        </w:rPr>
        <w:t>MRI</w:t>
      </w:r>
      <w:r>
        <w:rPr>
          <w:spacing w:val="14"/>
          <w:w w:val="105"/>
        </w:rPr>
        <w:t xml:space="preserve"> </w:t>
      </w:r>
      <w:r>
        <w:rPr>
          <w:w w:val="105"/>
        </w:rPr>
        <w:t>contrasts</w:t>
      </w:r>
      <w:r>
        <w:rPr>
          <w:spacing w:val="14"/>
          <w:w w:val="105"/>
        </w:rPr>
        <w:t xml:space="preserve"> </w:t>
      </w:r>
      <w:r>
        <w:rPr>
          <w:w w:val="105"/>
        </w:rPr>
        <w:t>per</w:t>
      </w:r>
      <w:r>
        <w:rPr>
          <w:spacing w:val="14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3"/>
          <w:w w:val="105"/>
        </w:rPr>
        <w:t xml:space="preserve"> </w:t>
      </w:r>
      <w:r>
        <w:rPr>
          <w:w w:val="105"/>
        </w:rPr>
        <w:t>stage.</w:t>
      </w:r>
      <w:r>
        <w:rPr>
          <w:spacing w:val="40"/>
          <w:w w:val="105"/>
        </w:rPr>
        <w:t xml:space="preserve"> </w:t>
      </w:r>
      <w:r>
        <w:rPr>
          <w:w w:val="105"/>
        </w:rPr>
        <w:t>Anatomical</w:t>
      </w:r>
      <w:r>
        <w:rPr>
          <w:spacing w:val="14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proofErr w:type="gramStart"/>
      <w:r>
        <w:rPr>
          <w:spacing w:val="-4"/>
          <w:w w:val="105"/>
        </w:rPr>
        <w:t>also</w:t>
      </w:r>
      <w:proofErr w:type="gramEnd"/>
    </w:p>
    <w:p w14:paraId="22634D1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120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available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r>
        <w:rPr>
          <w:w w:val="105"/>
        </w:rPr>
        <w:t>each</w:t>
      </w:r>
      <w:r>
        <w:rPr>
          <w:spacing w:val="9"/>
          <w:w w:val="105"/>
        </w:rPr>
        <w:t xml:space="preserve"> </w:t>
      </w:r>
      <w:r>
        <w:rPr>
          <w:w w:val="105"/>
        </w:rPr>
        <w:t>time</w:t>
      </w:r>
      <w:r>
        <w:rPr>
          <w:spacing w:val="9"/>
          <w:w w:val="105"/>
        </w:rPr>
        <w:t xml:space="preserve"> </w:t>
      </w:r>
      <w:r>
        <w:rPr>
          <w:w w:val="105"/>
        </w:rPr>
        <w:t>point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were</w:t>
      </w:r>
      <w:r>
        <w:rPr>
          <w:spacing w:val="8"/>
          <w:w w:val="105"/>
        </w:rPr>
        <w:t xml:space="preserve"> </w:t>
      </w:r>
      <w:r>
        <w:rPr>
          <w:w w:val="105"/>
        </w:rPr>
        <w:t>generated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-based</w:t>
      </w:r>
      <w:r>
        <w:rPr>
          <w:spacing w:val="9"/>
          <w:w w:val="105"/>
        </w:rPr>
        <w:t xml:space="preserve"> </w:t>
      </w:r>
      <w:r>
        <w:rPr>
          <w:w w:val="105"/>
        </w:rPr>
        <w:t>mappings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9"/>
          <w:w w:val="105"/>
        </w:rPr>
        <w:t xml:space="preserve"> </w:t>
      </w:r>
      <w:r>
        <w:rPr>
          <w:w w:val="105"/>
        </w:rPr>
        <w:t>gene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ex-</w:t>
      </w:r>
    </w:p>
    <w:p w14:paraId="56916DE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121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pression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other</w:t>
      </w:r>
      <w:r>
        <w:rPr>
          <w:spacing w:val="25"/>
          <w:w w:val="105"/>
        </w:rPr>
        <w:t xml:space="preserve"> </w:t>
      </w:r>
      <w:r>
        <w:rPr>
          <w:w w:val="105"/>
        </w:rPr>
        <w:t>cell</w:t>
      </w:r>
      <w:r>
        <w:rPr>
          <w:spacing w:val="24"/>
          <w:w w:val="105"/>
        </w:rPr>
        <w:t xml:space="preserve"> </w:t>
      </w:r>
      <w:r>
        <w:rPr>
          <w:w w:val="105"/>
        </w:rPr>
        <w:t>type</w:t>
      </w:r>
      <w:r>
        <w:rPr>
          <w:spacing w:val="25"/>
          <w:w w:val="105"/>
        </w:rPr>
        <w:t xml:space="preserve"> </w:t>
      </w:r>
      <w:r>
        <w:rPr>
          <w:w w:val="105"/>
        </w:rPr>
        <w:t>data.</w:t>
      </w:r>
      <w:r>
        <w:rPr>
          <w:spacing w:val="73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P56</w:t>
      </w:r>
      <w:r>
        <w:rPr>
          <w:spacing w:val="25"/>
          <w:w w:val="105"/>
        </w:rPr>
        <w:t xml:space="preserve"> </w:t>
      </w:r>
      <w:r>
        <w:rPr>
          <w:w w:val="105"/>
        </w:rPr>
        <w:t>template</w:t>
      </w:r>
      <w:r>
        <w:rPr>
          <w:spacing w:val="25"/>
          <w:w w:val="105"/>
        </w:rPr>
        <w:t xml:space="preserve"> </w:t>
      </w:r>
      <w:r>
        <w:rPr>
          <w:w w:val="105"/>
        </w:rPr>
        <w:t>was</w:t>
      </w:r>
      <w:r>
        <w:rPr>
          <w:spacing w:val="24"/>
          <w:w w:val="105"/>
        </w:rPr>
        <w:t xml:space="preserve"> </w:t>
      </w:r>
      <w:r>
        <w:rPr>
          <w:w w:val="105"/>
        </w:rPr>
        <w:t>integrated</w:t>
      </w:r>
      <w:r>
        <w:rPr>
          <w:spacing w:val="25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4313A9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AllenCCFv</w:t>
      </w:r>
      <w:proofErr w:type="gramEnd"/>
      <w:r>
        <w:rPr>
          <w:w w:val="105"/>
        </w:rPr>
        <w:t>3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further increase</w:t>
      </w:r>
      <w:r>
        <w:rPr>
          <w:spacing w:val="1"/>
          <w:w w:val="105"/>
        </w:rPr>
        <w:t xml:space="preserve"> </w:t>
      </w:r>
      <w:r>
        <w:rPr>
          <w:w w:val="105"/>
        </w:rPr>
        <w:t>the practical</w:t>
      </w:r>
      <w:r>
        <w:rPr>
          <w:spacing w:val="1"/>
          <w:w w:val="105"/>
        </w:rPr>
        <w:t xml:space="preserve"> </w:t>
      </w:r>
      <w:r>
        <w:rPr>
          <w:w w:val="105"/>
        </w:rPr>
        <w:t>utility of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commentRangeStart w:id="9"/>
      <w:commentRangeStart w:id="10"/>
      <w:r>
        <w:rPr>
          <w:w w:val="105"/>
        </w:rPr>
        <w:t>These processes,</w:t>
      </w:r>
      <w:r>
        <w:rPr>
          <w:spacing w:val="3"/>
          <w:w w:val="105"/>
        </w:rPr>
        <w:t xml:space="preserve"> </w:t>
      </w:r>
      <w:proofErr w:type="spellStart"/>
      <w:r>
        <w:rPr>
          <w:spacing w:val="-2"/>
          <w:w w:val="105"/>
        </w:rPr>
        <w:t>specif</w:t>
      </w:r>
      <w:proofErr w:type="spellEnd"/>
      <w:r>
        <w:rPr>
          <w:spacing w:val="-2"/>
          <w:w w:val="105"/>
        </w:rPr>
        <w:t>-</w:t>
      </w:r>
    </w:p>
    <w:p w14:paraId="0FA265C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123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ically</w:t>
      </w:r>
      <w:proofErr w:type="spellEnd"/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template</w:t>
      </w:r>
      <w:r>
        <w:rPr>
          <w:spacing w:val="15"/>
          <w:w w:val="105"/>
        </w:rPr>
        <w:t xml:space="preserve"> </w:t>
      </w:r>
      <w:r>
        <w:rPr>
          <w:w w:val="105"/>
        </w:rPr>
        <w:t>generation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w w:val="105"/>
        </w:rPr>
        <w:t>multi-modal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5"/>
          <w:w w:val="105"/>
        </w:rPr>
        <w:t xml:space="preserve"> </w:t>
      </w:r>
      <w:r>
        <w:rPr>
          <w:w w:val="105"/>
        </w:rPr>
        <w:t>mapping,</w:t>
      </w:r>
      <w:r>
        <w:rPr>
          <w:spacing w:val="17"/>
          <w:w w:val="105"/>
        </w:rPr>
        <w:t xml:space="preserve"> </w:t>
      </w:r>
      <w:r>
        <w:rPr>
          <w:w w:val="105"/>
        </w:rPr>
        <w:t>were</w:t>
      </w:r>
      <w:r>
        <w:rPr>
          <w:spacing w:val="16"/>
          <w:w w:val="105"/>
        </w:rPr>
        <w:t xml:space="preserve"> </w:t>
      </w:r>
      <w:r>
        <w:rPr>
          <w:w w:val="105"/>
        </w:rPr>
        <w:t>performed</w:t>
      </w:r>
      <w:r>
        <w:rPr>
          <w:spacing w:val="15"/>
          <w:w w:val="105"/>
        </w:rPr>
        <w:t xml:space="preserve"> </w:t>
      </w:r>
      <w:r>
        <w:rPr>
          <w:w w:val="105"/>
        </w:rPr>
        <w:t>using</w:t>
      </w:r>
      <w:r>
        <w:rPr>
          <w:spacing w:val="15"/>
          <w:w w:val="105"/>
        </w:rPr>
        <w:t xml:space="preserve"> </w:t>
      </w:r>
      <w:proofErr w:type="spellStart"/>
      <w:r>
        <w:rPr>
          <w:spacing w:val="-2"/>
          <w:w w:val="105"/>
        </w:rPr>
        <w:t>ANTsX</w:t>
      </w:r>
      <w:proofErr w:type="spellEnd"/>
    </w:p>
    <w:p w14:paraId="6426C3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functionality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presence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5"/>
          <w:w w:val="105"/>
        </w:rPr>
        <w:t xml:space="preserve"> </w:t>
      </w:r>
      <w:r>
        <w:rPr>
          <w:w w:val="105"/>
        </w:rPr>
        <w:t>mapping</w:t>
      </w:r>
      <w:r>
        <w:rPr>
          <w:spacing w:val="15"/>
          <w:w w:val="105"/>
        </w:rPr>
        <w:t xml:space="preserve"> </w:t>
      </w:r>
      <w:r>
        <w:rPr>
          <w:w w:val="105"/>
        </w:rPr>
        <w:t>difficulties</w:t>
      </w:r>
      <w:r>
        <w:rPr>
          <w:spacing w:val="15"/>
          <w:w w:val="105"/>
        </w:rPr>
        <w:t xml:space="preserve"> </w:t>
      </w:r>
      <w:r>
        <w:rPr>
          <w:w w:val="105"/>
        </w:rPr>
        <w:t>such</w:t>
      </w:r>
      <w:r>
        <w:rPr>
          <w:spacing w:val="16"/>
          <w:w w:val="105"/>
        </w:rPr>
        <w:t xml:space="preserve"> </w:t>
      </w:r>
      <w:r>
        <w:rPr>
          <w:w w:val="105"/>
        </w:rPr>
        <w:t>as</w:t>
      </w:r>
      <w:r>
        <w:rPr>
          <w:spacing w:val="15"/>
          <w:w w:val="105"/>
        </w:rPr>
        <w:t xml:space="preserve"> </w:t>
      </w:r>
      <w:r>
        <w:rPr>
          <w:w w:val="105"/>
        </w:rPr>
        <w:t>missing</w:t>
      </w:r>
      <w:r>
        <w:rPr>
          <w:spacing w:val="15"/>
          <w:w w:val="105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tissue</w:t>
      </w:r>
    </w:p>
    <w:p w14:paraId="3E2DBBE2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t>125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spacing w:val="-2"/>
          <w:w w:val="105"/>
          <w:sz w:val="24"/>
        </w:rPr>
        <w:t>distortion</w:t>
      </w:r>
      <w:proofErr w:type="gramEnd"/>
      <w:r>
        <w:rPr>
          <w:spacing w:val="-2"/>
          <w:w w:val="105"/>
          <w:sz w:val="24"/>
        </w:rPr>
        <w:t>.</w:t>
      </w:r>
      <w:commentRangeEnd w:id="9"/>
      <w:r w:rsidR="00A45280">
        <w:rPr>
          <w:rStyle w:val="CommentReference"/>
        </w:rPr>
        <w:commentReference w:id="9"/>
      </w:r>
      <w:commentRangeEnd w:id="10"/>
      <w:r w:rsidR="00431D0F">
        <w:rPr>
          <w:rStyle w:val="CommentReference"/>
        </w:rPr>
        <w:commentReference w:id="10"/>
      </w:r>
    </w:p>
    <w:p w14:paraId="7B8DA67D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126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Given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temporal</w:t>
      </w:r>
      <w:r>
        <w:rPr>
          <w:spacing w:val="30"/>
          <w:w w:val="105"/>
        </w:rPr>
        <w:t xml:space="preserve"> </w:t>
      </w:r>
      <w:r>
        <w:rPr>
          <w:w w:val="105"/>
        </w:rPr>
        <w:t>gaps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discrete</w:t>
      </w:r>
      <w:r>
        <w:rPr>
          <w:spacing w:val="29"/>
          <w:w w:val="105"/>
        </w:rPr>
        <w:t xml:space="preserve"> </w:t>
      </w:r>
      <w:r>
        <w:rPr>
          <w:w w:val="105"/>
        </w:rPr>
        <w:t>set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9"/>
          <w:w w:val="105"/>
        </w:rPr>
        <w:t xml:space="preserve"> </w:t>
      </w:r>
      <w:r>
        <w:rPr>
          <w:w w:val="105"/>
        </w:rPr>
        <w:t>atlases,</w:t>
      </w:r>
      <w:r>
        <w:rPr>
          <w:spacing w:val="35"/>
          <w:w w:val="105"/>
        </w:rPr>
        <w:t xml:space="preserve"> </w:t>
      </w:r>
      <w:r>
        <w:rPr>
          <w:w w:val="105"/>
        </w:rPr>
        <w:t>we</w:t>
      </w:r>
      <w:r>
        <w:rPr>
          <w:spacing w:val="30"/>
          <w:w w:val="105"/>
        </w:rPr>
        <w:t xml:space="preserve"> </w:t>
      </w:r>
      <w:r>
        <w:rPr>
          <w:w w:val="105"/>
        </w:rPr>
        <w:t>also</w:t>
      </w:r>
      <w:r>
        <w:rPr>
          <w:spacing w:val="29"/>
          <w:w w:val="105"/>
        </w:rPr>
        <w:t xml:space="preserve"> </w:t>
      </w:r>
      <w:r>
        <w:rPr>
          <w:w w:val="105"/>
        </w:rPr>
        <w:t>provide</w:t>
      </w:r>
      <w:r>
        <w:rPr>
          <w:spacing w:val="30"/>
          <w:w w:val="105"/>
        </w:rPr>
        <w:t xml:space="preserve"> </w:t>
      </w:r>
      <w:r>
        <w:rPr>
          <w:spacing w:val="-5"/>
          <w:w w:val="105"/>
        </w:rPr>
        <w:t>an</w:t>
      </w:r>
    </w:p>
    <w:p w14:paraId="0438FE0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127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open</w:t>
      </w:r>
      <w:proofErr w:type="gramEnd"/>
      <w:r>
        <w:rPr>
          <w:w w:val="105"/>
        </w:rPr>
        <w:t>-source</w:t>
      </w:r>
      <w:r>
        <w:rPr>
          <w:spacing w:val="20"/>
          <w:w w:val="105"/>
        </w:rPr>
        <w:t xml:space="preserve"> </w:t>
      </w:r>
      <w:r>
        <w:rPr>
          <w:w w:val="105"/>
        </w:rPr>
        <w:t>framework</w:t>
      </w:r>
      <w:r>
        <w:rPr>
          <w:spacing w:val="19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inferring</w:t>
      </w:r>
      <w:r>
        <w:rPr>
          <w:spacing w:val="20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temporally</w:t>
      </w:r>
      <w:r>
        <w:rPr>
          <w:spacing w:val="19"/>
          <w:w w:val="105"/>
        </w:rPr>
        <w:t xml:space="preserve"> </w:t>
      </w:r>
      <w:r>
        <w:rPr>
          <w:w w:val="105"/>
        </w:rPr>
        <w:t>continuous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do-</w:t>
      </w:r>
    </w:p>
    <w:p w14:paraId="197511C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128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main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sampled</w:t>
      </w:r>
      <w:r>
        <w:rPr>
          <w:spacing w:val="17"/>
          <w:w w:val="105"/>
        </w:rPr>
        <w:t xml:space="preserve"> </w:t>
      </w:r>
      <w:r>
        <w:rPr>
          <w:w w:val="105"/>
        </w:rPr>
        <w:t>by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existing</w:t>
      </w:r>
      <w:r>
        <w:rPr>
          <w:spacing w:val="18"/>
          <w:w w:val="105"/>
        </w:rPr>
        <w:t xml:space="preserve"> </w:t>
      </w:r>
      <w:r>
        <w:rPr>
          <w:w w:val="105"/>
        </w:rPr>
        <w:t>set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embryonic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postnatal</w:t>
      </w:r>
      <w:r>
        <w:rPr>
          <w:spacing w:val="19"/>
          <w:w w:val="105"/>
        </w:rPr>
        <w:t xml:space="preserve"> </w:t>
      </w:r>
      <w:r>
        <w:rPr>
          <w:w w:val="105"/>
        </w:rPr>
        <w:t>atlases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This</w:t>
      </w:r>
    </w:p>
    <w:p w14:paraId="3B36E51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129</w:t>
      </w:r>
      <w:r>
        <w:rPr>
          <w:rFonts w:ascii="Arial"/>
          <w:spacing w:val="71"/>
          <w:w w:val="150"/>
          <w:sz w:val="12"/>
        </w:rPr>
        <w:t xml:space="preserve">  </w:t>
      </w:r>
      <w:r>
        <w:t>recently</w:t>
      </w:r>
      <w:proofErr w:type="gramEnd"/>
      <w:r>
        <w:rPr>
          <w:spacing w:val="8"/>
        </w:rPr>
        <w:t xml:space="preserve"> </w:t>
      </w:r>
      <w:r>
        <w:t>developed</w:t>
      </w:r>
      <w:r>
        <w:rPr>
          <w:spacing w:val="6"/>
        </w:rPr>
        <w:t xml:space="preserve"> </w:t>
      </w:r>
      <w:r>
        <w:t>functionality</w:t>
      </w:r>
      <w:r>
        <w:rPr>
          <w:spacing w:val="7"/>
        </w:rPr>
        <w:t xml:space="preserve"> </w:t>
      </w:r>
      <w:r>
        <w:t>permits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generation</w:t>
      </w:r>
      <w:r>
        <w:rPr>
          <w:spacing w:val="7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7"/>
        </w:rPr>
        <w:t xml:space="preserve"> </w:t>
      </w:r>
      <w:r>
        <w:t>diffeomorphic</w:t>
      </w:r>
      <w:r>
        <w:rPr>
          <w:spacing w:val="6"/>
        </w:rPr>
        <w:t xml:space="preserve"> </w:t>
      </w:r>
      <w:r>
        <w:t>velocity</w:t>
      </w:r>
      <w:r>
        <w:rPr>
          <w:spacing w:val="7"/>
        </w:rPr>
        <w:t xml:space="preserve"> </w:t>
      </w:r>
      <w:r>
        <w:t>flow</w:t>
      </w:r>
      <w:r>
        <w:rPr>
          <w:spacing w:val="6"/>
        </w:rPr>
        <w:t xml:space="preserve"> </w:t>
      </w:r>
      <w:r>
        <w:rPr>
          <w:spacing w:val="-2"/>
        </w:rPr>
        <w:t>trans-</w:t>
      </w:r>
    </w:p>
    <w:p w14:paraId="43FF843D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130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formation</w:t>
      </w:r>
      <w:proofErr w:type="gramEnd"/>
      <w:r>
        <w:rPr>
          <w:spacing w:val="-9"/>
          <w:w w:val="105"/>
        </w:rPr>
        <w:t xml:space="preserve"> </w:t>
      </w:r>
      <w:r>
        <w:rPr>
          <w:w w:val="105"/>
        </w:rPr>
        <w:t>model,</w:t>
      </w:r>
      <w:r>
        <w:rPr>
          <w:w w:val="105"/>
          <w:position w:val="9"/>
          <w:sz w:val="16"/>
        </w:rPr>
        <w:t>52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influenced</w:t>
      </w:r>
      <w:r>
        <w:rPr>
          <w:spacing w:val="-9"/>
          <w:w w:val="105"/>
        </w:rPr>
        <w:t xml:space="preserve"> </w:t>
      </w:r>
      <w:r>
        <w:rPr>
          <w:w w:val="105"/>
        </w:rPr>
        <w:t>by</w:t>
      </w:r>
      <w:r>
        <w:rPr>
          <w:spacing w:val="-9"/>
          <w:w w:val="105"/>
        </w:rPr>
        <w:t xml:space="preserve"> </w:t>
      </w:r>
      <w:r>
        <w:rPr>
          <w:w w:val="105"/>
        </w:rPr>
        <w:t>previous</w:t>
      </w:r>
      <w:r>
        <w:rPr>
          <w:spacing w:val="-8"/>
          <w:w w:val="105"/>
        </w:rPr>
        <w:t xml:space="preserve"> </w:t>
      </w:r>
      <w:r>
        <w:rPr>
          <w:w w:val="105"/>
        </w:rPr>
        <w:t>work.</w:t>
      </w:r>
      <w:r>
        <w:rPr>
          <w:w w:val="105"/>
          <w:position w:val="9"/>
          <w:sz w:val="16"/>
        </w:rPr>
        <w:t>53</w:t>
      </w:r>
      <w:r>
        <w:rPr>
          <w:spacing w:val="20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resulting</w:t>
      </w:r>
      <w:r>
        <w:rPr>
          <w:spacing w:val="-9"/>
          <w:w w:val="105"/>
        </w:rPr>
        <w:t xml:space="preserve"> </w:t>
      </w:r>
      <w:r>
        <w:rPr>
          <w:w w:val="105"/>
        </w:rPr>
        <w:t>time-parameterized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velocity</w:t>
      </w:r>
    </w:p>
    <w:p w14:paraId="3C80EC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131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field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spans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r>
        <w:rPr>
          <w:w w:val="105"/>
        </w:rPr>
        <w:t>stages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where</w:t>
      </w:r>
      <w:r>
        <w:rPr>
          <w:spacing w:val="30"/>
          <w:w w:val="105"/>
        </w:rPr>
        <w:t xml:space="preserve"> </w:t>
      </w:r>
      <w:r>
        <w:rPr>
          <w:w w:val="105"/>
        </w:rPr>
        <w:t>mappings</w:t>
      </w:r>
      <w:r>
        <w:rPr>
          <w:spacing w:val="30"/>
          <w:w w:val="105"/>
        </w:rPr>
        <w:t xml:space="preserve"> </w:t>
      </w:r>
      <w:r>
        <w:rPr>
          <w:w w:val="105"/>
        </w:rPr>
        <w:t>between</w:t>
      </w:r>
      <w:r>
        <w:rPr>
          <w:spacing w:val="30"/>
          <w:w w:val="105"/>
        </w:rPr>
        <w:t xml:space="preserve"> </w:t>
      </w:r>
      <w:r>
        <w:rPr>
          <w:w w:val="105"/>
        </w:rPr>
        <w:t>any</w:t>
      </w:r>
      <w:r>
        <w:rPr>
          <w:spacing w:val="30"/>
          <w:w w:val="105"/>
        </w:rPr>
        <w:t xml:space="preserve"> </w:t>
      </w:r>
      <w:r>
        <w:rPr>
          <w:w w:val="105"/>
        </w:rPr>
        <w:t>two</w:t>
      </w:r>
      <w:r>
        <w:rPr>
          <w:spacing w:val="29"/>
          <w:w w:val="105"/>
        </w:rPr>
        <w:t xml:space="preserve"> </w:t>
      </w:r>
      <w:r>
        <w:rPr>
          <w:w w:val="105"/>
        </w:rPr>
        <w:t>continuous</w:t>
      </w:r>
      <w:r>
        <w:rPr>
          <w:spacing w:val="30"/>
          <w:w w:val="105"/>
        </w:rPr>
        <w:t xml:space="preserve"> </w:t>
      </w:r>
      <w:r>
        <w:rPr>
          <w:spacing w:val="-4"/>
          <w:w w:val="105"/>
        </w:rPr>
        <w:t>time</w:t>
      </w:r>
    </w:p>
    <w:p w14:paraId="3904A4D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132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points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span</w:t>
      </w:r>
      <w:r>
        <w:rPr>
          <w:spacing w:val="19"/>
          <w:w w:val="105"/>
        </w:rPr>
        <w:t xml:space="preserve"> </w:t>
      </w:r>
      <w:r>
        <w:rPr>
          <w:w w:val="105"/>
        </w:rPr>
        <w:t>bounded</w:t>
      </w:r>
      <w:r>
        <w:rPr>
          <w:spacing w:val="19"/>
          <w:w w:val="105"/>
        </w:rPr>
        <w:t xml:space="preserve"> </w:t>
      </w:r>
      <w:r>
        <w:rPr>
          <w:w w:val="105"/>
        </w:rPr>
        <w:t>by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E11.5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P56</w:t>
      </w:r>
      <w:r>
        <w:rPr>
          <w:spacing w:val="19"/>
          <w:w w:val="105"/>
        </w:rPr>
        <w:t xml:space="preserve"> </w:t>
      </w:r>
      <w:r>
        <w:rPr>
          <w:w w:val="105"/>
        </w:rPr>
        <w:t>atlases</w:t>
      </w:r>
      <w:r>
        <w:rPr>
          <w:spacing w:val="19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determined</w:t>
      </w:r>
      <w:r>
        <w:rPr>
          <w:spacing w:val="19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integration</w:t>
      </w:r>
    </w:p>
    <w:p w14:paraId="023530A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133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optimized</w:t>
      </w:r>
      <w:r>
        <w:rPr>
          <w:spacing w:val="3"/>
          <w:w w:val="105"/>
        </w:rPr>
        <w:t xml:space="preserve"> </w:t>
      </w:r>
      <w:r>
        <w:rPr>
          <w:w w:val="105"/>
        </w:rPr>
        <w:t>velocity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field.</w:t>
      </w:r>
    </w:p>
    <w:p w14:paraId="4D97B734" w14:textId="77777777" w:rsidR="005F326E" w:rsidRDefault="005F326E">
      <w:pPr>
        <w:pStyle w:val="BodyText"/>
        <w:ind w:left="0"/>
        <w:rPr>
          <w:sz w:val="20"/>
        </w:rPr>
      </w:pPr>
    </w:p>
    <w:p w14:paraId="505C2580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7A1787A6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134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1" w:name="Structural_morphology_and_cortical_thick"/>
      <w:bookmarkEnd w:id="11"/>
      <w:r>
        <w:rPr>
          <w:spacing w:val="-2"/>
          <w:w w:val="110"/>
        </w:rPr>
        <w:t>1.3.2</w:t>
      </w:r>
      <w:r>
        <w:tab/>
      </w:r>
      <w:r>
        <w:rPr>
          <w:w w:val="110"/>
        </w:rPr>
        <w:t>Structural</w:t>
      </w:r>
      <w:r>
        <w:rPr>
          <w:spacing w:val="33"/>
          <w:w w:val="110"/>
        </w:rPr>
        <w:t xml:space="preserve"> </w:t>
      </w:r>
      <w:r>
        <w:rPr>
          <w:w w:val="110"/>
        </w:rPr>
        <w:t>morphology</w:t>
      </w:r>
      <w:r>
        <w:rPr>
          <w:spacing w:val="34"/>
          <w:w w:val="110"/>
        </w:rPr>
        <w:t xml:space="preserve"> </w:t>
      </w:r>
      <w:r>
        <w:rPr>
          <w:w w:val="110"/>
        </w:rPr>
        <w:t>and</w:t>
      </w:r>
      <w:r>
        <w:rPr>
          <w:spacing w:val="33"/>
          <w:w w:val="110"/>
        </w:rPr>
        <w:t xml:space="preserve"> </w:t>
      </w:r>
      <w:r>
        <w:rPr>
          <w:w w:val="110"/>
        </w:rPr>
        <w:t>cortical</w:t>
      </w:r>
      <w:r>
        <w:rPr>
          <w:spacing w:val="34"/>
          <w:w w:val="110"/>
        </w:rPr>
        <w:t xml:space="preserve"> </w:t>
      </w:r>
      <w:r>
        <w:rPr>
          <w:w w:val="110"/>
        </w:rPr>
        <w:t>thickness</w:t>
      </w:r>
      <w:r>
        <w:rPr>
          <w:spacing w:val="33"/>
          <w:w w:val="110"/>
        </w:rPr>
        <w:t xml:space="preserve"> </w:t>
      </w:r>
      <w:r>
        <w:rPr>
          <w:w w:val="110"/>
        </w:rPr>
        <w:t>in</w:t>
      </w:r>
      <w:r>
        <w:rPr>
          <w:spacing w:val="34"/>
          <w:w w:val="110"/>
        </w:rPr>
        <w:t xml:space="preserve"> </w:t>
      </w:r>
      <w:r>
        <w:rPr>
          <w:w w:val="110"/>
        </w:rPr>
        <w:t>the</w:t>
      </w:r>
      <w:r>
        <w:rPr>
          <w:spacing w:val="33"/>
          <w:w w:val="110"/>
        </w:rPr>
        <w:t xml:space="preserve"> </w:t>
      </w:r>
      <w:r>
        <w:rPr>
          <w:w w:val="110"/>
        </w:rPr>
        <w:t>mouse</w:t>
      </w:r>
      <w:r>
        <w:rPr>
          <w:spacing w:val="34"/>
          <w:w w:val="110"/>
        </w:rPr>
        <w:t xml:space="preserve"> </w:t>
      </w:r>
      <w:r>
        <w:rPr>
          <w:spacing w:val="-2"/>
          <w:w w:val="110"/>
        </w:rPr>
        <w:t>brain</w:t>
      </w:r>
    </w:p>
    <w:p w14:paraId="73BBD793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084A0E6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135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most</w:t>
      </w:r>
      <w:r>
        <w:rPr>
          <w:spacing w:val="-7"/>
          <w:w w:val="105"/>
        </w:rPr>
        <w:t xml:space="preserve"> </w:t>
      </w:r>
      <w:r>
        <w:rPr>
          <w:w w:val="105"/>
        </w:rPr>
        <w:t>frequently</w:t>
      </w:r>
      <w:r>
        <w:rPr>
          <w:spacing w:val="-7"/>
          <w:w w:val="105"/>
        </w:rPr>
        <w:t xml:space="preserve"> </w:t>
      </w:r>
      <w:r>
        <w:rPr>
          <w:w w:val="105"/>
        </w:rPr>
        <w:t>utilized</w:t>
      </w:r>
      <w:r>
        <w:rPr>
          <w:spacing w:val="-7"/>
          <w:w w:val="105"/>
        </w:rPr>
        <w:t xml:space="preserve"> </w:t>
      </w:r>
      <w:r>
        <w:rPr>
          <w:w w:val="105"/>
        </w:rPr>
        <w:t>pipelines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toolkit</w:t>
      </w:r>
      <w:r>
        <w:rPr>
          <w:spacing w:val="-7"/>
          <w:w w:val="105"/>
        </w:rPr>
        <w:t xml:space="preserve"> </w:t>
      </w:r>
      <w:r>
        <w:rPr>
          <w:w w:val="105"/>
        </w:rPr>
        <w:t>is</w:t>
      </w:r>
      <w:r>
        <w:rPr>
          <w:spacing w:val="-7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estimating</w:t>
      </w:r>
      <w:r>
        <w:rPr>
          <w:spacing w:val="-7"/>
          <w:w w:val="105"/>
        </w:rPr>
        <w:t xml:space="preserve"> </w:t>
      </w:r>
      <w:proofErr w:type="spellStart"/>
      <w:r>
        <w:rPr>
          <w:spacing w:val="-2"/>
          <w:w w:val="105"/>
        </w:rPr>
        <w:t>corti</w:t>
      </w:r>
      <w:proofErr w:type="spellEnd"/>
      <w:r>
        <w:rPr>
          <w:spacing w:val="-2"/>
          <w:w w:val="105"/>
        </w:rPr>
        <w:t>-</w:t>
      </w:r>
    </w:p>
    <w:p w14:paraId="1C1648F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136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cal</w:t>
      </w:r>
      <w:proofErr w:type="spellEnd"/>
      <w:proofErr w:type="gramEnd"/>
      <w:r>
        <w:rPr>
          <w:spacing w:val="-15"/>
          <w:w w:val="105"/>
        </w:rPr>
        <w:t xml:space="preserve"> </w:t>
      </w:r>
      <w:r>
        <w:rPr>
          <w:w w:val="105"/>
        </w:rPr>
        <w:t>thickness</w:t>
      </w:r>
      <w:r>
        <w:rPr>
          <w:spacing w:val="-14"/>
          <w:w w:val="105"/>
        </w:rPr>
        <w:t xml:space="preserve"> </w:t>
      </w:r>
      <w:r>
        <w:rPr>
          <w:w w:val="105"/>
        </w:rPr>
        <w:t>maps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human</w:t>
      </w:r>
      <w:r>
        <w:rPr>
          <w:spacing w:val="-14"/>
          <w:w w:val="105"/>
        </w:rPr>
        <w:t xml:space="preserve"> </w:t>
      </w:r>
      <w:r>
        <w:rPr>
          <w:w w:val="105"/>
        </w:rPr>
        <w:t>brain.</w:t>
      </w:r>
      <w:r>
        <w:rPr>
          <w:spacing w:val="21"/>
          <w:w w:val="105"/>
        </w:rPr>
        <w:t xml:space="preserve"> </w:t>
      </w:r>
      <w:r>
        <w:rPr>
          <w:w w:val="105"/>
        </w:rPr>
        <w:t>Beginning</w:t>
      </w:r>
      <w:r>
        <w:rPr>
          <w:spacing w:val="-15"/>
          <w:w w:val="105"/>
        </w:rPr>
        <w:t xml:space="preserve"> </w:t>
      </w:r>
      <w:r>
        <w:rPr>
          <w:w w:val="105"/>
        </w:rPr>
        <w:t>with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-14"/>
          <w:w w:val="105"/>
        </w:rPr>
        <w:t xml:space="preserve"> </w:t>
      </w:r>
      <w:r>
        <w:rPr>
          <w:w w:val="105"/>
        </w:rPr>
        <w:t>Registration-</w:t>
      </w:r>
      <w:r>
        <w:rPr>
          <w:spacing w:val="-4"/>
          <w:w w:val="105"/>
        </w:rPr>
        <w:t>based</w:t>
      </w:r>
    </w:p>
    <w:p w14:paraId="1DFA58F8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137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Cortical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Thickness</w:t>
      </w:r>
      <w:r>
        <w:rPr>
          <w:spacing w:val="-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DiReCT</w:t>
      </w:r>
      <w:proofErr w:type="spellEnd"/>
      <w:r>
        <w:rPr>
          <w:w w:val="105"/>
        </w:rPr>
        <w:t>)</w:t>
      </w:r>
      <w:r>
        <w:rPr>
          <w:spacing w:val="-9"/>
          <w:w w:val="105"/>
        </w:rPr>
        <w:t xml:space="preserve"> </w:t>
      </w:r>
      <w:r>
        <w:rPr>
          <w:w w:val="105"/>
        </w:rPr>
        <w:t>algorithm,</w:t>
      </w:r>
      <w:r>
        <w:rPr>
          <w:w w:val="105"/>
          <w:position w:val="9"/>
          <w:sz w:val="16"/>
        </w:rPr>
        <w:t>54</w:t>
      </w:r>
      <w:r>
        <w:rPr>
          <w:spacing w:val="22"/>
          <w:w w:val="105"/>
          <w:position w:val="9"/>
          <w:sz w:val="16"/>
        </w:rPr>
        <w:t xml:space="preserve"> </w:t>
      </w:r>
      <w:r>
        <w:rPr>
          <w:w w:val="105"/>
        </w:rPr>
        <w:t>this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spacing w:val="-8"/>
          <w:w w:val="105"/>
        </w:rPr>
        <w:t xml:space="preserve"> </w:t>
      </w:r>
      <w:r>
        <w:rPr>
          <w:w w:val="105"/>
        </w:rPr>
        <w:t>later</w:t>
      </w:r>
      <w:r>
        <w:rPr>
          <w:spacing w:val="-9"/>
          <w:w w:val="105"/>
        </w:rPr>
        <w:t xml:space="preserve"> </w:t>
      </w:r>
      <w:r>
        <w:rPr>
          <w:w w:val="105"/>
        </w:rPr>
        <w:t>expanded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9"/>
          <w:w w:val="105"/>
        </w:rPr>
        <w:t xml:space="preserve"> </w:t>
      </w:r>
      <w:r>
        <w:rPr>
          <w:w w:val="105"/>
        </w:rPr>
        <w:t>include</w:t>
      </w:r>
      <w:r>
        <w:rPr>
          <w:spacing w:val="-8"/>
          <w:w w:val="105"/>
        </w:rPr>
        <w:t xml:space="preserve"> </w:t>
      </w:r>
      <w:r>
        <w:rPr>
          <w:w w:val="105"/>
        </w:rPr>
        <w:t>a</w:t>
      </w:r>
      <w:r>
        <w:rPr>
          <w:spacing w:val="-9"/>
          <w:w w:val="105"/>
        </w:rPr>
        <w:t xml:space="preserve"> </w:t>
      </w:r>
      <w:r>
        <w:rPr>
          <w:w w:val="105"/>
        </w:rPr>
        <w:t>complete</w:t>
      </w:r>
      <w:r>
        <w:rPr>
          <w:spacing w:val="-8"/>
          <w:w w:val="105"/>
        </w:rPr>
        <w:t xml:space="preserve"> </w:t>
      </w:r>
      <w:r>
        <w:rPr>
          <w:spacing w:val="-4"/>
          <w:w w:val="105"/>
        </w:rPr>
        <w:t>pro-</w:t>
      </w:r>
    </w:p>
    <w:p w14:paraId="2833D3C6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138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cessing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framework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9"/>
          <w:w w:val="105"/>
        </w:rPr>
        <w:t xml:space="preserve"> </w:t>
      </w:r>
      <w:r>
        <w:rPr>
          <w:w w:val="105"/>
        </w:rPr>
        <w:t>human</w:t>
      </w:r>
      <w:r>
        <w:rPr>
          <w:spacing w:val="19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cortical</w:t>
      </w:r>
      <w:r>
        <w:rPr>
          <w:spacing w:val="20"/>
          <w:w w:val="105"/>
        </w:rPr>
        <w:t xml:space="preserve"> </w:t>
      </w:r>
      <w:r>
        <w:rPr>
          <w:w w:val="105"/>
        </w:rPr>
        <w:t>thickness</w:t>
      </w:r>
      <w:r>
        <w:rPr>
          <w:spacing w:val="19"/>
          <w:w w:val="105"/>
        </w:rPr>
        <w:t xml:space="preserve"> </w:t>
      </w:r>
      <w:r>
        <w:rPr>
          <w:w w:val="105"/>
        </w:rPr>
        <w:t>estimation</w:t>
      </w:r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both</w:t>
      </w:r>
      <w:r>
        <w:rPr>
          <w:spacing w:val="20"/>
          <w:w w:val="105"/>
        </w:rPr>
        <w:t xml:space="preserve"> </w:t>
      </w:r>
      <w:r>
        <w:rPr>
          <w:w w:val="105"/>
        </w:rPr>
        <w:t>cross-</w:t>
      </w:r>
      <w:r>
        <w:rPr>
          <w:spacing w:val="-2"/>
          <w:w w:val="105"/>
        </w:rPr>
        <w:t>sectional</w:t>
      </w:r>
      <w:r>
        <w:rPr>
          <w:spacing w:val="-2"/>
          <w:w w:val="105"/>
          <w:position w:val="9"/>
          <w:sz w:val="16"/>
        </w:rPr>
        <w:t>55</w:t>
      </w:r>
    </w:p>
    <w:p w14:paraId="675016D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139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44"/>
          <w:w w:val="105"/>
        </w:rPr>
        <w:t xml:space="preserve"> </w:t>
      </w:r>
      <w:r>
        <w:rPr>
          <w:w w:val="105"/>
        </w:rPr>
        <w:t>longitudinal</w:t>
      </w:r>
      <w:r>
        <w:rPr>
          <w:w w:val="105"/>
          <w:position w:val="9"/>
          <w:sz w:val="16"/>
        </w:rPr>
        <w:t>56</w:t>
      </w:r>
      <w:r>
        <w:rPr>
          <w:spacing w:val="74"/>
          <w:w w:val="105"/>
          <w:position w:val="9"/>
          <w:sz w:val="16"/>
        </w:rPr>
        <w:t xml:space="preserve"> </w:t>
      </w:r>
      <w:r>
        <w:rPr>
          <w:w w:val="105"/>
        </w:rPr>
        <w:t>data</w:t>
      </w:r>
      <w:r>
        <w:rPr>
          <w:spacing w:val="44"/>
          <w:w w:val="105"/>
        </w:rPr>
        <w:t xml:space="preserve"> </w:t>
      </w:r>
      <w:r>
        <w:rPr>
          <w:w w:val="105"/>
        </w:rPr>
        <w:t>using</w:t>
      </w:r>
      <w:r>
        <w:rPr>
          <w:spacing w:val="44"/>
          <w:w w:val="105"/>
        </w:rPr>
        <w:t xml:space="preserve"> </w:t>
      </w:r>
      <w:r>
        <w:rPr>
          <w:w w:val="105"/>
        </w:rPr>
        <w:t>T1-weighted</w:t>
      </w:r>
      <w:r>
        <w:rPr>
          <w:spacing w:val="45"/>
          <w:w w:val="105"/>
        </w:rPr>
        <w:t xml:space="preserve"> </w:t>
      </w:r>
      <w:r>
        <w:rPr>
          <w:w w:val="105"/>
        </w:rPr>
        <w:t>MRI.</w:t>
      </w:r>
      <w:r>
        <w:rPr>
          <w:spacing w:val="44"/>
          <w:w w:val="105"/>
        </w:rPr>
        <w:t xml:space="preserve"> </w:t>
      </w:r>
      <w:r>
        <w:rPr>
          <w:w w:val="105"/>
        </w:rPr>
        <w:t>These</w:t>
      </w:r>
      <w:r>
        <w:rPr>
          <w:spacing w:val="44"/>
          <w:w w:val="105"/>
        </w:rPr>
        <w:t xml:space="preserve"> </w:t>
      </w:r>
      <w:r>
        <w:rPr>
          <w:w w:val="105"/>
        </w:rPr>
        <w:t>pipelines</w:t>
      </w:r>
      <w:r>
        <w:rPr>
          <w:spacing w:val="44"/>
          <w:w w:val="105"/>
        </w:rPr>
        <w:t xml:space="preserve"> </w:t>
      </w:r>
      <w:r>
        <w:rPr>
          <w:w w:val="105"/>
        </w:rPr>
        <w:t>were</w:t>
      </w:r>
      <w:r>
        <w:rPr>
          <w:spacing w:val="44"/>
          <w:w w:val="105"/>
        </w:rPr>
        <w:t xml:space="preserve"> </w:t>
      </w:r>
      <w:r>
        <w:rPr>
          <w:w w:val="105"/>
        </w:rPr>
        <w:t>later</w:t>
      </w:r>
      <w:r>
        <w:rPr>
          <w:spacing w:val="44"/>
          <w:w w:val="105"/>
        </w:rPr>
        <w:t xml:space="preserve"> </w:t>
      </w:r>
      <w:proofErr w:type="gramStart"/>
      <w:r>
        <w:rPr>
          <w:spacing w:val="-2"/>
          <w:w w:val="105"/>
        </w:rPr>
        <w:t>significantly</w:t>
      </w:r>
      <w:proofErr w:type="gramEnd"/>
    </w:p>
    <w:p w14:paraId="06881922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140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refactored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using</w:t>
      </w:r>
      <w:r>
        <w:rPr>
          <w:spacing w:val="5"/>
          <w:w w:val="105"/>
        </w:rPr>
        <w:t xml:space="preserve"> </w:t>
      </w:r>
      <w:r>
        <w:rPr>
          <w:w w:val="105"/>
        </w:rPr>
        <w:t>deep</w:t>
      </w:r>
      <w:r>
        <w:rPr>
          <w:spacing w:val="5"/>
          <w:w w:val="105"/>
        </w:rPr>
        <w:t xml:space="preserve"> </w:t>
      </w:r>
      <w:r>
        <w:rPr>
          <w:w w:val="105"/>
        </w:rPr>
        <w:t>learning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innovations.</w:t>
      </w:r>
      <w:r>
        <w:rPr>
          <w:spacing w:val="-2"/>
          <w:w w:val="105"/>
          <w:position w:val="9"/>
          <w:sz w:val="16"/>
        </w:rPr>
        <w:t>26</w:t>
      </w:r>
    </w:p>
    <w:p w14:paraId="2E38F296" w14:textId="77777777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141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contrast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pipeline</w:t>
      </w:r>
      <w:r>
        <w:rPr>
          <w:spacing w:val="2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1"/>
          <w:w w:val="105"/>
        </w:rPr>
        <w:t xml:space="preserve"> </w:t>
      </w:r>
      <w:r>
        <w:rPr>
          <w:w w:val="105"/>
        </w:rPr>
        <w:t>in</w:t>
      </w:r>
      <w:r>
        <w:rPr>
          <w:spacing w:val="22"/>
          <w:w w:val="105"/>
        </w:rPr>
        <w:t xml:space="preserve"> </w:t>
      </w:r>
      <w:r>
        <w:rPr>
          <w:w w:val="105"/>
        </w:rPr>
        <w:t>human</w:t>
      </w:r>
      <w:r>
        <w:rPr>
          <w:spacing w:val="21"/>
          <w:w w:val="105"/>
        </w:rPr>
        <w:t xml:space="preserve"> </w:t>
      </w:r>
      <w:r>
        <w:rPr>
          <w:w w:val="105"/>
        </w:rPr>
        <w:t>data,</w:t>
      </w:r>
      <w:r>
        <w:rPr>
          <w:w w:val="105"/>
          <w:position w:val="9"/>
          <w:sz w:val="16"/>
        </w:rPr>
        <w:t>26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no</w:t>
      </w:r>
      <w:r>
        <w:rPr>
          <w:spacing w:val="21"/>
          <w:w w:val="105"/>
        </w:rPr>
        <w:t xml:space="preserve"> </w:t>
      </w:r>
      <w:r>
        <w:rPr>
          <w:w w:val="105"/>
        </w:rPr>
        <w:t>current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tools</w:t>
      </w:r>
      <w:r>
        <w:rPr>
          <w:spacing w:val="22"/>
          <w:w w:val="105"/>
        </w:rPr>
        <w:t xml:space="preserve"> </w:t>
      </w:r>
      <w:r>
        <w:rPr>
          <w:w w:val="105"/>
        </w:rPr>
        <w:t>exist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9BF380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142</w:t>
      </w:r>
      <w:r>
        <w:rPr>
          <w:rFonts w:ascii="Arial"/>
          <w:spacing w:val="71"/>
          <w:w w:val="105"/>
          <w:sz w:val="12"/>
        </w:rPr>
        <w:t xml:space="preserve">  </w:t>
      </w:r>
      <w:r>
        <w:rPr>
          <w:w w:val="105"/>
        </w:rPr>
        <w:t>create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adequate</w:t>
      </w:r>
      <w:r>
        <w:rPr>
          <w:spacing w:val="5"/>
          <w:w w:val="105"/>
        </w:rPr>
        <w:t xml:space="preserve"> </w:t>
      </w:r>
      <w:r>
        <w:rPr>
          <w:w w:val="105"/>
        </w:rPr>
        <w:t>training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mouse</w:t>
      </w:r>
      <w:r>
        <w:rPr>
          <w:spacing w:val="6"/>
          <w:w w:val="105"/>
        </w:rPr>
        <w:t xml:space="preserve"> </w:t>
      </w:r>
      <w:r>
        <w:rPr>
          <w:w w:val="105"/>
        </w:rPr>
        <w:t>brain.</w:t>
      </w:r>
      <w:r>
        <w:rPr>
          <w:spacing w:val="43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addition,</w:t>
      </w:r>
      <w:r>
        <w:rPr>
          <w:spacing w:val="9"/>
          <w:w w:val="105"/>
        </w:rPr>
        <w:t xml:space="preserve"> </w:t>
      </w:r>
      <w:r>
        <w:rPr>
          <w:w w:val="105"/>
        </w:rPr>
        <w:t>mouse</w:t>
      </w:r>
      <w:r>
        <w:rPr>
          <w:spacing w:val="5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proofErr w:type="gramStart"/>
      <w:r>
        <w:rPr>
          <w:spacing w:val="-2"/>
          <w:w w:val="105"/>
        </w:rPr>
        <w:t>acquisition</w:t>
      </w:r>
      <w:proofErr w:type="gramEnd"/>
    </w:p>
    <w:p w14:paraId="17D59F6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often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</w:rPr>
        <w:t>has</w:t>
      </w:r>
      <w:r>
        <w:rPr>
          <w:spacing w:val="40"/>
          <w:w w:val="105"/>
        </w:rPr>
        <w:t xml:space="preserve"> </w:t>
      </w:r>
      <w:r>
        <w:rPr>
          <w:w w:val="105"/>
        </w:rPr>
        <w:t>unique</w:t>
      </w:r>
      <w:r>
        <w:rPr>
          <w:spacing w:val="39"/>
          <w:w w:val="105"/>
        </w:rPr>
        <w:t xml:space="preserve"> </w:t>
      </w:r>
      <w:r>
        <w:rPr>
          <w:w w:val="105"/>
        </w:rPr>
        <w:t>issues,</w:t>
      </w:r>
      <w:r>
        <w:rPr>
          <w:spacing w:val="48"/>
          <w:w w:val="105"/>
        </w:rPr>
        <w:t xml:space="preserve"> </w:t>
      </w:r>
      <w:r>
        <w:rPr>
          <w:w w:val="105"/>
        </w:rPr>
        <w:t>such</w:t>
      </w:r>
      <w:r>
        <w:rPr>
          <w:spacing w:val="40"/>
          <w:w w:val="105"/>
        </w:rPr>
        <w:t xml:space="preserve"> </w:t>
      </w:r>
      <w:r>
        <w:rPr>
          <w:w w:val="105"/>
        </w:rPr>
        <w:t>as</w:t>
      </w:r>
      <w:r>
        <w:rPr>
          <w:spacing w:val="39"/>
          <w:w w:val="105"/>
        </w:rPr>
        <w:t xml:space="preserve"> </w:t>
      </w:r>
      <w:r>
        <w:rPr>
          <w:w w:val="105"/>
        </w:rPr>
        <w:t>lower</w:t>
      </w:r>
      <w:r>
        <w:rPr>
          <w:spacing w:val="40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quality</w:t>
      </w:r>
      <w:r>
        <w:rPr>
          <w:spacing w:val="39"/>
          <w:w w:val="105"/>
        </w:rPr>
        <w:t xml:space="preserve"> </w:t>
      </w:r>
      <w:r>
        <w:rPr>
          <w:w w:val="105"/>
        </w:rPr>
        <w:t>or</w:t>
      </w:r>
      <w:r>
        <w:rPr>
          <w:spacing w:val="40"/>
          <w:w w:val="105"/>
        </w:rPr>
        <w:t xml:space="preserve"> </w:t>
      </w:r>
      <w:r>
        <w:rPr>
          <w:w w:val="105"/>
        </w:rPr>
        <w:t>sampling</w:t>
      </w:r>
      <w:r>
        <w:rPr>
          <w:spacing w:val="39"/>
          <w:w w:val="105"/>
        </w:rPr>
        <w:t xml:space="preserve"> </w:t>
      </w:r>
      <w:r>
        <w:rPr>
          <w:w w:val="105"/>
        </w:rPr>
        <w:t>anisotropy</w:t>
      </w:r>
      <w:r>
        <w:rPr>
          <w:spacing w:val="40"/>
          <w:w w:val="105"/>
        </w:rPr>
        <w:t xml:space="preserve"> </w:t>
      </w:r>
      <w:r>
        <w:rPr>
          <w:w w:val="105"/>
        </w:rPr>
        <w:t>which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limits</w:t>
      </w:r>
    </w:p>
    <w:p w14:paraId="79517FCB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46A08A3A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144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its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high</w:t>
      </w:r>
      <w:r>
        <w:rPr>
          <w:spacing w:val="6"/>
          <w:w w:val="105"/>
        </w:rPr>
        <w:t xml:space="preserve"> </w:t>
      </w:r>
      <w:r>
        <w:rPr>
          <w:w w:val="105"/>
        </w:rPr>
        <w:t>resolution</w:t>
      </w:r>
      <w:r>
        <w:rPr>
          <w:spacing w:val="7"/>
          <w:w w:val="105"/>
        </w:rPr>
        <w:t xml:space="preserve"> </w:t>
      </w:r>
      <w:r>
        <w:rPr>
          <w:w w:val="105"/>
        </w:rPr>
        <w:t>resources</w:t>
      </w:r>
      <w:r>
        <w:rPr>
          <w:spacing w:val="7"/>
          <w:w w:val="105"/>
        </w:rPr>
        <w:t xml:space="preserve"> </w:t>
      </w:r>
      <w:r>
        <w:rPr>
          <w:w w:val="105"/>
        </w:rPr>
        <w:t>(e.g.,</w:t>
      </w:r>
      <w:r>
        <w:rPr>
          <w:spacing w:val="7"/>
          <w:w w:val="105"/>
        </w:rPr>
        <w:t xml:space="preserve"> </w:t>
      </w:r>
      <w:r>
        <w:rPr>
          <w:w w:val="105"/>
        </w:rPr>
        <w:t>AllenCCFv3,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),</w:t>
      </w:r>
      <w:r>
        <w:rPr>
          <w:spacing w:val="6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7"/>
          <w:w w:val="105"/>
        </w:rPr>
        <w:t xml:space="preserve"> </w:t>
      </w:r>
      <w:r>
        <w:rPr>
          <w:spacing w:val="-4"/>
          <w:w w:val="105"/>
        </w:rPr>
        <w:t>with</w:t>
      </w:r>
    </w:p>
    <w:p w14:paraId="17E3BA1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145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respect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8"/>
          <w:w w:val="105"/>
        </w:rPr>
        <w:t xml:space="preserve"> </w:t>
      </w:r>
      <w:r>
        <w:rPr>
          <w:w w:val="105"/>
        </w:rPr>
        <w:t>granular</w:t>
      </w:r>
      <w:r>
        <w:rPr>
          <w:spacing w:val="28"/>
          <w:w w:val="105"/>
        </w:rPr>
        <w:t xml:space="preserve"> </w:t>
      </w:r>
      <w:r>
        <w:rPr>
          <w:w w:val="105"/>
        </w:rPr>
        <w:t>brain</w:t>
      </w:r>
      <w:r>
        <w:rPr>
          <w:spacing w:val="28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28"/>
          <w:w w:val="105"/>
        </w:rPr>
        <w:t xml:space="preserve"> </w:t>
      </w:r>
      <w:r>
        <w:rPr>
          <w:w w:val="105"/>
        </w:rPr>
        <w:t>derived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numerous</w:t>
      </w:r>
      <w:r>
        <w:rPr>
          <w:spacing w:val="29"/>
          <w:w w:val="105"/>
        </w:rPr>
        <w:t xml:space="preserve"> </w:t>
      </w:r>
      <w:r>
        <w:rPr>
          <w:w w:val="105"/>
        </w:rPr>
        <w:t>hours</w:t>
      </w:r>
      <w:r>
        <w:rPr>
          <w:spacing w:val="27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667218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expert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annotation</w:t>
      </w:r>
      <w:r>
        <w:rPr>
          <w:spacing w:val="9"/>
          <w:w w:val="105"/>
        </w:rPr>
        <w:t xml:space="preserve"> </w:t>
      </w:r>
      <w:r>
        <w:rPr>
          <w:w w:val="105"/>
        </w:rPr>
        <w:t>leveraging</w:t>
      </w:r>
      <w:r>
        <w:rPr>
          <w:spacing w:val="10"/>
          <w:w w:val="105"/>
        </w:rPr>
        <w:t xml:space="preserve"> </w:t>
      </w:r>
      <w:r>
        <w:rPr>
          <w:w w:val="105"/>
        </w:rPr>
        <w:t>multimodal</w:t>
      </w:r>
      <w:r>
        <w:rPr>
          <w:spacing w:val="8"/>
          <w:w w:val="105"/>
        </w:rPr>
        <w:t xml:space="preserve"> </w:t>
      </w:r>
      <w:r>
        <w:rPr>
          <w:w w:val="105"/>
        </w:rPr>
        <w:t>imaging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resources.</w:t>
      </w:r>
    </w:p>
    <w:p w14:paraId="0D7F2193" w14:textId="7A81CAEB" w:rsidR="005F326E" w:rsidRDefault="00000000">
      <w:pPr>
        <w:pStyle w:val="BodyText"/>
        <w:spacing w:before="276"/>
      </w:pPr>
      <w:proofErr w:type="gramStart"/>
      <w:r>
        <w:rPr>
          <w:rFonts w:ascii="Arial"/>
          <w:w w:val="105"/>
          <w:sz w:val="12"/>
        </w:rPr>
        <w:t>147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Herein</w:t>
      </w:r>
      <w:proofErr w:type="gramEnd"/>
      <w:r>
        <w:rPr>
          <w:w w:val="105"/>
        </w:rPr>
        <w:t>,</w:t>
      </w:r>
      <w:r>
        <w:rPr>
          <w:spacing w:val="21"/>
          <w:w w:val="105"/>
        </w:rPr>
        <w:t xml:space="preserve"> </w:t>
      </w:r>
      <w:r>
        <w:rPr>
          <w:w w:val="105"/>
        </w:rPr>
        <w:t>we</w:t>
      </w:r>
      <w:r>
        <w:rPr>
          <w:spacing w:val="19"/>
          <w:w w:val="105"/>
        </w:rPr>
        <w:t xml:space="preserve"> </w:t>
      </w:r>
      <w:r>
        <w:rPr>
          <w:w w:val="105"/>
        </w:rPr>
        <w:t>introduce</w:t>
      </w:r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mouse</w:t>
      </w:r>
      <w:r>
        <w:rPr>
          <w:spacing w:val="18"/>
          <w:w w:val="105"/>
        </w:rPr>
        <w:t xml:space="preserve"> </w:t>
      </w:r>
      <w:r>
        <w:rPr>
          <w:w w:val="105"/>
        </w:rPr>
        <w:t>brain</w:t>
      </w:r>
      <w:r>
        <w:rPr>
          <w:spacing w:val="18"/>
          <w:w w:val="105"/>
        </w:rPr>
        <w:t xml:space="preserve"> </w:t>
      </w:r>
      <w:r>
        <w:rPr>
          <w:w w:val="105"/>
        </w:rPr>
        <w:t>cortical</w:t>
      </w:r>
      <w:r>
        <w:rPr>
          <w:spacing w:val="18"/>
          <w:w w:val="105"/>
        </w:rPr>
        <w:t xml:space="preserve"> </w:t>
      </w:r>
      <w:r>
        <w:rPr>
          <w:w w:val="105"/>
        </w:rPr>
        <w:t>thickness</w:t>
      </w:r>
      <w:r>
        <w:rPr>
          <w:spacing w:val="19"/>
          <w:w w:val="105"/>
        </w:rPr>
        <w:t xml:space="preserve"> </w:t>
      </w:r>
      <w:r>
        <w:rPr>
          <w:w w:val="105"/>
        </w:rPr>
        <w:t>pipeline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7"/>
          <w:w w:val="105"/>
        </w:rPr>
        <w:t xml:space="preserve"> </w:t>
      </w:r>
      <w:r>
        <w:rPr>
          <w:w w:val="105"/>
        </w:rPr>
        <w:t>T2-weighted</w:t>
      </w:r>
      <w:ins w:id="12" w:author="Gee, James C" w:date="2024-04-10T18:00:00Z">
        <w:r w:rsidR="00A45280">
          <w:rPr>
            <w:w w:val="105"/>
          </w:rPr>
          <w:t xml:space="preserve"> (T2-w)</w:t>
        </w:r>
      </w:ins>
      <w:r>
        <w:rPr>
          <w:spacing w:val="18"/>
          <w:w w:val="105"/>
        </w:rPr>
        <w:t xml:space="preserve"> </w:t>
      </w:r>
      <w:r>
        <w:rPr>
          <w:w w:val="105"/>
        </w:rPr>
        <w:t>MRI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6137C7D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148</w:t>
      </w:r>
      <w:r>
        <w:rPr>
          <w:rFonts w:ascii="Arial"/>
          <w:spacing w:val="51"/>
          <w:w w:val="105"/>
          <w:sz w:val="12"/>
        </w:rPr>
        <w:t xml:space="preserve">  </w:t>
      </w:r>
      <w:proofErr w:type="spellStart"/>
      <w:r>
        <w:rPr>
          <w:w w:val="105"/>
        </w:rPr>
        <w:t>prising</w:t>
      </w:r>
      <w:proofErr w:type="spellEnd"/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two</w:t>
      </w:r>
      <w:r>
        <w:rPr>
          <w:spacing w:val="15"/>
          <w:w w:val="105"/>
        </w:rPr>
        <w:t xml:space="preserve"> </w:t>
      </w:r>
      <w:r>
        <w:rPr>
          <w:w w:val="105"/>
        </w:rPr>
        <w:t>novel</w:t>
      </w:r>
      <w:r>
        <w:rPr>
          <w:spacing w:val="15"/>
          <w:w w:val="105"/>
        </w:rPr>
        <w:t xml:space="preserve"> </w:t>
      </w:r>
      <w:r>
        <w:rPr>
          <w:w w:val="105"/>
        </w:rPr>
        <w:t>deep</w:t>
      </w:r>
      <w:r>
        <w:rPr>
          <w:spacing w:val="15"/>
          <w:w w:val="105"/>
        </w:rPr>
        <w:t xml:space="preserve"> </w:t>
      </w:r>
      <w:r>
        <w:rPr>
          <w:w w:val="105"/>
        </w:rPr>
        <w:t>learning</w:t>
      </w:r>
      <w:r>
        <w:rPr>
          <w:spacing w:val="15"/>
          <w:w w:val="105"/>
        </w:rPr>
        <w:t xml:space="preserve"> </w:t>
      </w:r>
      <w:r>
        <w:rPr>
          <w:w w:val="105"/>
        </w:rPr>
        <w:t>components:</w:t>
      </w:r>
      <w:r>
        <w:rPr>
          <w:spacing w:val="48"/>
          <w:w w:val="105"/>
        </w:rPr>
        <w:t xml:space="preserve"> </w:t>
      </w:r>
      <w:r>
        <w:rPr>
          <w:w w:val="105"/>
        </w:rPr>
        <w:t>two-shot</w:t>
      </w:r>
      <w:r>
        <w:rPr>
          <w:spacing w:val="15"/>
          <w:w w:val="105"/>
        </w:rPr>
        <w:t xml:space="preserve"> </w:t>
      </w:r>
      <w:r>
        <w:rPr>
          <w:w w:val="105"/>
        </w:rPr>
        <w:t>learning</w:t>
      </w:r>
      <w:r>
        <w:rPr>
          <w:spacing w:val="15"/>
          <w:w w:val="105"/>
        </w:rPr>
        <w:t xml:space="preserve"> </w:t>
      </w:r>
      <w:r>
        <w:rPr>
          <w:w w:val="105"/>
        </w:rPr>
        <w:t>brain</w:t>
      </w:r>
      <w:r>
        <w:rPr>
          <w:spacing w:val="15"/>
          <w:w w:val="105"/>
        </w:rPr>
        <w:t xml:space="preserve"> </w:t>
      </w:r>
      <w:r>
        <w:rPr>
          <w:w w:val="105"/>
        </w:rPr>
        <w:t>extraction</w:t>
      </w:r>
      <w:r>
        <w:rPr>
          <w:spacing w:val="15"/>
          <w:w w:val="105"/>
        </w:rPr>
        <w:t xml:space="preserve"> </w:t>
      </w:r>
      <w:r>
        <w:rPr>
          <w:w w:val="105"/>
        </w:rPr>
        <w:t>from</w:t>
      </w:r>
      <w:r>
        <w:rPr>
          <w:spacing w:val="15"/>
          <w:w w:val="105"/>
        </w:rPr>
        <w:t xml:space="preserve"> </w:t>
      </w:r>
      <w:r>
        <w:rPr>
          <w:spacing w:val="-4"/>
          <w:w w:val="105"/>
        </w:rPr>
        <w:t>data</w:t>
      </w:r>
    </w:p>
    <w:p w14:paraId="33FA48DD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149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augmentation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1"/>
          <w:w w:val="105"/>
        </w:rPr>
        <w:t xml:space="preserve"> </w:t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templates</w:t>
      </w:r>
      <w:r>
        <w:rPr>
          <w:spacing w:val="31"/>
          <w:w w:val="105"/>
        </w:rPr>
        <w:t xml:space="preserve"> </w:t>
      </w:r>
      <w:r>
        <w:rPr>
          <w:w w:val="105"/>
        </w:rPr>
        <w:t>generated</w:t>
      </w:r>
      <w:r>
        <w:rPr>
          <w:spacing w:val="31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r>
        <w:rPr>
          <w:w w:val="105"/>
        </w:rPr>
        <w:t>open</w:t>
      </w:r>
      <w:r>
        <w:rPr>
          <w:spacing w:val="31"/>
          <w:w w:val="105"/>
        </w:rPr>
        <w:t xml:space="preserve"> </w:t>
      </w:r>
      <w:r>
        <w:rPr>
          <w:w w:val="105"/>
        </w:rPr>
        <w:t>datasets</w:t>
      </w:r>
      <w:r>
        <w:rPr>
          <w:w w:val="105"/>
          <w:position w:val="9"/>
          <w:sz w:val="16"/>
        </w:rPr>
        <w:t>57,58</w:t>
      </w:r>
      <w:r>
        <w:rPr>
          <w:spacing w:val="62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spacing w:val="-2"/>
          <w:w w:val="105"/>
        </w:rPr>
        <w:t>single-</w:t>
      </w:r>
    </w:p>
    <w:p w14:paraId="23CA243F" w14:textId="15E05865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shot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br</w:t>
      </w:r>
      <w:ins w:id="13" w:author="Gee, James C" w:date="2024-04-10T18:00:00Z">
        <w:r w:rsidR="00A45280">
          <w:rPr>
            <w:w w:val="105"/>
          </w:rPr>
          <w:t>ai</w:t>
        </w:r>
      </w:ins>
      <w:del w:id="14" w:author="Gee, James C" w:date="2024-04-10T18:00:00Z">
        <w:r w:rsidDel="00A45280">
          <w:rPr>
            <w:w w:val="105"/>
          </w:rPr>
          <w:delText>ia</w:delText>
        </w:r>
      </w:del>
      <w:r>
        <w:rPr>
          <w:w w:val="105"/>
        </w:rPr>
        <w:t>n parcellation</w:t>
      </w:r>
      <w:r>
        <w:rPr>
          <w:spacing w:val="1"/>
          <w:w w:val="105"/>
        </w:rPr>
        <w:t xml:space="preserve"> </w:t>
      </w:r>
      <w:r>
        <w:rPr>
          <w:w w:val="105"/>
        </w:rPr>
        <w:t>derived from the AllenCCFv3</w:t>
      </w:r>
      <w:r>
        <w:rPr>
          <w:spacing w:val="1"/>
          <w:w w:val="105"/>
        </w:rPr>
        <w:t xml:space="preserve"> </w:t>
      </w:r>
      <w:proofErr w:type="spellStart"/>
      <w:r>
        <w:rPr>
          <w:w w:val="105"/>
        </w:rPr>
        <w:t>labelings</w:t>
      </w:r>
      <w:proofErr w:type="spellEnd"/>
      <w:r>
        <w:rPr>
          <w:w w:val="105"/>
        </w:rPr>
        <w:t xml:space="preserve"> mapped to the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1CDD563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151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P56</w:t>
      </w:r>
      <w:r>
        <w:rPr>
          <w:spacing w:val="8"/>
          <w:w w:val="105"/>
        </w:rPr>
        <w:t xml:space="preserve"> </w:t>
      </w:r>
      <w:r>
        <w:rPr>
          <w:w w:val="105"/>
        </w:rPr>
        <w:t>T2-w</w:t>
      </w:r>
      <w:r>
        <w:rPr>
          <w:spacing w:val="8"/>
          <w:w w:val="105"/>
        </w:rPr>
        <w:t xml:space="preserve"> </w:t>
      </w:r>
      <w:r>
        <w:rPr>
          <w:w w:val="105"/>
        </w:rPr>
        <w:t>component.</w:t>
      </w:r>
      <w:r>
        <w:rPr>
          <w:spacing w:val="38"/>
          <w:w w:val="105"/>
        </w:rPr>
        <w:t xml:space="preserve"> </w:t>
      </w:r>
      <w:r>
        <w:rPr>
          <w:w w:val="105"/>
        </w:rPr>
        <w:t>Although</w:t>
      </w:r>
      <w:r>
        <w:rPr>
          <w:spacing w:val="9"/>
          <w:w w:val="105"/>
        </w:rPr>
        <w:t xml:space="preserve"> </w:t>
      </w:r>
      <w:r>
        <w:rPr>
          <w:w w:val="105"/>
        </w:rPr>
        <w:t>we</w:t>
      </w:r>
      <w:r>
        <w:rPr>
          <w:spacing w:val="9"/>
          <w:w w:val="105"/>
        </w:rPr>
        <w:t xml:space="preserve"> </w:t>
      </w:r>
      <w:r>
        <w:rPr>
          <w:w w:val="105"/>
        </w:rPr>
        <w:t>anticipate</w:t>
      </w:r>
      <w:r>
        <w:rPr>
          <w:spacing w:val="8"/>
          <w:w w:val="105"/>
        </w:rPr>
        <w:t xml:space="preserve"> </w:t>
      </w:r>
      <w:r>
        <w:rPr>
          <w:w w:val="105"/>
        </w:rPr>
        <w:t>that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9"/>
          <w:w w:val="105"/>
        </w:rPr>
        <w:t xml:space="preserve"> </w:t>
      </w:r>
      <w:r>
        <w:rPr>
          <w:w w:val="105"/>
        </w:rPr>
        <w:t>cortical</w:t>
      </w:r>
      <w:r>
        <w:rPr>
          <w:spacing w:val="9"/>
          <w:w w:val="105"/>
        </w:rPr>
        <w:t xml:space="preserve"> </w:t>
      </w:r>
      <w:r>
        <w:rPr>
          <w:w w:val="105"/>
        </w:rPr>
        <w:t>thickness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pipeline</w:t>
      </w:r>
    </w:p>
    <w:p w14:paraId="724025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152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will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beneficial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research</w:t>
      </w:r>
      <w:r>
        <w:rPr>
          <w:spacing w:val="24"/>
          <w:w w:val="105"/>
        </w:rPr>
        <w:t xml:space="preserve"> </w:t>
      </w:r>
      <w:r>
        <w:rPr>
          <w:w w:val="105"/>
        </w:rPr>
        <w:t>community,</w:t>
      </w:r>
      <w:r>
        <w:rPr>
          <w:spacing w:val="29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w w:val="105"/>
        </w:rPr>
        <w:t>work</w:t>
      </w:r>
      <w:r>
        <w:rPr>
          <w:spacing w:val="23"/>
          <w:w w:val="105"/>
        </w:rPr>
        <w:t xml:space="preserve"> </w:t>
      </w:r>
      <w:r>
        <w:rPr>
          <w:w w:val="105"/>
        </w:rPr>
        <w:t>demonstrates</w:t>
      </w:r>
      <w:r>
        <w:rPr>
          <w:spacing w:val="25"/>
          <w:w w:val="105"/>
        </w:rPr>
        <w:t xml:space="preserve"> </w:t>
      </w:r>
      <w:r>
        <w:rPr>
          <w:w w:val="105"/>
        </w:rPr>
        <w:t>more</w:t>
      </w:r>
      <w:r>
        <w:rPr>
          <w:spacing w:val="24"/>
          <w:w w:val="105"/>
        </w:rPr>
        <w:t xml:space="preserve"> </w:t>
      </w:r>
      <w:r>
        <w:rPr>
          <w:w w:val="105"/>
        </w:rPr>
        <w:t>generally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how</w:t>
      </w:r>
    </w:p>
    <w:p w14:paraId="21FE17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153</w:t>
      </w:r>
      <w:r>
        <w:rPr>
          <w:rFonts w:ascii="Arial"/>
          <w:spacing w:val="42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can</w:t>
      </w:r>
      <w:r>
        <w:rPr>
          <w:spacing w:val="-8"/>
          <w:w w:val="105"/>
        </w:rPr>
        <w:t xml:space="preserve"> </w:t>
      </w:r>
      <w:r>
        <w:rPr>
          <w:w w:val="105"/>
        </w:rPr>
        <w:t>leverage</w:t>
      </w:r>
      <w:r>
        <w:rPr>
          <w:spacing w:val="-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9"/>
          <w:w w:val="105"/>
        </w:rPr>
        <w:t xml:space="preserve"> </w:t>
      </w:r>
      <w:r>
        <w:rPr>
          <w:w w:val="105"/>
        </w:rPr>
        <w:t>tools</w:t>
      </w:r>
      <w:r>
        <w:rPr>
          <w:spacing w:val="-8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developing</w:t>
      </w:r>
      <w:r>
        <w:rPr>
          <w:spacing w:val="-8"/>
          <w:w w:val="105"/>
        </w:rPr>
        <w:t xml:space="preserve"> </w:t>
      </w:r>
      <w:r>
        <w:rPr>
          <w:w w:val="105"/>
        </w:rPr>
        <w:t>tailored</w:t>
      </w:r>
      <w:r>
        <w:rPr>
          <w:spacing w:val="-9"/>
          <w:w w:val="105"/>
        </w:rPr>
        <w:t xml:space="preserve"> </w:t>
      </w:r>
      <w:r>
        <w:rPr>
          <w:w w:val="105"/>
        </w:rPr>
        <w:t>brain</w:t>
      </w:r>
      <w:r>
        <w:rPr>
          <w:spacing w:val="-8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-9"/>
          <w:w w:val="105"/>
        </w:rPr>
        <w:t xml:space="preserve"> </w:t>
      </w:r>
      <w:r>
        <w:rPr>
          <w:w w:val="105"/>
        </w:rPr>
        <w:t>schemes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9"/>
          <w:w w:val="105"/>
        </w:rPr>
        <w:t xml:space="preserve"> </w:t>
      </w:r>
      <w:r>
        <w:rPr>
          <w:spacing w:val="-2"/>
          <w:w w:val="105"/>
        </w:rPr>
        <w:t>these</w:t>
      </w:r>
    </w:p>
    <w:p w14:paraId="2BD3AE32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154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publicly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available</w:t>
      </w:r>
      <w:r>
        <w:rPr>
          <w:spacing w:val="33"/>
          <w:w w:val="105"/>
        </w:rPr>
        <w:t xml:space="preserve"> </w:t>
      </w:r>
      <w:r>
        <w:rPr>
          <w:w w:val="105"/>
        </w:rPr>
        <w:t>resources.</w:t>
      </w:r>
      <w:r>
        <w:rPr>
          <w:spacing w:val="79"/>
          <w:w w:val="150"/>
        </w:rPr>
        <w:t xml:space="preserve"> </w:t>
      </w:r>
      <w:r>
        <w:rPr>
          <w:w w:val="105"/>
        </w:rPr>
        <w:t>Evaluation</w:t>
      </w:r>
      <w:r>
        <w:rPr>
          <w:spacing w:val="34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w w:val="105"/>
        </w:rPr>
        <w:t>performed</w:t>
      </w:r>
      <w:r>
        <w:rPr>
          <w:spacing w:val="34"/>
          <w:w w:val="105"/>
        </w:rPr>
        <w:t xml:space="preserve"> </w:t>
      </w:r>
      <w:r>
        <w:rPr>
          <w:w w:val="105"/>
        </w:rPr>
        <w:t>on</w:t>
      </w:r>
      <w:r>
        <w:rPr>
          <w:spacing w:val="33"/>
          <w:w w:val="105"/>
        </w:rPr>
        <w:t xml:space="preserve"> </w:t>
      </w:r>
      <w:r>
        <w:rPr>
          <w:w w:val="105"/>
        </w:rPr>
        <w:t>an</w:t>
      </w:r>
      <w:r>
        <w:rPr>
          <w:spacing w:val="34"/>
          <w:w w:val="105"/>
        </w:rPr>
        <w:t xml:space="preserve"> </w:t>
      </w:r>
      <w:r>
        <w:rPr>
          <w:w w:val="105"/>
        </w:rPr>
        <w:t>independent</w:t>
      </w:r>
      <w:r>
        <w:rPr>
          <w:spacing w:val="33"/>
          <w:w w:val="105"/>
        </w:rPr>
        <w:t xml:space="preserve"> </w:t>
      </w:r>
      <w:r>
        <w:rPr>
          <w:w w:val="105"/>
        </w:rPr>
        <w:t>open</w:t>
      </w:r>
      <w:r>
        <w:rPr>
          <w:spacing w:val="33"/>
          <w:w w:val="105"/>
        </w:rPr>
        <w:t xml:space="preserve"> </w:t>
      </w:r>
      <w:commentRangeStart w:id="15"/>
      <w:commentRangeStart w:id="16"/>
      <w:r>
        <w:rPr>
          <w:w w:val="105"/>
        </w:rPr>
        <w:t>data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set</w:t>
      </w:r>
      <w:commentRangeEnd w:id="15"/>
      <w:r w:rsidR="00A45280">
        <w:rPr>
          <w:rStyle w:val="CommentReference"/>
        </w:rPr>
        <w:commentReference w:id="15"/>
      </w:r>
      <w:commentRangeEnd w:id="16"/>
      <w:r w:rsidR="00431D0F">
        <w:rPr>
          <w:rStyle w:val="CommentReference"/>
        </w:rPr>
        <w:commentReference w:id="16"/>
      </w:r>
      <w:proofErr w:type="gramStart"/>
      <w:r>
        <w:rPr>
          <w:spacing w:val="-2"/>
          <w:w w:val="105"/>
          <w:position w:val="9"/>
          <w:sz w:val="16"/>
        </w:rPr>
        <w:t>59</w:t>
      </w:r>
      <w:proofErr w:type="gramEnd"/>
    </w:p>
    <w:p w14:paraId="72CE72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155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comprising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1"/>
          <w:w w:val="105"/>
        </w:rPr>
        <w:t xml:space="preserve"> </w:t>
      </w:r>
      <w:r>
        <w:rPr>
          <w:w w:val="105"/>
        </w:rPr>
        <w:t>acquisitions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multiple </w:t>
      </w:r>
      <w:r>
        <w:rPr>
          <w:spacing w:val="-2"/>
          <w:w w:val="105"/>
        </w:rPr>
        <w:t>specimens.</w:t>
      </w:r>
    </w:p>
    <w:p w14:paraId="7505DDC1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7D192713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156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7" w:name="Results"/>
      <w:bookmarkEnd w:id="17"/>
      <w:r>
        <w:rPr>
          <w:b/>
          <w:spacing w:val="-10"/>
          <w:w w:val="110"/>
          <w:sz w:val="34"/>
        </w:rPr>
        <w:t>2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Results</w:t>
      </w:r>
    </w:p>
    <w:p w14:paraId="48FD0EBF" w14:textId="77777777" w:rsidR="005F326E" w:rsidRDefault="005F326E">
      <w:pPr>
        <w:pStyle w:val="BodyText"/>
        <w:ind w:left="0"/>
        <w:rPr>
          <w:b/>
          <w:sz w:val="20"/>
        </w:rPr>
      </w:pPr>
    </w:p>
    <w:p w14:paraId="2F2B7F31" w14:textId="77777777" w:rsidR="005F326E" w:rsidRDefault="00000000">
      <w:pPr>
        <w:pStyle w:val="BodyText"/>
        <w:spacing w:before="10"/>
        <w:ind w:left="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6E320C34" wp14:editId="110B1FD4">
                <wp:simplePos x="0" y="0"/>
                <wp:positionH relativeFrom="page">
                  <wp:posOffset>1026597</wp:posOffset>
                </wp:positionH>
                <wp:positionV relativeFrom="paragraph">
                  <wp:posOffset>204699</wp:posOffset>
                </wp:positionV>
                <wp:extent cx="2820670" cy="394970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670" cy="3949700"/>
                          <a:chOff x="0" y="0"/>
                          <a:chExt cx="2820670" cy="394970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122" cy="3949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28154" y="28339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2602719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400" y="777"/>
                                </a:lnTo>
                                <a:lnTo>
                                  <a:pt x="35258" y="18684"/>
                                </a:lnTo>
                                <a:lnTo>
                                  <a:pt x="6895" y="55684"/>
                                </a:lnTo>
                                <a:lnTo>
                                  <a:pt x="0" y="3730256"/>
                                </a:lnTo>
                                <a:lnTo>
                                  <a:pt x="777" y="3742125"/>
                                </a:lnTo>
                                <a:lnTo>
                                  <a:pt x="18684" y="3785270"/>
                                </a:lnTo>
                                <a:lnTo>
                                  <a:pt x="55685" y="3813627"/>
                                </a:lnTo>
                                <a:lnTo>
                                  <a:pt x="90267" y="3820523"/>
                                </a:lnTo>
                                <a:lnTo>
                                  <a:pt x="2602719" y="3820523"/>
                                </a:lnTo>
                                <a:lnTo>
                                  <a:pt x="2647943" y="3808355"/>
                                </a:lnTo>
                                <a:lnTo>
                                  <a:pt x="2680819" y="3775485"/>
                                </a:lnTo>
                                <a:lnTo>
                                  <a:pt x="2692987" y="3730256"/>
                                </a:lnTo>
                                <a:lnTo>
                                  <a:pt x="2692975" y="90088"/>
                                </a:lnTo>
                                <a:lnTo>
                                  <a:pt x="2680819" y="45044"/>
                                </a:lnTo>
                                <a:lnTo>
                                  <a:pt x="2647943" y="12167"/>
                                </a:lnTo>
                                <a:lnTo>
                                  <a:pt x="26027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Graphic 25"/>
                        <wps:cNvSpPr/>
                        <wps:spPr>
                          <a:xfrm>
                            <a:off x="28154" y="28339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90088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400" y="777"/>
                                </a:lnTo>
                                <a:lnTo>
                                  <a:pt x="66838" y="3087"/>
                                </a:lnTo>
                                <a:lnTo>
                                  <a:pt x="26426" y="26426"/>
                                </a:lnTo>
                                <a:lnTo>
                                  <a:pt x="3087" y="66836"/>
                                </a:lnTo>
                                <a:lnTo>
                                  <a:pt x="0" y="90267"/>
                                </a:lnTo>
                                <a:lnTo>
                                  <a:pt x="0" y="3730256"/>
                                </a:lnTo>
                                <a:lnTo>
                                  <a:pt x="12167" y="3775485"/>
                                </a:lnTo>
                                <a:lnTo>
                                  <a:pt x="45044" y="3808355"/>
                                </a:lnTo>
                                <a:lnTo>
                                  <a:pt x="90267" y="3820523"/>
                                </a:lnTo>
                                <a:lnTo>
                                  <a:pt x="2602719" y="3820523"/>
                                </a:lnTo>
                                <a:lnTo>
                                  <a:pt x="2647942" y="3808355"/>
                                </a:lnTo>
                                <a:lnTo>
                                  <a:pt x="2680819" y="3775485"/>
                                </a:lnTo>
                                <a:lnTo>
                                  <a:pt x="2692987" y="3730256"/>
                                </a:lnTo>
                                <a:lnTo>
                                  <a:pt x="2692987" y="90088"/>
                                </a:lnTo>
                                <a:lnTo>
                                  <a:pt x="2692987" y="90267"/>
                                </a:lnTo>
                                <a:lnTo>
                                  <a:pt x="2692209" y="78397"/>
                                </a:lnTo>
                                <a:lnTo>
                                  <a:pt x="2689899" y="66836"/>
                                </a:lnTo>
                                <a:lnTo>
                                  <a:pt x="2666560" y="26426"/>
                                </a:lnTo>
                                <a:lnTo>
                                  <a:pt x="2626148" y="3087"/>
                                </a:lnTo>
                                <a:lnTo>
                                  <a:pt x="2602719" y="0"/>
                                </a:lnTo>
                                <a:lnTo>
                                  <a:pt x="90088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353" y="74832"/>
                            <a:ext cx="1729819" cy="14448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991507" y="103165"/>
                            <a:ext cx="1601470" cy="13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1470" h="1316355">
                                <a:moveTo>
                                  <a:pt x="16008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15894"/>
                                </a:lnTo>
                                <a:lnTo>
                                  <a:pt x="800425" y="1315894"/>
                                </a:lnTo>
                                <a:lnTo>
                                  <a:pt x="1600857" y="1315894"/>
                                </a:lnTo>
                                <a:lnTo>
                                  <a:pt x="1600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384" y="185994"/>
                            <a:ext cx="1386543" cy="1140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1230014" y="221326"/>
                            <a:ext cx="1242695" cy="997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2695" h="997585">
                                <a:moveTo>
                                  <a:pt x="1241929" y="538060"/>
                                </a:moveTo>
                                <a:lnTo>
                                  <a:pt x="1242626" y="589910"/>
                                </a:lnTo>
                                <a:lnTo>
                                  <a:pt x="1236505" y="640565"/>
                                </a:lnTo>
                                <a:lnTo>
                                  <a:pt x="1223678" y="689614"/>
                                </a:lnTo>
                                <a:lnTo>
                                  <a:pt x="1204259" y="736649"/>
                                </a:lnTo>
                                <a:lnTo>
                                  <a:pt x="1178362" y="781259"/>
                                </a:lnTo>
                                <a:lnTo>
                                  <a:pt x="1146321" y="822774"/>
                                </a:lnTo>
                                <a:lnTo>
                                  <a:pt x="1108638" y="860592"/>
                                </a:lnTo>
                                <a:lnTo>
                                  <a:pt x="1065689" y="894417"/>
                                </a:lnTo>
                                <a:lnTo>
                                  <a:pt x="1017850" y="923952"/>
                                </a:lnTo>
                                <a:lnTo>
                                  <a:pt x="965495" y="948902"/>
                                </a:lnTo>
                                <a:lnTo>
                                  <a:pt x="918866" y="965908"/>
                                </a:lnTo>
                                <a:lnTo>
                                  <a:pt x="870163" y="979295"/>
                                </a:lnTo>
                                <a:lnTo>
                                  <a:pt x="819673" y="989018"/>
                                </a:lnTo>
                                <a:lnTo>
                                  <a:pt x="767684" y="995034"/>
                                </a:lnTo>
                                <a:lnTo>
                                  <a:pt x="714484" y="997296"/>
                                </a:lnTo>
                                <a:lnTo>
                                  <a:pt x="660361" y="995760"/>
                                </a:lnTo>
                                <a:lnTo>
                                  <a:pt x="613700" y="991410"/>
                                </a:lnTo>
                                <a:lnTo>
                                  <a:pt x="567252" y="984312"/>
                                </a:lnTo>
                                <a:lnTo>
                                  <a:pt x="521207" y="974520"/>
                                </a:lnTo>
                                <a:lnTo>
                                  <a:pt x="475757" y="962087"/>
                                </a:lnTo>
                                <a:lnTo>
                                  <a:pt x="431091" y="947069"/>
                                </a:lnTo>
                                <a:lnTo>
                                  <a:pt x="387399" y="929518"/>
                                </a:lnTo>
                                <a:lnTo>
                                  <a:pt x="344874" y="909490"/>
                                </a:lnTo>
                                <a:lnTo>
                                  <a:pt x="297190" y="883216"/>
                                </a:lnTo>
                                <a:lnTo>
                                  <a:pt x="252179" y="854106"/>
                                </a:lnTo>
                                <a:lnTo>
                                  <a:pt x="210064" y="822353"/>
                                </a:lnTo>
                                <a:lnTo>
                                  <a:pt x="171067" y="788148"/>
                                </a:lnTo>
                                <a:lnTo>
                                  <a:pt x="135409" y="751683"/>
                                </a:lnTo>
                                <a:lnTo>
                                  <a:pt x="103314" y="713148"/>
                                </a:lnTo>
                                <a:lnTo>
                                  <a:pt x="75255" y="672975"/>
                                </a:lnTo>
                                <a:lnTo>
                                  <a:pt x="51443" y="631621"/>
                                </a:lnTo>
                                <a:lnTo>
                                  <a:pt x="31979" y="589328"/>
                                </a:lnTo>
                                <a:lnTo>
                                  <a:pt x="16966" y="546338"/>
                                </a:lnTo>
                                <a:lnTo>
                                  <a:pt x="6504" y="502893"/>
                                </a:lnTo>
                                <a:lnTo>
                                  <a:pt x="693" y="459236"/>
                                </a:lnTo>
                                <a:lnTo>
                                  <a:pt x="0" y="407389"/>
                                </a:lnTo>
                                <a:lnTo>
                                  <a:pt x="6123" y="356736"/>
                                </a:lnTo>
                                <a:lnTo>
                                  <a:pt x="18950" y="307686"/>
                                </a:lnTo>
                                <a:lnTo>
                                  <a:pt x="38367" y="260650"/>
                                </a:lnTo>
                                <a:lnTo>
                                  <a:pt x="64261" y="216036"/>
                                </a:lnTo>
                                <a:lnTo>
                                  <a:pt x="96305" y="174521"/>
                                </a:lnTo>
                                <a:lnTo>
                                  <a:pt x="133988" y="136703"/>
                                </a:lnTo>
                                <a:lnTo>
                                  <a:pt x="176936" y="102879"/>
                                </a:lnTo>
                                <a:lnTo>
                                  <a:pt x="224774" y="73343"/>
                                </a:lnTo>
                                <a:lnTo>
                                  <a:pt x="277128" y="48393"/>
                                </a:lnTo>
                                <a:lnTo>
                                  <a:pt x="323759" y="31388"/>
                                </a:lnTo>
                                <a:lnTo>
                                  <a:pt x="372463" y="18001"/>
                                </a:lnTo>
                                <a:lnTo>
                                  <a:pt x="422953" y="8277"/>
                                </a:lnTo>
                                <a:lnTo>
                                  <a:pt x="474940" y="2262"/>
                                </a:lnTo>
                                <a:lnTo>
                                  <a:pt x="528139" y="0"/>
                                </a:lnTo>
                                <a:lnTo>
                                  <a:pt x="582262" y="1536"/>
                                </a:lnTo>
                                <a:lnTo>
                                  <a:pt x="628923" y="5885"/>
                                </a:lnTo>
                                <a:lnTo>
                                  <a:pt x="675372" y="12984"/>
                                </a:lnTo>
                                <a:lnTo>
                                  <a:pt x="721418" y="22776"/>
                                </a:lnTo>
                                <a:lnTo>
                                  <a:pt x="766869" y="35208"/>
                                </a:lnTo>
                                <a:lnTo>
                                  <a:pt x="811535" y="50227"/>
                                </a:lnTo>
                                <a:lnTo>
                                  <a:pt x="855225" y="67777"/>
                                </a:lnTo>
                                <a:lnTo>
                                  <a:pt x="897749" y="87805"/>
                                </a:lnTo>
                                <a:lnTo>
                                  <a:pt x="945435" y="114080"/>
                                </a:lnTo>
                                <a:lnTo>
                                  <a:pt x="990447" y="143189"/>
                                </a:lnTo>
                                <a:lnTo>
                                  <a:pt x="1032562" y="174942"/>
                                </a:lnTo>
                                <a:lnTo>
                                  <a:pt x="1071559" y="209147"/>
                                </a:lnTo>
                                <a:lnTo>
                                  <a:pt x="1107218" y="245613"/>
                                </a:lnTo>
                                <a:lnTo>
                                  <a:pt x="1139315" y="284147"/>
                                </a:lnTo>
                                <a:lnTo>
                                  <a:pt x="1167374" y="324323"/>
                                </a:lnTo>
                                <a:lnTo>
                                  <a:pt x="1191185" y="365679"/>
                                </a:lnTo>
                                <a:lnTo>
                                  <a:pt x="1210647" y="407973"/>
                                </a:lnTo>
                                <a:lnTo>
                                  <a:pt x="1225659" y="450962"/>
                                </a:lnTo>
                                <a:lnTo>
                                  <a:pt x="1236120" y="494405"/>
                                </a:lnTo>
                                <a:lnTo>
                                  <a:pt x="1241929" y="538060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2332" y="412117"/>
                            <a:ext cx="879441" cy="6945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1448118" y="447787"/>
                            <a:ext cx="735330" cy="551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5330" h="551180">
                                <a:moveTo>
                                  <a:pt x="735223" y="298886"/>
                                </a:moveTo>
                                <a:lnTo>
                                  <a:pt x="728231" y="369197"/>
                                </a:lnTo>
                                <a:lnTo>
                                  <a:pt x="696721" y="433108"/>
                                </a:lnTo>
                                <a:lnTo>
                                  <a:pt x="642663" y="486279"/>
                                </a:lnTo>
                                <a:lnTo>
                                  <a:pt x="608424" y="507585"/>
                                </a:lnTo>
                                <a:lnTo>
                                  <a:pt x="569944" y="525009"/>
                                </a:lnTo>
                                <a:lnTo>
                                  <a:pt x="527988" y="538253"/>
                                </a:lnTo>
                                <a:lnTo>
                                  <a:pt x="483445" y="546897"/>
                                </a:lnTo>
                                <a:lnTo>
                                  <a:pt x="436926" y="550909"/>
                                </a:lnTo>
                                <a:lnTo>
                                  <a:pt x="389044" y="550254"/>
                                </a:lnTo>
                                <a:lnTo>
                                  <a:pt x="340791" y="544798"/>
                                </a:lnTo>
                                <a:lnTo>
                                  <a:pt x="293167" y="534776"/>
                                </a:lnTo>
                                <a:lnTo>
                                  <a:pt x="246802" y="520325"/>
                                </a:lnTo>
                                <a:lnTo>
                                  <a:pt x="202326" y="501584"/>
                                </a:lnTo>
                                <a:lnTo>
                                  <a:pt x="160718" y="479060"/>
                                </a:lnTo>
                                <a:lnTo>
                                  <a:pt x="122821" y="453132"/>
                                </a:lnTo>
                                <a:lnTo>
                                  <a:pt x="89080" y="424138"/>
                                </a:lnTo>
                                <a:lnTo>
                                  <a:pt x="59934" y="392421"/>
                                </a:lnTo>
                                <a:lnTo>
                                  <a:pt x="36163" y="358787"/>
                                </a:lnTo>
                                <a:lnTo>
                                  <a:pt x="18114" y="323858"/>
                                </a:lnTo>
                                <a:lnTo>
                                  <a:pt x="0" y="252028"/>
                                </a:lnTo>
                                <a:lnTo>
                                  <a:pt x="343" y="216265"/>
                                </a:lnTo>
                                <a:lnTo>
                                  <a:pt x="19766" y="148762"/>
                                </a:lnTo>
                                <a:lnTo>
                                  <a:pt x="62983" y="89550"/>
                                </a:lnTo>
                                <a:lnTo>
                                  <a:pt x="92558" y="64632"/>
                                </a:lnTo>
                                <a:lnTo>
                                  <a:pt x="126798" y="43323"/>
                                </a:lnTo>
                                <a:lnTo>
                                  <a:pt x="165278" y="25898"/>
                                </a:lnTo>
                                <a:lnTo>
                                  <a:pt x="207235" y="12658"/>
                                </a:lnTo>
                                <a:lnTo>
                                  <a:pt x="251778" y="4013"/>
                                </a:lnTo>
                                <a:lnTo>
                                  <a:pt x="298297" y="0"/>
                                </a:lnTo>
                                <a:lnTo>
                                  <a:pt x="346179" y="653"/>
                                </a:lnTo>
                                <a:lnTo>
                                  <a:pt x="394432" y="6113"/>
                                </a:lnTo>
                                <a:lnTo>
                                  <a:pt x="442055" y="16137"/>
                                </a:lnTo>
                                <a:lnTo>
                                  <a:pt x="488418" y="30588"/>
                                </a:lnTo>
                                <a:lnTo>
                                  <a:pt x="532890" y="49330"/>
                                </a:lnTo>
                                <a:lnTo>
                                  <a:pt x="574500" y="71852"/>
                                </a:lnTo>
                                <a:lnTo>
                                  <a:pt x="612398" y="97779"/>
                                </a:lnTo>
                                <a:lnTo>
                                  <a:pt x="646142" y="126770"/>
                                </a:lnTo>
                                <a:lnTo>
                                  <a:pt x="675289" y="158487"/>
                                </a:lnTo>
                                <a:lnTo>
                                  <a:pt x="699057" y="192123"/>
                                </a:lnTo>
                                <a:lnTo>
                                  <a:pt x="717107" y="227052"/>
                                </a:lnTo>
                                <a:lnTo>
                                  <a:pt x="735223" y="298886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5665" y="329295"/>
                            <a:ext cx="1024377" cy="8596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1391630" y="365128"/>
                            <a:ext cx="880110" cy="716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0110" h="716280">
                                <a:moveTo>
                                  <a:pt x="879621" y="385723"/>
                                </a:moveTo>
                                <a:lnTo>
                                  <a:pt x="879506" y="432181"/>
                                </a:lnTo>
                                <a:lnTo>
                                  <a:pt x="871901" y="477193"/>
                                </a:lnTo>
                                <a:lnTo>
                                  <a:pt x="856939" y="520197"/>
                                </a:lnTo>
                                <a:lnTo>
                                  <a:pt x="834756" y="560632"/>
                                </a:lnTo>
                                <a:lnTo>
                                  <a:pt x="805684" y="597481"/>
                                </a:lnTo>
                                <a:lnTo>
                                  <a:pt x="770551" y="630125"/>
                                </a:lnTo>
                                <a:lnTo>
                                  <a:pt x="729833" y="658174"/>
                                </a:lnTo>
                                <a:lnTo>
                                  <a:pt x="684009" y="681232"/>
                                </a:lnTo>
                                <a:lnTo>
                                  <a:pt x="633862" y="698644"/>
                                </a:lnTo>
                                <a:lnTo>
                                  <a:pt x="580616" y="710199"/>
                                </a:lnTo>
                                <a:lnTo>
                                  <a:pt x="524986" y="715761"/>
                                </a:lnTo>
                                <a:lnTo>
                                  <a:pt x="467689" y="715192"/>
                                </a:lnTo>
                                <a:lnTo>
                                  <a:pt x="421456" y="710287"/>
                                </a:lnTo>
                                <a:lnTo>
                                  <a:pt x="375623" y="701538"/>
                                </a:lnTo>
                                <a:lnTo>
                                  <a:pt x="330549" y="689066"/>
                                </a:lnTo>
                                <a:lnTo>
                                  <a:pt x="286589" y="672994"/>
                                </a:lnTo>
                                <a:lnTo>
                                  <a:pt x="244102" y="653443"/>
                                </a:lnTo>
                                <a:lnTo>
                                  <a:pt x="194099" y="624368"/>
                                </a:lnTo>
                                <a:lnTo>
                                  <a:pt x="148522" y="590849"/>
                                </a:lnTo>
                                <a:lnTo>
                                  <a:pt x="107918" y="553344"/>
                                </a:lnTo>
                                <a:lnTo>
                                  <a:pt x="72832" y="512314"/>
                                </a:lnTo>
                                <a:lnTo>
                                  <a:pt x="44058" y="468752"/>
                                </a:lnTo>
                                <a:lnTo>
                                  <a:pt x="22180" y="423454"/>
                                </a:lnTo>
                                <a:lnTo>
                                  <a:pt x="7420" y="376998"/>
                                </a:lnTo>
                                <a:lnTo>
                                  <a:pt x="0" y="329966"/>
                                </a:lnTo>
                                <a:lnTo>
                                  <a:pt x="111" y="283504"/>
                                </a:lnTo>
                                <a:lnTo>
                                  <a:pt x="7716" y="238491"/>
                                </a:lnTo>
                                <a:lnTo>
                                  <a:pt x="22678" y="195488"/>
                                </a:lnTo>
                                <a:lnTo>
                                  <a:pt x="44858" y="155056"/>
                                </a:lnTo>
                                <a:lnTo>
                                  <a:pt x="73933" y="118205"/>
                                </a:lnTo>
                                <a:lnTo>
                                  <a:pt x="109086" y="85561"/>
                                </a:lnTo>
                                <a:lnTo>
                                  <a:pt x="149859" y="57514"/>
                                </a:lnTo>
                                <a:lnTo>
                                  <a:pt x="195791" y="34456"/>
                                </a:lnTo>
                                <a:lnTo>
                                  <a:pt x="245833" y="17067"/>
                                </a:lnTo>
                                <a:lnTo>
                                  <a:pt x="299024" y="5553"/>
                                </a:lnTo>
                                <a:lnTo>
                                  <a:pt x="354634" y="0"/>
                                </a:lnTo>
                                <a:lnTo>
                                  <a:pt x="411932" y="491"/>
                                </a:lnTo>
                                <a:lnTo>
                                  <a:pt x="458182" y="5396"/>
                                </a:lnTo>
                                <a:lnTo>
                                  <a:pt x="504048" y="14156"/>
                                </a:lnTo>
                                <a:lnTo>
                                  <a:pt x="549148" y="26656"/>
                                </a:lnTo>
                                <a:lnTo>
                                  <a:pt x="593097" y="42784"/>
                                </a:lnTo>
                                <a:lnTo>
                                  <a:pt x="635511" y="62425"/>
                                </a:lnTo>
                                <a:lnTo>
                                  <a:pt x="685515" y="91396"/>
                                </a:lnTo>
                                <a:lnTo>
                                  <a:pt x="731092" y="124861"/>
                                </a:lnTo>
                                <a:lnTo>
                                  <a:pt x="771698" y="162345"/>
                                </a:lnTo>
                                <a:lnTo>
                                  <a:pt x="806788" y="203368"/>
                                </a:lnTo>
                                <a:lnTo>
                                  <a:pt x="835559" y="246930"/>
                                </a:lnTo>
                                <a:lnTo>
                                  <a:pt x="857436" y="292229"/>
                                </a:lnTo>
                                <a:lnTo>
                                  <a:pt x="872197" y="338687"/>
                                </a:lnTo>
                                <a:lnTo>
                                  <a:pt x="879621" y="385723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5376" y="267906"/>
                            <a:ext cx="1212543" cy="999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1321520" y="303364"/>
                            <a:ext cx="1068070" cy="857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8070" h="857250">
                                <a:moveTo>
                                  <a:pt x="1067608" y="462198"/>
                                </a:moveTo>
                                <a:lnTo>
                                  <a:pt x="1067363" y="517799"/>
                                </a:lnTo>
                                <a:lnTo>
                                  <a:pt x="1058026" y="571629"/>
                                </a:lnTo>
                                <a:lnTo>
                                  <a:pt x="1039766" y="623008"/>
                                </a:lnTo>
                                <a:lnTo>
                                  <a:pt x="1012754" y="671252"/>
                                </a:lnTo>
                                <a:lnTo>
                                  <a:pt x="985169" y="706893"/>
                                </a:lnTo>
                                <a:lnTo>
                                  <a:pt x="952755" y="739344"/>
                                </a:lnTo>
                                <a:lnTo>
                                  <a:pt x="915826" y="768377"/>
                                </a:lnTo>
                                <a:lnTo>
                                  <a:pt x="874695" y="793766"/>
                                </a:lnTo>
                                <a:lnTo>
                                  <a:pt x="829675" y="815284"/>
                                </a:lnTo>
                                <a:lnTo>
                                  <a:pt x="781315" y="832447"/>
                                </a:lnTo>
                                <a:lnTo>
                                  <a:pt x="730464" y="845104"/>
                                </a:lnTo>
                                <a:lnTo>
                                  <a:pt x="677546" y="853193"/>
                                </a:lnTo>
                                <a:lnTo>
                                  <a:pt x="622990" y="856652"/>
                                </a:lnTo>
                                <a:lnTo>
                                  <a:pt x="567221" y="855420"/>
                                </a:lnTo>
                                <a:lnTo>
                                  <a:pt x="520419" y="850877"/>
                                </a:lnTo>
                                <a:lnTo>
                                  <a:pt x="473905" y="843110"/>
                                </a:lnTo>
                                <a:lnTo>
                                  <a:pt x="427936" y="832195"/>
                                </a:lnTo>
                                <a:lnTo>
                                  <a:pt x="382768" y="818208"/>
                                </a:lnTo>
                                <a:lnTo>
                                  <a:pt x="338660" y="801223"/>
                                </a:lnTo>
                                <a:lnTo>
                                  <a:pt x="295868" y="781319"/>
                                </a:lnTo>
                                <a:lnTo>
                                  <a:pt x="246974" y="753900"/>
                                </a:lnTo>
                                <a:lnTo>
                                  <a:pt x="201427" y="723047"/>
                                </a:lnTo>
                                <a:lnTo>
                                  <a:pt x="159568" y="689030"/>
                                </a:lnTo>
                                <a:lnTo>
                                  <a:pt x="121735" y="652120"/>
                                </a:lnTo>
                                <a:lnTo>
                                  <a:pt x="88268" y="612586"/>
                                </a:lnTo>
                                <a:lnTo>
                                  <a:pt x="59699" y="571016"/>
                                </a:lnTo>
                                <a:lnTo>
                                  <a:pt x="36431" y="528060"/>
                                </a:lnTo>
                                <a:lnTo>
                                  <a:pt x="18620" y="484076"/>
                                </a:lnTo>
                                <a:lnTo>
                                  <a:pt x="6424" y="439421"/>
                                </a:lnTo>
                                <a:lnTo>
                                  <a:pt x="0" y="394452"/>
                                </a:lnTo>
                                <a:lnTo>
                                  <a:pt x="244" y="338852"/>
                                </a:lnTo>
                                <a:lnTo>
                                  <a:pt x="9581" y="285021"/>
                                </a:lnTo>
                                <a:lnTo>
                                  <a:pt x="27841" y="233643"/>
                                </a:lnTo>
                                <a:lnTo>
                                  <a:pt x="54853" y="185398"/>
                                </a:lnTo>
                                <a:lnTo>
                                  <a:pt x="82436" y="149759"/>
                                </a:lnTo>
                                <a:lnTo>
                                  <a:pt x="114849" y="117318"/>
                                </a:lnTo>
                                <a:lnTo>
                                  <a:pt x="151779" y="88313"/>
                                </a:lnTo>
                                <a:lnTo>
                                  <a:pt x="192911" y="62979"/>
                                </a:lnTo>
                                <a:lnTo>
                                  <a:pt x="237932" y="41552"/>
                                </a:lnTo>
                                <a:lnTo>
                                  <a:pt x="286289" y="24298"/>
                                </a:lnTo>
                                <a:lnTo>
                                  <a:pt x="337141" y="11587"/>
                                </a:lnTo>
                                <a:lnTo>
                                  <a:pt x="390059" y="3469"/>
                                </a:lnTo>
                                <a:lnTo>
                                  <a:pt x="444616" y="0"/>
                                </a:lnTo>
                                <a:lnTo>
                                  <a:pt x="500386" y="1230"/>
                                </a:lnTo>
                                <a:lnTo>
                                  <a:pt x="547186" y="5773"/>
                                </a:lnTo>
                                <a:lnTo>
                                  <a:pt x="593699" y="13540"/>
                                </a:lnTo>
                                <a:lnTo>
                                  <a:pt x="639668" y="24455"/>
                                </a:lnTo>
                                <a:lnTo>
                                  <a:pt x="684835" y="38443"/>
                                </a:lnTo>
                                <a:lnTo>
                                  <a:pt x="728943" y="55427"/>
                                </a:lnTo>
                                <a:lnTo>
                                  <a:pt x="771733" y="75332"/>
                                </a:lnTo>
                                <a:lnTo>
                                  <a:pt x="820647" y="102748"/>
                                </a:lnTo>
                                <a:lnTo>
                                  <a:pt x="866230" y="133599"/>
                                </a:lnTo>
                                <a:lnTo>
                                  <a:pt x="908115" y="167616"/>
                                </a:lnTo>
                                <a:lnTo>
                                  <a:pt x="945938" y="204528"/>
                                </a:lnTo>
                                <a:lnTo>
                                  <a:pt x="979333" y="244064"/>
                                </a:lnTo>
                                <a:lnTo>
                                  <a:pt x="1007902" y="285632"/>
                                </a:lnTo>
                                <a:lnTo>
                                  <a:pt x="1031170" y="328588"/>
                                </a:lnTo>
                                <a:lnTo>
                                  <a:pt x="1048982" y="372572"/>
                                </a:lnTo>
                                <a:lnTo>
                                  <a:pt x="1061180" y="417228"/>
                                </a:lnTo>
                                <a:lnTo>
                                  <a:pt x="1067608" y="462198"/>
                                </a:lnTo>
                                <a:close/>
                              </a:path>
                            </a:pathLst>
                          </a:custGeom>
                          <a:ln w="14711">
                            <a:solidFill>
                              <a:srgbClr val="FFFF37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6063" y="1002765"/>
                            <a:ext cx="208689" cy="1839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7577" y="448441"/>
                            <a:ext cx="209233" cy="1838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6553" y="485860"/>
                            <a:ext cx="226488" cy="1442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5797" y="701629"/>
                            <a:ext cx="221401" cy="595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5440" y="1058528"/>
                            <a:ext cx="23720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33185" y="605371"/>
                            <a:ext cx="237202" cy="2873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96054" y="263542"/>
                            <a:ext cx="23702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920" y="687277"/>
                            <a:ext cx="533986" cy="2399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65707" y="391409"/>
                            <a:ext cx="260819" cy="2395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940" y="969164"/>
                            <a:ext cx="174178" cy="2110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Image 4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7433" y="327476"/>
                            <a:ext cx="237202" cy="2967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752" y="762654"/>
                            <a:ext cx="237022" cy="2871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8808" y="830944"/>
                            <a:ext cx="228667" cy="973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4031" y="1073784"/>
                            <a:ext cx="236843" cy="286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20" y="266451"/>
                            <a:ext cx="547788" cy="6580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76" y="1075783"/>
                            <a:ext cx="728509" cy="5076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78830" y="1104117"/>
                            <a:ext cx="600075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00075" h="379095">
                                <a:moveTo>
                                  <a:pt x="59954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8690"/>
                                </a:lnTo>
                                <a:lnTo>
                                  <a:pt x="299866" y="378690"/>
                                </a:lnTo>
                                <a:lnTo>
                                  <a:pt x="599547" y="378690"/>
                                </a:lnTo>
                                <a:lnTo>
                                  <a:pt x="5995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Graphic 53"/>
                        <wps:cNvSpPr/>
                        <wps:spPr>
                          <a:xfrm>
                            <a:off x="378510" y="924671"/>
                            <a:ext cx="12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5570">
                                <a:moveTo>
                                  <a:pt x="0" y="0"/>
                                </a:moveTo>
                                <a:lnTo>
                                  <a:pt x="0" y="115147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Graphic 54"/>
                        <wps:cNvSpPr/>
                        <wps:spPr>
                          <a:xfrm>
                            <a:off x="344186" y="1035276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41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620" y="1635560"/>
                            <a:ext cx="547788" cy="658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378510" y="1482807"/>
                            <a:ext cx="1270" cy="8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8900">
                                <a:moveTo>
                                  <a:pt x="0" y="0"/>
                                </a:moveTo>
                                <a:lnTo>
                                  <a:pt x="0" y="88633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344186" y="1566905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221" y="1610673"/>
                            <a:ext cx="1829896" cy="7869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941375" y="1639007"/>
                            <a:ext cx="1701164" cy="658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658495">
                                <a:moveTo>
                                  <a:pt x="1700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58033"/>
                                </a:lnTo>
                                <a:lnTo>
                                  <a:pt x="850557" y="658033"/>
                                </a:lnTo>
                                <a:lnTo>
                                  <a:pt x="1700935" y="658033"/>
                                </a:lnTo>
                                <a:lnTo>
                                  <a:pt x="170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2242" y="1796296"/>
                            <a:ext cx="528168" cy="47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3674" y="1796296"/>
                            <a:ext cx="527809" cy="4778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66740" y="1797026"/>
                            <a:ext cx="528354" cy="4776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791933" y="1419240"/>
                            <a:ext cx="1270" cy="156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56210">
                                <a:moveTo>
                                  <a:pt x="0" y="0"/>
                                </a:moveTo>
                                <a:lnTo>
                                  <a:pt x="0" y="155655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757608" y="1570352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3221" y="2554407"/>
                            <a:ext cx="1829896" cy="12655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941375" y="2582741"/>
                            <a:ext cx="1701164" cy="1136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01164" h="1136650">
                                <a:moveTo>
                                  <a:pt x="17009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36622"/>
                                </a:lnTo>
                                <a:lnTo>
                                  <a:pt x="850557" y="1136622"/>
                                </a:lnTo>
                                <a:lnTo>
                                  <a:pt x="1700935" y="1136622"/>
                                </a:lnTo>
                                <a:lnTo>
                                  <a:pt x="17009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076" y="2724408"/>
                            <a:ext cx="53107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66" y="2724408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262" y="2724408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6076" y="3221706"/>
                            <a:ext cx="53107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666" y="3221706"/>
                            <a:ext cx="531257" cy="4785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9262" y="3218439"/>
                            <a:ext cx="531257" cy="478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8388" y="1919254"/>
                            <a:ext cx="253188" cy="706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9432" y="2305941"/>
                            <a:ext cx="64657" cy="276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0953" y="1799570"/>
                            <a:ext cx="281342" cy="830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Image 76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430" y="2363338"/>
                            <a:ext cx="556508" cy="99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Textbox 77"/>
                        <wps:cNvSpPr txBox="1"/>
                        <wps:spPr>
                          <a:xfrm>
                            <a:off x="123323" y="138550"/>
                            <a:ext cx="52260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56091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bookmarkStart w:id="18" w:name="_bookmark1"/>
                              <w:bookmarkEnd w:id="18"/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fMOST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8" name="Textbox 78"/>
                        <wps:cNvSpPr txBox="1"/>
                        <wps:spPr>
                          <a:xfrm>
                            <a:off x="78830" y="1104117"/>
                            <a:ext cx="600075" cy="37909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2239318" w14:textId="77777777" w:rsidR="005F326E" w:rsidRDefault="00000000">
                              <w:pPr>
                                <w:spacing w:before="137" w:line="237" w:lineRule="auto"/>
                                <w:ind w:left="160" w:firstLine="71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N4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bias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correction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9" name="Textbox 79"/>
                        <wps:cNvSpPr txBox="1"/>
                        <wps:spPr>
                          <a:xfrm>
                            <a:off x="941375" y="2582741"/>
                            <a:ext cx="1701164" cy="11366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E74A085" w14:textId="77777777" w:rsidR="005F326E" w:rsidRDefault="00000000">
                              <w:pPr>
                                <w:spacing w:before="62"/>
                                <w:ind w:left="71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0" name="Textbox 80"/>
                        <wps:cNvSpPr txBox="1"/>
                        <wps:spPr>
                          <a:xfrm>
                            <a:off x="941375" y="1639007"/>
                            <a:ext cx="1701164" cy="65849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69F60BD" w14:textId="77777777" w:rsidR="005F326E" w:rsidRDefault="00000000">
                              <w:pPr>
                                <w:spacing w:before="62"/>
                                <w:ind w:left="71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fMOST</w:t>
                              </w:r>
                              <w:r>
                                <w:rPr>
                                  <w:rFonts w:ascii="Arial"/>
                                  <w:b/>
                                  <w:spacing w:val="-5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81" name="Textbox 81"/>
                        <wps:cNvSpPr txBox="1"/>
                        <wps:spPr>
                          <a:xfrm>
                            <a:off x="991507" y="103165"/>
                            <a:ext cx="1601470" cy="131635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31256FF" w14:textId="77777777" w:rsidR="005F326E" w:rsidRDefault="00000000">
                              <w:pPr>
                                <w:spacing w:before="54"/>
                                <w:ind w:left="82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fMOST</w:t>
                              </w:r>
                              <w:r>
                                <w:rPr>
                                  <w:rFonts w:ascii="Arial"/>
                                  <w:b/>
                                  <w:spacing w:val="-7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template</w:t>
                              </w:r>
                              <w:r>
                                <w:rPr>
                                  <w:rFonts w:ascii="Arial"/>
                                  <w:b/>
                                  <w:spacing w:val="-6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generation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0.834457pt;margin-top:16.118105pt;width:222.1pt;height:311pt;mso-position-horizontal-relative:page;mso-position-vertical-relative:paragraph;z-index:-15720448;mso-wrap-distance-left:0;mso-wrap-distance-right:0" id="docshapegroup17" coordorigin="1617,322" coordsize="4442,6220">
                <v:shape style="position:absolute;left:1616;top:322;width:4442;height:6220" type="#_x0000_t75" id="docshape18" stroked="false">
                  <v:imagedata r:id="rId54" o:title=""/>
                </v:shape>
                <v:shape style="position:absolute;left:1661;top:367;width:4241;height:6017" id="docshape19" coordorigin="1661,367" coordsize="4241,6017" path="m5760,367l1803,367,1784,368,1717,396,1672,455,1661,6241,1662,6260,1690,6328,1749,6373,1803,6384,5760,6384,5831,6364,5883,6313,5902,6241,5902,509,5883,438,5831,386,5760,367xe" filled="true" fillcolor="#dfc1cc" stroked="false">
                  <v:path arrowok="t"/>
                  <v:fill type="solid"/>
                </v:shape>
                <v:shape style="position:absolute;left:1661;top:367;width:4241;height:6017" id="docshape20" coordorigin="1661,367" coordsize="4241,6017" path="m1803,367l1803,367,1784,368,1766,372,1703,409,1666,472,1661,509,1661,6241,1680,6313,1732,6364,1803,6384,5760,6384,5831,6364,5883,6313,5902,6241,5902,509,5902,509,5901,490,5897,472,5860,409,5797,372,5760,367,1803,367xe" filled="false" stroked="true" strokeweight="0pt" strokecolor="#295f99">
                  <v:path arrowok="t"/>
                  <v:stroke dashstyle="solid"/>
                </v:shape>
                <v:shape style="position:absolute;left:3133;top:440;width:2725;height:2276" type="#_x0000_t75" id="docshape21" stroked="false">
                  <v:imagedata r:id="rId55" o:title=""/>
                </v:shape>
                <v:shape style="position:absolute;left:3178;top:484;width:2522;height:2073" id="docshape22" coordorigin="3178,485" coordsize="2522,2073" path="m5699,485l3178,485,3178,2557,4439,2557,5699,2557,5699,485xe" filled="true" fillcolor="#b3c6db" stroked="false">
                  <v:path arrowok="t"/>
                  <v:fill type="solid"/>
                </v:shape>
                <v:shape style="position:absolute;left:3497;top:615;width:2184;height:1796" type="#_x0000_t75" id="docshape23" stroked="false">
                  <v:imagedata r:id="rId56" o:title=""/>
                </v:shape>
                <v:shape style="position:absolute;left:3553;top:670;width:1957;height:1571" id="docshape24" coordorigin="3554,671" coordsize="1957,1571" path="m5510,1518l5511,1600,5501,1680,5481,1757,5450,1831,5409,1901,5359,1967,5300,2026,5232,2079,5157,2126,5074,2165,5001,2192,4924,2213,4845,2228,4763,2238,4679,2241,4594,2239,4520,2232,4447,2221,4375,2206,4303,2186,4233,2162,4164,2135,4097,2103,4022,2062,3951,2016,3885,1966,3823,1912,3767,1855,3716,1794,3672,1731,3635,1666,3604,1599,3580,1531,3564,1463,3555,1394,3554,1312,3563,1233,3584,1155,3614,1081,3655,1011,3705,946,3765,886,3832,833,3908,786,3990,747,4064,720,4140,699,4220,684,4302,674,4385,671,4471,673,4544,680,4617,691,4690,707,4761,726,4832,750,4901,778,4967,809,5043,851,5113,896,5180,946,5241,1000,5297,1058,5348,1118,5392,1182,5430,1247,5460,1313,5484,1381,5500,1449,5510,1518xe" filled="false" stroked="true" strokeweight="1.158388pt" strokecolor="#ffff37">
                  <v:path arrowok="t"/>
                  <v:stroke dashstyle="solid"/>
                </v:shape>
                <v:shape style="position:absolute;left:3840;top:971;width:1385;height:1094" type="#_x0000_t75" id="docshape25" stroked="false">
                  <v:imagedata r:id="rId57" o:title=""/>
                </v:shape>
                <v:shape style="position:absolute;left:3897;top:1027;width:1158;height:868" id="docshape26" coordorigin="3897,1028" coordsize="1158,868" path="m5055,1498l5044,1609,4994,1710,4909,1793,4855,1827,4795,1854,4729,1875,4659,1889,4585,1895,4510,1894,4434,1885,4359,1870,4286,1847,4216,1817,4150,1782,4091,1741,4037,1695,3992,1646,3954,1593,3926,1538,3897,1424,3898,1368,3928,1262,3996,1169,4043,1129,4097,1096,4157,1068,4224,1047,4294,1034,4367,1028,4442,1029,4518,1037,4593,1053,4666,1076,4736,1105,4802,1141,4862,1182,4915,1227,4961,1277,4998,1330,5026,1385,5055,1498xe" filled="false" stroked="true" strokeweight="1.158388pt" strokecolor="#ffff37">
                  <v:path arrowok="t"/>
                  <v:stroke dashstyle="solid"/>
                </v:shape>
                <v:shape style="position:absolute;left:3751;top:840;width:1614;height:1354" type="#_x0000_t75" id="docshape27" stroked="false">
                  <v:imagedata r:id="rId58" o:title=""/>
                </v:shape>
                <v:shape style="position:absolute;left:3808;top:897;width:1386;height:1128" id="docshape28" coordorigin="3808,897" coordsize="1386,1128" path="m5193,1505l5193,1578,5181,1649,5158,1717,5123,1780,5077,1838,5022,1890,4958,1934,4885,1970,4806,1998,4723,2016,4635,2025,4545,2024,4472,2016,4400,2002,4329,1983,4260,1957,4193,1926,4114,1881,4042,1828,3978,1769,3923,1704,3878,1636,3843,1564,3820,1491,3808,1417,3808,1344,3820,1273,3844,1205,3879,1142,3925,1084,3980,1032,4044,988,4117,952,4195,924,4279,906,4367,897,4457,898,4530,906,4602,920,4673,939,4742,965,4809,996,4888,1041,4960,1094,5024,1153,5079,1218,5124,1286,5159,1358,5182,1431,5193,1505xe" filled="false" stroked="true" strokeweight="1.158388pt" strokecolor="#ffff37">
                  <v:path arrowok="t"/>
                  <v:stroke dashstyle="solid"/>
                </v:shape>
                <v:shape style="position:absolute;left:3640;top:744;width:1910;height:1575" type="#_x0000_t75" id="docshape29" stroked="false">
                  <v:imagedata r:id="rId59" o:title=""/>
                </v:shape>
                <v:shape style="position:absolute;left:3697;top:800;width:1682;height:1350" id="docshape30" coordorigin="3698,800" coordsize="1682,1350" path="m5379,1528l5379,1616,5364,1700,5335,1781,5293,1857,5249,1913,5198,1964,5140,2010,5075,2050,5004,2084,4928,2111,4848,2131,4765,2144,4679,2149,4591,2147,4517,2140,4444,2128,4372,2111,4301,2089,4231,2062,4164,2031,4087,1987,4015,1939,3949,1885,3890,1827,3837,1765,3792,1699,3755,1632,3727,1562,3708,1492,3698,1421,3698,1334,3713,1249,3742,1168,3784,1092,3828,1036,3879,985,3937,939,4002,899,4073,866,4149,838,4229,818,4312,806,4398,800,4486,802,4560,809,4633,821,4705,839,4776,861,4846,887,4913,919,4990,962,5062,1010,5128,1064,5187,1122,5240,1184,5285,1250,5322,1318,5350,1387,5369,1457,5379,1528xe" filled="false" stroked="true" strokeweight="1.158388pt" strokecolor="#ffff37">
                  <v:path arrowok="t"/>
                  <v:stroke dashstyle="solid"/>
                </v:shape>
                <v:shape style="position:absolute;left:4791;top:1901;width:329;height:290" type="#_x0000_t75" id="docshape31" stroked="false">
                  <v:imagedata r:id="rId60" o:title=""/>
                </v:shape>
                <v:shape style="position:absolute;left:4699;top:1028;width:330;height:290" type="#_x0000_t75" id="docshape32" stroked="false">
                  <v:imagedata r:id="rId61" o:title=""/>
                </v:shape>
                <v:shape style="position:absolute;left:3784;top:1087;width:357;height:228" type="#_x0000_t75" id="docshape33" stroked="false">
                  <v:imagedata r:id="rId62" o:title=""/>
                </v:shape>
                <v:shape style="position:absolute;left:4917;top:1427;width:349;height:94" type="#_x0000_t75" id="docshape34" stroked="false">
                  <v:imagedata r:id="rId63" o:title=""/>
                </v:shape>
                <v:shape style="position:absolute;left:5184;top:1989;width:374;height:453" type="#_x0000_t75" id="docshape35" stroked="false">
                  <v:imagedata r:id="rId64" o:title=""/>
                </v:shape>
                <v:shape style="position:absolute;left:5291;top:1275;width:374;height:453" type="#_x0000_t75" id="docshape36" stroked="false">
                  <v:imagedata r:id="rId65" o:title=""/>
                </v:shape>
                <v:shape style="position:absolute;left:5075;top:737;width:374;height:453" type="#_x0000_t75" id="docshape37" stroked="false">
                  <v:imagedata r:id="rId66" o:title=""/>
                </v:shape>
                <v:shape style="position:absolute;left:4052;top:1404;width:841;height:378" type="#_x0000_t75" id="docshape38" stroked="false">
                  <v:imagedata r:id="rId67" o:title=""/>
                </v:shape>
                <v:shape style="position:absolute;left:4239;top:938;width:411;height:378" type="#_x0000_t75" id="docshape39" stroked="false">
                  <v:imagedata r:id="rId68" o:title=""/>
                </v:shape>
                <v:shape style="position:absolute;left:4161;top:1848;width:275;height:333" type="#_x0000_t75" id="docshape40" stroked="false">
                  <v:imagedata r:id="rId69" o:title=""/>
                </v:shape>
                <v:shape style="position:absolute;left:3281;top:838;width:374;height:468" type="#_x0000_t75" id="docshape41" stroked="false">
                  <v:imagedata r:id="rId70" o:title=""/>
                </v:shape>
                <v:shape style="position:absolute;left:3217;top:1523;width:374;height:453" type="#_x0000_t75" id="docshape42" stroked="false">
                  <v:imagedata r:id="rId71" o:title=""/>
                </v:shape>
                <v:shape style="position:absolute;left:3677;top:1630;width:361;height:154" type="#_x0000_t75" id="docshape43" stroked="false">
                  <v:imagedata r:id="rId72" o:title=""/>
                </v:shape>
                <v:shape style="position:absolute;left:3749;top:2013;width:373;height:452" type="#_x0000_t75" id="docshape44" stroked="false">
                  <v:imagedata r:id="rId73" o:title=""/>
                </v:shape>
                <v:shape style="position:absolute;left:1781;top:741;width:863;height:1037" type="#_x0000_t75" id="docshape45" stroked="false">
                  <v:imagedata r:id="rId74" o:title=""/>
                </v:shape>
                <v:shape style="position:absolute;left:1696;top:2016;width:1148;height:800" type="#_x0000_t75" id="docshape46" stroked="false">
                  <v:imagedata r:id="rId75" o:title=""/>
                </v:shape>
                <v:shape style="position:absolute;left:1740;top:2061;width:945;height:597" id="docshape47" coordorigin="1741,2061" coordsize="945,597" path="m2685,2061l1741,2061,1741,2657,2213,2657,2685,2657,2685,2061xe" filled="true" fillcolor="#ffdab5" stroked="false">
                  <v:path arrowok="t"/>
                  <v:fill type="solid"/>
                </v:shape>
                <v:line style="position:absolute" from="2213,1779" to="2213,1960" stroked="true" strokeweight=".757956pt" strokecolor="#000000">
                  <v:stroke dashstyle="solid"/>
                </v:line>
                <v:shape style="position:absolute;left:2158;top:1952;width:109;height:109" id="docshape48" coordorigin="2159,1953" coordsize="109,109" path="m2267,1953l2159,1953,2213,2061,2267,1953xe" filled="true" fillcolor="#000000" stroked="false">
                  <v:path arrowok="t"/>
                  <v:fill type="solid"/>
                </v:shape>
                <v:shape style="position:absolute;left:1781;top:2898;width:863;height:1037" type="#_x0000_t75" id="docshape49" stroked="false">
                  <v:imagedata r:id="rId76" o:title=""/>
                </v:shape>
                <v:line style="position:absolute" from="2213,2657" to="2213,2797" stroked="true" strokeweight=".757956pt" strokecolor="#000000">
                  <v:stroke dashstyle="solid"/>
                </v:line>
                <v:shape style="position:absolute;left:2158;top:2789;width:109;height:109" id="docshape50" coordorigin="2159,2790" coordsize="109,109" path="m2267,2790l2159,2790,2213,2898,2267,2790xe" filled="true" fillcolor="#000000" stroked="false">
                  <v:path arrowok="t"/>
                  <v:fill type="solid"/>
                </v:shape>
                <v:shape style="position:absolute;left:3054;top:2858;width:2882;height:1240" type="#_x0000_t75" id="docshape51" stroked="false">
                  <v:imagedata r:id="rId77" o:title=""/>
                </v:shape>
                <v:shape style="position:absolute;left:3099;top:2903;width:2679;height:1037" id="docshape52" coordorigin="3099,2903" coordsize="2679,1037" path="m5778,2903l3099,2903,3099,3940,4439,3940,5778,3940,5778,2903xe" filled="true" fillcolor="#cccccc" stroked="false">
                  <v:path arrowok="t"/>
                  <v:fill type="solid"/>
                </v:shape>
                <v:shape style="position:absolute;left:3163;top:3151;width:832;height:753" type="#_x0000_t75" id="docshape53" stroked="false">
                  <v:imagedata r:id="rId78" o:title=""/>
                </v:shape>
                <v:shape style="position:absolute;left:4016;top:3151;width:832;height:753" type="#_x0000_t75" id="docshape54" stroked="false">
                  <v:imagedata r:id="rId79" o:title=""/>
                </v:shape>
                <v:shape style="position:absolute;left:4871;top:3152;width:833;height:753" type="#_x0000_t75" id="docshape55" stroked="false">
                  <v:imagedata r:id="rId80" o:title=""/>
                </v:shape>
                <v:line style="position:absolute" from="4439,2557" to="4439,2803" stroked="true" strokeweight=".757956pt" strokecolor="#000000">
                  <v:stroke dashstyle="solid"/>
                </v:line>
                <v:shape style="position:absolute;left:4384;top:2795;width:109;height:109" id="docshape56" coordorigin="4385,2795" coordsize="109,109" path="m4493,2795l4385,2795,4439,2904,4493,2795xe" filled="true" fillcolor="#000000" stroked="false">
                  <v:path arrowok="t"/>
                  <v:fill type="solid"/>
                </v:shape>
                <v:shape style="position:absolute;left:3054;top:4345;width:2882;height:1994" type="#_x0000_t75" id="docshape57" stroked="false">
                  <v:imagedata r:id="rId81" o:title=""/>
                </v:shape>
                <v:shape style="position:absolute;left:3099;top:4389;width:2679;height:1790" id="docshape58" coordorigin="3099,4390" coordsize="2679,1790" path="m5778,4390l3099,4390,3099,6180,4439,6180,5778,6180,5778,4390xe" filled="true" fillcolor="#cccccc" stroked="false">
                  <v:path arrowok="t"/>
                  <v:fill type="solid"/>
                </v:shape>
                <v:shape style="position:absolute;left:3138;top:4612;width:837;height:754" type="#_x0000_t75" id="docshape59" stroked="false">
                  <v:imagedata r:id="rId82" o:title=""/>
                </v:shape>
                <v:shape style="position:absolute;left:4022;top:4612;width:837;height:754" type="#_x0000_t75" id="docshape60" stroked="false">
                  <v:imagedata r:id="rId83" o:title=""/>
                </v:shape>
                <v:shape style="position:absolute;left:4906;top:4612;width:837;height:754" type="#_x0000_t75" id="docshape61" stroked="false">
                  <v:imagedata r:id="rId84" o:title=""/>
                </v:shape>
                <v:shape style="position:absolute;left:3138;top:5395;width:837;height:754" type="#_x0000_t75" id="docshape62" stroked="false">
                  <v:imagedata r:id="rId85" o:title=""/>
                </v:shape>
                <v:shape style="position:absolute;left:4022;top:5395;width:837;height:754" type="#_x0000_t75" id="docshape63" stroked="false">
                  <v:imagedata r:id="rId86" o:title=""/>
                </v:shape>
                <v:shape style="position:absolute;left:4906;top:5390;width:837;height:754" type="#_x0000_t75" id="docshape64" stroked="false">
                  <v:imagedata r:id="rId87" o:title=""/>
                </v:shape>
                <v:shape style="position:absolute;left:2669;top:3344;width:399;height:112" type="#_x0000_t75" id="docshape65" stroked="false">
                  <v:imagedata r:id="rId88" o:title=""/>
                </v:shape>
                <v:shape style="position:absolute;left:4371;top:3953;width:102;height:436" type="#_x0000_t75" id="docshape66" stroked="false">
                  <v:imagedata r:id="rId89" o:title=""/>
                </v:shape>
                <v:shape style="position:absolute;left:2641;top:3156;width:444;height:131" type="#_x0000_t75" id="docshape67" stroked="false">
                  <v:imagedata r:id="rId90" o:title=""/>
                </v:shape>
                <v:shape style="position:absolute;left:3428;top:4044;width:877;height:157" type="#_x0000_t75" id="docshape68" stroked="false">
                  <v:imagedata r:id="rId91" o:title=""/>
                </v:shape>
                <v:shape style="position:absolute;left:1810;top:540;width:823;height:158" type="#_x0000_t202" id="docshape69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bookmarkStart w:name="_bookmark1" w:id="11"/>
                        <w:bookmarkEnd w:id="11"/>
                        <w:r>
                          <w:rPr/>
                        </w: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fMOST</w:t>
                        </w:r>
                      </w:p>
                    </w:txbxContent>
                  </v:textbox>
                  <w10:wrap type="none"/>
                </v:shape>
                <v:shape style="position:absolute;left:1740;top:2061;width:945;height:597" type="#_x0000_t202" id="docshape70" filled="false" stroked="true" strokeweight="0pt" strokecolor="#3364a3">
                  <v:textbox inset="0,0,0,0">
                    <w:txbxContent>
                      <w:p>
                        <w:pPr>
                          <w:spacing w:line="237" w:lineRule="auto" w:before="137"/>
                          <w:ind w:left="160" w:right="0" w:firstLine="71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N4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bias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correction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099;top:4389;width:2679;height:1790" type="#_x0000_t202" id="docshape71" filled="false" stroked="true" strokeweight="0pt" strokecolor="#3364a3">
                  <v:textbox inset="0,0,0,0">
                    <w:txbxContent>
                      <w:p>
                        <w:pPr>
                          <w:spacing w:before="62"/>
                          <w:ind w:left="71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AllenCCFv3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099;top:2903;width:2679;height:1037" type="#_x0000_t202" id="docshape72" filled="false" stroked="true" strokeweight="0pt" strokecolor="#3364a3">
                  <v:textbox inset="0,0,0,0">
                    <w:txbxContent>
                      <w:p>
                        <w:pPr>
                          <w:spacing w:before="62"/>
                          <w:ind w:left="71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fMOST</w:t>
                        </w:r>
                        <w:r>
                          <w:rPr>
                            <w:rFonts w:ascii="Arial"/>
                            <w:b/>
                            <w:spacing w:val="-5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template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178;top:484;width:2522;height:2073" type="#_x0000_t202" id="docshape73" filled="false" stroked="true" strokeweight="0pt" strokecolor="#3364a3">
                  <v:textbox inset="0,0,0,0">
                    <w:txbxContent>
                      <w:p>
                        <w:pPr>
                          <w:spacing w:before="54"/>
                          <w:ind w:left="82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fMOST</w:t>
                        </w:r>
                        <w:r>
                          <w:rPr>
                            <w:rFonts w:ascii="Arial"/>
                            <w:b/>
                            <w:spacing w:val="-7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z w:val="13"/>
                          </w:rPr>
                          <w:t>template</w:t>
                        </w:r>
                        <w:r>
                          <w:rPr>
                            <w:rFonts w:ascii="Arial"/>
                            <w:b/>
                            <w:spacing w:val="-6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generation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72D0C1EF" wp14:editId="4DACD753">
                <wp:simplePos x="0" y="0"/>
                <wp:positionH relativeFrom="page">
                  <wp:posOffset>3988363</wp:posOffset>
                </wp:positionH>
                <wp:positionV relativeFrom="paragraph">
                  <wp:posOffset>204520</wp:posOffset>
                </wp:positionV>
                <wp:extent cx="2820670" cy="3949700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20670" cy="3949700"/>
                          <a:chOff x="0" y="0"/>
                          <a:chExt cx="2820670" cy="3949700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302" cy="3949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28154" y="28333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2602713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397" y="777"/>
                                </a:lnTo>
                                <a:lnTo>
                                  <a:pt x="35255" y="18689"/>
                                </a:lnTo>
                                <a:lnTo>
                                  <a:pt x="6895" y="55688"/>
                                </a:lnTo>
                                <a:lnTo>
                                  <a:pt x="0" y="3730262"/>
                                </a:lnTo>
                                <a:lnTo>
                                  <a:pt x="777" y="3742129"/>
                                </a:lnTo>
                                <a:lnTo>
                                  <a:pt x="18683" y="3785271"/>
                                </a:lnTo>
                                <a:lnTo>
                                  <a:pt x="55681" y="3813634"/>
                                </a:lnTo>
                                <a:lnTo>
                                  <a:pt x="90267" y="3820530"/>
                                </a:lnTo>
                                <a:lnTo>
                                  <a:pt x="2602713" y="3820530"/>
                                </a:lnTo>
                                <a:lnTo>
                                  <a:pt x="2647943" y="3808362"/>
                                </a:lnTo>
                                <a:lnTo>
                                  <a:pt x="2680813" y="3775485"/>
                                </a:lnTo>
                                <a:lnTo>
                                  <a:pt x="2692980" y="3730262"/>
                                </a:lnTo>
                                <a:lnTo>
                                  <a:pt x="2692968" y="90088"/>
                                </a:lnTo>
                                <a:lnTo>
                                  <a:pt x="2680813" y="45044"/>
                                </a:lnTo>
                                <a:lnTo>
                                  <a:pt x="2647943" y="12174"/>
                                </a:lnTo>
                                <a:lnTo>
                                  <a:pt x="26027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Graphic 85"/>
                        <wps:cNvSpPr/>
                        <wps:spPr>
                          <a:xfrm>
                            <a:off x="28154" y="28333"/>
                            <a:ext cx="2693035" cy="382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3035" h="3820795">
                                <a:moveTo>
                                  <a:pt x="90081" y="0"/>
                                </a:moveTo>
                                <a:lnTo>
                                  <a:pt x="90267" y="0"/>
                                </a:lnTo>
                                <a:lnTo>
                                  <a:pt x="78397" y="777"/>
                                </a:lnTo>
                                <a:lnTo>
                                  <a:pt x="66835" y="3088"/>
                                </a:lnTo>
                                <a:lnTo>
                                  <a:pt x="26425" y="26429"/>
                                </a:lnTo>
                                <a:lnTo>
                                  <a:pt x="3087" y="66842"/>
                                </a:lnTo>
                                <a:lnTo>
                                  <a:pt x="0" y="90273"/>
                                </a:lnTo>
                                <a:lnTo>
                                  <a:pt x="0" y="3730262"/>
                                </a:lnTo>
                                <a:lnTo>
                                  <a:pt x="12167" y="3775485"/>
                                </a:lnTo>
                                <a:lnTo>
                                  <a:pt x="45037" y="3808362"/>
                                </a:lnTo>
                                <a:lnTo>
                                  <a:pt x="90267" y="3820529"/>
                                </a:lnTo>
                                <a:lnTo>
                                  <a:pt x="2602713" y="3820529"/>
                                </a:lnTo>
                                <a:lnTo>
                                  <a:pt x="2647942" y="3808362"/>
                                </a:lnTo>
                                <a:lnTo>
                                  <a:pt x="2680812" y="3775485"/>
                                </a:lnTo>
                                <a:lnTo>
                                  <a:pt x="2692980" y="3730262"/>
                                </a:lnTo>
                                <a:lnTo>
                                  <a:pt x="2692980" y="90088"/>
                                </a:lnTo>
                                <a:lnTo>
                                  <a:pt x="2692980" y="90273"/>
                                </a:lnTo>
                                <a:lnTo>
                                  <a:pt x="2692203" y="78404"/>
                                </a:lnTo>
                                <a:lnTo>
                                  <a:pt x="2689895" y="66842"/>
                                </a:lnTo>
                                <a:lnTo>
                                  <a:pt x="2666557" y="26429"/>
                                </a:lnTo>
                                <a:lnTo>
                                  <a:pt x="2626145" y="3088"/>
                                </a:lnTo>
                                <a:lnTo>
                                  <a:pt x="2602713" y="0"/>
                                </a:lnTo>
                                <a:lnTo>
                                  <a:pt x="90081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2509" y="1142074"/>
                            <a:ext cx="762833" cy="53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1100657" y="1170408"/>
                            <a:ext cx="6343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407034">
                                <a:moveTo>
                                  <a:pt x="6338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665"/>
                                </a:lnTo>
                                <a:lnTo>
                                  <a:pt x="316942" y="406665"/>
                                </a:lnTo>
                                <a:lnTo>
                                  <a:pt x="633884" y="406665"/>
                                </a:lnTo>
                                <a:lnTo>
                                  <a:pt x="6338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Graphic 88"/>
                        <wps:cNvSpPr/>
                        <wps:spPr>
                          <a:xfrm>
                            <a:off x="1100657" y="1170408"/>
                            <a:ext cx="634365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4365" h="407034">
                                <a:moveTo>
                                  <a:pt x="316942" y="406665"/>
                                </a:moveTo>
                                <a:lnTo>
                                  <a:pt x="0" y="406665"/>
                                </a:lnTo>
                                <a:lnTo>
                                  <a:pt x="0" y="0"/>
                                </a:lnTo>
                                <a:lnTo>
                                  <a:pt x="633884" y="0"/>
                                </a:lnTo>
                                <a:lnTo>
                                  <a:pt x="633884" y="406665"/>
                                </a:lnTo>
                                <a:lnTo>
                                  <a:pt x="316942" y="40666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186" y="1189842"/>
                            <a:ext cx="285879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8498" y="1189842"/>
                            <a:ext cx="286244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Image 91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867" y="988239"/>
                            <a:ext cx="701078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Graphic 92"/>
                        <wps:cNvSpPr/>
                        <wps:spPr>
                          <a:xfrm>
                            <a:off x="326021" y="1016566"/>
                            <a:ext cx="57213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135" h="355600">
                                <a:moveTo>
                                  <a:pt x="5721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85"/>
                                </a:lnTo>
                                <a:lnTo>
                                  <a:pt x="286058" y="355085"/>
                                </a:lnTo>
                                <a:lnTo>
                                  <a:pt x="572123" y="355085"/>
                                </a:lnTo>
                                <a:lnTo>
                                  <a:pt x="5721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612080" y="684009"/>
                            <a:ext cx="1270" cy="268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68605">
                                <a:moveTo>
                                  <a:pt x="365" y="0"/>
                                </a:moveTo>
                                <a:lnTo>
                                  <a:pt x="0" y="268265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577755" y="947731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34" y="0"/>
                                </a:moveTo>
                                <a:lnTo>
                                  <a:pt x="0" y="0"/>
                                </a:lnTo>
                                <a:lnTo>
                                  <a:pt x="34324" y="68834"/>
                                </a:lnTo>
                                <a:lnTo>
                                  <a:pt x="68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612080" y="1371652"/>
                            <a:ext cx="1270" cy="24955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249554">
                                <a:moveTo>
                                  <a:pt x="0" y="0"/>
                                </a:moveTo>
                                <a:lnTo>
                                  <a:pt x="365" y="249369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Graphic 96"/>
                        <wps:cNvSpPr/>
                        <wps:spPr>
                          <a:xfrm>
                            <a:off x="577935" y="1616485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68841" y="0"/>
                                </a:moveTo>
                                <a:lnTo>
                                  <a:pt x="0" y="0"/>
                                </a:lnTo>
                                <a:lnTo>
                                  <a:pt x="34510" y="68834"/>
                                </a:lnTo>
                                <a:lnTo>
                                  <a:pt x="68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7" name="Image 97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300" y="124053"/>
                            <a:ext cx="1449566" cy="9940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Graphic 98"/>
                        <wps:cNvSpPr/>
                        <wps:spPr>
                          <a:xfrm>
                            <a:off x="1296454" y="152387"/>
                            <a:ext cx="1320800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0" h="865505">
                                <a:moveTo>
                                  <a:pt x="132061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65089"/>
                                </a:lnTo>
                                <a:lnTo>
                                  <a:pt x="660398" y="865089"/>
                                </a:lnTo>
                                <a:lnTo>
                                  <a:pt x="1320610" y="865089"/>
                                </a:lnTo>
                                <a:lnTo>
                                  <a:pt x="13206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Graphic 99"/>
                        <wps:cNvSpPr/>
                        <wps:spPr>
                          <a:xfrm>
                            <a:off x="1296454" y="152387"/>
                            <a:ext cx="1320800" cy="865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20800" h="865505">
                                <a:moveTo>
                                  <a:pt x="660398" y="865089"/>
                                </a:moveTo>
                                <a:lnTo>
                                  <a:pt x="0" y="865089"/>
                                </a:lnTo>
                                <a:lnTo>
                                  <a:pt x="0" y="0"/>
                                </a:lnTo>
                                <a:lnTo>
                                  <a:pt x="1320610" y="0"/>
                                </a:lnTo>
                                <a:lnTo>
                                  <a:pt x="1320610" y="865089"/>
                                </a:lnTo>
                                <a:lnTo>
                                  <a:pt x="660398" y="865089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888" y="260089"/>
                            <a:ext cx="412290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976" y="26008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064" y="26008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15888" y="638779"/>
                            <a:ext cx="412290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1976" y="638779"/>
                            <a:ext cx="412476" cy="3641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064" y="636063"/>
                            <a:ext cx="412476" cy="3643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6" name="Image 10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20" y="292062"/>
                            <a:ext cx="1141523" cy="49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Graphic 107"/>
                        <wps:cNvSpPr/>
                        <wps:spPr>
                          <a:xfrm>
                            <a:off x="106068" y="320389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10125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440"/>
                                </a:lnTo>
                                <a:lnTo>
                                  <a:pt x="506377" y="363440"/>
                                </a:lnTo>
                                <a:lnTo>
                                  <a:pt x="1012574" y="363440"/>
                                </a:lnTo>
                                <a:lnTo>
                                  <a:pt x="1012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106068" y="320389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506377" y="363440"/>
                                </a:moveTo>
                                <a:lnTo>
                                  <a:pt x="0" y="363440"/>
                                </a:lnTo>
                                <a:lnTo>
                                  <a:pt x="0" y="0"/>
                                </a:lnTo>
                                <a:lnTo>
                                  <a:pt x="1012574" y="0"/>
                                </a:lnTo>
                                <a:lnTo>
                                  <a:pt x="1012574" y="363440"/>
                                </a:lnTo>
                                <a:lnTo>
                                  <a:pt x="506377" y="36344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" name="Image 109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76" y="340553"/>
                            <a:ext cx="316942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791" y="340553"/>
                            <a:ext cx="316756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2811" y="340553"/>
                            <a:ext cx="314033" cy="3243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Image 112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920" y="1656807"/>
                            <a:ext cx="1141523" cy="492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Graphic 113"/>
                        <wps:cNvSpPr/>
                        <wps:spPr>
                          <a:xfrm>
                            <a:off x="106068" y="1685140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101257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3434"/>
                                </a:lnTo>
                                <a:lnTo>
                                  <a:pt x="506377" y="363434"/>
                                </a:lnTo>
                                <a:lnTo>
                                  <a:pt x="1012574" y="363434"/>
                                </a:lnTo>
                                <a:lnTo>
                                  <a:pt x="10125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Graphic 114"/>
                        <wps:cNvSpPr/>
                        <wps:spPr>
                          <a:xfrm>
                            <a:off x="106068" y="1685140"/>
                            <a:ext cx="1012825" cy="363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825" h="363855">
                                <a:moveTo>
                                  <a:pt x="506377" y="363434"/>
                                </a:moveTo>
                                <a:lnTo>
                                  <a:pt x="0" y="363434"/>
                                </a:lnTo>
                                <a:lnTo>
                                  <a:pt x="0" y="0"/>
                                </a:lnTo>
                                <a:lnTo>
                                  <a:pt x="1012574" y="0"/>
                                </a:lnTo>
                                <a:lnTo>
                                  <a:pt x="1012574" y="363434"/>
                                </a:lnTo>
                                <a:lnTo>
                                  <a:pt x="506377" y="363434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5" name="Image 11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8809" y="1706573"/>
                            <a:ext cx="316942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8609" y="1706573"/>
                            <a:ext cx="316756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410" y="1706573"/>
                            <a:ext cx="316942" cy="320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1832" y="2280330"/>
                            <a:ext cx="899420" cy="5356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879980" y="2308664"/>
                            <a:ext cx="77089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407034">
                                <a:moveTo>
                                  <a:pt x="77046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6665"/>
                                </a:lnTo>
                                <a:lnTo>
                                  <a:pt x="385232" y="406665"/>
                                </a:lnTo>
                                <a:lnTo>
                                  <a:pt x="770464" y="406665"/>
                                </a:lnTo>
                                <a:lnTo>
                                  <a:pt x="770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879980" y="2308664"/>
                            <a:ext cx="770890" cy="40703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407034">
                                <a:moveTo>
                                  <a:pt x="385232" y="406665"/>
                                </a:moveTo>
                                <a:lnTo>
                                  <a:pt x="0" y="406665"/>
                                </a:lnTo>
                                <a:lnTo>
                                  <a:pt x="0" y="0"/>
                                </a:lnTo>
                                <a:lnTo>
                                  <a:pt x="770464" y="0"/>
                                </a:lnTo>
                                <a:lnTo>
                                  <a:pt x="770464" y="406665"/>
                                </a:lnTo>
                                <a:lnTo>
                                  <a:pt x="385232" y="40666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9588" y="2332461"/>
                            <a:ext cx="347454" cy="3634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1378" y="2332461"/>
                            <a:ext cx="336920" cy="3634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1417599" y="1577252"/>
                            <a:ext cx="791845" cy="300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1845" h="300990">
                                <a:moveTo>
                                  <a:pt x="0" y="0"/>
                                </a:moveTo>
                                <a:lnTo>
                                  <a:pt x="0" y="245743"/>
                                </a:lnTo>
                                <a:lnTo>
                                  <a:pt x="791711" y="245743"/>
                                </a:lnTo>
                                <a:lnTo>
                                  <a:pt x="791711" y="300955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Image 124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74800" y="1873665"/>
                            <a:ext cx="69199" cy="771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2467" y="1304271"/>
                            <a:ext cx="769010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2000622" y="1332599"/>
                            <a:ext cx="640080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0080" h="355600">
                                <a:moveTo>
                                  <a:pt x="6400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85"/>
                                </a:lnTo>
                                <a:lnTo>
                                  <a:pt x="320030" y="355085"/>
                                </a:lnTo>
                                <a:lnTo>
                                  <a:pt x="640054" y="355085"/>
                                </a:lnTo>
                                <a:lnTo>
                                  <a:pt x="6400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Graphic 127"/>
                        <wps:cNvSpPr/>
                        <wps:spPr>
                          <a:xfrm>
                            <a:off x="677653" y="2512086"/>
                            <a:ext cx="1384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8430" h="635">
                                <a:moveTo>
                                  <a:pt x="0" y="185"/>
                                </a:moveTo>
                                <a:lnTo>
                                  <a:pt x="138034" y="0"/>
                                </a:lnTo>
                              </a:path>
                            </a:pathLst>
                          </a:custGeom>
                          <a:ln w="96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811145" y="2477762"/>
                            <a:ext cx="69215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69215">
                                <a:moveTo>
                                  <a:pt x="0" y="0"/>
                                </a:moveTo>
                                <a:lnTo>
                                  <a:pt x="0" y="68834"/>
                                </a:lnTo>
                                <a:lnTo>
                                  <a:pt x="68834" y="343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393767" y="2048754"/>
                            <a:ext cx="219075" cy="225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225425">
                                <a:moveTo>
                                  <a:pt x="218678" y="0"/>
                                </a:moveTo>
                                <a:lnTo>
                                  <a:pt x="218678" y="128955"/>
                                </a:lnTo>
                                <a:lnTo>
                                  <a:pt x="0" y="128955"/>
                                </a:lnTo>
                                <a:lnTo>
                                  <a:pt x="0" y="225220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359256" y="2269432"/>
                            <a:ext cx="69215" cy="7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215" h="77470">
                                <a:moveTo>
                                  <a:pt x="65387" y="0"/>
                                </a:moveTo>
                                <a:lnTo>
                                  <a:pt x="3632" y="0"/>
                                </a:lnTo>
                                <a:lnTo>
                                  <a:pt x="2178" y="185"/>
                                </a:lnTo>
                                <a:lnTo>
                                  <a:pt x="730" y="1089"/>
                                </a:lnTo>
                                <a:lnTo>
                                  <a:pt x="185" y="2543"/>
                                </a:lnTo>
                                <a:lnTo>
                                  <a:pt x="0" y="4542"/>
                                </a:lnTo>
                                <a:lnTo>
                                  <a:pt x="185" y="5452"/>
                                </a:lnTo>
                                <a:lnTo>
                                  <a:pt x="30877" y="74287"/>
                                </a:lnTo>
                                <a:lnTo>
                                  <a:pt x="32331" y="76286"/>
                                </a:lnTo>
                                <a:lnTo>
                                  <a:pt x="34330" y="77196"/>
                                </a:lnTo>
                                <a:lnTo>
                                  <a:pt x="36688" y="76286"/>
                                </a:lnTo>
                                <a:lnTo>
                                  <a:pt x="38143" y="74652"/>
                                </a:lnTo>
                                <a:lnTo>
                                  <a:pt x="69199" y="4542"/>
                                </a:lnTo>
                                <a:lnTo>
                                  <a:pt x="69199" y="3998"/>
                                </a:lnTo>
                                <a:lnTo>
                                  <a:pt x="68834" y="2543"/>
                                </a:lnTo>
                                <a:lnTo>
                                  <a:pt x="67931" y="1089"/>
                                </a:lnTo>
                                <a:lnTo>
                                  <a:pt x="66842" y="185"/>
                                </a:lnTo>
                                <a:lnTo>
                                  <a:pt x="653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Image 13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99" y="2900407"/>
                            <a:ext cx="88813" cy="319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Graphic 132"/>
                        <wps:cNvSpPr/>
                        <wps:spPr>
                          <a:xfrm>
                            <a:off x="1956853" y="1017662"/>
                            <a:ext cx="363855" cy="242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3855" h="242570">
                                <a:moveTo>
                                  <a:pt x="0" y="0"/>
                                </a:moveTo>
                                <a:lnTo>
                                  <a:pt x="0" y="123867"/>
                                </a:lnTo>
                                <a:lnTo>
                                  <a:pt x="363799" y="123867"/>
                                </a:lnTo>
                                <a:lnTo>
                                  <a:pt x="363799" y="242289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Image 13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142" y="1255409"/>
                            <a:ext cx="69199" cy="77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" name="Image 134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678" y="1922528"/>
                            <a:ext cx="771912" cy="4840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Graphic 135"/>
                        <wps:cNvSpPr/>
                        <wps:spPr>
                          <a:xfrm>
                            <a:off x="1887832" y="1950862"/>
                            <a:ext cx="64325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355600">
                                <a:moveTo>
                                  <a:pt x="64295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55079"/>
                                </a:lnTo>
                                <a:lnTo>
                                  <a:pt x="321478" y="355079"/>
                                </a:lnTo>
                                <a:lnTo>
                                  <a:pt x="642957" y="355079"/>
                                </a:lnTo>
                                <a:lnTo>
                                  <a:pt x="6429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" name="Image 13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12" y="2318288"/>
                            <a:ext cx="696542" cy="4602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Graphic 137"/>
                        <wps:cNvSpPr/>
                        <wps:spPr>
                          <a:xfrm>
                            <a:off x="110066" y="2346628"/>
                            <a:ext cx="567690" cy="331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690" h="331470">
                                <a:moveTo>
                                  <a:pt x="56758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31288"/>
                                </a:lnTo>
                                <a:lnTo>
                                  <a:pt x="283880" y="331288"/>
                                </a:lnTo>
                                <a:lnTo>
                                  <a:pt x="567587" y="331288"/>
                                </a:lnTo>
                                <a:lnTo>
                                  <a:pt x="567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902" y="3224795"/>
                            <a:ext cx="225034" cy="93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Image 13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511" y="2926197"/>
                            <a:ext cx="2086532" cy="869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Graphic 140"/>
                        <wps:cNvSpPr/>
                        <wps:spPr>
                          <a:xfrm>
                            <a:off x="491665" y="2954530"/>
                            <a:ext cx="195770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705" h="740410">
                                <a:moveTo>
                                  <a:pt x="195757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40132"/>
                                </a:lnTo>
                                <a:lnTo>
                                  <a:pt x="978788" y="740132"/>
                                </a:lnTo>
                                <a:lnTo>
                                  <a:pt x="1957577" y="740132"/>
                                </a:lnTo>
                                <a:lnTo>
                                  <a:pt x="19575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491665" y="2954530"/>
                            <a:ext cx="1957705" cy="740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7705" h="740410">
                                <a:moveTo>
                                  <a:pt x="978788" y="740132"/>
                                </a:moveTo>
                                <a:lnTo>
                                  <a:pt x="0" y="740132"/>
                                </a:lnTo>
                                <a:lnTo>
                                  <a:pt x="0" y="0"/>
                                </a:lnTo>
                                <a:lnTo>
                                  <a:pt x="1957577" y="0"/>
                                </a:lnTo>
                                <a:lnTo>
                                  <a:pt x="1957577" y="740132"/>
                                </a:lnTo>
                                <a:lnTo>
                                  <a:pt x="978788" y="740132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" name="Image 14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7576" y="3592593"/>
                            <a:ext cx="505832" cy="835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" name="Graphic 143"/>
                        <wps:cNvSpPr/>
                        <wps:spPr>
                          <a:xfrm>
                            <a:off x="1696757" y="3139249"/>
                            <a:ext cx="72961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438784">
                                <a:moveTo>
                                  <a:pt x="7292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625"/>
                                </a:lnTo>
                                <a:lnTo>
                                  <a:pt x="364709" y="438625"/>
                                </a:lnTo>
                                <a:lnTo>
                                  <a:pt x="729233" y="438625"/>
                                </a:lnTo>
                                <a:lnTo>
                                  <a:pt x="729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Graphic 144"/>
                        <wps:cNvSpPr/>
                        <wps:spPr>
                          <a:xfrm>
                            <a:off x="1696757" y="3139249"/>
                            <a:ext cx="72961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9615" h="438784">
                                <a:moveTo>
                                  <a:pt x="364709" y="438625"/>
                                </a:moveTo>
                                <a:lnTo>
                                  <a:pt x="0" y="438625"/>
                                </a:lnTo>
                                <a:lnTo>
                                  <a:pt x="0" y="0"/>
                                </a:lnTo>
                                <a:lnTo>
                                  <a:pt x="729233" y="0"/>
                                </a:lnTo>
                                <a:lnTo>
                                  <a:pt x="729233" y="438625"/>
                                </a:lnTo>
                                <a:lnTo>
                                  <a:pt x="364709" y="43862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" name="Image 145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70546" y="3162495"/>
                            <a:ext cx="328924" cy="391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3642" y="3162495"/>
                            <a:ext cx="328924" cy="3919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511458" y="3139249"/>
                            <a:ext cx="82232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438784">
                                <a:moveTo>
                                  <a:pt x="8222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8625"/>
                                </a:lnTo>
                                <a:lnTo>
                                  <a:pt x="411207" y="438625"/>
                                </a:lnTo>
                                <a:lnTo>
                                  <a:pt x="822230" y="438625"/>
                                </a:lnTo>
                                <a:lnTo>
                                  <a:pt x="8222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Graphic 148"/>
                        <wps:cNvSpPr/>
                        <wps:spPr>
                          <a:xfrm>
                            <a:off x="511458" y="3139249"/>
                            <a:ext cx="822325" cy="4387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2325" h="438784">
                                <a:moveTo>
                                  <a:pt x="411207" y="438625"/>
                                </a:moveTo>
                                <a:lnTo>
                                  <a:pt x="0" y="438625"/>
                                </a:lnTo>
                                <a:lnTo>
                                  <a:pt x="0" y="0"/>
                                </a:lnTo>
                                <a:lnTo>
                                  <a:pt x="822230" y="0"/>
                                </a:lnTo>
                                <a:lnTo>
                                  <a:pt x="822230" y="438625"/>
                                </a:lnTo>
                                <a:lnTo>
                                  <a:pt x="411207" y="438625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" name="Image 149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1064" y="3161041"/>
                            <a:ext cx="421735" cy="391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5979" y="3161041"/>
                            <a:ext cx="335286" cy="3917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Image 15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50578" y="3313973"/>
                            <a:ext cx="336920" cy="8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" name="Graphic 152"/>
                        <wps:cNvSpPr/>
                        <wps:spPr>
                          <a:xfrm>
                            <a:off x="2209311" y="2305941"/>
                            <a:ext cx="394970" cy="1019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4970" h="1019175">
                                <a:moveTo>
                                  <a:pt x="0" y="0"/>
                                </a:moveTo>
                                <a:lnTo>
                                  <a:pt x="0" y="360711"/>
                                </a:lnTo>
                                <a:lnTo>
                                  <a:pt x="394856" y="360711"/>
                                </a:lnTo>
                                <a:lnTo>
                                  <a:pt x="394856" y="1018565"/>
                                </a:lnTo>
                                <a:lnTo>
                                  <a:pt x="312578" y="1018565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49242" y="3289996"/>
                            <a:ext cx="77189" cy="69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1807189" y="1373830"/>
                            <a:ext cx="193675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675" h="136525">
                                <a:moveTo>
                                  <a:pt x="193433" y="136221"/>
                                </a:moveTo>
                                <a:lnTo>
                                  <a:pt x="96809" y="136221"/>
                                </a:lnTo>
                                <a:lnTo>
                                  <a:pt x="96809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1734541" y="1339320"/>
                            <a:ext cx="77470" cy="692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" h="69215">
                                <a:moveTo>
                                  <a:pt x="72647" y="0"/>
                                </a:moveTo>
                                <a:lnTo>
                                  <a:pt x="71737" y="179"/>
                                </a:lnTo>
                                <a:lnTo>
                                  <a:pt x="2902" y="30877"/>
                                </a:lnTo>
                                <a:lnTo>
                                  <a:pt x="903" y="32331"/>
                                </a:lnTo>
                                <a:lnTo>
                                  <a:pt x="0" y="34330"/>
                                </a:lnTo>
                                <a:lnTo>
                                  <a:pt x="903" y="36688"/>
                                </a:lnTo>
                                <a:lnTo>
                                  <a:pt x="2537" y="38143"/>
                                </a:lnTo>
                                <a:lnTo>
                                  <a:pt x="72647" y="69199"/>
                                </a:lnTo>
                                <a:lnTo>
                                  <a:pt x="73191" y="69199"/>
                                </a:lnTo>
                                <a:lnTo>
                                  <a:pt x="74646" y="68834"/>
                                </a:lnTo>
                                <a:lnTo>
                                  <a:pt x="76100" y="67931"/>
                                </a:lnTo>
                                <a:lnTo>
                                  <a:pt x="77004" y="66842"/>
                                </a:lnTo>
                                <a:lnTo>
                                  <a:pt x="77189" y="65387"/>
                                </a:lnTo>
                                <a:lnTo>
                                  <a:pt x="77189" y="3632"/>
                                </a:lnTo>
                                <a:lnTo>
                                  <a:pt x="77004" y="2178"/>
                                </a:lnTo>
                                <a:lnTo>
                                  <a:pt x="76100" y="730"/>
                                </a:lnTo>
                                <a:lnTo>
                                  <a:pt x="74646" y="179"/>
                                </a:lnTo>
                                <a:lnTo>
                                  <a:pt x="7264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Graphic 156"/>
                        <wps:cNvSpPr/>
                        <wps:spPr>
                          <a:xfrm>
                            <a:off x="321843" y="2715509"/>
                            <a:ext cx="94361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3610" h="609600">
                                <a:moveTo>
                                  <a:pt x="943368" y="0"/>
                                </a:moveTo>
                                <a:lnTo>
                                  <a:pt x="943368" y="74466"/>
                                </a:lnTo>
                                <a:lnTo>
                                  <a:pt x="0" y="74466"/>
                                </a:lnTo>
                                <a:lnTo>
                                  <a:pt x="0" y="608998"/>
                                </a:lnTo>
                                <a:lnTo>
                                  <a:pt x="73736" y="608998"/>
                                </a:lnTo>
                              </a:path>
                            </a:pathLst>
                          </a:custGeom>
                          <a:ln w="926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1043" y="3289996"/>
                            <a:ext cx="77189" cy="69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" name="Textbox 158"/>
                        <wps:cNvSpPr txBox="1"/>
                        <wps:spPr>
                          <a:xfrm>
                            <a:off x="286788" y="205206"/>
                            <a:ext cx="641985" cy="1003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E90237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MERFISH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9" name="Textbox 159"/>
                        <wps:cNvSpPr txBox="1"/>
                        <wps:spPr>
                          <a:xfrm>
                            <a:off x="1342408" y="172637"/>
                            <a:ext cx="479425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B2FBC4" w14:textId="77777777" w:rsidR="005F326E" w:rsidRDefault="00000000">
                              <w:pPr>
                                <w:spacing w:line="146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0" name="Textbox 160"/>
                        <wps:cNvSpPr txBox="1"/>
                        <wps:spPr>
                          <a:xfrm>
                            <a:off x="513643" y="2977139"/>
                            <a:ext cx="1245870" cy="933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6BAB8D5" w14:textId="77777777" w:rsidR="005F326E" w:rsidRDefault="00000000">
                              <w:pPr>
                                <w:spacing w:line="146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MERFISH/AllenCCFv3</w:t>
                              </w:r>
                              <w:r>
                                <w:rPr>
                                  <w:rFonts w:ascii="Arial"/>
                                  <w:b/>
                                  <w:spacing w:val="18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mapping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1" name="Textbox 161"/>
                        <wps:cNvSpPr txBox="1"/>
                        <wps:spPr>
                          <a:xfrm>
                            <a:off x="110066" y="2346628"/>
                            <a:ext cx="567690" cy="33147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6FB6232" w14:textId="77777777" w:rsidR="005F326E" w:rsidRDefault="00000000">
                              <w:pPr>
                                <w:spacing w:before="57" w:line="235" w:lineRule="auto"/>
                                <w:ind w:left="153" w:right="152" w:hanging="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Conjoin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anatomical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2" name="Textbox 162"/>
                        <wps:cNvSpPr txBox="1"/>
                        <wps:spPr>
                          <a:xfrm>
                            <a:off x="1887832" y="1950862"/>
                            <a:ext cx="643255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2ABD68B" w14:textId="77777777" w:rsidR="005F326E" w:rsidRDefault="00000000">
                              <w:pPr>
                                <w:spacing w:before="76" w:line="235" w:lineRule="auto"/>
                                <w:ind w:left="167" w:right="20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z w:val="12"/>
                                </w:rPr>
                                <w:t>Section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FOV</w:t>
                              </w:r>
                            </w:p>
                            <w:p w14:paraId="05525D0E" w14:textId="77777777" w:rsidR="005F326E" w:rsidRDefault="00000000">
                              <w:pPr>
                                <w:spacing w:line="136" w:lineRule="exact"/>
                                <w:ind w:left="262" w:right="263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matched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3" name="Textbox 163"/>
                        <wps:cNvSpPr txBox="1"/>
                        <wps:spPr>
                          <a:xfrm>
                            <a:off x="2000622" y="1332599"/>
                            <a:ext cx="640080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F94B8B3" w14:textId="77777777" w:rsidR="005F326E" w:rsidRDefault="00000000">
                              <w:pPr>
                                <w:spacing w:before="76" w:line="235" w:lineRule="auto"/>
                                <w:ind w:left="45" w:right="45" w:firstLine="1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Ontological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MERFISH-based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simplification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4" name="Textbox 164"/>
                        <wps:cNvSpPr txBox="1"/>
                        <wps:spPr>
                          <a:xfrm>
                            <a:off x="326021" y="1016566"/>
                            <a:ext cx="572135" cy="3556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3364A3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FC9BBA3" w14:textId="77777777" w:rsidR="005F326E" w:rsidRDefault="00000000">
                              <w:pPr>
                                <w:spacing w:before="38" w:line="160" w:lineRule="exact"/>
                                <w:ind w:left="132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MERFISH</w:t>
                              </w:r>
                            </w:p>
                            <w:p w14:paraId="193017B6" w14:textId="77777777" w:rsidR="005F326E" w:rsidRDefault="00000000">
                              <w:pPr>
                                <w:spacing w:line="237" w:lineRule="auto"/>
                                <w:ind w:left="206" w:hanging="99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anatomical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labeling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314.044342pt;margin-top:16.103979pt;width:222.1pt;height:311pt;mso-position-horizontal-relative:page;mso-position-vertical-relative:paragraph;z-index:-15719936;mso-wrap-distance-left:0;mso-wrap-distance-right:0" id="docshapegroup74" coordorigin="6281,322" coordsize="4442,6220">
                <v:shape style="position:absolute;left:6280;top:322;width:4442;height:6220" type="#_x0000_t75" id="docshape75" stroked="false">
                  <v:imagedata r:id="rId54" o:title=""/>
                </v:shape>
                <v:shape style="position:absolute;left:6325;top:366;width:4241;height:6017" id="docshape76" coordorigin="6325,367" coordsize="4241,6017" path="m10424,367l6467,367,6449,368,6381,396,6336,454,6325,6241,6326,6260,6355,6328,6413,6372,6467,6383,10424,6383,10495,6364,10547,6312,10566,6241,10566,509,10547,438,10495,386,10424,367xe" filled="true" fillcolor="#dfc1cc" stroked="false">
                  <v:path arrowok="t"/>
                  <v:fill type="solid"/>
                </v:shape>
                <v:shape style="position:absolute;left:6325;top:366;width:4241;height:6017" id="docshape77" coordorigin="6325,367" coordsize="4241,6017" path="m6467,367l6467,367,6449,368,6430,372,6367,408,6330,472,6325,509,6325,6241,6344,6312,6396,6364,6467,6383,10424,6383,10495,6364,10547,6312,10566,6241,10566,509,10566,509,10565,490,10561,472,10525,408,10461,372,10424,367,6467,367xe" filled="false" stroked="true" strokeweight="0pt" strokecolor="#295f99">
                  <v:path arrowok="t"/>
                  <v:stroke dashstyle="solid"/>
                </v:shape>
                <v:shape style="position:absolute;left:7969;top:2120;width:1202;height:844" type="#_x0000_t75" id="docshape78" stroked="false">
                  <v:imagedata r:id="rId129" o:title=""/>
                </v:shape>
                <v:shape style="position:absolute;left:8014;top:2165;width:999;height:641" id="docshape79" coordorigin="8014,2165" coordsize="999,641" path="m9012,2165l8014,2165,8014,2806,8513,2806,9012,2806,9012,2165xe" filled="true" fillcolor="#cccccc" stroked="false">
                  <v:path arrowok="t"/>
                  <v:fill type="solid"/>
                </v:shape>
                <v:shape style="position:absolute;left:8014;top:2165;width:999;height:641" id="docshape80" coordorigin="8014,2165" coordsize="999,641" path="m8513,2806l8014,2806,8014,2165,9012,2165,9012,2806,8513,2806xe" filled="false" stroked="true" strokeweight="0pt" strokecolor="#3364a3">
                  <v:path arrowok="t"/>
                  <v:stroke dashstyle="solid"/>
                </v:shape>
                <v:shape style="position:absolute;left:8046;top:2195;width:451;height:573" type="#_x0000_t75" id="docshape81" stroked="false">
                  <v:imagedata r:id="rId130" o:title=""/>
                </v:shape>
                <v:shape style="position:absolute;left:8530;top:2195;width:451;height:573" type="#_x0000_t75" id="docshape82" stroked="false">
                  <v:imagedata r:id="rId131" o:title=""/>
                </v:shape>
                <v:shape style="position:absolute;left:6749;top:1878;width:1105;height:763" type="#_x0000_t75" id="docshape83" stroked="false">
                  <v:imagedata r:id="rId132" o:title=""/>
                </v:shape>
                <v:shape style="position:absolute;left:6794;top:1922;width:901;height:560" id="docshape84" coordorigin="6794,1923" coordsize="901,560" path="m7695,1923l6794,1923,6794,2482,7245,2482,7695,2482,7695,1923xe" filled="true" fillcolor="#ffdab5" stroked="false">
                  <v:path arrowok="t"/>
                  <v:fill type="solid"/>
                </v:shape>
                <v:line style="position:absolute" from="7245,1399" to="7245,1822" stroked="true" strokeweight=".757956pt" strokecolor="#000000">
                  <v:stroke dashstyle="solid"/>
                </v:line>
                <v:shape style="position:absolute;left:7190;top:1814;width:109;height:109" id="docshape85" coordorigin="7191,1815" coordsize="109,109" path="m7299,1815l7191,1815,7245,1923,7299,1815xe" filled="true" fillcolor="#000000" stroked="false">
                  <v:path arrowok="t"/>
                  <v:fill type="solid"/>
                </v:shape>
                <v:line style="position:absolute" from="7245,2482" to="7245,2875" stroked="true" strokeweight=".757956pt" strokecolor="#000000">
                  <v:stroke dashstyle="solid"/>
                </v:line>
                <v:shape style="position:absolute;left:7191;top:2867;width:109;height:109" id="docshape86" coordorigin="7191,2868" coordsize="109,109" path="m7299,2868l7191,2868,7245,2976,7299,2868xe" filled="true" fillcolor="#000000" stroked="false">
                  <v:path arrowok="t"/>
                  <v:fill type="solid"/>
                </v:shape>
                <v:shape style="position:absolute;left:8278;top:517;width:2283;height:1566" type="#_x0000_t75" id="docshape87" stroked="false">
                  <v:imagedata r:id="rId133" o:title=""/>
                </v:shape>
                <v:shape style="position:absolute;left:8322;top:562;width:2080;height:1363" id="docshape88" coordorigin="8323,562" coordsize="2080,1363" path="m10402,562l8323,562,8323,1924,9363,1924,10402,1924,10402,562xe" filled="true" fillcolor="#cccccc" stroked="false">
                  <v:path arrowok="t"/>
                  <v:fill type="solid"/>
                </v:shape>
                <v:shape style="position:absolute;left:8322;top:562;width:2080;height:1363" id="docshape89" coordorigin="8323,562" coordsize="2080,1363" path="m9363,1924l8323,1924,8323,562,10402,562,10402,1924,9363,1924xe" filled="false" stroked="true" strokeweight="0pt" strokecolor="#3364a3">
                  <v:path arrowok="t"/>
                  <v:stroke dashstyle="solid"/>
                </v:shape>
                <v:shape style="position:absolute;left:8353;top:731;width:650;height:574" type="#_x0000_t75" id="docshape90" stroked="false">
                  <v:imagedata r:id="rId134" o:title=""/>
                </v:shape>
                <v:shape style="position:absolute;left:9039;top:731;width:650;height:574" type="#_x0000_t75" id="docshape91" stroked="false">
                  <v:imagedata r:id="rId135" o:title=""/>
                </v:shape>
                <v:shape style="position:absolute;left:9726;top:731;width:650;height:574" type="#_x0000_t75" id="docshape92" stroked="false">
                  <v:imagedata r:id="rId136" o:title=""/>
                </v:shape>
                <v:shape style="position:absolute;left:8353;top:1328;width:650;height:574" type="#_x0000_t75" id="docshape93" stroked="false">
                  <v:imagedata r:id="rId137" o:title=""/>
                </v:shape>
                <v:shape style="position:absolute;left:9039;top:1328;width:650;height:574" type="#_x0000_t75" id="docshape94" stroked="false">
                  <v:imagedata r:id="rId138" o:title=""/>
                </v:shape>
                <v:shape style="position:absolute;left:9726;top:1323;width:650;height:574" type="#_x0000_t75" id="docshape95" stroked="false">
                  <v:imagedata r:id="rId139" o:title=""/>
                </v:shape>
                <v:shape style="position:absolute;left:6403;top:782;width:1798;height:776" type="#_x0000_t75" id="docshape96" stroked="false">
                  <v:imagedata r:id="rId140" o:title=""/>
                </v:shape>
                <v:shape style="position:absolute;left:6447;top:826;width:1595;height:573" id="docshape97" coordorigin="6448,827" coordsize="1595,573" path="m8043,827l6448,827,6448,1399,7245,1399,8043,1399,8043,827xe" filled="true" fillcolor="#cccccc" stroked="false">
                  <v:path arrowok="t"/>
                  <v:fill type="solid"/>
                </v:shape>
                <v:shape style="position:absolute;left:6447;top:826;width:1595;height:573" id="docshape98" coordorigin="6448,827" coordsize="1595,573" path="m7245,1399l6448,1399,6448,827,8043,827,8043,1399,7245,1399xe" filled="false" stroked="true" strokeweight="0pt" strokecolor="#3364a3">
                  <v:path arrowok="t"/>
                  <v:stroke dashstyle="solid"/>
                </v:shape>
                <v:shape style="position:absolute;left:6480;top:858;width:500;height:511" type="#_x0000_t75" id="docshape99" stroked="false">
                  <v:imagedata r:id="rId141" o:title=""/>
                </v:shape>
                <v:shape style="position:absolute;left:6997;top:858;width:499;height:511" type="#_x0000_t75" id="docshape100" stroked="false">
                  <v:imagedata r:id="rId142" o:title=""/>
                </v:shape>
                <v:shape style="position:absolute;left:7513;top:858;width:495;height:511" type="#_x0000_t75" id="docshape101" stroked="false">
                  <v:imagedata r:id="rId143" o:title=""/>
                </v:shape>
                <v:shape style="position:absolute;left:6403;top:2931;width:1798;height:776" type="#_x0000_t75" id="docshape102" stroked="false">
                  <v:imagedata r:id="rId140" o:title=""/>
                </v:shape>
                <v:shape style="position:absolute;left:6447;top:2975;width:1595;height:573" id="docshape103" coordorigin="6448,2976" coordsize="1595,573" path="m8043,2976l6448,2976,6448,3548,7245,3548,8043,3548,8043,2976xe" filled="true" fillcolor="#cccccc" stroked="false">
                  <v:path arrowok="t"/>
                  <v:fill type="solid"/>
                </v:shape>
                <v:shape style="position:absolute;left:6447;top:2975;width:1595;height:573" id="docshape104" coordorigin="6448,2976" coordsize="1595,573" path="m7245,3548l6448,3548,6448,2976,8043,2976,8043,3548,7245,3548xe" filled="false" stroked="true" strokeweight="0pt" strokecolor="#3364a3">
                  <v:path arrowok="t"/>
                  <v:stroke dashstyle="solid"/>
                </v:shape>
                <v:shape style="position:absolute;left:7523;top:3009;width:500;height:504" type="#_x0000_t75" id="docshape105" stroked="false">
                  <v:imagedata r:id="rId144" o:title=""/>
                </v:shape>
                <v:shape style="position:absolute;left:7003;top:3009;width:499;height:504" type="#_x0000_t75" id="docshape106" stroked="false">
                  <v:imagedata r:id="rId145" o:title=""/>
                </v:shape>
                <v:shape style="position:absolute;left:6483;top:3009;width:500;height:504" type="#_x0000_t75" id="docshape107" stroked="false">
                  <v:imagedata r:id="rId146" o:title=""/>
                </v:shape>
                <v:shape style="position:absolute;left:7622;top:3913;width:1417;height:844" type="#_x0000_t75" id="docshape108" stroked="false">
                  <v:imagedata r:id="rId147" o:title=""/>
                </v:shape>
                <v:shape style="position:absolute;left:7666;top:3957;width:1214;height:641" id="docshape109" coordorigin="7667,3958" coordsize="1214,641" path="m8880,3958l7667,3958,7667,4598,8273,4598,8880,4598,8880,3958xe" filled="true" fillcolor="#cccccc" stroked="false">
                  <v:path arrowok="t"/>
                  <v:fill type="solid"/>
                </v:shape>
                <v:shape style="position:absolute;left:7666;top:3957;width:1214;height:641" id="docshape110" coordorigin="7667,3958" coordsize="1214,641" path="m8273,4598l7667,4598,7667,3958,8880,3958,8880,4598,8273,4598xe" filled="false" stroked="true" strokeweight="0pt" strokecolor="#3364a3">
                  <v:path arrowok="t"/>
                  <v:stroke dashstyle="solid"/>
                </v:shape>
                <v:shape style="position:absolute;left:7713;top:3995;width:548;height:573" type="#_x0000_t75" id="docshape111" stroked="false">
                  <v:imagedata r:id="rId148" o:title=""/>
                </v:shape>
                <v:shape style="position:absolute;left:8298;top:3995;width:531;height:573" type="#_x0000_t75" id="docshape112" stroked="false">
                  <v:imagedata r:id="rId149" o:title=""/>
                </v:shape>
                <v:shape style="position:absolute;left:8513;top:2805;width:1247;height:474" id="docshape113" coordorigin="8513,2806" coordsize="1247,474" path="m8513,2806l8513,3193,9760,3193,9760,3280e" filled="false" stroked="true" strokeweight=".729354pt" strokecolor="#000000">
                  <v:path arrowok="t"/>
                  <v:stroke dashstyle="solid"/>
                </v:shape>
                <v:shape style="position:absolute;left:9705;top:3272;width:109;height:122" type="#_x0000_t75" id="docshape114" stroked="false">
                  <v:imagedata r:id="rId150" o:title=""/>
                </v:shape>
                <v:shape style="position:absolute;left:9387;top:2376;width:1212;height:763" type="#_x0000_t75" id="docshape115" stroked="false">
                  <v:imagedata r:id="rId151" o:title=""/>
                </v:shape>
                <v:shape style="position:absolute;left:9431;top:2420;width:1008;height:560" id="docshape116" coordorigin="9431,2421" coordsize="1008,560" path="m10439,2421l9431,2421,9431,2980,9935,2980,10439,2980,10439,2421xe" filled="true" fillcolor="#ffdab5" stroked="false">
                  <v:path arrowok="t"/>
                  <v:fill type="solid"/>
                </v:shape>
                <v:line style="position:absolute" from="7348,4278" to="7565,4278" stroked="true" strokeweight=".757956pt" strokecolor="#000000">
                  <v:stroke dashstyle="solid"/>
                </v:line>
                <v:shape style="position:absolute;left:7558;top:4224;width:109;height:109" id="docshape117" coordorigin="7558,4224" coordsize="109,109" path="m7558,4224l7558,4332,7667,4278,7558,4224xe" filled="true" fillcolor="#000000" stroked="false">
                  <v:path arrowok="t"/>
                  <v:fill type="solid"/>
                </v:shape>
                <v:shape style="position:absolute;left:6901;top:3548;width:345;height:355" id="docshape118" coordorigin="6901,3548" coordsize="345,355" path="m7245,3548l7245,3752,6901,3752,6901,3903e" filled="false" stroked="true" strokeweight=".729354pt" strokecolor="#000000">
                  <v:path arrowok="t"/>
                  <v:stroke dashstyle="solid"/>
                </v:shape>
                <v:shape style="position:absolute;left:6846;top:3895;width:109;height:122" id="docshape119" coordorigin="6847,3896" coordsize="109,122" path="m6950,3896l6852,3896,6850,3896,6848,3898,6847,3900,6847,3903,6847,3905,6895,4013,6898,4016,6901,4018,6904,4016,6907,4014,6956,3903,6956,3902,6955,3900,6954,3898,6952,3896,6950,3896xe" filled="true" fillcolor="#000000" stroked="false">
                  <v:path arrowok="t"/>
                  <v:fill type="solid"/>
                </v:shape>
                <v:shape style="position:absolute;left:6540;top:4889;width:140;height:504" type="#_x0000_t75" id="docshape120" stroked="false">
                  <v:imagedata r:id="rId152" o:title=""/>
                </v:shape>
                <v:shape style="position:absolute;left:9362;top:1924;width:573;height:382" id="docshape121" coordorigin="9363,1925" coordsize="573,382" path="m9363,1925l9363,2120,9935,2120,9935,2306e" filled="false" stroked="true" strokeweight=".729354pt" strokecolor="#000000">
                  <v:path arrowok="t"/>
                  <v:stroke dashstyle="solid"/>
                </v:shape>
                <v:shape style="position:absolute;left:9881;top:2299;width:109;height:122" type="#_x0000_t75" id="docshape122" stroked="false">
                  <v:imagedata r:id="rId153" o:title=""/>
                </v:shape>
                <v:shape style="position:absolute;left:9209;top:3349;width:1216;height:763" type="#_x0000_t75" id="docshape123" stroked="false">
                  <v:imagedata r:id="rId154" o:title=""/>
                </v:shape>
                <v:shape style="position:absolute;left:9253;top:3394;width:1013;height:560" id="docshape124" coordorigin="9254,3394" coordsize="1013,560" path="m10266,3394l9254,3394,9254,3953,9760,3953,10266,3953,10266,3394xe" filled="true" fillcolor="#ffdab5" stroked="false">
                  <v:path arrowok="t"/>
                  <v:fill type="solid"/>
                </v:shape>
                <v:shape style="position:absolute;left:6409;top:3972;width:1097;height:725" type="#_x0000_t75" id="docshape125" stroked="false">
                  <v:imagedata r:id="rId155" o:title=""/>
                </v:shape>
                <v:shape style="position:absolute;left:6454;top:4017;width:894;height:522" id="docshape126" coordorigin="6454,4018" coordsize="894,522" path="m7348,4018l6454,4018,6454,4539,6901,4539,7348,4539,7348,4018xe" filled="true" fillcolor="#ffdab5" stroked="false">
                  <v:path arrowok="t"/>
                  <v:fill type="solid"/>
                </v:shape>
                <v:shape style="position:absolute;left:6422;top:5400;width:355;height:148" type="#_x0000_t75" id="docshape127" stroked="false">
                  <v:imagedata r:id="rId156" o:title=""/>
                </v:shape>
                <v:shape style="position:absolute;left:7010;top:4930;width:3286;height:1369" type="#_x0000_t75" id="docshape128" stroked="false">
                  <v:imagedata r:id="rId157" o:title=""/>
                </v:shape>
                <v:shape style="position:absolute;left:7055;top:4974;width:3083;height:1166" id="docshape129" coordorigin="7055,4975" coordsize="3083,1166" path="m10138,4975l7055,4975,7055,6140,8597,6140,10138,6140,10138,4975xe" filled="true" fillcolor="#b3c6db" stroked="false">
                  <v:path arrowok="t"/>
                  <v:fill type="solid"/>
                </v:shape>
                <v:shape style="position:absolute;left:7055;top:4974;width:3083;height:1166" id="docshape130" coordorigin="7055,4975" coordsize="3083,1166" path="m8597,6140l7055,6140,7055,4975,10138,4975,10138,6140,8597,6140xe" filled="false" stroked="true" strokeweight="0pt" strokecolor="#3364a3">
                  <v:path arrowok="t"/>
                  <v:stroke dashstyle="solid"/>
                </v:shape>
                <v:shape style="position:absolute;left:8277;top:5979;width:797;height:132" type="#_x0000_t75" id="docshape131" stroked="false">
                  <v:imagedata r:id="rId158" o:title=""/>
                </v:shape>
                <v:shape style="position:absolute;left:8952;top:5265;width:1149;height:691" id="docshape132" coordorigin="8953,5266" coordsize="1149,691" path="m10101,5266l8953,5266,8953,5957,9527,5957,10101,5957,10101,5266xe" filled="true" fillcolor="#cccccc" stroked="false">
                  <v:path arrowok="t"/>
                  <v:fill type="solid"/>
                </v:shape>
                <v:shape style="position:absolute;left:8952;top:5265;width:1149;height:691" id="docshape133" coordorigin="8953,5266" coordsize="1149,691" path="m9527,5957l8953,5957,8953,5266,10101,5266,10101,5957,9527,5957xe" filled="false" stroked="true" strokeweight="0pt" strokecolor="#3364a3">
                  <v:path arrowok="t"/>
                  <v:stroke dashstyle="solid"/>
                </v:shape>
                <v:shape style="position:absolute;left:9541;top:5302;width:518;height:618" type="#_x0000_t75" id="docshape134" stroked="false">
                  <v:imagedata r:id="rId159" o:title=""/>
                </v:shape>
                <v:shape style="position:absolute;left:8995;top:5302;width:518;height:618" type="#_x0000_t75" id="docshape135" stroked="false">
                  <v:imagedata r:id="rId160" o:title=""/>
                </v:shape>
                <v:shape style="position:absolute;left:7086;top:5265;width:1295;height:691" id="docshape136" coordorigin="7086,5266" coordsize="1295,691" path="m8381,5266l7086,5266,7086,5957,7734,5957,8381,5957,8381,5266xe" filled="true" fillcolor="#cccccc" stroked="false">
                  <v:path arrowok="t"/>
                  <v:fill type="solid"/>
                </v:shape>
                <v:shape style="position:absolute;left:7086;top:5265;width:1295;height:691" id="docshape137" coordorigin="7086,5266" coordsize="1295,691" path="m7734,5957l7086,5957,7086,5266,8381,5266,8381,5957,7734,5957xe" filled="false" stroked="true" strokeweight="0pt" strokecolor="#3364a3">
                  <v:path arrowok="t"/>
                  <v:stroke dashstyle="solid"/>
                </v:shape>
                <v:shape style="position:absolute;left:7684;top:5300;width:665;height:617" type="#_x0000_t75" id="docshape138" stroked="false">
                  <v:imagedata r:id="rId161" o:title=""/>
                </v:shape>
                <v:shape style="position:absolute;left:7124;top:5300;width:529;height:617" type="#_x0000_t75" id="docshape139" stroked="false">
                  <v:imagedata r:id="rId162" o:title=""/>
                </v:shape>
                <v:shape style="position:absolute;left:8407;top:5540;width:531;height:134" type="#_x0000_t75" id="docshape140" stroked="false">
                  <v:imagedata r:id="rId163" o:title=""/>
                </v:shape>
                <v:shape style="position:absolute;left:9760;top:3953;width:622;height:1605" id="docshape141" coordorigin="9760,3953" coordsize="622,1605" path="m9760,3953l9760,4522,10382,4522,10382,5558,10252,5558e" filled="false" stroked="true" strokeweight=".729354pt" strokecolor="#000000">
                  <v:path arrowok="t"/>
                  <v:stroke dashstyle="solid"/>
                </v:shape>
                <v:shape style="position:absolute;left:10137;top:5503;width:122;height:109" type="#_x0000_t75" id="docshape142" stroked="false">
                  <v:imagedata r:id="rId164" o:title=""/>
                </v:shape>
                <v:shape style="position:absolute;left:9126;top:2485;width:305;height:215" id="docshape143" coordorigin="9127,2486" coordsize="305,215" path="m9431,2700l9279,2700,9279,2486,9127,2486e" filled="false" stroked="true" strokeweight=".729354pt" strokecolor="#000000">
                  <v:path arrowok="t"/>
                  <v:stroke dashstyle="solid"/>
                </v:shape>
                <v:shape style="position:absolute;left:9012;top:2431;width:122;height:109" id="docshape144" coordorigin="9012,2431" coordsize="122,109" path="m9127,2431l9125,2432,9017,2480,9014,2482,9012,2485,9014,2489,9016,2491,9127,2540,9128,2540,9130,2540,9132,2538,9134,2537,9134,2534,9134,2437,9134,2435,9132,2432,9130,2432,9127,2431xe" filled="true" fillcolor="#000000" stroked="false">
                  <v:path arrowok="t"/>
                  <v:fill type="solid"/>
                </v:shape>
                <v:shape style="position:absolute;left:6787;top:4598;width:1486;height:960" id="docshape145" coordorigin="6788,4598" coordsize="1486,960" path="m8273,4598l8273,4716,6788,4716,6788,5558,6904,5558e" filled="false" stroked="true" strokeweight=".729354pt" strokecolor="#000000">
                  <v:path arrowok="t"/>
                  <v:stroke dashstyle="solid"/>
                </v:shape>
                <v:shape style="position:absolute;left:6896;top:5503;width:122;height:109" type="#_x0000_t75" id="docshape146" stroked="false">
                  <v:imagedata r:id="rId165" o:title=""/>
                </v:shape>
                <v:shape style="position:absolute;left:6732;top:645;width:1011;height:158" type="#_x0000_t202" id="docshape147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MERFISH</w:t>
                        </w:r>
                      </w:p>
                    </w:txbxContent>
                  </v:textbox>
                  <w10:wrap type="none"/>
                </v:shape>
                <v:shape style="position:absolute;left:8394;top:593;width:755;height:147" type="#_x0000_t202" id="docshape148" filled="false" stroked="false">
                  <v:textbox inset="0,0,0,0">
                    <w:txbxContent>
                      <w:p>
                        <w:pPr>
                          <w:spacing w:line="1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AllenCCFv3</w:t>
                        </w:r>
                      </w:p>
                    </w:txbxContent>
                  </v:textbox>
                  <w10:wrap type="none"/>
                </v:shape>
                <v:shape style="position:absolute;left:7089;top:5010;width:1962;height:147" type="#_x0000_t202" id="docshape149" filled="false" stroked="false">
                  <v:textbox inset="0,0,0,0">
                    <w:txbxContent>
                      <w:p>
                        <w:pPr>
                          <w:spacing w:line="146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MERFISH/AllenCCFv3</w:t>
                        </w:r>
                        <w:r>
                          <w:rPr>
                            <w:rFonts w:ascii="Arial"/>
                            <w:b/>
                            <w:spacing w:val="18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mapping</w:t>
                        </w:r>
                      </w:p>
                    </w:txbxContent>
                  </v:textbox>
                  <w10:wrap type="none"/>
                </v:shape>
                <v:shape style="position:absolute;left:6454;top:4017;width:894;height:522" type="#_x0000_t202" id="docshape150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57"/>
                          <w:ind w:left="153" w:right="152" w:hanging="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Conjoin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anatomical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labels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9253;top:3394;width:1013;height:560" type="#_x0000_t202" id="docshape151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76"/>
                          <w:ind w:left="167" w:right="201" w:firstLine="0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z w:val="12"/>
                          </w:rPr>
                          <w:t>Section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and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FOV</w:t>
                        </w:r>
                      </w:p>
                      <w:p>
                        <w:pPr>
                          <w:spacing w:line="136" w:lineRule="exact" w:before="0"/>
                          <w:ind w:left="262" w:right="263" w:firstLine="0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matched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9431;top:2420;width:1008;height:560" type="#_x0000_t202" id="docshape152" filled="false" stroked="true" strokeweight="0pt" strokecolor="#3364a3">
                  <v:textbox inset="0,0,0,0">
                    <w:txbxContent>
                      <w:p>
                        <w:pPr>
                          <w:spacing w:line="235" w:lineRule="auto" w:before="76"/>
                          <w:ind w:left="45" w:right="45" w:firstLine="1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Ontological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MERFISH-based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simplification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794;top:1922;width:901;height:560" type="#_x0000_t202" id="docshape153" filled="false" stroked="true" strokeweight="0pt" strokecolor="#3364a3">
                  <v:textbox inset="0,0,0,0">
                    <w:txbxContent>
                      <w:p>
                        <w:pPr>
                          <w:spacing w:line="160" w:lineRule="exact" w:before="38"/>
                          <w:ind w:left="132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MERFISH</w:t>
                        </w:r>
                      </w:p>
                      <w:p>
                        <w:pPr>
                          <w:spacing w:line="237" w:lineRule="auto" w:before="0"/>
                          <w:ind w:left="206" w:right="0" w:hanging="99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anatomical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labeling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32BB516B" w14:textId="77777777" w:rsidR="005F326E" w:rsidRDefault="00000000">
      <w:pPr>
        <w:tabs>
          <w:tab w:val="left" w:pos="7366"/>
        </w:tabs>
        <w:spacing w:before="131"/>
        <w:ind w:left="2708"/>
      </w:pPr>
      <w:r>
        <w:rPr>
          <w:spacing w:val="-5"/>
          <w:w w:val="115"/>
        </w:rPr>
        <w:t>(a)</w:t>
      </w:r>
      <w:r>
        <w:tab/>
      </w:r>
      <w:r>
        <w:rPr>
          <w:spacing w:val="-5"/>
          <w:w w:val="115"/>
        </w:rPr>
        <w:t>(b)</w:t>
      </w:r>
    </w:p>
    <w:p w14:paraId="572F4ECF" w14:textId="77777777" w:rsidR="005F326E" w:rsidRDefault="00000000">
      <w:pPr>
        <w:pStyle w:val="BodyText"/>
        <w:spacing w:before="211" w:line="252" w:lineRule="auto"/>
        <w:ind w:left="500" w:right="1436"/>
        <w:jc w:val="both"/>
      </w:pPr>
      <w:r>
        <w:rPr>
          <w:w w:val="105"/>
        </w:rPr>
        <w:t>Figure 1: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Diagrammatic illustration of the two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 xml:space="preserve">-based pipelines for mapping (a) </w:t>
      </w:r>
      <w:proofErr w:type="spellStart"/>
      <w:r>
        <w:rPr>
          <w:w w:val="105"/>
        </w:rPr>
        <w:t>fMOST</w:t>
      </w:r>
      <w:proofErr w:type="spellEnd"/>
      <w:r>
        <w:rPr>
          <w:w w:val="105"/>
        </w:rPr>
        <w:t xml:space="preserve"> and (b) MERFISH data into the space of AllenCCFv3.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Each generates the requisite transforms, </w:t>
      </w:r>
      <w:proofErr w:type="gramStart"/>
      <w:r>
        <w:rPr>
          <w:rFonts w:ascii="Menlo"/>
          <w:i/>
          <w:w w:val="105"/>
        </w:rPr>
        <w:t>T</w:t>
      </w:r>
      <w:r>
        <w:rPr>
          <w:rFonts w:ascii="Menlo"/>
          <w:i/>
          <w:spacing w:val="-71"/>
          <w:w w:val="105"/>
        </w:rPr>
        <w:t xml:space="preserve"> </w:t>
      </w:r>
      <w:r>
        <w:rPr>
          <w:w w:val="105"/>
        </w:rPr>
        <w:t>,</w:t>
      </w:r>
      <w:proofErr w:type="gramEnd"/>
      <w:r>
        <w:rPr>
          <w:w w:val="105"/>
        </w:rPr>
        <w:t xml:space="preserve"> to map individual images.</w:t>
      </w:r>
    </w:p>
    <w:p w14:paraId="4CEF4C57" w14:textId="77777777" w:rsidR="005F326E" w:rsidRDefault="005F326E">
      <w:pPr>
        <w:pStyle w:val="BodyText"/>
        <w:ind w:left="0"/>
        <w:rPr>
          <w:sz w:val="20"/>
        </w:rPr>
      </w:pPr>
    </w:p>
    <w:p w14:paraId="13508A16" w14:textId="77777777" w:rsidR="005F326E" w:rsidRDefault="005F326E">
      <w:pPr>
        <w:pStyle w:val="BodyText"/>
        <w:ind w:left="0"/>
        <w:rPr>
          <w:sz w:val="20"/>
        </w:rPr>
      </w:pPr>
    </w:p>
    <w:p w14:paraId="13CE37BA" w14:textId="77777777" w:rsidR="005F326E" w:rsidRDefault="005F326E">
      <w:pPr>
        <w:pStyle w:val="BodyText"/>
        <w:spacing w:before="4"/>
        <w:ind w:left="0"/>
      </w:pPr>
    </w:p>
    <w:p w14:paraId="693C83DB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157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9" w:name="AllenCCFv3_brain_image_mapping"/>
      <w:bookmarkEnd w:id="19"/>
      <w:r>
        <w:rPr>
          <w:spacing w:val="-5"/>
          <w:w w:val="115"/>
        </w:rPr>
        <w:t>2.1</w:t>
      </w:r>
      <w:r>
        <w:tab/>
      </w:r>
      <w:r>
        <w:rPr>
          <w:w w:val="115"/>
        </w:rPr>
        <w:t>AllenCCFv3</w:t>
      </w:r>
      <w:r>
        <w:rPr>
          <w:spacing w:val="18"/>
          <w:w w:val="115"/>
        </w:rPr>
        <w:t xml:space="preserve"> </w:t>
      </w:r>
      <w:r>
        <w:rPr>
          <w:w w:val="115"/>
        </w:rPr>
        <w:t>brain</w:t>
      </w:r>
      <w:r>
        <w:rPr>
          <w:spacing w:val="19"/>
          <w:w w:val="115"/>
        </w:rPr>
        <w:t xml:space="preserve"> </w:t>
      </w:r>
      <w:r>
        <w:rPr>
          <w:w w:val="115"/>
        </w:rPr>
        <w:t>image</w:t>
      </w:r>
      <w:r>
        <w:rPr>
          <w:spacing w:val="18"/>
          <w:w w:val="115"/>
        </w:rPr>
        <w:t xml:space="preserve"> </w:t>
      </w:r>
      <w:r>
        <w:rPr>
          <w:spacing w:val="-2"/>
          <w:w w:val="115"/>
        </w:rPr>
        <w:t>mapping</w:t>
      </w:r>
    </w:p>
    <w:p w14:paraId="519B459E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4CCAAF2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158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0" w:name="Mapping_fluorescence_micro-optical_secti"/>
      <w:bookmarkEnd w:id="20"/>
      <w:r>
        <w:rPr>
          <w:spacing w:val="-2"/>
          <w:w w:val="110"/>
        </w:rPr>
        <w:t>2.1.1</w:t>
      </w:r>
      <w:r>
        <w:tab/>
      </w:r>
      <w:r>
        <w:rPr>
          <w:w w:val="110"/>
        </w:rPr>
        <w:t>Mapping</w:t>
      </w:r>
      <w:r>
        <w:rPr>
          <w:spacing w:val="14"/>
          <w:w w:val="110"/>
        </w:rPr>
        <w:t xml:space="preserve"> </w:t>
      </w:r>
      <w:r>
        <w:rPr>
          <w:w w:val="110"/>
        </w:rPr>
        <w:t>fluorescence</w:t>
      </w:r>
      <w:r>
        <w:rPr>
          <w:spacing w:val="17"/>
          <w:w w:val="110"/>
        </w:rPr>
        <w:t xml:space="preserve"> </w:t>
      </w:r>
      <w:r>
        <w:rPr>
          <w:w w:val="110"/>
        </w:rPr>
        <w:t>micro-optical</w:t>
      </w:r>
      <w:r>
        <w:rPr>
          <w:spacing w:val="14"/>
          <w:w w:val="110"/>
        </w:rPr>
        <w:t xml:space="preserve"> </w:t>
      </w:r>
      <w:r>
        <w:rPr>
          <w:w w:val="110"/>
        </w:rPr>
        <w:t>sectioning</w:t>
      </w:r>
      <w:r>
        <w:rPr>
          <w:spacing w:val="15"/>
          <w:w w:val="110"/>
        </w:rPr>
        <w:t xml:space="preserve"> </w:t>
      </w:r>
      <w:r>
        <w:rPr>
          <w:w w:val="110"/>
        </w:rPr>
        <w:t>tomography</w:t>
      </w:r>
      <w:r>
        <w:rPr>
          <w:spacing w:val="15"/>
          <w:w w:val="110"/>
        </w:rPr>
        <w:t xml:space="preserve"> </w:t>
      </w:r>
      <w:r>
        <w:rPr>
          <w:w w:val="110"/>
        </w:rPr>
        <w:t>(</w:t>
      </w:r>
      <w:proofErr w:type="spellStart"/>
      <w:r>
        <w:rPr>
          <w:w w:val="110"/>
        </w:rPr>
        <w:t>fMOST</w:t>
      </w:r>
      <w:proofErr w:type="spellEnd"/>
      <w:r>
        <w:rPr>
          <w:w w:val="110"/>
        </w:rPr>
        <w:t>)</w:t>
      </w:r>
      <w:r>
        <w:rPr>
          <w:spacing w:val="15"/>
          <w:w w:val="110"/>
        </w:rPr>
        <w:t xml:space="preserve"> </w:t>
      </w:r>
      <w:r>
        <w:rPr>
          <w:spacing w:val="-4"/>
          <w:w w:val="110"/>
        </w:rPr>
        <w:t>data</w:t>
      </w:r>
    </w:p>
    <w:p w14:paraId="16AEC643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49F8B050" w14:textId="77777777" w:rsidR="005F326E" w:rsidRDefault="00000000">
      <w:pPr>
        <w:pStyle w:val="BodyText"/>
        <w:tabs>
          <w:tab w:val="left" w:pos="1880"/>
        </w:tabs>
        <w:spacing w:before="148"/>
      </w:pPr>
      <w:proofErr w:type="gramStart"/>
      <w:r>
        <w:rPr>
          <w:rFonts w:ascii="Arial"/>
          <w:w w:val="105"/>
          <w:sz w:val="12"/>
        </w:rPr>
        <w:t>159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b/>
          <w:spacing w:val="-2"/>
          <w:w w:val="105"/>
        </w:rPr>
        <w:t>Overview</w:t>
      </w:r>
      <w:proofErr w:type="gramEnd"/>
      <w:r>
        <w:rPr>
          <w:b/>
          <w:spacing w:val="-2"/>
          <w:w w:val="105"/>
        </w:rPr>
        <w:t>.</w:t>
      </w:r>
      <w:r>
        <w:rPr>
          <w:b/>
        </w:rPr>
        <w:tab/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framework</w:t>
      </w:r>
      <w:r>
        <w:rPr>
          <w:spacing w:val="18"/>
          <w:w w:val="105"/>
        </w:rPr>
        <w:t xml:space="preserve"> </w:t>
      </w:r>
      <w:r>
        <w:rPr>
          <w:w w:val="105"/>
        </w:rPr>
        <w:t>for</w:t>
      </w:r>
      <w:r>
        <w:rPr>
          <w:spacing w:val="18"/>
          <w:w w:val="105"/>
        </w:rPr>
        <w:t xml:space="preserve"> </w:t>
      </w:r>
      <w:r>
        <w:rPr>
          <w:w w:val="105"/>
        </w:rPr>
        <w:t>mapping</w:t>
      </w:r>
      <w:r>
        <w:rPr>
          <w:spacing w:val="18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19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17"/>
          <w:w w:val="105"/>
        </w:rPr>
        <w:t xml:space="preserve"> </w:t>
      </w:r>
      <w:r>
        <w:rPr>
          <w:w w:val="105"/>
        </w:rPr>
        <w:t>sectioning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tomography</w:t>
      </w:r>
    </w:p>
    <w:p w14:paraId="6490BAD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6"/>
          <w:w w:val="105"/>
        </w:rPr>
        <w:t xml:space="preserve"> </w:t>
      </w:r>
      <w:r>
        <w:rPr>
          <w:w w:val="105"/>
        </w:rPr>
        <w:t>brain</w:t>
      </w:r>
      <w:r>
        <w:rPr>
          <w:spacing w:val="25"/>
          <w:w w:val="105"/>
        </w:rPr>
        <w:t xml:space="preserve"> </w:t>
      </w:r>
      <w:r>
        <w:rPr>
          <w:w w:val="105"/>
        </w:rPr>
        <w:t>images</w:t>
      </w:r>
      <w:r>
        <w:rPr>
          <w:spacing w:val="26"/>
          <w:w w:val="105"/>
        </w:rPr>
        <w:t xml:space="preserve"> </w:t>
      </w:r>
      <w:r>
        <w:rPr>
          <w:w w:val="105"/>
        </w:rPr>
        <w:t>into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AllenCCFv3</w:t>
      </w:r>
      <w:r>
        <w:rPr>
          <w:spacing w:val="26"/>
          <w:w w:val="105"/>
        </w:rPr>
        <w:t xml:space="preserve"> </w:t>
      </w:r>
      <w:r>
        <w:rPr>
          <w:w w:val="105"/>
        </w:rPr>
        <w:t>was</w:t>
      </w:r>
      <w:r>
        <w:rPr>
          <w:spacing w:val="25"/>
          <w:w w:val="105"/>
        </w:rPr>
        <w:t xml:space="preserve"> </w:t>
      </w:r>
      <w:r>
        <w:rPr>
          <w:w w:val="105"/>
        </w:rPr>
        <w:t>developed</w:t>
      </w:r>
      <w:r>
        <w:rPr>
          <w:spacing w:val="26"/>
          <w:w w:val="105"/>
        </w:rPr>
        <w:t xml:space="preserve"> </w:t>
      </w:r>
      <w:r>
        <w:rPr>
          <w:w w:val="105"/>
        </w:rPr>
        <w:t>(see</w:t>
      </w:r>
      <w:r>
        <w:rPr>
          <w:spacing w:val="25"/>
          <w:w w:val="105"/>
        </w:rPr>
        <w:t xml:space="preserve"> </w:t>
      </w:r>
      <w:r>
        <w:rPr>
          <w:w w:val="105"/>
        </w:rPr>
        <w:t>Figure</w:t>
      </w:r>
      <w:r>
        <w:rPr>
          <w:spacing w:val="26"/>
          <w:w w:val="105"/>
        </w:rPr>
        <w:t xml:space="preserve"> </w:t>
      </w:r>
      <w:hyperlink w:anchor="_bookmark1" w:history="1">
        <w:r>
          <w:rPr>
            <w:color w:val="AE3236"/>
            <w:w w:val="105"/>
          </w:rPr>
          <w:t>1</w:t>
        </w:r>
      </w:hyperlink>
      <w:r>
        <w:rPr>
          <w:w w:val="105"/>
        </w:rPr>
        <w:t>(a)).</w:t>
      </w:r>
      <w:r>
        <w:rPr>
          <w:spacing w:val="60"/>
          <w:w w:val="150"/>
        </w:rPr>
        <w:t xml:space="preserve"> </w:t>
      </w:r>
      <w:r>
        <w:rPr>
          <w:spacing w:val="-5"/>
          <w:w w:val="105"/>
        </w:rPr>
        <w:t>An</w:t>
      </w:r>
    </w:p>
    <w:p w14:paraId="1F5C926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intensity</w:t>
      </w:r>
      <w:proofErr w:type="gramEnd"/>
      <w:r>
        <w:rPr>
          <w:w w:val="105"/>
        </w:rPr>
        <w:t>-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shape-based</w:t>
      </w:r>
      <w:r>
        <w:rPr>
          <w:spacing w:val="-6"/>
          <w:w w:val="105"/>
        </w:rPr>
        <w:t xml:space="preserve"> </w:t>
      </w:r>
      <w:r>
        <w:rPr>
          <w:w w:val="105"/>
        </w:rPr>
        <w:t>average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atlas</w:t>
      </w:r>
      <w:r>
        <w:rPr>
          <w:spacing w:val="-7"/>
          <w:w w:val="105"/>
        </w:rPr>
        <w:t xml:space="preserve"> </w:t>
      </w:r>
      <w:r>
        <w:rPr>
          <w:w w:val="105"/>
        </w:rPr>
        <w:t>serves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an</w:t>
      </w:r>
      <w:r>
        <w:rPr>
          <w:spacing w:val="-7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-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target</w:t>
      </w:r>
    </w:p>
    <w:p w14:paraId="3D69AAD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162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mapping</w:t>
      </w:r>
      <w:r>
        <w:rPr>
          <w:spacing w:val="1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images</w:t>
      </w:r>
      <w:r>
        <w:rPr>
          <w:spacing w:val="17"/>
          <w:w w:val="105"/>
        </w:rPr>
        <w:t xml:space="preserve"> </w:t>
      </w:r>
      <w:r>
        <w:rPr>
          <w:w w:val="105"/>
        </w:rPr>
        <w:t>from</w:t>
      </w:r>
      <w:r>
        <w:rPr>
          <w:spacing w:val="18"/>
          <w:w w:val="105"/>
        </w:rPr>
        <w:t xml:space="preserve"> </w:t>
      </w:r>
      <w:r>
        <w:rPr>
          <w:w w:val="105"/>
        </w:rPr>
        <w:t>individual</w:t>
      </w:r>
      <w:r>
        <w:rPr>
          <w:spacing w:val="17"/>
          <w:w w:val="105"/>
        </w:rPr>
        <w:t xml:space="preserve"> </w:t>
      </w:r>
      <w:r>
        <w:rPr>
          <w:w w:val="105"/>
        </w:rPr>
        <w:t>specimens</w:t>
      </w:r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9"/>
          <w:w w:val="105"/>
        </w:rPr>
        <w:t xml:space="preserve"> </w:t>
      </w:r>
      <w:r>
        <w:rPr>
          <w:spacing w:val="-2"/>
          <w:w w:val="105"/>
        </w:rPr>
        <w:t>Preprocess-</w:t>
      </w:r>
    </w:p>
    <w:p w14:paraId="19CC2578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163</w:t>
      </w:r>
      <w:r>
        <w:rPr>
          <w:rFonts w:ascii="Arial" w:hAnsi="Arial"/>
          <w:spacing w:val="49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steps</w:t>
      </w:r>
      <w:r>
        <w:rPr>
          <w:spacing w:val="-6"/>
          <w:w w:val="105"/>
        </w:rPr>
        <w:t xml:space="preserve"> </w:t>
      </w:r>
      <w:r>
        <w:rPr>
          <w:w w:val="105"/>
        </w:rPr>
        <w:t>include</w:t>
      </w:r>
      <w:r>
        <w:rPr>
          <w:spacing w:val="-5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match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25</w:t>
      </w:r>
      <w:r>
        <w:rPr>
          <w:i/>
          <w:w w:val="105"/>
        </w:rPr>
        <w:t>µm</w:t>
      </w:r>
      <w:r>
        <w:rPr>
          <w:i/>
          <w:spacing w:val="-6"/>
          <w:w w:val="105"/>
        </w:rPr>
        <w:t xml:space="preserve"> </w:t>
      </w:r>
      <w:r>
        <w:rPr>
          <w:w w:val="105"/>
        </w:rPr>
        <w:t>isotropic</w:t>
      </w:r>
      <w:r>
        <w:rPr>
          <w:spacing w:val="-6"/>
          <w:w w:val="105"/>
        </w:rPr>
        <w:t xml:space="preserve"> </w:t>
      </w:r>
      <w:r>
        <w:rPr>
          <w:w w:val="105"/>
        </w:rPr>
        <w:t>AllenCCFv3,</w:t>
      </w:r>
      <w:r>
        <w:rPr>
          <w:spacing w:val="-4"/>
          <w:w w:val="105"/>
        </w:rPr>
        <w:t xml:space="preserve"> </w:t>
      </w:r>
      <w:r>
        <w:rPr>
          <w:w w:val="105"/>
        </w:rPr>
        <w:t>acquisition-</w:t>
      </w:r>
      <w:r>
        <w:rPr>
          <w:spacing w:val="-4"/>
          <w:w w:val="105"/>
        </w:rPr>
        <w:t>based</w:t>
      </w:r>
    </w:p>
    <w:p w14:paraId="47C62FE1" w14:textId="77777777" w:rsidR="005F326E" w:rsidRDefault="005F326E">
      <w:p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1927A8ED" w14:textId="6B326026" w:rsidR="005F326E" w:rsidRDefault="00000000">
      <w:pPr>
        <w:pStyle w:val="BodyText"/>
        <w:spacing w:before="119"/>
      </w:pPr>
      <w:proofErr w:type="gramStart"/>
      <w:r>
        <w:rPr>
          <w:rFonts w:ascii="Arial"/>
          <w:w w:val="105"/>
          <w:sz w:val="12"/>
        </w:rPr>
        <w:lastRenderedPageBreak/>
        <w:t>164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stripe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art</w:t>
      </w:r>
      <w:ins w:id="21" w:author="Gee, James C" w:date="2024-04-10T18:01:00Z">
        <w:r w:rsidR="00A45280">
          <w:rPr>
            <w:w w:val="105"/>
          </w:rPr>
          <w:t>i</w:t>
        </w:r>
      </w:ins>
      <w:del w:id="22" w:author="Gee, James C" w:date="2024-04-10T18:01:00Z">
        <w:r w:rsidDel="00A45280">
          <w:rPr>
            <w:w w:val="105"/>
          </w:rPr>
          <w:delText>e</w:delText>
        </w:r>
      </w:del>
      <w:r>
        <w:rPr>
          <w:w w:val="105"/>
        </w:rPr>
        <w:t>fact</w:t>
      </w:r>
      <w:r>
        <w:rPr>
          <w:spacing w:val="-3"/>
          <w:w w:val="105"/>
        </w:rPr>
        <w:t xml:space="preserve"> </w:t>
      </w:r>
      <w:r>
        <w:rPr>
          <w:w w:val="105"/>
        </w:rPr>
        <w:t>removal,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2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3"/>
          <w:w w:val="105"/>
        </w:rPr>
        <w:t xml:space="preserve"> </w:t>
      </w:r>
      <w:r>
        <w:rPr>
          <w:w w:val="105"/>
        </w:rPr>
        <w:t>correction.</w:t>
      </w:r>
      <w:r>
        <w:rPr>
          <w:w w:val="105"/>
          <w:position w:val="9"/>
          <w:sz w:val="16"/>
        </w:rPr>
        <w:t>25</w:t>
      </w:r>
      <w:r>
        <w:rPr>
          <w:spacing w:val="27"/>
          <w:w w:val="105"/>
          <w:position w:val="9"/>
          <w:sz w:val="16"/>
        </w:rPr>
        <w:t xml:space="preserve"> </w:t>
      </w:r>
      <w:r>
        <w:rPr>
          <w:w w:val="105"/>
        </w:rPr>
        <w:t>Preprocessing</w:t>
      </w:r>
      <w:r>
        <w:rPr>
          <w:spacing w:val="-3"/>
          <w:w w:val="105"/>
        </w:rPr>
        <w:t xml:space="preserve"> </w:t>
      </w:r>
      <w:r>
        <w:rPr>
          <w:w w:val="105"/>
        </w:rPr>
        <w:t>also</w:t>
      </w:r>
      <w:r>
        <w:rPr>
          <w:spacing w:val="-2"/>
          <w:w w:val="105"/>
        </w:rPr>
        <w:t xml:space="preserve"> </w:t>
      </w:r>
      <w:r>
        <w:rPr>
          <w:w w:val="105"/>
        </w:rPr>
        <w:t>includes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single</w:t>
      </w:r>
    </w:p>
    <w:p w14:paraId="21884BF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165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annotation</w:t>
      </w:r>
      <w:proofErr w:type="gramEnd"/>
      <w:r>
        <w:rPr>
          <w:w w:val="105"/>
        </w:rPr>
        <w:t>-driven</w:t>
      </w:r>
      <w:r>
        <w:rPr>
          <w:spacing w:val="2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establish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canonical</w:t>
      </w:r>
      <w:r>
        <w:rPr>
          <w:spacing w:val="26"/>
          <w:w w:val="105"/>
        </w:rPr>
        <w:t xml:space="preserve"> </w:t>
      </w:r>
      <w:r>
        <w:rPr>
          <w:w w:val="105"/>
        </w:rPr>
        <w:t>mapping</w:t>
      </w:r>
      <w:r>
        <w:rPr>
          <w:spacing w:val="26"/>
          <w:w w:val="105"/>
        </w:rPr>
        <w:t xml:space="preserve"> </w:t>
      </w:r>
      <w:r>
        <w:rPr>
          <w:w w:val="105"/>
        </w:rPr>
        <w:t>between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atlas</w:t>
      </w:r>
    </w:p>
    <w:p w14:paraId="04D606B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166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7"/>
          <w:w w:val="150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step</w:t>
      </w:r>
      <w:r>
        <w:rPr>
          <w:spacing w:val="31"/>
          <w:w w:val="105"/>
        </w:rPr>
        <w:t xml:space="preserve"> </w:t>
      </w:r>
      <w:r>
        <w:rPr>
          <w:w w:val="105"/>
        </w:rPr>
        <w:t>allows</w:t>
      </w:r>
      <w:r>
        <w:rPr>
          <w:spacing w:val="33"/>
          <w:w w:val="105"/>
        </w:rPr>
        <w:t xml:space="preserve"> </w:t>
      </w:r>
      <w:r>
        <w:rPr>
          <w:w w:val="105"/>
        </w:rPr>
        <w:t>us</w:t>
      </w:r>
      <w:r>
        <w:rPr>
          <w:spacing w:val="32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align</w:t>
      </w:r>
      <w:r>
        <w:rPr>
          <w:spacing w:val="32"/>
          <w:w w:val="105"/>
        </w:rPr>
        <w:t xml:space="preserve"> </w:t>
      </w:r>
      <w:r>
        <w:rPr>
          <w:w w:val="105"/>
        </w:rPr>
        <w:t>expert</w:t>
      </w:r>
      <w:r>
        <w:rPr>
          <w:spacing w:val="33"/>
          <w:w w:val="105"/>
        </w:rPr>
        <w:t xml:space="preserve"> </w:t>
      </w:r>
      <w:r>
        <w:rPr>
          <w:w w:val="105"/>
        </w:rPr>
        <w:t>determined</w:t>
      </w:r>
      <w:r>
        <w:rPr>
          <w:spacing w:val="31"/>
          <w:w w:val="105"/>
        </w:rPr>
        <w:t xml:space="preserve"> </w:t>
      </w:r>
      <w:r>
        <w:rPr>
          <w:w w:val="105"/>
        </w:rPr>
        <w:t>landmarks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proofErr w:type="spellStart"/>
      <w:r>
        <w:rPr>
          <w:spacing w:val="-2"/>
          <w:w w:val="105"/>
        </w:rPr>
        <w:t>accu</w:t>
      </w:r>
      <w:proofErr w:type="spellEnd"/>
      <w:r>
        <w:rPr>
          <w:spacing w:val="-2"/>
          <w:w w:val="105"/>
        </w:rPr>
        <w:t>-</w:t>
      </w:r>
    </w:p>
    <w:p w14:paraId="21CD3E41" w14:textId="77777777" w:rsidR="005F326E" w:rsidRDefault="00000000">
      <w:pPr>
        <w:pStyle w:val="BodyText"/>
        <w:spacing w:before="158"/>
      </w:pPr>
      <w:r>
        <w:rPr>
          <w:rFonts w:ascii="Arial"/>
          <w:sz w:val="12"/>
        </w:rPr>
        <w:t>167</w:t>
      </w:r>
      <w:r>
        <w:rPr>
          <w:rFonts w:ascii="Arial"/>
          <w:spacing w:val="54"/>
          <w:sz w:val="12"/>
        </w:rPr>
        <w:t xml:space="preserve">   </w:t>
      </w:r>
      <w:proofErr w:type="spellStart"/>
      <w:r>
        <w:t>rately</w:t>
      </w:r>
      <w:proofErr w:type="spellEnd"/>
      <w:r>
        <w:rPr>
          <w:spacing w:val="25"/>
        </w:rPr>
        <w:t xml:space="preserve"> </w:t>
      </w:r>
      <w:r>
        <w:t>map</w:t>
      </w:r>
      <w:r>
        <w:rPr>
          <w:spacing w:val="24"/>
        </w:rPr>
        <w:t xml:space="preserve"> </w:t>
      </w:r>
      <w:r>
        <w:t>structures</w:t>
      </w:r>
      <w:r>
        <w:rPr>
          <w:spacing w:val="24"/>
        </w:rPr>
        <w:t xml:space="preserve"> </w:t>
      </w:r>
      <w:r>
        <w:t>with</w:t>
      </w:r>
      <w:r>
        <w:rPr>
          <w:spacing w:val="24"/>
        </w:rPr>
        <w:t xml:space="preserve"> </w:t>
      </w:r>
      <w:r>
        <w:t>large</w:t>
      </w:r>
      <w:r>
        <w:rPr>
          <w:spacing w:val="24"/>
        </w:rPr>
        <w:t xml:space="preserve"> </w:t>
      </w:r>
      <w:r>
        <w:t>morphological</w:t>
      </w:r>
      <w:r>
        <w:rPr>
          <w:spacing w:val="24"/>
        </w:rPr>
        <w:t xml:space="preserve"> </w:t>
      </w:r>
      <w:r>
        <w:t>differences</w:t>
      </w:r>
      <w:r>
        <w:rPr>
          <w:spacing w:val="23"/>
        </w:rPr>
        <w:t xml:space="preserve"> </w:t>
      </w:r>
      <w:r>
        <w:t>between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modalities,</w:t>
      </w:r>
      <w:r>
        <w:rPr>
          <w:spacing w:val="28"/>
        </w:rPr>
        <w:t xml:space="preserve"> </w:t>
      </w:r>
      <w:r>
        <w:t>which</w:t>
      </w:r>
      <w:r>
        <w:rPr>
          <w:spacing w:val="24"/>
        </w:rPr>
        <w:t xml:space="preserve"> </w:t>
      </w:r>
      <w:proofErr w:type="gramStart"/>
      <w:r>
        <w:rPr>
          <w:spacing w:val="-5"/>
        </w:rPr>
        <w:t>are</w:t>
      </w:r>
      <w:proofErr w:type="gramEnd"/>
    </w:p>
    <w:p w14:paraId="59DA02E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difficult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w w:val="105"/>
        </w:rPr>
        <w:t>address</w:t>
      </w:r>
      <w:r>
        <w:rPr>
          <w:spacing w:val="11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r>
        <w:rPr>
          <w:w w:val="105"/>
        </w:rPr>
        <w:t>standard</w:t>
      </w:r>
      <w:r>
        <w:rPr>
          <w:spacing w:val="11"/>
          <w:w w:val="105"/>
        </w:rPr>
        <w:t xml:space="preserve"> </w:t>
      </w:r>
      <w:r>
        <w:rPr>
          <w:w w:val="105"/>
        </w:rPr>
        <w:t>approaches.</w:t>
      </w:r>
      <w:r>
        <w:rPr>
          <w:spacing w:val="39"/>
          <w:w w:val="105"/>
        </w:rPr>
        <w:t xml:space="preserve"> </w:t>
      </w:r>
      <w:r>
        <w:rPr>
          <w:w w:val="105"/>
        </w:rPr>
        <w:t>Once</w:t>
      </w:r>
      <w:r>
        <w:rPr>
          <w:spacing w:val="11"/>
          <w:w w:val="105"/>
        </w:rPr>
        <w:t xml:space="preserve"> </w:t>
      </w:r>
      <w:r>
        <w:rPr>
          <w:w w:val="105"/>
        </w:rPr>
        <w:t>this</w:t>
      </w:r>
      <w:r>
        <w:rPr>
          <w:spacing w:val="12"/>
          <w:w w:val="105"/>
        </w:rPr>
        <w:t xml:space="preserve"> </w:t>
      </w:r>
      <w:r>
        <w:rPr>
          <w:w w:val="105"/>
        </w:rPr>
        <w:t>canonical</w:t>
      </w:r>
      <w:r>
        <w:rPr>
          <w:spacing w:val="11"/>
          <w:w w:val="105"/>
        </w:rPr>
        <w:t xml:space="preserve"> </w:t>
      </w:r>
      <w:r>
        <w:rPr>
          <w:w w:val="105"/>
        </w:rPr>
        <w:t>mapping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established,</w:t>
      </w:r>
    </w:p>
    <w:p w14:paraId="1BAF2A9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169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standard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6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used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align</w:t>
      </w:r>
      <w:r>
        <w:rPr>
          <w:spacing w:val="5"/>
          <w:w w:val="105"/>
        </w:rPr>
        <w:t xml:space="preserve"> </w:t>
      </w:r>
      <w:r>
        <w:rPr>
          <w:w w:val="105"/>
        </w:rPr>
        <w:t>each</w:t>
      </w:r>
      <w:r>
        <w:rPr>
          <w:spacing w:val="6"/>
          <w:w w:val="105"/>
        </w:rPr>
        <w:t xml:space="preserve"> </w:t>
      </w:r>
      <w:r>
        <w:rPr>
          <w:w w:val="105"/>
        </w:rPr>
        <w:t>new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image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proofErr w:type="spellStart"/>
      <w:r>
        <w:rPr>
          <w:spacing w:val="-2"/>
          <w:w w:val="105"/>
        </w:rPr>
        <w:t>fMOST</w:t>
      </w:r>
      <w:proofErr w:type="spellEnd"/>
    </w:p>
    <w:p w14:paraId="2A01E3A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170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specific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atlas.</w:t>
      </w:r>
      <w:r>
        <w:rPr>
          <w:spacing w:val="27"/>
          <w:w w:val="105"/>
        </w:rPr>
        <w:t xml:space="preserve"> </w:t>
      </w:r>
      <w:r>
        <w:rPr>
          <w:w w:val="105"/>
        </w:rPr>
        <w:t>This</w:t>
      </w:r>
      <w:r>
        <w:rPr>
          <w:spacing w:val="-13"/>
          <w:w w:val="105"/>
        </w:rPr>
        <w:t xml:space="preserve"> </w:t>
      </w:r>
      <w:r>
        <w:rPr>
          <w:w w:val="105"/>
        </w:rPr>
        <w:t>mapping</w:t>
      </w:r>
      <w:r>
        <w:rPr>
          <w:spacing w:val="-13"/>
          <w:w w:val="105"/>
        </w:rPr>
        <w:t xml:space="preserve"> </w:t>
      </w:r>
      <w:r>
        <w:rPr>
          <w:w w:val="105"/>
        </w:rPr>
        <w:t>is</w:t>
      </w:r>
      <w:r>
        <w:rPr>
          <w:spacing w:val="-13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-12"/>
          <w:w w:val="105"/>
        </w:rPr>
        <w:t xml:space="preserve"> </w:t>
      </w:r>
      <w:r>
        <w:rPr>
          <w:w w:val="105"/>
        </w:rPr>
        <w:t>with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canonical</w:t>
      </w:r>
      <w:r>
        <w:rPr>
          <w:spacing w:val="-1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13"/>
          <w:w w:val="105"/>
        </w:rPr>
        <w:t xml:space="preserve"> </w:t>
      </w:r>
      <w:r>
        <w:rPr>
          <w:w w:val="105"/>
        </w:rPr>
        <w:t>atlas-to-</w:t>
      </w:r>
      <w:del w:id="23" w:author="Gee, James C" w:date="2024-04-10T18:02:00Z">
        <w:r w:rsidDel="00A45280">
          <w:rPr>
            <w:spacing w:val="-13"/>
            <w:w w:val="105"/>
          </w:rPr>
          <w:delText xml:space="preserve"> </w:delText>
        </w:r>
      </w:del>
      <w:proofErr w:type="gramStart"/>
      <w:r>
        <w:rPr>
          <w:spacing w:val="-2"/>
          <w:w w:val="105"/>
        </w:rPr>
        <w:t>AllenCCFv3</w:t>
      </w:r>
      <w:proofErr w:type="gramEnd"/>
    </w:p>
    <w:p w14:paraId="2587871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171</w:t>
      </w:r>
      <w:r>
        <w:rPr>
          <w:rFonts w:ascii="Arial"/>
          <w:spacing w:val="69"/>
          <w:w w:val="105"/>
          <w:sz w:val="12"/>
        </w:rPr>
        <w:t xml:space="preserve">  </w:t>
      </w:r>
      <w:r>
        <w:rPr>
          <w:w w:val="105"/>
        </w:rPr>
        <w:t>mapping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further</w:t>
      </w:r>
      <w:r>
        <w:rPr>
          <w:spacing w:val="26"/>
          <w:w w:val="105"/>
        </w:rPr>
        <w:t xml:space="preserve"> </w:t>
      </w:r>
      <w:r>
        <w:rPr>
          <w:w w:val="105"/>
        </w:rPr>
        <w:t>map</w:t>
      </w:r>
      <w:r>
        <w:rPr>
          <w:spacing w:val="26"/>
          <w:w w:val="105"/>
        </w:rPr>
        <w:t xml:space="preserve"> </w:t>
      </w:r>
      <w:r>
        <w:rPr>
          <w:w w:val="105"/>
        </w:rPr>
        <w:t>each</w:t>
      </w:r>
      <w:r>
        <w:rPr>
          <w:spacing w:val="26"/>
          <w:w w:val="105"/>
        </w:rPr>
        <w:t xml:space="preserve"> </w:t>
      </w:r>
      <w:r>
        <w:rPr>
          <w:w w:val="105"/>
        </w:rPr>
        <w:t>individual</w:t>
      </w:r>
      <w:r>
        <w:rPr>
          <w:spacing w:val="25"/>
          <w:w w:val="105"/>
        </w:rPr>
        <w:t xml:space="preserve"> </w:t>
      </w:r>
      <w:r>
        <w:rPr>
          <w:w w:val="105"/>
        </w:rPr>
        <w:t>brain</w:t>
      </w:r>
      <w:r>
        <w:rPr>
          <w:spacing w:val="26"/>
          <w:w w:val="105"/>
        </w:rPr>
        <w:t xml:space="preserve"> </w:t>
      </w:r>
      <w:r>
        <w:rPr>
          <w:w w:val="105"/>
        </w:rPr>
        <w:t>into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latter</w:t>
      </w:r>
      <w:r>
        <w:rPr>
          <w:spacing w:val="26"/>
          <w:w w:val="105"/>
        </w:rPr>
        <w:t xml:space="preserve"> </w:t>
      </w:r>
      <w:r>
        <w:rPr>
          <w:w w:val="105"/>
        </w:rPr>
        <w:t>without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need</w:t>
      </w:r>
      <w:r>
        <w:rPr>
          <w:spacing w:val="25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generate</w:t>
      </w:r>
    </w:p>
    <w:p w14:paraId="5B5635C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172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additional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landmarks.</w:t>
      </w:r>
      <w:r>
        <w:rPr>
          <w:spacing w:val="40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11"/>
          <w:w w:val="105"/>
        </w:rPr>
        <w:t xml:space="preserve"> </w:t>
      </w:r>
      <w:r>
        <w:rPr>
          <w:w w:val="105"/>
        </w:rPr>
        <w:t>learned</w:t>
      </w:r>
      <w:r>
        <w:rPr>
          <w:spacing w:val="10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w w:val="105"/>
        </w:rPr>
        <w:t>mapping</w:t>
      </w:r>
      <w:r>
        <w:rPr>
          <w:spacing w:val="10"/>
          <w:w w:val="105"/>
        </w:rPr>
        <w:t xml:space="preserve"> </w:t>
      </w:r>
      <w:r>
        <w:rPr>
          <w:w w:val="105"/>
        </w:rPr>
        <w:t>can</w:t>
      </w:r>
      <w:r>
        <w:rPr>
          <w:spacing w:val="10"/>
          <w:w w:val="105"/>
        </w:rPr>
        <w:t xml:space="preserve"> </w:t>
      </w:r>
      <w:r>
        <w:rPr>
          <w:w w:val="105"/>
        </w:rPr>
        <w:t>be</w:t>
      </w:r>
      <w:r>
        <w:rPr>
          <w:spacing w:val="10"/>
          <w:w w:val="105"/>
        </w:rPr>
        <w:t xml:space="preserve"> </w:t>
      </w:r>
      <w:r>
        <w:rPr>
          <w:w w:val="105"/>
        </w:rPr>
        <w:t>applied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spacing w:val="-4"/>
          <w:w w:val="105"/>
        </w:rPr>
        <w:t>sin-</w:t>
      </w:r>
    </w:p>
    <w:p w14:paraId="1559E48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173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gle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neuron</w:t>
      </w:r>
      <w:r>
        <w:rPr>
          <w:spacing w:val="-2"/>
          <w:w w:val="105"/>
        </w:rPr>
        <w:t xml:space="preserve"> </w:t>
      </w:r>
      <w:r>
        <w:rPr>
          <w:w w:val="105"/>
        </w:rPr>
        <w:t>reconstructions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images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evaluate</w:t>
      </w:r>
      <w:r>
        <w:rPr>
          <w:spacing w:val="-2"/>
          <w:w w:val="105"/>
        </w:rPr>
        <w:t xml:space="preserve"> </w:t>
      </w:r>
      <w:r>
        <w:rPr>
          <w:w w:val="105"/>
        </w:rPr>
        <w:t>neuronal</w:t>
      </w:r>
      <w:r>
        <w:rPr>
          <w:spacing w:val="-2"/>
          <w:w w:val="105"/>
        </w:rPr>
        <w:t xml:space="preserve"> </w:t>
      </w:r>
      <w:r>
        <w:rPr>
          <w:w w:val="105"/>
        </w:rPr>
        <w:t>distributions</w:t>
      </w:r>
      <w:r>
        <w:rPr>
          <w:spacing w:val="-2"/>
          <w:w w:val="105"/>
        </w:rPr>
        <w:t xml:space="preserve"> across</w:t>
      </w:r>
    </w:p>
    <w:p w14:paraId="34A071E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174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different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specimens</w:t>
      </w:r>
      <w:r>
        <w:rPr>
          <w:spacing w:val="3"/>
          <w:w w:val="105"/>
        </w:rPr>
        <w:t xml:space="preserve"> </w:t>
      </w:r>
      <w:r>
        <w:rPr>
          <w:w w:val="105"/>
        </w:rPr>
        <w:t>into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purpose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cell</w:t>
      </w:r>
      <w:r>
        <w:rPr>
          <w:spacing w:val="1"/>
          <w:w w:val="105"/>
        </w:rPr>
        <w:t xml:space="preserve"> </w:t>
      </w:r>
      <w:r>
        <w:rPr>
          <w:w w:val="105"/>
        </w:rPr>
        <w:t>census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analyses.</w:t>
      </w:r>
    </w:p>
    <w:p w14:paraId="0A3E4526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175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b/>
          <w:w w:val="105"/>
        </w:rPr>
        <w:t>Data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50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high-throughput</w:t>
      </w:r>
      <w:r>
        <w:rPr>
          <w:spacing w:val="30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9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29"/>
          <w:w w:val="105"/>
        </w:rPr>
        <w:t xml:space="preserve"> </w:t>
      </w:r>
      <w:r>
        <w:rPr>
          <w:w w:val="105"/>
        </w:rPr>
        <w:t>micro-optical</w:t>
      </w:r>
      <w:r>
        <w:rPr>
          <w:spacing w:val="30"/>
          <w:w w:val="105"/>
        </w:rPr>
        <w:t xml:space="preserve"> </w:t>
      </w:r>
      <w:r>
        <w:rPr>
          <w:w w:val="105"/>
        </w:rPr>
        <w:t>sectioning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to-</w:t>
      </w:r>
    </w:p>
    <w:p w14:paraId="11EF65F3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176</w:t>
      </w:r>
      <w:r>
        <w:rPr>
          <w:rFonts w:ascii="Arial"/>
          <w:spacing w:val="47"/>
          <w:w w:val="105"/>
          <w:sz w:val="12"/>
        </w:rPr>
        <w:t xml:space="preserve">  </w:t>
      </w:r>
      <w:proofErr w:type="spellStart"/>
      <w:r>
        <w:rPr>
          <w:w w:val="105"/>
        </w:rPr>
        <w:t>mography</w:t>
      </w:r>
      <w:proofErr w:type="spellEnd"/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fMOST</w:t>
      </w:r>
      <w:proofErr w:type="spellEnd"/>
      <w:r>
        <w:rPr>
          <w:w w:val="105"/>
        </w:rPr>
        <w:t>)</w:t>
      </w:r>
      <w:r>
        <w:rPr>
          <w:w w:val="105"/>
          <w:position w:val="9"/>
          <w:sz w:val="16"/>
        </w:rPr>
        <w:t>60,61</w:t>
      </w:r>
      <w:r>
        <w:rPr>
          <w:spacing w:val="16"/>
          <w:w w:val="105"/>
          <w:position w:val="9"/>
          <w:sz w:val="16"/>
        </w:rPr>
        <w:t xml:space="preserve"> </w:t>
      </w:r>
      <w:r>
        <w:rPr>
          <w:w w:val="105"/>
        </w:rPr>
        <w:t>platform</w:t>
      </w:r>
      <w:r>
        <w:rPr>
          <w:spacing w:val="-14"/>
          <w:w w:val="105"/>
        </w:rPr>
        <w:t xml:space="preserve"> </w:t>
      </w:r>
      <w:r>
        <w:rPr>
          <w:w w:val="105"/>
        </w:rPr>
        <w:t>was</w:t>
      </w:r>
      <w:r>
        <w:rPr>
          <w:spacing w:val="-13"/>
          <w:w w:val="105"/>
        </w:rPr>
        <w:t xml:space="preserve"> </w:t>
      </w:r>
      <w:r>
        <w:rPr>
          <w:w w:val="105"/>
        </w:rPr>
        <w:t>used</w:t>
      </w:r>
      <w:r>
        <w:rPr>
          <w:spacing w:val="-13"/>
          <w:w w:val="105"/>
        </w:rPr>
        <w:t xml:space="preserve"> </w:t>
      </w:r>
      <w:r>
        <w:rPr>
          <w:w w:val="105"/>
        </w:rPr>
        <w:t>to</w:t>
      </w:r>
      <w:r>
        <w:rPr>
          <w:spacing w:val="-13"/>
          <w:w w:val="105"/>
        </w:rPr>
        <w:t xml:space="preserve"> </w:t>
      </w:r>
      <w:r>
        <w:rPr>
          <w:w w:val="105"/>
        </w:rPr>
        <w:t>image</w:t>
      </w:r>
      <w:r>
        <w:rPr>
          <w:spacing w:val="-14"/>
          <w:w w:val="105"/>
        </w:rPr>
        <w:t xml:space="preserve"> </w:t>
      </w:r>
      <w:r>
        <w:rPr>
          <w:w w:val="105"/>
        </w:rPr>
        <w:t>55</w:t>
      </w:r>
      <w:r>
        <w:rPr>
          <w:spacing w:val="-13"/>
          <w:w w:val="105"/>
        </w:rPr>
        <w:t xml:space="preserve"> </w:t>
      </w:r>
      <w:r>
        <w:rPr>
          <w:w w:val="105"/>
        </w:rPr>
        <w:t>mouse</w:t>
      </w:r>
      <w:r>
        <w:rPr>
          <w:spacing w:val="-13"/>
          <w:w w:val="105"/>
        </w:rPr>
        <w:t xml:space="preserve"> </w:t>
      </w:r>
      <w:r>
        <w:rPr>
          <w:w w:val="105"/>
        </w:rPr>
        <w:t>brains</w:t>
      </w:r>
      <w:r>
        <w:rPr>
          <w:spacing w:val="-14"/>
          <w:w w:val="105"/>
        </w:rPr>
        <w:t xml:space="preserve"> </w:t>
      </w:r>
      <w:r>
        <w:rPr>
          <w:w w:val="105"/>
        </w:rPr>
        <w:t>containing</w:t>
      </w:r>
      <w:r>
        <w:rPr>
          <w:spacing w:val="-13"/>
          <w:w w:val="105"/>
        </w:rPr>
        <w:t xml:space="preserve"> </w:t>
      </w:r>
      <w:r>
        <w:rPr>
          <w:w w:val="105"/>
        </w:rPr>
        <w:t>gene-</w:t>
      </w:r>
      <w:r>
        <w:rPr>
          <w:spacing w:val="-2"/>
          <w:w w:val="105"/>
        </w:rPr>
        <w:t>defined</w:t>
      </w:r>
    </w:p>
    <w:p w14:paraId="2826D606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177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neuron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populations,</w:t>
      </w:r>
      <w:r>
        <w:rPr>
          <w:spacing w:val="47"/>
          <w:w w:val="105"/>
        </w:rPr>
        <w:t xml:space="preserve"> </w:t>
      </w:r>
      <w:r>
        <w:rPr>
          <w:w w:val="105"/>
        </w:rPr>
        <w:t>with</w:t>
      </w:r>
      <w:r>
        <w:rPr>
          <w:spacing w:val="39"/>
          <w:w w:val="105"/>
        </w:rPr>
        <w:t xml:space="preserve"> </w:t>
      </w:r>
      <w:r>
        <w:rPr>
          <w:w w:val="105"/>
        </w:rPr>
        <w:t>sparse</w:t>
      </w:r>
      <w:r>
        <w:rPr>
          <w:spacing w:val="40"/>
          <w:w w:val="105"/>
        </w:rPr>
        <w:t xml:space="preserve"> </w:t>
      </w:r>
      <w:r>
        <w:rPr>
          <w:w w:val="105"/>
        </w:rPr>
        <w:t>transgenic</w:t>
      </w:r>
      <w:r>
        <w:rPr>
          <w:spacing w:val="39"/>
          <w:w w:val="105"/>
        </w:rPr>
        <w:t xml:space="preserve"> </w:t>
      </w:r>
      <w:r>
        <w:rPr>
          <w:w w:val="105"/>
        </w:rPr>
        <w:t>expression.</w:t>
      </w:r>
      <w:r>
        <w:rPr>
          <w:w w:val="105"/>
          <w:position w:val="9"/>
          <w:sz w:val="16"/>
        </w:rPr>
        <w:t>62,63</w:t>
      </w:r>
      <w:r>
        <w:rPr>
          <w:spacing w:val="70"/>
          <w:w w:val="105"/>
          <w:position w:val="9"/>
          <w:sz w:val="16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short,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imaging</w:t>
      </w:r>
    </w:p>
    <w:p w14:paraId="74ED673D" w14:textId="0C034A1B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178</w:t>
      </w:r>
      <w:r>
        <w:rPr>
          <w:rFonts w:ascii="Arial" w:hAnsi="Arial"/>
          <w:spacing w:val="44"/>
          <w:w w:val="105"/>
          <w:sz w:val="12"/>
        </w:rPr>
        <w:t xml:space="preserve">  </w:t>
      </w:r>
      <w:r>
        <w:rPr>
          <w:w w:val="105"/>
        </w:rPr>
        <w:t>platform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results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6"/>
          <w:w w:val="105"/>
        </w:rPr>
        <w:t xml:space="preserve"> </w:t>
      </w:r>
      <w:r>
        <w:rPr>
          <w:w w:val="105"/>
        </w:rPr>
        <w:t>3D</w:t>
      </w:r>
      <w:r>
        <w:rPr>
          <w:spacing w:val="4"/>
          <w:w w:val="105"/>
        </w:rPr>
        <w:t xml:space="preserve"> </w:t>
      </w:r>
      <w:r>
        <w:rPr>
          <w:w w:val="105"/>
        </w:rPr>
        <w:t>images</w:t>
      </w:r>
      <w:r>
        <w:rPr>
          <w:spacing w:val="4"/>
          <w:w w:val="105"/>
        </w:rPr>
        <w:t xml:space="preserve"> </w:t>
      </w:r>
      <w:r>
        <w:rPr>
          <w:w w:val="105"/>
        </w:rPr>
        <w:t>with</w:t>
      </w:r>
      <w:r>
        <w:rPr>
          <w:spacing w:val="4"/>
          <w:w w:val="105"/>
        </w:rPr>
        <w:t xml:space="preserve"> </w:t>
      </w:r>
      <w:r>
        <w:rPr>
          <w:w w:val="105"/>
        </w:rPr>
        <w:t>voxel</w:t>
      </w:r>
      <w:r>
        <w:rPr>
          <w:spacing w:val="5"/>
          <w:w w:val="105"/>
        </w:rPr>
        <w:t xml:space="preserve"> </w:t>
      </w:r>
      <w:r>
        <w:rPr>
          <w:w w:val="105"/>
        </w:rPr>
        <w:t>sizes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35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1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35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1"/>
          <w:w w:val="105"/>
        </w:rPr>
        <w:t xml:space="preserve"> </w:t>
      </w:r>
      <w:r>
        <w:rPr>
          <w:w w:val="105"/>
        </w:rPr>
        <w:t>1</w:t>
      </w:r>
      <w:r>
        <w:rPr>
          <w:i/>
          <w:w w:val="105"/>
        </w:rPr>
        <w:t>.</w:t>
      </w:r>
      <w:r>
        <w:rPr>
          <w:w w:val="105"/>
        </w:rPr>
        <w:t>0</w:t>
      </w:r>
      <w:ins w:id="24" w:author="Gee, James C" w:date="2024-04-10T18:19:00Z">
        <w:r w:rsidR="00CF6D04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3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two-</w:t>
      </w:r>
      <w:r>
        <w:rPr>
          <w:spacing w:val="-2"/>
          <w:w w:val="105"/>
        </w:rPr>
        <w:t>channel</w:t>
      </w:r>
    </w:p>
    <w:p w14:paraId="529E7ECD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179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imaging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system</w:t>
      </w:r>
      <w:r>
        <w:rPr>
          <w:spacing w:val="9"/>
          <w:w w:val="105"/>
        </w:rPr>
        <w:t xml:space="preserve"> </w:t>
      </w:r>
      <w:r>
        <w:rPr>
          <w:w w:val="105"/>
        </w:rPr>
        <w:t>where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green</w:t>
      </w:r>
      <w:r>
        <w:rPr>
          <w:spacing w:val="9"/>
          <w:w w:val="105"/>
        </w:rPr>
        <w:t xml:space="preserve"> </w:t>
      </w:r>
      <w:r>
        <w:rPr>
          <w:w w:val="105"/>
        </w:rPr>
        <w:t>channel</w:t>
      </w:r>
      <w:r>
        <w:rPr>
          <w:spacing w:val="10"/>
          <w:w w:val="105"/>
        </w:rPr>
        <w:t xml:space="preserve"> </w:t>
      </w:r>
      <w:r>
        <w:rPr>
          <w:w w:val="105"/>
        </w:rPr>
        <w:t>displays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commentRangeStart w:id="25"/>
      <w:commentRangeStart w:id="26"/>
      <w:r>
        <w:rPr>
          <w:w w:val="105"/>
        </w:rPr>
        <w:t>GFP</w:t>
      </w:r>
      <w:commentRangeEnd w:id="25"/>
      <w:r w:rsidR="00A45280">
        <w:rPr>
          <w:rStyle w:val="CommentReference"/>
        </w:rPr>
        <w:commentReference w:id="25"/>
      </w:r>
      <w:commentRangeEnd w:id="26"/>
      <w:r w:rsidR="00431D0F">
        <w:rPr>
          <w:rStyle w:val="CommentReference"/>
        </w:rPr>
        <w:commentReference w:id="26"/>
      </w:r>
      <w:r>
        <w:rPr>
          <w:spacing w:val="9"/>
          <w:w w:val="105"/>
        </w:rPr>
        <w:t xml:space="preserve"> </w:t>
      </w:r>
      <w:r>
        <w:rPr>
          <w:w w:val="105"/>
        </w:rPr>
        <w:t>labeled</w:t>
      </w:r>
      <w:r>
        <w:rPr>
          <w:spacing w:val="9"/>
          <w:w w:val="105"/>
        </w:rPr>
        <w:t xml:space="preserve"> </w:t>
      </w:r>
      <w:r>
        <w:rPr>
          <w:w w:val="105"/>
        </w:rPr>
        <w:t>neuron</w:t>
      </w:r>
      <w:r>
        <w:rPr>
          <w:spacing w:val="9"/>
          <w:w w:val="105"/>
        </w:rPr>
        <w:t xml:space="preserve"> </w:t>
      </w:r>
      <w:r>
        <w:rPr>
          <w:w w:val="105"/>
        </w:rPr>
        <w:t>morphology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2573710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180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red</w:t>
      </w:r>
      <w:r>
        <w:rPr>
          <w:spacing w:val="27"/>
          <w:w w:val="105"/>
        </w:rPr>
        <w:t xml:space="preserve"> </w:t>
      </w:r>
      <w:r>
        <w:rPr>
          <w:w w:val="105"/>
        </w:rPr>
        <w:t>channel</w:t>
      </w:r>
      <w:r>
        <w:rPr>
          <w:spacing w:val="27"/>
          <w:w w:val="105"/>
        </w:rPr>
        <w:t xml:space="preserve"> </w:t>
      </w:r>
      <w:r>
        <w:rPr>
          <w:w w:val="105"/>
        </w:rPr>
        <w:t>is</w:t>
      </w:r>
      <w:r>
        <w:rPr>
          <w:spacing w:val="27"/>
          <w:w w:val="105"/>
        </w:rPr>
        <w:t xml:space="preserve"> </w:t>
      </w:r>
      <w:r>
        <w:rPr>
          <w:w w:val="105"/>
        </w:rPr>
        <w:t>used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visualize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counterstained</w:t>
      </w:r>
      <w:r>
        <w:rPr>
          <w:spacing w:val="27"/>
          <w:w w:val="105"/>
        </w:rPr>
        <w:t xml:space="preserve"> </w:t>
      </w:r>
      <w:r>
        <w:rPr>
          <w:w w:val="105"/>
        </w:rPr>
        <w:t>propidium</w:t>
      </w:r>
      <w:r>
        <w:rPr>
          <w:spacing w:val="27"/>
          <w:w w:val="105"/>
        </w:rPr>
        <w:t xml:space="preserve"> </w:t>
      </w:r>
      <w:r>
        <w:rPr>
          <w:w w:val="105"/>
        </w:rPr>
        <w:t>iodide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cytoarchitecture.</w:t>
      </w:r>
    </w:p>
    <w:p w14:paraId="58C45C0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spatial</w:t>
      </w:r>
      <w:r>
        <w:rPr>
          <w:spacing w:val="34"/>
          <w:w w:val="105"/>
        </w:rPr>
        <w:t xml:space="preserve"> </w:t>
      </w:r>
      <w:r>
        <w:rPr>
          <w:w w:val="105"/>
        </w:rPr>
        <w:t>normalizations</w:t>
      </w:r>
      <w:r>
        <w:rPr>
          <w:spacing w:val="33"/>
          <w:w w:val="105"/>
        </w:rPr>
        <w:t xml:space="preserve"> </w:t>
      </w:r>
      <w:r>
        <w:rPr>
          <w:w w:val="105"/>
        </w:rPr>
        <w:t>described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w w:val="105"/>
        </w:rPr>
        <w:t>this</w:t>
      </w:r>
      <w:r>
        <w:rPr>
          <w:spacing w:val="33"/>
          <w:w w:val="105"/>
        </w:rPr>
        <w:t xml:space="preserve"> </w:t>
      </w:r>
      <w:r>
        <w:rPr>
          <w:w w:val="105"/>
        </w:rPr>
        <w:t>work</w:t>
      </w:r>
      <w:r>
        <w:rPr>
          <w:spacing w:val="33"/>
          <w:w w:val="105"/>
        </w:rPr>
        <w:t xml:space="preserve"> </w:t>
      </w:r>
      <w:r>
        <w:rPr>
          <w:w w:val="105"/>
        </w:rPr>
        <w:t>were</w:t>
      </w:r>
      <w:r>
        <w:rPr>
          <w:spacing w:val="33"/>
          <w:w w:val="105"/>
        </w:rPr>
        <w:t xml:space="preserve"> </w:t>
      </w:r>
      <w:r>
        <w:rPr>
          <w:w w:val="105"/>
        </w:rPr>
        <w:t>performed</w:t>
      </w:r>
      <w:r>
        <w:rPr>
          <w:spacing w:val="33"/>
          <w:w w:val="105"/>
        </w:rPr>
        <w:t xml:space="preserve"> </w:t>
      </w:r>
      <w:r>
        <w:rPr>
          <w:w w:val="105"/>
        </w:rPr>
        <w:t>using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r>
        <w:rPr>
          <w:w w:val="105"/>
        </w:rPr>
        <w:t>red</w:t>
      </w:r>
      <w:r>
        <w:rPr>
          <w:spacing w:val="34"/>
          <w:w w:val="105"/>
        </w:rPr>
        <w:t xml:space="preserve"> </w:t>
      </w:r>
      <w:r>
        <w:rPr>
          <w:spacing w:val="-2"/>
          <w:w w:val="105"/>
        </w:rPr>
        <w:t>channel,</w:t>
      </w:r>
    </w:p>
    <w:p w14:paraId="000C739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offered</w:t>
      </w:r>
      <w:r>
        <w:rPr>
          <w:spacing w:val="21"/>
          <w:w w:val="105"/>
        </w:rPr>
        <w:t xml:space="preserve"> </w:t>
      </w:r>
      <w:r>
        <w:rPr>
          <w:w w:val="105"/>
        </w:rPr>
        <w:t>higher</w:t>
      </w:r>
      <w:r>
        <w:rPr>
          <w:spacing w:val="21"/>
          <w:w w:val="105"/>
        </w:rPr>
        <w:t xml:space="preserve"> </w:t>
      </w:r>
      <w:r>
        <w:rPr>
          <w:w w:val="105"/>
        </w:rPr>
        <w:t>tissue</w:t>
      </w:r>
      <w:r>
        <w:rPr>
          <w:spacing w:val="22"/>
          <w:w w:val="105"/>
        </w:rPr>
        <w:t xml:space="preserve"> </w:t>
      </w:r>
      <w:r>
        <w:rPr>
          <w:w w:val="105"/>
        </w:rPr>
        <w:t>contrast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alignment,</w:t>
      </w:r>
      <w:r>
        <w:rPr>
          <w:spacing w:val="25"/>
          <w:w w:val="105"/>
        </w:rPr>
        <w:t xml:space="preserve"> </w:t>
      </w:r>
      <w:r>
        <w:rPr>
          <w:w w:val="105"/>
        </w:rPr>
        <w:t>although</w:t>
      </w:r>
      <w:r>
        <w:rPr>
          <w:spacing w:val="22"/>
          <w:w w:val="105"/>
        </w:rPr>
        <w:t xml:space="preserve"> </w:t>
      </w:r>
      <w:r>
        <w:rPr>
          <w:w w:val="105"/>
        </w:rPr>
        <w:t>other</w:t>
      </w:r>
      <w:r>
        <w:rPr>
          <w:spacing w:val="21"/>
          <w:w w:val="105"/>
        </w:rPr>
        <w:t xml:space="preserve"> </w:t>
      </w:r>
      <w:r>
        <w:rPr>
          <w:w w:val="105"/>
        </w:rPr>
        <w:t>approaches</w:t>
      </w:r>
      <w:r>
        <w:rPr>
          <w:spacing w:val="22"/>
          <w:w w:val="105"/>
        </w:rPr>
        <w:t xml:space="preserve"> </w:t>
      </w:r>
      <w:r>
        <w:rPr>
          <w:w w:val="105"/>
        </w:rPr>
        <w:t>are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possible</w:t>
      </w:r>
    </w:p>
    <w:p w14:paraId="78BBD81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183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including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multi-channel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595D37C7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184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b/>
          <w:w w:val="105"/>
        </w:rPr>
        <w:t>Evaluation</w:t>
      </w:r>
      <w:proofErr w:type="gramEnd"/>
      <w:r>
        <w:rPr>
          <w:b/>
          <w:w w:val="105"/>
        </w:rPr>
        <w:t>.</w:t>
      </w:r>
      <w:r>
        <w:rPr>
          <w:b/>
          <w:spacing w:val="65"/>
          <w:w w:val="105"/>
        </w:rPr>
        <w:t xml:space="preserve"> </w:t>
      </w:r>
      <w:r>
        <w:rPr>
          <w:w w:val="105"/>
        </w:rPr>
        <w:t>Evaluation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canonical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atlas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Allen</w:t>
      </w:r>
      <w:r>
        <w:rPr>
          <w:spacing w:val="21"/>
          <w:w w:val="105"/>
        </w:rPr>
        <w:t xml:space="preserve"> </w:t>
      </w:r>
      <w:r>
        <w:rPr>
          <w:w w:val="105"/>
        </w:rPr>
        <w:t>CCFv3</w:t>
      </w:r>
      <w:r>
        <w:rPr>
          <w:spacing w:val="21"/>
          <w:w w:val="105"/>
        </w:rPr>
        <w:t xml:space="preserve"> </w:t>
      </w:r>
      <w:r>
        <w:rPr>
          <w:w w:val="105"/>
        </w:rPr>
        <w:t>mapping</w:t>
      </w:r>
      <w:r>
        <w:rPr>
          <w:spacing w:val="21"/>
          <w:w w:val="105"/>
        </w:rPr>
        <w:t xml:space="preserve"> </w:t>
      </w:r>
      <w:r>
        <w:rPr>
          <w:w w:val="105"/>
        </w:rPr>
        <w:t>was</w:t>
      </w:r>
      <w:r>
        <w:rPr>
          <w:spacing w:val="22"/>
          <w:w w:val="105"/>
        </w:rPr>
        <w:t xml:space="preserve"> </w:t>
      </w:r>
      <w:r>
        <w:rPr>
          <w:spacing w:val="-4"/>
          <w:w w:val="105"/>
        </w:rPr>
        <w:t>per-</w:t>
      </w:r>
    </w:p>
    <w:p w14:paraId="6831C3E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formed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via</w:t>
      </w:r>
      <w:r>
        <w:rPr>
          <w:spacing w:val="26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27"/>
          <w:w w:val="105"/>
        </w:rPr>
        <w:t xml:space="preserve"> </w:t>
      </w:r>
      <w:r>
        <w:rPr>
          <w:w w:val="105"/>
        </w:rPr>
        <w:t>comparison</w:t>
      </w:r>
      <w:r>
        <w:rPr>
          <w:spacing w:val="26"/>
          <w:w w:val="105"/>
        </w:rPr>
        <w:t xml:space="preserve"> </w:t>
      </w:r>
      <w:r>
        <w:rPr>
          <w:w w:val="105"/>
        </w:rPr>
        <w:t>at</w:t>
      </w:r>
      <w:r>
        <w:rPr>
          <w:spacing w:val="27"/>
          <w:w w:val="105"/>
        </w:rPr>
        <w:t xml:space="preserve"> </w:t>
      </w:r>
      <w:r>
        <w:rPr>
          <w:w w:val="105"/>
        </w:rPr>
        <w:t>each</w:t>
      </w:r>
      <w:r>
        <w:rPr>
          <w:spacing w:val="26"/>
          <w:w w:val="105"/>
        </w:rPr>
        <w:t xml:space="preserve"> </w:t>
      </w:r>
      <w:r>
        <w:rPr>
          <w:w w:val="105"/>
        </w:rPr>
        <w:t>step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qualitative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assess-</w:t>
      </w:r>
    </w:p>
    <w:p w14:paraId="5835635C" w14:textId="43691E14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186</w:t>
      </w:r>
      <w:r>
        <w:rPr>
          <w:rFonts w:ascii="Arial"/>
          <w:spacing w:val="61"/>
          <w:w w:val="105"/>
          <w:sz w:val="12"/>
        </w:rPr>
        <w:t xml:space="preserve">  </w:t>
      </w:r>
      <w:proofErr w:type="spellStart"/>
      <w:r>
        <w:rPr>
          <w:w w:val="105"/>
        </w:rPr>
        <w:t>ment</w:t>
      </w:r>
      <w:proofErr w:type="spellEnd"/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structural</w:t>
      </w:r>
      <w:r>
        <w:rPr>
          <w:spacing w:val="3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"/>
          <w:w w:val="105"/>
        </w:rPr>
        <w:t xml:space="preserve"> </w:t>
      </w:r>
      <w:r>
        <w:rPr>
          <w:w w:val="105"/>
        </w:rPr>
        <w:t>after</w:t>
      </w:r>
      <w:r>
        <w:rPr>
          <w:spacing w:val="3"/>
          <w:w w:val="105"/>
        </w:rPr>
        <w:t xml:space="preserve"> </w:t>
      </w:r>
      <w:r>
        <w:rPr>
          <w:w w:val="105"/>
        </w:rPr>
        <w:t>alignment</w:t>
      </w:r>
      <w:r>
        <w:rPr>
          <w:spacing w:val="2"/>
          <w:w w:val="105"/>
        </w:rPr>
        <w:t xml:space="preserve"> </w:t>
      </w:r>
      <w:r>
        <w:rPr>
          <w:w w:val="105"/>
        </w:rPr>
        <w:t>by</w:t>
      </w:r>
      <w:r>
        <w:rPr>
          <w:spacing w:val="2"/>
          <w:w w:val="105"/>
        </w:rPr>
        <w:t xml:space="preserve"> </w:t>
      </w:r>
      <w:r>
        <w:rPr>
          <w:w w:val="105"/>
        </w:rPr>
        <w:t>an</w:t>
      </w:r>
      <w:r>
        <w:rPr>
          <w:spacing w:val="3"/>
          <w:w w:val="105"/>
        </w:rPr>
        <w:t xml:space="preserve"> </w:t>
      </w:r>
      <w:r>
        <w:rPr>
          <w:w w:val="105"/>
        </w:rPr>
        <w:t>expert</w:t>
      </w:r>
      <w:r>
        <w:rPr>
          <w:spacing w:val="2"/>
          <w:w w:val="105"/>
        </w:rPr>
        <w:t xml:space="preserve"> </w:t>
      </w:r>
      <w:r>
        <w:rPr>
          <w:w w:val="105"/>
        </w:rPr>
        <w:t>anatomist.</w:t>
      </w:r>
      <w:r>
        <w:rPr>
          <w:spacing w:val="35"/>
          <w:w w:val="105"/>
        </w:rPr>
        <w:t xml:space="preserve"> </w:t>
      </w:r>
      <w:r>
        <w:rPr>
          <w:w w:val="105"/>
        </w:rPr>
        <w:t>Di</w:t>
      </w:r>
      <w:ins w:id="27" w:author="Gee, James C" w:date="2024-04-10T18:02:00Z">
        <w:r w:rsidR="00A45280">
          <w:rPr>
            <w:w w:val="105"/>
          </w:rPr>
          <w:t>c</w:t>
        </w:r>
      </w:ins>
      <w:del w:id="28" w:author="Gee, James C" w:date="2024-04-10T18:02:00Z">
        <w:r w:rsidDel="00A45280">
          <w:rPr>
            <w:w w:val="105"/>
          </w:rPr>
          <w:delText>v</w:delText>
        </w:r>
      </w:del>
      <w:r>
        <w:rPr>
          <w:w w:val="105"/>
        </w:rPr>
        <w:t>e</w:t>
      </w:r>
      <w:r>
        <w:rPr>
          <w:spacing w:val="3"/>
          <w:w w:val="105"/>
        </w:rPr>
        <w:t xml:space="preserve"> </w:t>
      </w:r>
      <w:r>
        <w:rPr>
          <w:w w:val="105"/>
        </w:rPr>
        <w:t>values</w:t>
      </w:r>
      <w:r>
        <w:rPr>
          <w:spacing w:val="2"/>
          <w:w w:val="105"/>
        </w:rPr>
        <w:t xml:space="preserve"> </w:t>
      </w:r>
      <w:proofErr w:type="gramStart"/>
      <w:r>
        <w:rPr>
          <w:spacing w:val="-4"/>
          <w:w w:val="105"/>
        </w:rPr>
        <w:t>were</w:t>
      </w:r>
      <w:proofErr w:type="gramEnd"/>
    </w:p>
    <w:p w14:paraId="1331B696" w14:textId="0121DAB9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187</w:t>
      </w:r>
      <w:r>
        <w:rPr>
          <w:rFonts w:ascii="Arial"/>
          <w:spacing w:val="72"/>
          <w:w w:val="150"/>
          <w:sz w:val="12"/>
        </w:rPr>
        <w:t xml:space="preserve">  </w:t>
      </w:r>
      <w:r>
        <w:t>generated</w:t>
      </w:r>
      <w:proofErr w:type="gramEnd"/>
      <w:r>
        <w:rPr>
          <w:spacing w:val="14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following</w:t>
      </w:r>
      <w:r>
        <w:rPr>
          <w:spacing w:val="13"/>
        </w:rPr>
        <w:t xml:space="preserve"> </w:t>
      </w:r>
      <w:r>
        <w:t>structures</w:t>
      </w:r>
      <w:ins w:id="29" w:author="Gee, James C" w:date="2024-04-10T18:02:00Z">
        <w:r w:rsidR="00A45280">
          <w:t>:</w:t>
        </w:r>
      </w:ins>
      <w:r>
        <w:rPr>
          <w:spacing w:val="13"/>
        </w:rPr>
        <w:t xml:space="preserve"> </w:t>
      </w:r>
      <w:r>
        <w:t>whole</w:t>
      </w:r>
      <w:r>
        <w:rPr>
          <w:spacing w:val="13"/>
        </w:rPr>
        <w:t xml:space="preserve"> </w:t>
      </w:r>
      <w:r>
        <w:t>brain</w:t>
      </w:r>
      <w:ins w:id="30" w:author="Gee, James C" w:date="2024-04-10T18:03:00Z">
        <w:r w:rsidR="00A45280">
          <w:t>,</w:t>
        </w:r>
      </w:ins>
      <w:del w:id="31" w:author="Gee, James C" w:date="2024-04-10T18:02:00Z">
        <w:r w:rsidDel="00A45280">
          <w:delText>:</w:delText>
        </w:r>
      </w:del>
      <w:r>
        <w:rPr>
          <w:spacing w:val="56"/>
        </w:rPr>
        <w:t xml:space="preserve"> </w:t>
      </w:r>
      <w:r>
        <w:t>0.99</w:t>
      </w:r>
      <w:ins w:id="32" w:author="Gee, James C" w:date="2024-04-10T18:03:00Z">
        <w:r w:rsidR="00A45280">
          <w:t>;</w:t>
        </w:r>
      </w:ins>
      <w:del w:id="33" w:author="Gee, James C" w:date="2024-04-10T18:03:00Z">
        <w:r w:rsidDel="00A45280">
          <w:delText>,</w:delText>
        </w:r>
      </w:del>
      <w:r>
        <w:rPr>
          <w:spacing w:val="18"/>
        </w:rPr>
        <w:t xml:space="preserve"> </w:t>
      </w:r>
      <w:r>
        <w:t>fimbria</w:t>
      </w:r>
      <w:ins w:id="34" w:author="Gee, James C" w:date="2024-04-10T18:03:00Z">
        <w:r w:rsidR="00A45280">
          <w:t>,</w:t>
        </w:r>
      </w:ins>
      <w:del w:id="35" w:author="Gee, James C" w:date="2024-04-10T18:03:00Z">
        <w:r w:rsidDel="00A45280">
          <w:delText>:</w:delText>
        </w:r>
      </w:del>
      <w:r>
        <w:rPr>
          <w:spacing w:val="57"/>
        </w:rPr>
        <w:t xml:space="preserve"> </w:t>
      </w:r>
      <w:r>
        <w:t>0.91</w:t>
      </w:r>
      <w:ins w:id="36" w:author="Gee, James C" w:date="2024-04-10T18:03:00Z">
        <w:r w:rsidR="00A45280">
          <w:t>;</w:t>
        </w:r>
      </w:ins>
      <w:del w:id="37" w:author="Gee, James C" w:date="2024-04-10T18:03:00Z">
        <w:r w:rsidDel="00A45280">
          <w:delText>,</w:delText>
        </w:r>
      </w:del>
      <w:r>
        <w:rPr>
          <w:spacing w:val="18"/>
        </w:rPr>
        <w:t xml:space="preserve"> </w:t>
      </w:r>
      <w:r>
        <w:t>habenular</w:t>
      </w:r>
      <w:r>
        <w:rPr>
          <w:spacing w:val="13"/>
        </w:rPr>
        <w:t xml:space="preserve"> </w:t>
      </w:r>
      <w:del w:id="38" w:author="Gee, James C" w:date="2024-04-10T18:03:00Z">
        <w:r w:rsidDel="00A45280">
          <w:rPr>
            <w:spacing w:val="-2"/>
          </w:rPr>
          <w:delText>commisure</w:delText>
        </w:r>
      </w:del>
      <w:ins w:id="39" w:author="Gee, James C" w:date="2024-04-10T18:03:00Z">
        <w:r w:rsidR="00A45280">
          <w:rPr>
            <w:spacing w:val="-2"/>
          </w:rPr>
          <w:t>commissure,</w:t>
        </w:r>
      </w:ins>
      <w:del w:id="40" w:author="Gee, James C" w:date="2024-04-10T18:03:00Z">
        <w:r w:rsidDel="00A45280">
          <w:rPr>
            <w:spacing w:val="-2"/>
          </w:rPr>
          <w:delText>:</w:delText>
        </w:r>
      </w:del>
    </w:p>
    <w:p w14:paraId="75365D20" w14:textId="346C058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188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0.63</w:t>
      </w:r>
      <w:proofErr w:type="gramEnd"/>
      <w:ins w:id="41" w:author="Gee, James C" w:date="2024-04-10T18:04:00Z">
        <w:r w:rsidR="00A45280">
          <w:rPr>
            <w:w w:val="105"/>
          </w:rPr>
          <w:t>;</w:t>
        </w:r>
      </w:ins>
      <w:del w:id="42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6"/>
          <w:w w:val="105"/>
        </w:rPr>
        <w:t xml:space="preserve"> </w:t>
      </w:r>
      <w:r>
        <w:rPr>
          <w:w w:val="105"/>
        </w:rPr>
        <w:t>posterior</w:t>
      </w:r>
      <w:r>
        <w:rPr>
          <w:spacing w:val="6"/>
          <w:w w:val="105"/>
        </w:rPr>
        <w:t xml:space="preserve"> </w:t>
      </w:r>
      <w:r>
        <w:rPr>
          <w:w w:val="105"/>
        </w:rPr>
        <w:t>choroid</w:t>
      </w:r>
      <w:r>
        <w:rPr>
          <w:spacing w:val="5"/>
          <w:w w:val="105"/>
        </w:rPr>
        <w:t xml:space="preserve"> </w:t>
      </w:r>
      <w:r>
        <w:rPr>
          <w:w w:val="105"/>
        </w:rPr>
        <w:t>plexus</w:t>
      </w:r>
      <w:ins w:id="43" w:author="Gee, James C" w:date="2024-04-10T18:04:00Z">
        <w:r w:rsidR="00A45280">
          <w:rPr>
            <w:w w:val="105"/>
          </w:rPr>
          <w:t>,</w:t>
        </w:r>
      </w:ins>
      <w:del w:id="44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2"/>
          <w:w w:val="105"/>
        </w:rPr>
        <w:t xml:space="preserve"> </w:t>
      </w:r>
      <w:r>
        <w:rPr>
          <w:w w:val="105"/>
        </w:rPr>
        <w:t>0.93</w:t>
      </w:r>
      <w:ins w:id="45" w:author="Gee, James C" w:date="2024-04-10T18:04:00Z">
        <w:r w:rsidR="00A45280">
          <w:rPr>
            <w:w w:val="105"/>
          </w:rPr>
          <w:t>;</w:t>
        </w:r>
      </w:ins>
      <w:del w:id="46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6"/>
          <w:w w:val="105"/>
        </w:rPr>
        <w:t xml:space="preserve"> </w:t>
      </w:r>
      <w:r>
        <w:rPr>
          <w:w w:val="105"/>
        </w:rPr>
        <w:t>anterior</w:t>
      </w:r>
      <w:r>
        <w:rPr>
          <w:spacing w:val="6"/>
          <w:w w:val="105"/>
        </w:rPr>
        <w:t xml:space="preserve"> </w:t>
      </w:r>
      <w:r>
        <w:rPr>
          <w:w w:val="105"/>
        </w:rPr>
        <w:t>choroid</w:t>
      </w:r>
      <w:r>
        <w:rPr>
          <w:spacing w:val="6"/>
          <w:w w:val="105"/>
        </w:rPr>
        <w:t xml:space="preserve"> </w:t>
      </w:r>
      <w:r>
        <w:rPr>
          <w:w w:val="105"/>
        </w:rPr>
        <w:t>plexus</w:t>
      </w:r>
      <w:ins w:id="47" w:author="Gee, James C" w:date="2024-04-10T18:04:00Z">
        <w:r w:rsidR="00A45280">
          <w:rPr>
            <w:w w:val="105"/>
          </w:rPr>
          <w:t>,</w:t>
        </w:r>
      </w:ins>
      <w:del w:id="48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1"/>
          <w:w w:val="105"/>
        </w:rPr>
        <w:t xml:space="preserve"> </w:t>
      </w:r>
      <w:r>
        <w:rPr>
          <w:w w:val="105"/>
        </w:rPr>
        <w:t>0.96</w:t>
      </w:r>
      <w:ins w:id="49" w:author="Gee, James C" w:date="2024-04-10T18:04:00Z">
        <w:r w:rsidR="00A45280">
          <w:rPr>
            <w:w w:val="105"/>
          </w:rPr>
          <w:t>;</w:t>
        </w:r>
      </w:ins>
      <w:del w:id="50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7"/>
          <w:w w:val="105"/>
        </w:rPr>
        <w:t xml:space="preserve"> </w:t>
      </w:r>
      <w:r>
        <w:rPr>
          <w:w w:val="105"/>
        </w:rPr>
        <w:t>optic</w:t>
      </w:r>
      <w:r>
        <w:rPr>
          <w:spacing w:val="5"/>
          <w:w w:val="105"/>
        </w:rPr>
        <w:t xml:space="preserve"> </w:t>
      </w:r>
      <w:r>
        <w:rPr>
          <w:w w:val="105"/>
        </w:rPr>
        <w:t>chiasm</w:t>
      </w:r>
      <w:ins w:id="51" w:author="Gee, James C" w:date="2024-04-10T18:04:00Z">
        <w:r w:rsidR="00A45280">
          <w:rPr>
            <w:w w:val="105"/>
          </w:rPr>
          <w:t>,</w:t>
        </w:r>
      </w:ins>
      <w:del w:id="52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32"/>
          <w:w w:val="105"/>
        </w:rPr>
        <w:t xml:space="preserve"> </w:t>
      </w:r>
      <w:r>
        <w:rPr>
          <w:w w:val="105"/>
        </w:rPr>
        <w:t>0.77</w:t>
      </w:r>
      <w:ins w:id="53" w:author="Gee, James C" w:date="2024-04-10T18:04:00Z">
        <w:r w:rsidR="00A45280">
          <w:rPr>
            <w:w w:val="105"/>
          </w:rPr>
          <w:t>;</w:t>
        </w:r>
      </w:ins>
      <w:del w:id="54" w:author="Gee, James C" w:date="2024-04-10T18:04:00Z">
        <w:r w:rsidDel="00A45280">
          <w:rPr>
            <w:w w:val="105"/>
          </w:rPr>
          <w:delText>,</w:delText>
        </w:r>
      </w:del>
      <w:r>
        <w:rPr>
          <w:spacing w:val="8"/>
          <w:w w:val="105"/>
        </w:rPr>
        <w:t xml:space="preserve"> </w:t>
      </w:r>
      <w:proofErr w:type="spellStart"/>
      <w:r>
        <w:rPr>
          <w:spacing w:val="-4"/>
          <w:w w:val="105"/>
        </w:rPr>
        <w:t>cau</w:t>
      </w:r>
      <w:proofErr w:type="spellEnd"/>
      <w:r>
        <w:rPr>
          <w:spacing w:val="-4"/>
          <w:w w:val="105"/>
        </w:rPr>
        <w:t>-</w:t>
      </w:r>
    </w:p>
    <w:p w14:paraId="419F7D26" w14:textId="688FCB2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189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date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putamen</w:t>
      </w:r>
      <w:ins w:id="55" w:author="Gee, James C" w:date="2024-04-10T18:04:00Z">
        <w:r w:rsidR="00A45280">
          <w:rPr>
            <w:w w:val="105"/>
          </w:rPr>
          <w:t>,</w:t>
        </w:r>
      </w:ins>
      <w:del w:id="56" w:author="Gee, James C" w:date="2024-04-10T18:04:00Z">
        <w:r w:rsidDel="00A45280">
          <w:rPr>
            <w:w w:val="105"/>
          </w:rPr>
          <w:delText>:</w:delText>
        </w:r>
      </w:del>
      <w:r>
        <w:rPr>
          <w:spacing w:val="17"/>
          <w:w w:val="105"/>
        </w:rPr>
        <w:t xml:space="preserve"> </w:t>
      </w:r>
      <w:r>
        <w:rPr>
          <w:w w:val="105"/>
        </w:rPr>
        <w:t>0.97.</w:t>
      </w:r>
      <w:r>
        <w:rPr>
          <w:spacing w:val="20"/>
          <w:w w:val="105"/>
        </w:rPr>
        <w:t xml:space="preserve"> </w:t>
      </w:r>
      <w:commentRangeStart w:id="57"/>
      <w:commentRangeStart w:id="58"/>
      <w:r>
        <w:rPr>
          <w:w w:val="105"/>
        </w:rPr>
        <w:t>Similar</w:t>
      </w:r>
      <w:r>
        <w:rPr>
          <w:spacing w:val="-14"/>
          <w:w w:val="105"/>
        </w:rPr>
        <w:t xml:space="preserve"> </w:t>
      </w:r>
      <w:r>
        <w:rPr>
          <w:w w:val="105"/>
        </w:rPr>
        <w:t>qualitative</w:t>
      </w:r>
      <w:r>
        <w:rPr>
          <w:spacing w:val="-14"/>
          <w:w w:val="105"/>
        </w:rPr>
        <w:t xml:space="preserve"> </w:t>
      </w:r>
      <w:r>
        <w:rPr>
          <w:w w:val="105"/>
        </w:rPr>
        <w:t>assessment</w:t>
      </w:r>
      <w:r>
        <w:rPr>
          <w:spacing w:val="-13"/>
          <w:w w:val="105"/>
        </w:rPr>
        <w:t xml:space="preserve"> </w:t>
      </w:r>
      <w:commentRangeEnd w:id="57"/>
      <w:r w:rsidR="00A45280">
        <w:rPr>
          <w:rStyle w:val="CommentReference"/>
        </w:rPr>
        <w:commentReference w:id="57"/>
      </w:r>
      <w:commentRangeEnd w:id="58"/>
      <w:r w:rsidR="00431D0F">
        <w:rPr>
          <w:rStyle w:val="CommentReference"/>
        </w:rPr>
        <w:commentReference w:id="58"/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performed</w:t>
      </w:r>
      <w:r>
        <w:rPr>
          <w:spacing w:val="-14"/>
          <w:w w:val="105"/>
        </w:rPr>
        <w:t xml:space="preserve"> </w:t>
      </w:r>
      <w:r>
        <w:rPr>
          <w:w w:val="105"/>
        </w:rPr>
        <w:t>for</w:t>
      </w:r>
      <w:r>
        <w:rPr>
          <w:spacing w:val="-13"/>
          <w:w w:val="105"/>
        </w:rPr>
        <w:t xml:space="preserve"> </w:t>
      </w:r>
      <w:r>
        <w:rPr>
          <w:w w:val="105"/>
        </w:rPr>
        <w:t>each</w:t>
      </w:r>
      <w:r>
        <w:rPr>
          <w:spacing w:val="-1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14"/>
          <w:w w:val="105"/>
        </w:rPr>
        <w:t xml:space="preserve"> </w:t>
      </w:r>
      <w:proofErr w:type="gramStart"/>
      <w:r>
        <w:rPr>
          <w:spacing w:val="-2"/>
          <w:w w:val="105"/>
        </w:rPr>
        <w:t>specimen</w:t>
      </w:r>
      <w:proofErr w:type="gramEnd"/>
    </w:p>
    <w:p w14:paraId="1E9103A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190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including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8"/>
          <w:w w:val="105"/>
        </w:rPr>
        <w:t xml:space="preserve"> </w:t>
      </w:r>
      <w:r>
        <w:rPr>
          <w:w w:val="105"/>
        </w:rPr>
        <w:t>neuron</w:t>
      </w:r>
      <w:r>
        <w:rPr>
          <w:spacing w:val="9"/>
          <w:w w:val="105"/>
        </w:rPr>
        <w:t xml:space="preserve"> </w:t>
      </w:r>
      <w:r>
        <w:rPr>
          <w:w w:val="105"/>
        </w:rPr>
        <w:t>reconstruction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data.</w:t>
      </w:r>
    </w:p>
    <w:p w14:paraId="3C4515C0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41602D8F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0"/>
          <w:sz w:val="12"/>
        </w:rPr>
        <w:lastRenderedPageBreak/>
        <w:t>191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59" w:name="Mapping_multiplexed_error-robust_fluores"/>
      <w:bookmarkEnd w:id="59"/>
      <w:r>
        <w:rPr>
          <w:spacing w:val="-2"/>
          <w:w w:val="110"/>
        </w:rPr>
        <w:t>2.1.2</w:t>
      </w:r>
      <w:r>
        <w:tab/>
      </w:r>
      <w:proofErr w:type="gramStart"/>
      <w:r>
        <w:rPr>
          <w:w w:val="110"/>
        </w:rPr>
        <w:t>Mapping</w:t>
      </w:r>
      <w:r>
        <w:rPr>
          <w:spacing w:val="28"/>
          <w:w w:val="110"/>
        </w:rPr>
        <w:t xml:space="preserve">  </w:t>
      </w:r>
      <w:r>
        <w:rPr>
          <w:w w:val="110"/>
        </w:rPr>
        <w:t>multiplexed</w:t>
      </w:r>
      <w:proofErr w:type="gramEnd"/>
      <w:r>
        <w:rPr>
          <w:spacing w:val="28"/>
          <w:w w:val="110"/>
        </w:rPr>
        <w:t xml:space="preserve">  </w:t>
      </w:r>
      <w:r>
        <w:rPr>
          <w:w w:val="110"/>
        </w:rPr>
        <w:t>error-robust</w:t>
      </w:r>
      <w:r>
        <w:rPr>
          <w:spacing w:val="29"/>
          <w:w w:val="110"/>
        </w:rPr>
        <w:t xml:space="preserve">  </w:t>
      </w:r>
      <w:r>
        <w:rPr>
          <w:w w:val="110"/>
        </w:rPr>
        <w:t>fluorescence</w:t>
      </w:r>
      <w:r>
        <w:rPr>
          <w:spacing w:val="29"/>
          <w:w w:val="110"/>
        </w:rPr>
        <w:t xml:space="preserve">  </w:t>
      </w:r>
      <w:r>
        <w:rPr>
          <w:w w:val="110"/>
        </w:rPr>
        <w:t>in</w:t>
      </w:r>
      <w:r>
        <w:rPr>
          <w:spacing w:val="28"/>
          <w:w w:val="110"/>
        </w:rPr>
        <w:t xml:space="preserve">  </w:t>
      </w:r>
      <w:r>
        <w:rPr>
          <w:w w:val="110"/>
        </w:rPr>
        <w:t>situ</w:t>
      </w:r>
      <w:r>
        <w:rPr>
          <w:spacing w:val="29"/>
          <w:w w:val="110"/>
        </w:rPr>
        <w:t xml:space="preserve">  </w:t>
      </w:r>
      <w:r>
        <w:rPr>
          <w:spacing w:val="-2"/>
          <w:w w:val="110"/>
        </w:rPr>
        <w:t>hybridization</w:t>
      </w:r>
    </w:p>
    <w:p w14:paraId="21C09361" w14:textId="77777777" w:rsidR="005F326E" w:rsidRDefault="00000000">
      <w:pPr>
        <w:tabs>
          <w:tab w:val="left" w:pos="1321"/>
        </w:tabs>
        <w:spacing w:before="157"/>
        <w:ind w:left="110"/>
        <w:rPr>
          <w:b/>
          <w:sz w:val="24"/>
        </w:rPr>
      </w:pPr>
      <w:r>
        <w:rPr>
          <w:rFonts w:ascii="Arial"/>
          <w:spacing w:val="-5"/>
          <w:w w:val="110"/>
          <w:sz w:val="12"/>
        </w:rPr>
        <w:t>192</w:t>
      </w:r>
      <w:r>
        <w:rPr>
          <w:rFonts w:ascii="Arial"/>
          <w:sz w:val="12"/>
        </w:rPr>
        <w:tab/>
      </w:r>
      <w:r>
        <w:rPr>
          <w:b/>
          <w:w w:val="110"/>
          <w:sz w:val="24"/>
        </w:rPr>
        <w:t>(MERFISH)</w:t>
      </w:r>
      <w:r>
        <w:rPr>
          <w:b/>
          <w:spacing w:val="66"/>
          <w:w w:val="110"/>
          <w:sz w:val="24"/>
        </w:rPr>
        <w:t xml:space="preserve"> </w:t>
      </w:r>
      <w:r>
        <w:rPr>
          <w:b/>
          <w:spacing w:val="-4"/>
          <w:w w:val="110"/>
          <w:sz w:val="24"/>
        </w:rPr>
        <w:t>data</w:t>
      </w:r>
    </w:p>
    <w:p w14:paraId="73E2AE33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5A41E30C" w14:textId="77777777" w:rsidR="005F326E" w:rsidRDefault="00000000">
      <w:pPr>
        <w:pStyle w:val="BodyText"/>
        <w:spacing w:before="148"/>
      </w:pPr>
      <w:proofErr w:type="gramStart"/>
      <w:r>
        <w:rPr>
          <w:rFonts w:ascii="Arial"/>
          <w:w w:val="105"/>
          <w:sz w:val="12"/>
        </w:rPr>
        <w:t>193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b/>
          <w:w w:val="105"/>
        </w:rPr>
        <w:t>Overview</w:t>
      </w:r>
      <w:proofErr w:type="gramEnd"/>
      <w:r>
        <w:rPr>
          <w:b/>
          <w:w w:val="105"/>
        </w:rPr>
        <w:t>.</w:t>
      </w:r>
      <w:r>
        <w:rPr>
          <w:b/>
          <w:spacing w:val="75"/>
          <w:w w:val="150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unique</w:t>
      </w:r>
      <w:r>
        <w:rPr>
          <w:spacing w:val="33"/>
          <w:w w:val="105"/>
        </w:rPr>
        <w:t xml:space="preserve"> </w:t>
      </w:r>
      <w:r>
        <w:rPr>
          <w:w w:val="105"/>
        </w:rPr>
        <w:t>aspects</w:t>
      </w:r>
      <w:r>
        <w:rPr>
          <w:spacing w:val="33"/>
          <w:w w:val="105"/>
        </w:rPr>
        <w:t xml:space="preserve"> </w:t>
      </w:r>
      <w:r>
        <w:rPr>
          <w:w w:val="105"/>
        </w:rPr>
        <w:t>of</w:t>
      </w:r>
      <w:r>
        <w:rPr>
          <w:spacing w:val="33"/>
          <w:w w:val="105"/>
        </w:rPr>
        <w:t xml:space="preserve"> </w:t>
      </w:r>
      <w:r>
        <w:rPr>
          <w:w w:val="105"/>
        </w:rPr>
        <w:t>mapping</w:t>
      </w:r>
      <w:r>
        <w:rPr>
          <w:spacing w:val="33"/>
          <w:w w:val="105"/>
        </w:rPr>
        <w:t xml:space="preserve"> </w:t>
      </w:r>
      <w:r>
        <w:rPr>
          <w:w w:val="105"/>
        </w:rPr>
        <w:t>multiplexed</w:t>
      </w:r>
      <w:r>
        <w:rPr>
          <w:spacing w:val="33"/>
          <w:w w:val="105"/>
        </w:rPr>
        <w:t xml:space="preserve"> </w:t>
      </w:r>
      <w:r>
        <w:rPr>
          <w:w w:val="105"/>
        </w:rPr>
        <w:t>error-robust</w:t>
      </w:r>
      <w:r>
        <w:rPr>
          <w:spacing w:val="33"/>
          <w:w w:val="105"/>
        </w:rPr>
        <w:t xml:space="preserve"> </w:t>
      </w:r>
      <w:r>
        <w:rPr>
          <w:w w:val="105"/>
        </w:rPr>
        <w:t>fluorescence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3"/>
          <w:w w:val="105"/>
        </w:rPr>
        <w:t xml:space="preserve"> </w:t>
      </w:r>
      <w:r>
        <w:rPr>
          <w:spacing w:val="-4"/>
          <w:w w:val="105"/>
        </w:rPr>
        <w:t>situ</w:t>
      </w:r>
    </w:p>
    <w:p w14:paraId="2CB01B4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194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hybridization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(MERFISH)</w:t>
      </w:r>
      <w:r>
        <w:rPr>
          <w:spacing w:val="22"/>
          <w:w w:val="105"/>
        </w:rPr>
        <w:t xml:space="preserve"> </w:t>
      </w:r>
      <w:r>
        <w:rPr>
          <w:w w:val="105"/>
        </w:rPr>
        <w:t>spatial</w:t>
      </w:r>
      <w:r>
        <w:rPr>
          <w:spacing w:val="21"/>
          <w:w w:val="105"/>
        </w:rPr>
        <w:t xml:space="preserve"> </w:t>
      </w:r>
      <w:r>
        <w:rPr>
          <w:w w:val="105"/>
        </w:rPr>
        <w:t>transcriptomic</w:t>
      </w:r>
      <w:r>
        <w:rPr>
          <w:spacing w:val="22"/>
          <w:w w:val="105"/>
        </w:rPr>
        <w:t xml:space="preserve"> </w:t>
      </w:r>
      <w:r>
        <w:rPr>
          <w:w w:val="105"/>
        </w:rPr>
        <w:t>data</w:t>
      </w:r>
      <w:r>
        <w:rPr>
          <w:spacing w:val="22"/>
          <w:w w:val="105"/>
        </w:rPr>
        <w:t xml:space="preserve"> </w:t>
      </w:r>
      <w:r>
        <w:rPr>
          <w:w w:val="105"/>
        </w:rPr>
        <w:t>onto</w:t>
      </w:r>
      <w:r>
        <w:rPr>
          <w:spacing w:val="22"/>
          <w:w w:val="105"/>
        </w:rPr>
        <w:t xml:space="preserve"> </w:t>
      </w:r>
      <w:r>
        <w:rPr>
          <w:w w:val="105"/>
        </w:rPr>
        <w:t>AllenCCFv3</w:t>
      </w:r>
      <w:r>
        <w:rPr>
          <w:w w:val="105"/>
          <w:position w:val="9"/>
          <w:sz w:val="16"/>
        </w:rPr>
        <w:t>64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required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de-</w:t>
      </w:r>
    </w:p>
    <w:p w14:paraId="7B12428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195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velopment</w:t>
      </w:r>
      <w:proofErr w:type="spellEnd"/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separate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-based</w:t>
      </w:r>
      <w:r>
        <w:rPr>
          <w:spacing w:val="11"/>
          <w:w w:val="105"/>
        </w:rPr>
        <w:t xml:space="preserve"> </w:t>
      </w:r>
      <w:r>
        <w:rPr>
          <w:w w:val="105"/>
        </w:rPr>
        <w:t>pipeline</w:t>
      </w:r>
      <w:r>
        <w:rPr>
          <w:spacing w:val="12"/>
          <w:w w:val="105"/>
        </w:rPr>
        <w:t xml:space="preserve"> </w:t>
      </w:r>
      <w:r>
        <w:rPr>
          <w:w w:val="105"/>
        </w:rPr>
        <w:t>(see</w:t>
      </w:r>
      <w:r>
        <w:rPr>
          <w:spacing w:val="11"/>
          <w:w w:val="105"/>
        </w:rPr>
        <w:t xml:space="preserve"> </w:t>
      </w:r>
      <w:r>
        <w:rPr>
          <w:w w:val="105"/>
        </w:rPr>
        <w:t>Figure</w:t>
      </w:r>
      <w:r>
        <w:rPr>
          <w:spacing w:val="11"/>
          <w:w w:val="105"/>
        </w:rPr>
        <w:t xml:space="preserve"> </w:t>
      </w:r>
      <w:hyperlink w:anchor="_bookmark1" w:history="1">
        <w:r>
          <w:rPr>
            <w:color w:val="AE3236"/>
            <w:w w:val="105"/>
          </w:rPr>
          <w:t>1</w:t>
        </w:r>
      </w:hyperlink>
      <w:r>
        <w:rPr>
          <w:w w:val="105"/>
        </w:rPr>
        <w:t>(b)).</w:t>
      </w:r>
      <w:r>
        <w:rPr>
          <w:spacing w:val="45"/>
          <w:w w:val="105"/>
        </w:rPr>
        <w:t xml:space="preserve"> </w:t>
      </w:r>
      <w:r>
        <w:rPr>
          <w:w w:val="105"/>
        </w:rPr>
        <w:t>Mappings</w:t>
      </w:r>
      <w:r>
        <w:rPr>
          <w:spacing w:val="11"/>
          <w:w w:val="105"/>
        </w:rPr>
        <w:t xml:space="preserve"> </w:t>
      </w:r>
      <w:r>
        <w:rPr>
          <w:w w:val="105"/>
        </w:rPr>
        <w:t>are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performed</w:t>
      </w:r>
      <w:proofErr w:type="gramEnd"/>
    </w:p>
    <w:p w14:paraId="06905FC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196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by</w:t>
      </w:r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matching</w:t>
      </w:r>
      <w:r>
        <w:rPr>
          <w:spacing w:val="-10"/>
          <w:w w:val="105"/>
        </w:rPr>
        <w:t xml:space="preserve"> </w:t>
      </w:r>
      <w:r>
        <w:rPr>
          <w:w w:val="105"/>
        </w:rPr>
        <w:t>gene</w:t>
      </w:r>
      <w:r>
        <w:rPr>
          <w:spacing w:val="-10"/>
          <w:w w:val="105"/>
        </w:rPr>
        <w:t xml:space="preserve"> </w:t>
      </w:r>
      <w:r>
        <w:rPr>
          <w:w w:val="105"/>
        </w:rPr>
        <w:t>expression</w:t>
      </w:r>
      <w:r>
        <w:rPr>
          <w:spacing w:val="-9"/>
          <w:w w:val="105"/>
        </w:rPr>
        <w:t xml:space="preserve"> </w:t>
      </w:r>
      <w:r>
        <w:rPr>
          <w:w w:val="105"/>
        </w:rPr>
        <w:t>derived</w:t>
      </w:r>
      <w:r>
        <w:rPr>
          <w:spacing w:val="-10"/>
          <w:w w:val="105"/>
        </w:rPr>
        <w:t xml:space="preserve"> </w:t>
      </w:r>
      <w:r>
        <w:rPr>
          <w:w w:val="105"/>
        </w:rPr>
        <w:t>region</w:t>
      </w:r>
      <w:r>
        <w:rPr>
          <w:spacing w:val="-9"/>
          <w:w w:val="105"/>
        </w:rPr>
        <w:t xml:space="preserve"> </w:t>
      </w:r>
      <w:r>
        <w:rPr>
          <w:w w:val="105"/>
        </w:rPr>
        <w:t>labels</w:t>
      </w:r>
      <w:r>
        <w:rPr>
          <w:spacing w:val="-10"/>
          <w:w w:val="105"/>
        </w:rPr>
        <w:t xml:space="preserve"> </w:t>
      </w:r>
      <w:r>
        <w:rPr>
          <w:w w:val="105"/>
        </w:rPr>
        <w:t>from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MERFISH</w:t>
      </w:r>
      <w:r>
        <w:rPr>
          <w:spacing w:val="-10"/>
          <w:w w:val="105"/>
        </w:rPr>
        <w:t xml:space="preserve"> </w:t>
      </w:r>
      <w:r>
        <w:rPr>
          <w:w w:val="105"/>
        </w:rPr>
        <w:t>data</w:t>
      </w:r>
      <w:r>
        <w:rPr>
          <w:spacing w:val="-9"/>
          <w:w w:val="105"/>
        </w:rPr>
        <w:t xml:space="preserve"> </w:t>
      </w:r>
      <w:r>
        <w:rPr>
          <w:w w:val="105"/>
        </w:rPr>
        <w:t>to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6BB68066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AllenCCFv3.</w:t>
      </w:r>
      <w:r>
        <w:rPr>
          <w:spacing w:val="5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pipeline</w:t>
      </w:r>
      <w:r>
        <w:rPr>
          <w:spacing w:val="17"/>
          <w:w w:val="105"/>
        </w:rPr>
        <w:t xml:space="preserve"> </w:t>
      </w:r>
      <w:r>
        <w:rPr>
          <w:w w:val="105"/>
        </w:rPr>
        <w:t>consists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MERFISH</w:t>
      </w:r>
      <w:r>
        <w:rPr>
          <w:spacing w:val="17"/>
          <w:w w:val="105"/>
        </w:rPr>
        <w:t xml:space="preserve"> </w:t>
      </w:r>
      <w:r>
        <w:rPr>
          <w:w w:val="105"/>
        </w:rPr>
        <w:t>data</w:t>
      </w:r>
      <w:r>
        <w:rPr>
          <w:spacing w:val="18"/>
          <w:w w:val="105"/>
        </w:rPr>
        <w:t xml:space="preserve"> </w:t>
      </w:r>
      <w:proofErr w:type="spellStart"/>
      <w:r>
        <w:rPr>
          <w:spacing w:val="-4"/>
          <w:w w:val="105"/>
        </w:rPr>
        <w:t>spe</w:t>
      </w:r>
      <w:proofErr w:type="spellEnd"/>
      <w:r>
        <w:rPr>
          <w:spacing w:val="-4"/>
          <w:w w:val="105"/>
        </w:rPr>
        <w:t>-</w:t>
      </w:r>
    </w:p>
    <w:p w14:paraId="5368AA9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198</w:t>
      </w:r>
      <w:r>
        <w:rPr>
          <w:rFonts w:ascii="Arial"/>
          <w:spacing w:val="75"/>
          <w:w w:val="150"/>
          <w:sz w:val="12"/>
        </w:rPr>
        <w:t xml:space="preserve">  </w:t>
      </w:r>
      <w:proofErr w:type="spellStart"/>
      <w:r>
        <w:t>cific</w:t>
      </w:r>
      <w:proofErr w:type="spellEnd"/>
      <w:proofErr w:type="gramEnd"/>
      <w:r>
        <w:rPr>
          <w:spacing w:val="19"/>
        </w:rPr>
        <w:t xml:space="preserve"> </w:t>
      </w:r>
      <w:r>
        <w:t>preprocessing</w:t>
      </w:r>
      <w:r>
        <w:rPr>
          <w:spacing w:val="20"/>
        </w:rPr>
        <w:t xml:space="preserve"> </w:t>
      </w:r>
      <w:r>
        <w:t>which</w:t>
      </w:r>
      <w:r>
        <w:rPr>
          <w:spacing w:val="21"/>
        </w:rPr>
        <w:t xml:space="preserve"> </w:t>
      </w:r>
      <w:r>
        <w:t>includes</w:t>
      </w:r>
      <w:r>
        <w:rPr>
          <w:spacing w:val="20"/>
        </w:rPr>
        <w:t xml:space="preserve"> </w:t>
      </w:r>
      <w:r>
        <w:t>section</w:t>
      </w:r>
      <w:r>
        <w:rPr>
          <w:spacing w:val="20"/>
        </w:rPr>
        <w:t xml:space="preserve"> </w:t>
      </w:r>
      <w:r>
        <w:t>reconstruction,</w:t>
      </w:r>
      <w:r>
        <w:rPr>
          <w:spacing w:val="23"/>
        </w:rPr>
        <w:t xml:space="preserve"> </w:t>
      </w:r>
      <w:r>
        <w:t>mapping</w:t>
      </w:r>
      <w:r>
        <w:rPr>
          <w:spacing w:val="20"/>
        </w:rPr>
        <w:t xml:space="preserve"> </w:t>
      </w:r>
      <w:r>
        <w:t>corresponding</w:t>
      </w:r>
      <w:r>
        <w:rPr>
          <w:spacing w:val="19"/>
        </w:rPr>
        <w:t xml:space="preserve"> </w:t>
      </w:r>
      <w:r>
        <w:rPr>
          <w:spacing w:val="-2"/>
        </w:rPr>
        <w:t>anatomical</w:t>
      </w:r>
    </w:p>
    <w:p w14:paraId="71660F8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199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labels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between</w:t>
      </w:r>
      <w:r>
        <w:rPr>
          <w:spacing w:val="3"/>
          <w:w w:val="105"/>
        </w:rPr>
        <w:t xml:space="preserve"> </w:t>
      </w:r>
      <w:r>
        <w:rPr>
          <w:w w:val="105"/>
        </w:rPr>
        <w:t>AllenCCFv3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spatial</w:t>
      </w:r>
      <w:r>
        <w:rPr>
          <w:spacing w:val="2"/>
          <w:w w:val="105"/>
        </w:rPr>
        <w:t xml:space="preserve"> </w:t>
      </w:r>
      <w:r>
        <w:rPr>
          <w:w w:val="105"/>
        </w:rPr>
        <w:t>transcriptomic</w:t>
      </w:r>
      <w:r>
        <w:rPr>
          <w:spacing w:val="3"/>
          <w:w w:val="105"/>
        </w:rPr>
        <w:t xml:space="preserve"> </w:t>
      </w:r>
      <w:r>
        <w:rPr>
          <w:w w:val="105"/>
        </w:rPr>
        <w:t>maps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MERFISH</w:t>
      </w:r>
      <w:r>
        <w:rPr>
          <w:spacing w:val="3"/>
          <w:w w:val="105"/>
        </w:rPr>
        <w:t xml:space="preserve"> </w:t>
      </w:r>
      <w:r>
        <w:rPr>
          <w:w w:val="105"/>
        </w:rPr>
        <w:t>data,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736F1E6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200</w:t>
      </w:r>
      <w:r>
        <w:rPr>
          <w:rFonts w:ascii="Arial"/>
          <w:spacing w:val="68"/>
          <w:w w:val="150"/>
          <w:sz w:val="12"/>
        </w:rPr>
        <w:t xml:space="preserve">  </w:t>
      </w:r>
      <w:r>
        <w:t>matching</w:t>
      </w:r>
      <w:proofErr w:type="gramEnd"/>
      <w:r>
        <w:rPr>
          <w:spacing w:val="40"/>
        </w:rPr>
        <w:t xml:space="preserve"> </w:t>
      </w:r>
      <w:r>
        <w:t>MERFISH</w:t>
      </w:r>
      <w:r>
        <w:rPr>
          <w:spacing w:val="40"/>
        </w:rPr>
        <w:t xml:space="preserve"> </w:t>
      </w:r>
      <w:r>
        <w:t>sections</w:t>
      </w:r>
      <w:r>
        <w:rPr>
          <w:spacing w:val="40"/>
        </w:rPr>
        <w:t xml:space="preserve"> </w:t>
      </w:r>
      <w:r>
        <w:t>to</w:t>
      </w:r>
      <w:r>
        <w:rPr>
          <w:spacing w:val="39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atlas</w:t>
      </w:r>
      <w:r>
        <w:rPr>
          <w:spacing w:val="40"/>
        </w:rPr>
        <w:t xml:space="preserve"> </w:t>
      </w:r>
      <w:r>
        <w:t>space.</w:t>
      </w:r>
      <w:r>
        <w:rPr>
          <w:spacing w:val="57"/>
          <w:w w:val="150"/>
        </w:rPr>
        <w:t xml:space="preserve"> </w:t>
      </w:r>
      <w:r>
        <w:t>Following</w:t>
      </w:r>
      <w:r>
        <w:rPr>
          <w:spacing w:val="40"/>
        </w:rPr>
        <w:t xml:space="preserve"> </w:t>
      </w:r>
      <w:r>
        <w:t>pre-processing,</w:t>
      </w:r>
      <w:r>
        <w:rPr>
          <w:spacing w:val="42"/>
        </w:rPr>
        <w:t xml:space="preserve"> </w:t>
      </w:r>
      <w:r>
        <w:t>two</w:t>
      </w:r>
      <w:r>
        <w:rPr>
          <w:spacing w:val="40"/>
        </w:rPr>
        <w:t xml:space="preserve"> </w:t>
      </w:r>
      <w:proofErr w:type="gramStart"/>
      <w:r>
        <w:t>main</w:t>
      </w:r>
      <w:proofErr w:type="gramEnd"/>
      <w:r>
        <w:rPr>
          <w:spacing w:val="40"/>
        </w:rPr>
        <w:t xml:space="preserve"> </w:t>
      </w:r>
      <w:r>
        <w:rPr>
          <w:spacing w:val="-2"/>
        </w:rPr>
        <w:t>align-</w:t>
      </w:r>
    </w:p>
    <w:p w14:paraId="08EE96F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201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ment</w:t>
      </w:r>
      <w:proofErr w:type="spellEnd"/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steps</w:t>
      </w:r>
      <w:r>
        <w:rPr>
          <w:spacing w:val="20"/>
          <w:w w:val="105"/>
        </w:rPr>
        <w:t xml:space="preserve"> </w:t>
      </w:r>
      <w:r>
        <w:rPr>
          <w:w w:val="105"/>
        </w:rPr>
        <w:t>were</w:t>
      </w:r>
      <w:r>
        <w:rPr>
          <w:spacing w:val="21"/>
          <w:w w:val="105"/>
        </w:rPr>
        <w:t xml:space="preserve"> </w:t>
      </w:r>
      <w:r>
        <w:rPr>
          <w:w w:val="105"/>
        </w:rPr>
        <w:t>performed:</w:t>
      </w:r>
      <w:r>
        <w:rPr>
          <w:spacing w:val="60"/>
          <w:w w:val="105"/>
        </w:rPr>
        <w:t xml:space="preserve"> </w:t>
      </w:r>
      <w:r>
        <w:rPr>
          <w:w w:val="105"/>
        </w:rPr>
        <w:t>1)</w:t>
      </w:r>
      <w:r>
        <w:rPr>
          <w:spacing w:val="21"/>
          <w:w w:val="105"/>
        </w:rPr>
        <w:t xml:space="preserve"> </w:t>
      </w:r>
      <w:r>
        <w:rPr>
          <w:w w:val="105"/>
        </w:rPr>
        <w:t>3D</w:t>
      </w:r>
      <w:r>
        <w:rPr>
          <w:spacing w:val="21"/>
          <w:w w:val="105"/>
        </w:rPr>
        <w:t xml:space="preserve"> </w:t>
      </w:r>
      <w:r>
        <w:rPr>
          <w:w w:val="105"/>
        </w:rPr>
        <w:t>global</w:t>
      </w:r>
      <w:r>
        <w:rPr>
          <w:spacing w:val="21"/>
          <w:w w:val="105"/>
        </w:rPr>
        <w:t xml:space="preserve"> </w:t>
      </w:r>
      <w:r>
        <w:rPr>
          <w:w w:val="105"/>
        </w:rPr>
        <w:t>affine</w:t>
      </w:r>
      <w:r>
        <w:rPr>
          <w:spacing w:val="20"/>
          <w:w w:val="105"/>
        </w:rPr>
        <w:t xml:space="preserve"> </w:t>
      </w:r>
      <w:r>
        <w:rPr>
          <w:w w:val="105"/>
        </w:rPr>
        <w:t>mapping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section</w:t>
      </w:r>
      <w:r>
        <w:rPr>
          <w:spacing w:val="21"/>
          <w:w w:val="105"/>
        </w:rPr>
        <w:t xml:space="preserve"> </w:t>
      </w:r>
      <w:r>
        <w:rPr>
          <w:w w:val="105"/>
        </w:rPr>
        <w:t>matching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spacing w:val="-5"/>
          <w:w w:val="105"/>
        </w:rPr>
        <w:t>Al-</w:t>
      </w:r>
    </w:p>
    <w:p w14:paraId="442215B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lenCCFv</w:t>
      </w:r>
      <w:proofErr w:type="gramEnd"/>
      <w:r>
        <w:rPr>
          <w:w w:val="105"/>
        </w:rPr>
        <w:t>3</w:t>
      </w:r>
      <w:r>
        <w:rPr>
          <w:spacing w:val="2"/>
          <w:w w:val="105"/>
        </w:rPr>
        <w:t xml:space="preserve"> </w:t>
      </w:r>
      <w:r>
        <w:rPr>
          <w:w w:val="105"/>
        </w:rPr>
        <w:t>into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MERFISH</w:t>
      </w:r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2)</w:t>
      </w:r>
      <w:r>
        <w:rPr>
          <w:spacing w:val="2"/>
          <w:w w:val="105"/>
        </w:rPr>
        <w:t xml:space="preserve"> </w:t>
      </w:r>
      <w:r>
        <w:rPr>
          <w:w w:val="105"/>
        </w:rPr>
        <w:t>2D</w:t>
      </w:r>
      <w:r>
        <w:rPr>
          <w:spacing w:val="2"/>
          <w:w w:val="105"/>
        </w:rPr>
        <w:t xml:space="preserve"> </w:t>
      </w:r>
      <w:r>
        <w:rPr>
          <w:w w:val="105"/>
        </w:rPr>
        <w:t>global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deformable</w:t>
      </w:r>
      <w:r>
        <w:rPr>
          <w:spacing w:val="2"/>
          <w:w w:val="105"/>
        </w:rPr>
        <w:t xml:space="preserve"> </w:t>
      </w:r>
      <w:r>
        <w:rPr>
          <w:w w:val="105"/>
        </w:rPr>
        <w:t>mapping</w:t>
      </w:r>
      <w:r>
        <w:rPr>
          <w:spacing w:val="2"/>
          <w:w w:val="105"/>
        </w:rPr>
        <w:t xml:space="preserve"> </w:t>
      </w:r>
      <w:r>
        <w:rPr>
          <w:w w:val="105"/>
        </w:rPr>
        <w:t>between</w:t>
      </w:r>
      <w:r>
        <w:rPr>
          <w:spacing w:val="2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6AA8BA3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203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MERFISH</w:t>
      </w:r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section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w w:val="105"/>
        </w:rPr>
        <w:t>matched</w:t>
      </w:r>
      <w:r>
        <w:rPr>
          <w:spacing w:val="-1"/>
          <w:w w:val="105"/>
        </w:rPr>
        <w:t xml:space="preserve"> </w:t>
      </w:r>
      <w:r>
        <w:rPr>
          <w:w w:val="105"/>
        </w:rPr>
        <w:t>AllenCCFv3</w:t>
      </w:r>
      <w:r>
        <w:rPr>
          <w:spacing w:val="-2"/>
          <w:w w:val="105"/>
        </w:rPr>
        <w:t xml:space="preserve"> </w:t>
      </w:r>
      <w:r>
        <w:rPr>
          <w:w w:val="105"/>
        </w:rPr>
        <w:t>section.</w:t>
      </w:r>
      <w:r>
        <w:rPr>
          <w:spacing w:val="27"/>
          <w:w w:val="105"/>
        </w:rPr>
        <w:t xml:space="preserve"> </w:t>
      </w:r>
      <w:r>
        <w:rPr>
          <w:w w:val="105"/>
        </w:rPr>
        <w:t>Mappings</w:t>
      </w:r>
      <w:r>
        <w:rPr>
          <w:spacing w:val="-2"/>
          <w:w w:val="105"/>
        </w:rPr>
        <w:t xml:space="preserve"> </w:t>
      </w:r>
      <w:r>
        <w:rPr>
          <w:w w:val="105"/>
        </w:rPr>
        <w:t>learned</w:t>
      </w:r>
      <w:r>
        <w:rPr>
          <w:spacing w:val="-1"/>
          <w:w w:val="105"/>
        </w:rPr>
        <w:t xml:space="preserve"> </w:t>
      </w:r>
      <w:r>
        <w:rPr>
          <w:w w:val="105"/>
        </w:rPr>
        <w:t>via</w:t>
      </w:r>
      <w:r>
        <w:rPr>
          <w:spacing w:val="-1"/>
          <w:w w:val="105"/>
        </w:rPr>
        <w:t xml:space="preserve"> </w:t>
      </w:r>
      <w:r>
        <w:rPr>
          <w:w w:val="105"/>
        </w:rPr>
        <w:t>each</w:t>
      </w:r>
      <w:r>
        <w:rPr>
          <w:spacing w:val="-1"/>
          <w:w w:val="105"/>
        </w:rPr>
        <w:t xml:space="preserve"> </w:t>
      </w:r>
      <w:r>
        <w:rPr>
          <w:w w:val="105"/>
        </w:rPr>
        <w:t>step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5FDBA6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204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pipeline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preserved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provide</w:t>
      </w:r>
      <w:r>
        <w:rPr>
          <w:spacing w:val="20"/>
          <w:w w:val="105"/>
        </w:rPr>
        <w:t xml:space="preserve"> </w:t>
      </w:r>
      <w:r>
        <w:rPr>
          <w:w w:val="105"/>
        </w:rPr>
        <w:t>point-to-point</w:t>
      </w:r>
      <w:r>
        <w:rPr>
          <w:spacing w:val="18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51E5187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205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original</w:t>
      </w:r>
      <w:r>
        <w:rPr>
          <w:spacing w:val="9"/>
          <w:w w:val="105"/>
        </w:rPr>
        <w:t xml:space="preserve"> </w:t>
      </w:r>
      <w:r>
        <w:rPr>
          <w:w w:val="105"/>
        </w:rPr>
        <w:t>MERFISH</w:t>
      </w:r>
      <w:r>
        <w:rPr>
          <w:spacing w:val="8"/>
          <w:w w:val="105"/>
        </w:rPr>
        <w:t xml:space="preserve"> </w:t>
      </w:r>
      <w:r>
        <w:rPr>
          <w:w w:val="105"/>
        </w:rPr>
        <w:t>data</w:t>
      </w:r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AllenCCFv3,</w:t>
      </w:r>
      <w:r>
        <w:rPr>
          <w:spacing w:val="10"/>
          <w:w w:val="105"/>
        </w:rPr>
        <w:t xml:space="preserve"> </w:t>
      </w:r>
      <w:r>
        <w:rPr>
          <w:w w:val="105"/>
        </w:rPr>
        <w:t>thus</w:t>
      </w:r>
      <w:r>
        <w:rPr>
          <w:spacing w:val="9"/>
          <w:w w:val="105"/>
        </w:rPr>
        <w:t xml:space="preserve"> </w:t>
      </w:r>
      <w:r>
        <w:rPr>
          <w:w w:val="105"/>
        </w:rPr>
        <w:t>allowing</w:t>
      </w:r>
      <w:r>
        <w:rPr>
          <w:spacing w:val="9"/>
          <w:w w:val="105"/>
        </w:rPr>
        <w:t xml:space="preserve"> </w:t>
      </w:r>
      <w:r>
        <w:rPr>
          <w:w w:val="105"/>
        </w:rPr>
        <w:t>individual</w:t>
      </w:r>
      <w:r>
        <w:rPr>
          <w:spacing w:val="9"/>
          <w:w w:val="105"/>
        </w:rPr>
        <w:t xml:space="preserve"> </w:t>
      </w:r>
      <w:r>
        <w:rPr>
          <w:w w:val="105"/>
        </w:rPr>
        <w:t>gene</w:t>
      </w:r>
      <w:r>
        <w:rPr>
          <w:spacing w:val="9"/>
          <w:w w:val="105"/>
        </w:rPr>
        <w:t xml:space="preserve"> </w:t>
      </w:r>
      <w:r>
        <w:rPr>
          <w:w w:val="105"/>
        </w:rPr>
        <w:t>expressions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CE8BAF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206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transferred</w:t>
      </w:r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675A5E5D" w14:textId="0411B749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207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b/>
          <w:w w:val="105"/>
        </w:rPr>
        <w:t>Data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50"/>
        </w:rPr>
        <w:t xml:space="preserve"> </w:t>
      </w:r>
      <w:r>
        <w:rPr>
          <w:w w:val="105"/>
        </w:rPr>
        <w:t>MERFISH</w:t>
      </w:r>
      <w:r>
        <w:rPr>
          <w:spacing w:val="33"/>
          <w:w w:val="105"/>
        </w:rPr>
        <w:t xml:space="preserve"> </w:t>
      </w:r>
      <w:r>
        <w:rPr>
          <w:w w:val="105"/>
        </w:rPr>
        <w:t>mouse</w:t>
      </w:r>
      <w:r>
        <w:rPr>
          <w:spacing w:val="33"/>
          <w:w w:val="105"/>
        </w:rPr>
        <w:t xml:space="preserve"> </w:t>
      </w:r>
      <w:r>
        <w:rPr>
          <w:w w:val="105"/>
        </w:rPr>
        <w:t>brain</w:t>
      </w:r>
      <w:r>
        <w:rPr>
          <w:spacing w:val="32"/>
          <w:w w:val="105"/>
        </w:rPr>
        <w:t xml:space="preserve"> </w:t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was</w:t>
      </w:r>
      <w:r>
        <w:rPr>
          <w:spacing w:val="33"/>
          <w:w w:val="105"/>
        </w:rPr>
        <w:t xml:space="preserve"> </w:t>
      </w:r>
      <w:r>
        <w:rPr>
          <w:w w:val="105"/>
        </w:rPr>
        <w:t>acquired</w:t>
      </w:r>
      <w:r>
        <w:rPr>
          <w:spacing w:val="33"/>
          <w:w w:val="105"/>
        </w:rPr>
        <w:t xml:space="preserve"> </w:t>
      </w:r>
      <w:r>
        <w:rPr>
          <w:w w:val="105"/>
        </w:rPr>
        <w:t>using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33"/>
          <w:w w:val="105"/>
        </w:rPr>
        <w:t xml:space="preserve"> </w:t>
      </w:r>
      <w:del w:id="60" w:author="Gee, James C" w:date="2024-04-10T18:07:00Z">
        <w:r w:rsidDel="00A45280">
          <w:rPr>
            <w:w w:val="105"/>
          </w:rPr>
          <w:delText>detailed</w:delText>
        </w:r>
        <w:r w:rsidDel="00A45280">
          <w:rPr>
            <w:spacing w:val="33"/>
            <w:w w:val="105"/>
          </w:rPr>
          <w:delText xml:space="preserve"> </w:delText>
        </w:r>
      </w:del>
      <w:r>
        <w:rPr>
          <w:w w:val="105"/>
        </w:rPr>
        <w:t>procedure</w:t>
      </w:r>
      <w:ins w:id="61" w:author="Gee, James C" w:date="2024-04-10T18:07:00Z">
        <w:r w:rsidR="00A45280">
          <w:rPr>
            <w:w w:val="105"/>
          </w:rPr>
          <w:t xml:space="preserve"> detailed in </w:t>
        </w:r>
      </w:ins>
      <w:del w:id="62" w:author="Gee, James C" w:date="2024-04-10T18:07:00Z">
        <w:r w:rsidDel="00A45280">
          <w:rPr>
            <w:w w:val="105"/>
          </w:rPr>
          <w:delText>.</w:delText>
        </w:r>
      </w:del>
      <w:r>
        <w:rPr>
          <w:w w:val="105"/>
          <w:position w:val="9"/>
          <w:sz w:val="16"/>
        </w:rPr>
        <w:t>64</w:t>
      </w:r>
      <w:r>
        <w:rPr>
          <w:spacing w:val="65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Briefly,</w:t>
      </w:r>
    </w:p>
    <w:p w14:paraId="10E3098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208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C57BL/6</w:t>
      </w:r>
      <w:r>
        <w:rPr>
          <w:spacing w:val="12"/>
          <w:w w:val="105"/>
        </w:rPr>
        <w:t xml:space="preserve"> </w:t>
      </w:r>
      <w:r>
        <w:rPr>
          <w:w w:val="105"/>
        </w:rPr>
        <w:t>mouse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2"/>
          <w:w w:val="105"/>
        </w:rPr>
        <w:t xml:space="preserve"> </w:t>
      </w:r>
      <w:r>
        <w:rPr>
          <w:w w:val="105"/>
        </w:rPr>
        <w:t>dissected</w:t>
      </w:r>
      <w:r>
        <w:rPr>
          <w:spacing w:val="12"/>
          <w:w w:val="105"/>
        </w:rPr>
        <w:t xml:space="preserve"> </w:t>
      </w:r>
      <w:r>
        <w:rPr>
          <w:w w:val="105"/>
        </w:rPr>
        <w:t>according</w:t>
      </w:r>
      <w:r>
        <w:rPr>
          <w:spacing w:val="12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standard</w:t>
      </w:r>
      <w:r>
        <w:rPr>
          <w:spacing w:val="12"/>
          <w:w w:val="105"/>
        </w:rPr>
        <w:t xml:space="preserve"> </w:t>
      </w:r>
      <w:r>
        <w:rPr>
          <w:w w:val="105"/>
        </w:rPr>
        <w:t>procedures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placed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into</w:t>
      </w:r>
    </w:p>
    <w:p w14:paraId="70F2320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10"/>
          <w:sz w:val="12"/>
        </w:rPr>
        <w:t>209</w:t>
      </w:r>
      <w:r>
        <w:rPr>
          <w:rFonts w:ascii="Arial"/>
          <w:spacing w:val="34"/>
          <w:w w:val="110"/>
          <w:sz w:val="12"/>
        </w:rPr>
        <w:t xml:space="preserve">  </w:t>
      </w:r>
      <w:r>
        <w:rPr>
          <w:w w:val="110"/>
        </w:rPr>
        <w:t>an</w:t>
      </w:r>
      <w:proofErr w:type="gramEnd"/>
      <w:r>
        <w:rPr>
          <w:spacing w:val="-2"/>
          <w:w w:val="110"/>
        </w:rPr>
        <w:t xml:space="preserve"> </w:t>
      </w:r>
      <w:r>
        <w:rPr>
          <w:w w:val="110"/>
        </w:rPr>
        <w:t>optimal</w:t>
      </w:r>
      <w:r>
        <w:rPr>
          <w:spacing w:val="-1"/>
          <w:w w:val="110"/>
        </w:rPr>
        <w:t xml:space="preserve"> </w:t>
      </w:r>
      <w:r>
        <w:rPr>
          <w:w w:val="110"/>
        </w:rPr>
        <w:t>cutting</w:t>
      </w:r>
      <w:r>
        <w:rPr>
          <w:spacing w:val="-2"/>
          <w:w w:val="110"/>
        </w:rPr>
        <w:t xml:space="preserve"> </w:t>
      </w:r>
      <w:r>
        <w:rPr>
          <w:w w:val="110"/>
        </w:rPr>
        <w:t>temperature</w:t>
      </w:r>
      <w:r>
        <w:rPr>
          <w:spacing w:val="-1"/>
          <w:w w:val="110"/>
        </w:rPr>
        <w:t xml:space="preserve"> </w:t>
      </w:r>
      <w:r>
        <w:rPr>
          <w:w w:val="110"/>
        </w:rPr>
        <w:t>(OCT)</w:t>
      </w:r>
      <w:r>
        <w:rPr>
          <w:spacing w:val="-2"/>
          <w:w w:val="110"/>
        </w:rPr>
        <w:t xml:space="preserve"> </w:t>
      </w:r>
      <w:r>
        <w:rPr>
          <w:w w:val="110"/>
        </w:rPr>
        <w:t>compound</w:t>
      </w:r>
      <w:r>
        <w:rPr>
          <w:spacing w:val="-2"/>
          <w:w w:val="110"/>
        </w:rPr>
        <w:t xml:space="preserve"> </w:t>
      </w:r>
      <w:r>
        <w:rPr>
          <w:w w:val="110"/>
        </w:rPr>
        <w:t>(Sakura</w:t>
      </w:r>
      <w:r>
        <w:rPr>
          <w:spacing w:val="-1"/>
          <w:w w:val="110"/>
        </w:rPr>
        <w:t xml:space="preserve"> </w:t>
      </w:r>
      <w:proofErr w:type="spellStart"/>
      <w:r>
        <w:rPr>
          <w:w w:val="110"/>
        </w:rPr>
        <w:t>FineTek</w:t>
      </w:r>
      <w:proofErr w:type="spellEnd"/>
      <w:r>
        <w:rPr>
          <w:spacing w:val="-2"/>
          <w:w w:val="110"/>
        </w:rPr>
        <w:t xml:space="preserve"> </w:t>
      </w:r>
      <w:r>
        <w:rPr>
          <w:w w:val="110"/>
        </w:rPr>
        <w:t>4583)</w:t>
      </w:r>
      <w:r>
        <w:rPr>
          <w:spacing w:val="-1"/>
          <w:w w:val="110"/>
        </w:rPr>
        <w:t xml:space="preserve"> </w:t>
      </w:r>
      <w:r>
        <w:rPr>
          <w:w w:val="110"/>
        </w:rPr>
        <w:t>in</w:t>
      </w:r>
      <w:r>
        <w:rPr>
          <w:spacing w:val="-2"/>
          <w:w w:val="110"/>
        </w:rPr>
        <w:t xml:space="preserve"> </w:t>
      </w:r>
      <w:r>
        <w:rPr>
          <w:w w:val="110"/>
        </w:rPr>
        <w:t>which</w:t>
      </w:r>
      <w:r>
        <w:rPr>
          <w:spacing w:val="-2"/>
          <w:w w:val="110"/>
        </w:rPr>
        <w:t xml:space="preserve"> </w:t>
      </w:r>
      <w:r>
        <w:rPr>
          <w:w w:val="110"/>
        </w:rPr>
        <w:t>it</w:t>
      </w:r>
      <w:r>
        <w:rPr>
          <w:spacing w:val="-1"/>
          <w:w w:val="110"/>
        </w:rPr>
        <w:t xml:space="preserve"> </w:t>
      </w:r>
      <w:r>
        <w:rPr>
          <w:spacing w:val="-5"/>
          <w:w w:val="110"/>
        </w:rPr>
        <w:t>was</w:t>
      </w:r>
    </w:p>
    <w:p w14:paraId="1676EFAC" w14:textId="78ED02EC" w:rsidR="005F326E" w:rsidRDefault="00000000">
      <w:pPr>
        <w:pStyle w:val="BodyText"/>
        <w:spacing w:before="156"/>
      </w:pPr>
      <w:proofErr w:type="gramStart"/>
      <w:r>
        <w:rPr>
          <w:rFonts w:ascii="Arial" w:hAnsi="Arial"/>
          <w:w w:val="105"/>
          <w:sz w:val="12"/>
        </w:rPr>
        <w:t>210</w:t>
      </w:r>
      <w:r>
        <w:rPr>
          <w:rFonts w:ascii="Arial" w:hAnsi="Arial"/>
          <w:spacing w:val="53"/>
          <w:w w:val="105"/>
          <w:sz w:val="12"/>
        </w:rPr>
        <w:t xml:space="preserve">  </w:t>
      </w:r>
      <w:r>
        <w:rPr>
          <w:w w:val="105"/>
        </w:rPr>
        <w:t>stored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6"/>
          <w:w w:val="105"/>
        </w:rPr>
        <w:t xml:space="preserve"> </w:t>
      </w:r>
      <w:r>
        <w:rPr>
          <w:w w:val="105"/>
        </w:rPr>
        <w:t>-80</w:t>
      </w:r>
      <w:ins w:id="63" w:author="Gee, James C" w:date="2024-04-10T18:19:00Z">
        <w:r w:rsidR="00660673">
          <w:rPr>
            <w:w w:val="105"/>
          </w:rPr>
          <w:t xml:space="preserve"> </w:t>
        </w:r>
      </w:ins>
      <w:r>
        <w:rPr>
          <w:rFonts w:ascii="Arial" w:hAnsi="Arial"/>
          <w:w w:val="105"/>
        </w:rPr>
        <w:t>°</w:t>
      </w:r>
      <w:r>
        <w:rPr>
          <w:w w:val="105"/>
        </w:rPr>
        <w:t>C.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fresh</w:t>
      </w:r>
      <w:r>
        <w:rPr>
          <w:spacing w:val="6"/>
          <w:w w:val="105"/>
        </w:rPr>
        <w:t xml:space="preserve"> </w:t>
      </w:r>
      <w:r>
        <w:rPr>
          <w:w w:val="105"/>
        </w:rPr>
        <w:t>frozen</w:t>
      </w:r>
      <w:r>
        <w:rPr>
          <w:spacing w:val="7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was</w:t>
      </w:r>
      <w:r>
        <w:rPr>
          <w:spacing w:val="6"/>
          <w:w w:val="105"/>
        </w:rPr>
        <w:t xml:space="preserve"> </w:t>
      </w:r>
      <w:r>
        <w:rPr>
          <w:w w:val="105"/>
        </w:rPr>
        <w:t>sectioned</w:t>
      </w:r>
      <w:r>
        <w:rPr>
          <w:spacing w:val="6"/>
          <w:w w:val="105"/>
        </w:rPr>
        <w:t xml:space="preserve"> </w:t>
      </w:r>
      <w:r>
        <w:rPr>
          <w:w w:val="105"/>
        </w:rPr>
        <w:t>at</w:t>
      </w:r>
      <w:r>
        <w:rPr>
          <w:spacing w:val="7"/>
          <w:w w:val="105"/>
        </w:rPr>
        <w:t xml:space="preserve"> </w:t>
      </w:r>
      <w:r>
        <w:rPr>
          <w:w w:val="105"/>
        </w:rPr>
        <w:t>10</w:t>
      </w:r>
      <w:ins w:id="64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7"/>
          <w:w w:val="105"/>
        </w:rPr>
        <w:t xml:space="preserve"> </w:t>
      </w:r>
      <w:r>
        <w:rPr>
          <w:w w:val="105"/>
        </w:rPr>
        <w:t>on</w:t>
      </w:r>
      <w:r>
        <w:rPr>
          <w:spacing w:val="5"/>
          <w:w w:val="105"/>
        </w:rPr>
        <w:t xml:space="preserve"> </w:t>
      </w:r>
      <w:r>
        <w:rPr>
          <w:w w:val="105"/>
        </w:rPr>
        <w:t>Leica</w:t>
      </w:r>
      <w:r>
        <w:rPr>
          <w:spacing w:val="6"/>
          <w:w w:val="105"/>
        </w:rPr>
        <w:t xml:space="preserve"> </w:t>
      </w:r>
      <w:r>
        <w:rPr>
          <w:w w:val="105"/>
        </w:rPr>
        <w:t>3050</w:t>
      </w:r>
      <w:r>
        <w:rPr>
          <w:spacing w:val="7"/>
          <w:w w:val="105"/>
        </w:rPr>
        <w:t xml:space="preserve"> </w:t>
      </w:r>
      <w:r>
        <w:rPr>
          <w:w w:val="105"/>
        </w:rPr>
        <w:t>S</w:t>
      </w:r>
      <w:r>
        <w:rPr>
          <w:spacing w:val="5"/>
          <w:w w:val="105"/>
        </w:rPr>
        <w:t xml:space="preserve"> </w:t>
      </w:r>
      <w:r>
        <w:rPr>
          <w:w w:val="105"/>
        </w:rPr>
        <w:t>cryostats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6BD54FF4" w14:textId="2C926EF5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211</w:t>
      </w:r>
      <w:r>
        <w:rPr>
          <w:rFonts w:ascii="Arial" w:hAnsi="Arial"/>
          <w:spacing w:val="53"/>
          <w:w w:val="105"/>
          <w:sz w:val="12"/>
        </w:rPr>
        <w:t xml:space="preserve">  </w:t>
      </w:r>
      <w:r>
        <w:rPr>
          <w:w w:val="105"/>
        </w:rPr>
        <w:t>interval</w:t>
      </w:r>
      <w:ins w:id="65" w:author="Gee, James C" w:date="2024-04-10T18:08:00Z">
        <w:r w:rsidR="00D73D67">
          <w:rPr>
            <w:w w:val="105"/>
          </w:rPr>
          <w:t>s</w:t>
        </w:r>
      </w:ins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200</w:t>
      </w:r>
      <w:ins w:id="66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evenly</w:t>
      </w:r>
      <w:r>
        <w:rPr>
          <w:spacing w:val="7"/>
          <w:w w:val="105"/>
        </w:rPr>
        <w:t xml:space="preserve"> </w:t>
      </w:r>
      <w:r>
        <w:rPr>
          <w:w w:val="105"/>
        </w:rPr>
        <w:t>cover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brain.</w:t>
      </w:r>
      <w:r>
        <w:rPr>
          <w:spacing w:val="34"/>
          <w:w w:val="105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set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500</w:t>
      </w:r>
      <w:r>
        <w:rPr>
          <w:spacing w:val="7"/>
          <w:w w:val="105"/>
        </w:rPr>
        <w:t xml:space="preserve"> </w:t>
      </w:r>
      <w:r>
        <w:rPr>
          <w:w w:val="105"/>
        </w:rPr>
        <w:t>genes</w:t>
      </w:r>
      <w:r>
        <w:rPr>
          <w:spacing w:val="8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imaged</w:t>
      </w:r>
      <w:r>
        <w:rPr>
          <w:spacing w:val="7"/>
          <w:w w:val="105"/>
        </w:rPr>
        <w:t xml:space="preserve"> </w:t>
      </w:r>
      <w:r>
        <w:rPr>
          <w:w w:val="105"/>
        </w:rPr>
        <w:t>that</w:t>
      </w:r>
      <w:r>
        <w:rPr>
          <w:spacing w:val="8"/>
          <w:w w:val="105"/>
        </w:rPr>
        <w:t xml:space="preserve"> </w:t>
      </w:r>
      <w:r>
        <w:rPr>
          <w:w w:val="105"/>
        </w:rPr>
        <w:t>had</w:t>
      </w:r>
      <w:r>
        <w:rPr>
          <w:spacing w:val="7"/>
          <w:w w:val="105"/>
        </w:rPr>
        <w:t xml:space="preserve"> </w:t>
      </w:r>
      <w:proofErr w:type="gramStart"/>
      <w:r>
        <w:rPr>
          <w:spacing w:val="-4"/>
          <w:w w:val="105"/>
        </w:rPr>
        <w:t>been</w:t>
      </w:r>
      <w:proofErr w:type="gramEnd"/>
    </w:p>
    <w:p w14:paraId="716945DD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212</w:t>
      </w:r>
      <w:r>
        <w:rPr>
          <w:rFonts w:ascii="Arial" w:hAnsi="Arial"/>
          <w:spacing w:val="47"/>
          <w:w w:val="105"/>
          <w:sz w:val="12"/>
        </w:rPr>
        <w:t xml:space="preserve">  </w:t>
      </w:r>
      <w:r>
        <w:rPr>
          <w:w w:val="105"/>
        </w:rPr>
        <w:t>carefully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chosen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distinguish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rFonts w:ascii="Menlo" w:hAnsi="Menlo"/>
          <w:i/>
          <w:w w:val="105"/>
        </w:rPr>
        <w:t>∼</w:t>
      </w:r>
      <w:del w:id="67" w:author="Gee, James C" w:date="2024-04-10T18:08:00Z">
        <w:r w:rsidDel="00D73D67">
          <w:rPr>
            <w:rFonts w:ascii="Menlo" w:hAnsi="Menlo"/>
            <w:i/>
            <w:spacing w:val="-67"/>
            <w:w w:val="105"/>
          </w:rPr>
          <w:delText xml:space="preserve"> </w:delText>
        </w:r>
      </w:del>
      <w:r>
        <w:rPr>
          <w:w w:val="105"/>
        </w:rPr>
        <w:t>5200</w:t>
      </w:r>
      <w:r>
        <w:rPr>
          <w:spacing w:val="14"/>
          <w:w w:val="105"/>
        </w:rPr>
        <w:t xml:space="preserve"> </w:t>
      </w:r>
      <w:r>
        <w:rPr>
          <w:w w:val="105"/>
        </w:rPr>
        <w:t>clusters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commentRangeStart w:id="68"/>
      <w:commentRangeStart w:id="69"/>
      <w:r>
        <w:rPr>
          <w:w w:val="105"/>
        </w:rPr>
        <w:t>our</w:t>
      </w:r>
      <w:commentRangeEnd w:id="68"/>
      <w:r w:rsidR="00D73D67">
        <w:rPr>
          <w:rStyle w:val="CommentReference"/>
        </w:rPr>
        <w:commentReference w:id="68"/>
      </w:r>
      <w:commentRangeEnd w:id="69"/>
      <w:r w:rsidR="00431D0F">
        <w:rPr>
          <w:rStyle w:val="CommentReference"/>
        </w:rPr>
        <w:commentReference w:id="69"/>
      </w:r>
      <w:r>
        <w:rPr>
          <w:spacing w:val="15"/>
          <w:w w:val="105"/>
        </w:rPr>
        <w:t xml:space="preserve"> </w:t>
      </w:r>
      <w:r>
        <w:rPr>
          <w:w w:val="105"/>
        </w:rPr>
        <w:t>existing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RNAseq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taxonomy.</w:t>
      </w:r>
      <w:r>
        <w:rPr>
          <w:spacing w:val="57"/>
          <w:w w:val="105"/>
        </w:rPr>
        <w:t xml:space="preserve"> </w:t>
      </w:r>
      <w:r>
        <w:rPr>
          <w:spacing w:val="-5"/>
          <w:w w:val="105"/>
        </w:rPr>
        <w:t>For</w:t>
      </w:r>
    </w:p>
    <w:p w14:paraId="6EAA23A5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213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staining</w:t>
      </w:r>
      <w:proofErr w:type="gramEnd"/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tissue</w:t>
      </w:r>
      <w:r>
        <w:rPr>
          <w:spacing w:val="24"/>
          <w:w w:val="105"/>
        </w:rPr>
        <w:t xml:space="preserve"> </w:t>
      </w:r>
      <w:r>
        <w:rPr>
          <w:w w:val="105"/>
        </w:rPr>
        <w:t>with</w:t>
      </w:r>
      <w:r>
        <w:rPr>
          <w:spacing w:val="24"/>
          <w:w w:val="105"/>
        </w:rPr>
        <w:t xml:space="preserve"> </w:t>
      </w:r>
      <w:r>
        <w:rPr>
          <w:w w:val="105"/>
        </w:rPr>
        <w:t>MERFISH</w:t>
      </w:r>
      <w:r>
        <w:rPr>
          <w:spacing w:val="24"/>
          <w:w w:val="105"/>
        </w:rPr>
        <w:t xml:space="preserve"> </w:t>
      </w:r>
      <w:r>
        <w:rPr>
          <w:w w:val="105"/>
        </w:rPr>
        <w:t>probes,</w:t>
      </w:r>
      <w:r>
        <w:rPr>
          <w:spacing w:val="28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modified</w:t>
      </w:r>
      <w:r>
        <w:rPr>
          <w:spacing w:val="24"/>
          <w:w w:val="105"/>
        </w:rPr>
        <w:t xml:space="preserve"> </w:t>
      </w:r>
      <w:r>
        <w:rPr>
          <w:w w:val="105"/>
        </w:rPr>
        <w:t>version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instructions</w:t>
      </w:r>
      <w:r>
        <w:rPr>
          <w:spacing w:val="24"/>
          <w:w w:val="105"/>
        </w:rPr>
        <w:t xml:space="preserve"> </w:t>
      </w:r>
      <w:r>
        <w:rPr>
          <w:w w:val="105"/>
        </w:rPr>
        <w:t>provided</w:t>
      </w:r>
      <w:r>
        <w:rPr>
          <w:spacing w:val="24"/>
          <w:w w:val="105"/>
        </w:rPr>
        <w:t xml:space="preserve"> </w:t>
      </w:r>
      <w:r>
        <w:rPr>
          <w:spacing w:val="-7"/>
          <w:w w:val="105"/>
        </w:rPr>
        <w:t>by</w:t>
      </w:r>
    </w:p>
    <w:p w14:paraId="10267498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214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manufacturer</w:t>
      </w:r>
      <w:r>
        <w:rPr>
          <w:spacing w:val="18"/>
          <w:w w:val="105"/>
        </w:rPr>
        <w:t xml:space="preserve"> </w:t>
      </w:r>
      <w:r>
        <w:rPr>
          <w:w w:val="105"/>
        </w:rPr>
        <w:t>was</w:t>
      </w:r>
      <w:r>
        <w:rPr>
          <w:spacing w:val="19"/>
          <w:w w:val="105"/>
        </w:rPr>
        <w:t xml:space="preserve"> </w:t>
      </w:r>
      <w:r>
        <w:rPr>
          <w:w w:val="105"/>
        </w:rPr>
        <w:t>used.</w:t>
      </w:r>
      <w:r>
        <w:rPr>
          <w:w w:val="105"/>
          <w:position w:val="9"/>
          <w:sz w:val="16"/>
        </w:rPr>
        <w:t>64</w:t>
      </w:r>
      <w:r>
        <w:rPr>
          <w:spacing w:val="49"/>
          <w:w w:val="105"/>
          <w:position w:val="9"/>
          <w:sz w:val="16"/>
        </w:rPr>
        <w:t xml:space="preserve"> </w:t>
      </w:r>
      <w:r>
        <w:rPr>
          <w:w w:val="105"/>
        </w:rPr>
        <w:t>Raw</w:t>
      </w:r>
      <w:r>
        <w:rPr>
          <w:spacing w:val="18"/>
          <w:w w:val="105"/>
        </w:rPr>
        <w:t xml:space="preserve"> </w:t>
      </w:r>
      <w:r>
        <w:rPr>
          <w:w w:val="105"/>
        </w:rPr>
        <w:t>MERSCOPE</w:t>
      </w:r>
      <w:r>
        <w:rPr>
          <w:spacing w:val="19"/>
          <w:w w:val="105"/>
        </w:rPr>
        <w:t xml:space="preserve"> </w:t>
      </w:r>
      <w:r>
        <w:rPr>
          <w:w w:val="105"/>
        </w:rPr>
        <w:t>data</w:t>
      </w:r>
      <w:r>
        <w:rPr>
          <w:spacing w:val="18"/>
          <w:w w:val="105"/>
        </w:rPr>
        <w:t xml:space="preserve"> </w:t>
      </w:r>
      <w:r>
        <w:rPr>
          <w:w w:val="105"/>
        </w:rPr>
        <w:t>were</w:t>
      </w:r>
      <w:r>
        <w:rPr>
          <w:spacing w:val="19"/>
          <w:w w:val="105"/>
        </w:rPr>
        <w:t xml:space="preserve"> </w:t>
      </w:r>
      <w:r>
        <w:rPr>
          <w:w w:val="105"/>
        </w:rPr>
        <w:t>decoded</w:t>
      </w:r>
      <w:r>
        <w:rPr>
          <w:spacing w:val="18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proofErr w:type="spellStart"/>
      <w:r>
        <w:rPr>
          <w:w w:val="105"/>
        </w:rPr>
        <w:t>Vizgen</w:t>
      </w:r>
      <w:proofErr w:type="spellEnd"/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software</w:t>
      </w:r>
    </w:p>
    <w:p w14:paraId="2E53A43E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spacing w:val="-2"/>
          <w:w w:val="105"/>
          <w:sz w:val="12"/>
        </w:rPr>
        <w:t>215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spacing w:val="-2"/>
          <w:w w:val="105"/>
        </w:rPr>
        <w:t>(</w:t>
      </w:r>
      <w:proofErr w:type="gramEnd"/>
      <w:r>
        <w:rPr>
          <w:spacing w:val="-2"/>
          <w:w w:val="105"/>
        </w:rPr>
        <w:t>v231).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Cell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segmentation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was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performed.</w:t>
      </w:r>
      <w:r>
        <w:rPr>
          <w:spacing w:val="-2"/>
          <w:w w:val="105"/>
          <w:position w:val="9"/>
          <w:sz w:val="16"/>
        </w:rPr>
        <w:t>65</w:t>
      </w:r>
      <w:r>
        <w:rPr>
          <w:spacing w:val="18"/>
          <w:w w:val="105"/>
          <w:position w:val="9"/>
          <w:sz w:val="16"/>
        </w:rPr>
        <w:t xml:space="preserve"> </w:t>
      </w:r>
      <w:r>
        <w:rPr>
          <w:spacing w:val="-2"/>
          <w:w w:val="105"/>
        </w:rPr>
        <w:t>In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brief,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cells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were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segmented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based</w:t>
      </w:r>
      <w:r>
        <w:rPr>
          <w:spacing w:val="-13"/>
          <w:w w:val="105"/>
        </w:rPr>
        <w:t xml:space="preserve"> </w:t>
      </w:r>
      <w:r>
        <w:rPr>
          <w:spacing w:val="-2"/>
          <w:w w:val="105"/>
        </w:rPr>
        <w:t>on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DAPI</w:t>
      </w:r>
      <w:r>
        <w:rPr>
          <w:spacing w:val="-13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59D09AC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216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PolyT</w:t>
      </w:r>
      <w:proofErr w:type="spellEnd"/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staining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Cellpose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66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Segmentation</w:t>
      </w:r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2"/>
          <w:w w:val="105"/>
        </w:rPr>
        <w:t xml:space="preserve"> </w:t>
      </w:r>
      <w:r>
        <w:rPr>
          <w:w w:val="105"/>
        </w:rPr>
        <w:t>on</w:t>
      </w:r>
      <w:r>
        <w:rPr>
          <w:spacing w:val="12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median</w:t>
      </w:r>
      <w:r>
        <w:rPr>
          <w:spacing w:val="12"/>
          <w:w w:val="105"/>
        </w:rPr>
        <w:t xml:space="preserve"> </w:t>
      </w:r>
      <w:r>
        <w:rPr>
          <w:w w:val="105"/>
        </w:rPr>
        <w:t>z-plane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(fourth</w:t>
      </w:r>
    </w:p>
    <w:p w14:paraId="32CE2C8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217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out</w:t>
      </w:r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of</w:t>
      </w:r>
      <w:r>
        <w:rPr>
          <w:spacing w:val="35"/>
          <w:w w:val="105"/>
        </w:rPr>
        <w:t xml:space="preserve"> </w:t>
      </w:r>
      <w:r>
        <w:rPr>
          <w:w w:val="105"/>
        </w:rPr>
        <w:t>seven)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cell</w:t>
      </w:r>
      <w:r>
        <w:rPr>
          <w:spacing w:val="35"/>
          <w:w w:val="105"/>
        </w:rPr>
        <w:t xml:space="preserve"> </w:t>
      </w:r>
      <w:r>
        <w:rPr>
          <w:w w:val="105"/>
        </w:rPr>
        <w:t>borders</w:t>
      </w:r>
      <w:r>
        <w:rPr>
          <w:spacing w:val="36"/>
          <w:w w:val="105"/>
        </w:rPr>
        <w:t xml:space="preserve"> </w:t>
      </w:r>
      <w:r>
        <w:rPr>
          <w:w w:val="105"/>
        </w:rPr>
        <w:t>were</w:t>
      </w:r>
      <w:r>
        <w:rPr>
          <w:spacing w:val="35"/>
          <w:w w:val="105"/>
        </w:rPr>
        <w:t xml:space="preserve"> </w:t>
      </w:r>
      <w:r>
        <w:rPr>
          <w:w w:val="105"/>
        </w:rPr>
        <w:t>propagated</w:t>
      </w:r>
      <w:r>
        <w:rPr>
          <w:spacing w:val="35"/>
          <w:w w:val="105"/>
        </w:rPr>
        <w:t xml:space="preserve">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w w:val="105"/>
        </w:rPr>
        <w:t>z-planes</w:t>
      </w:r>
      <w:r>
        <w:rPr>
          <w:spacing w:val="35"/>
          <w:w w:val="105"/>
        </w:rPr>
        <w:t xml:space="preserve"> </w:t>
      </w:r>
      <w:r>
        <w:rPr>
          <w:w w:val="105"/>
        </w:rPr>
        <w:t>above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6"/>
          <w:w w:val="105"/>
        </w:rPr>
        <w:t xml:space="preserve"> </w:t>
      </w:r>
      <w:r>
        <w:rPr>
          <w:w w:val="105"/>
        </w:rPr>
        <w:t>below.</w:t>
      </w:r>
      <w:r>
        <w:rPr>
          <w:spacing w:val="25"/>
          <w:w w:val="105"/>
        </w:rPr>
        <w:t xml:space="preserve">  </w:t>
      </w:r>
      <w:r>
        <w:rPr>
          <w:w w:val="105"/>
        </w:rPr>
        <w:t>To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assign</w:t>
      </w:r>
    </w:p>
    <w:p w14:paraId="2A8F941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218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cluster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identity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cell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MERFISH</w:t>
      </w:r>
      <w:r>
        <w:rPr>
          <w:spacing w:val="3"/>
          <w:w w:val="105"/>
        </w:rPr>
        <w:t xml:space="preserve"> </w:t>
      </w:r>
      <w:r>
        <w:rPr>
          <w:w w:val="105"/>
        </w:rPr>
        <w:t>dataset,</w:t>
      </w:r>
      <w:r>
        <w:rPr>
          <w:spacing w:val="5"/>
          <w:w w:val="105"/>
        </w:rPr>
        <w:t xml:space="preserve"> </w:t>
      </w:r>
      <w:r>
        <w:rPr>
          <w:w w:val="105"/>
        </w:rPr>
        <w:t>we</w:t>
      </w:r>
      <w:r>
        <w:rPr>
          <w:spacing w:val="2"/>
          <w:w w:val="105"/>
        </w:rPr>
        <w:t xml:space="preserve"> </w:t>
      </w:r>
      <w:r>
        <w:rPr>
          <w:w w:val="105"/>
        </w:rPr>
        <w:t>mapped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MERFISH</w:t>
      </w:r>
      <w:r>
        <w:rPr>
          <w:spacing w:val="2"/>
          <w:w w:val="105"/>
        </w:rPr>
        <w:t xml:space="preserve"> </w:t>
      </w:r>
      <w:r>
        <w:rPr>
          <w:w w:val="105"/>
        </w:rPr>
        <w:t>cells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130BD5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219</w:t>
      </w:r>
      <w:r>
        <w:rPr>
          <w:rFonts w:ascii="Arial"/>
          <w:spacing w:val="66"/>
          <w:sz w:val="12"/>
        </w:rPr>
        <w:t xml:space="preserve">  </w:t>
      </w:r>
      <w:proofErr w:type="spellStart"/>
      <w:r>
        <w:t>scRNA</w:t>
      </w:r>
      <w:proofErr w:type="spellEnd"/>
      <w:proofErr w:type="gramEnd"/>
      <w:r>
        <w:t>-seq</w:t>
      </w:r>
      <w:r>
        <w:rPr>
          <w:spacing w:val="18"/>
        </w:rPr>
        <w:t xml:space="preserve"> </w:t>
      </w:r>
      <w:r>
        <w:t>reference</w:t>
      </w:r>
      <w:r>
        <w:rPr>
          <w:spacing w:val="18"/>
        </w:rPr>
        <w:t xml:space="preserve"> </w:t>
      </w:r>
      <w:r>
        <w:rPr>
          <w:spacing w:val="-2"/>
        </w:rPr>
        <w:t>taxonomy.</w:t>
      </w:r>
    </w:p>
    <w:p w14:paraId="25DBEEDF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0167B310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220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b/>
          <w:w w:val="105"/>
        </w:rPr>
        <w:t>Evaluation</w:t>
      </w:r>
      <w:proofErr w:type="gramEnd"/>
      <w:r>
        <w:rPr>
          <w:b/>
          <w:w w:val="105"/>
        </w:rPr>
        <w:t>.</w:t>
      </w:r>
      <w:r>
        <w:rPr>
          <w:b/>
          <w:spacing w:val="69"/>
          <w:w w:val="105"/>
        </w:rPr>
        <w:t xml:space="preserve"> </w:t>
      </w:r>
      <w:r>
        <w:rPr>
          <w:w w:val="105"/>
        </w:rPr>
        <w:t>Alignment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MERFISH</w:t>
      </w:r>
      <w:r>
        <w:rPr>
          <w:spacing w:val="23"/>
          <w:w w:val="105"/>
        </w:rPr>
        <w:t xml:space="preserve"> </w:t>
      </w:r>
      <w:r>
        <w:rPr>
          <w:w w:val="105"/>
        </w:rPr>
        <w:t>data</w:t>
      </w:r>
      <w:r>
        <w:rPr>
          <w:spacing w:val="23"/>
          <w:w w:val="105"/>
        </w:rPr>
        <w:t xml:space="preserve"> </w:t>
      </w:r>
      <w:r>
        <w:rPr>
          <w:w w:val="105"/>
        </w:rPr>
        <w:t>into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AllenCCFv3</w:t>
      </w:r>
      <w:r>
        <w:rPr>
          <w:spacing w:val="23"/>
          <w:w w:val="105"/>
        </w:rPr>
        <w:t xml:space="preserve"> </w:t>
      </w:r>
      <w:r>
        <w:rPr>
          <w:w w:val="105"/>
        </w:rPr>
        <w:t>was</w:t>
      </w:r>
      <w:r>
        <w:rPr>
          <w:spacing w:val="23"/>
          <w:w w:val="105"/>
        </w:rPr>
        <w:t xml:space="preserve"> </w:t>
      </w:r>
      <w:r>
        <w:rPr>
          <w:w w:val="105"/>
        </w:rPr>
        <w:t>qualitatively</w:t>
      </w:r>
      <w:r>
        <w:rPr>
          <w:spacing w:val="23"/>
          <w:w w:val="105"/>
        </w:rPr>
        <w:t xml:space="preserve"> </w:t>
      </w:r>
      <w:r>
        <w:rPr>
          <w:spacing w:val="-5"/>
          <w:w w:val="105"/>
        </w:rPr>
        <w:t>as-</w:t>
      </w:r>
    </w:p>
    <w:p w14:paraId="024D1C5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221</w:t>
      </w:r>
      <w:r>
        <w:rPr>
          <w:rFonts w:ascii="Arial"/>
          <w:spacing w:val="63"/>
          <w:w w:val="105"/>
          <w:sz w:val="12"/>
        </w:rPr>
        <w:t xml:space="preserve">  </w:t>
      </w:r>
      <w:proofErr w:type="spellStart"/>
      <w:r>
        <w:rPr>
          <w:w w:val="105"/>
        </w:rPr>
        <w:t>sessed</w:t>
      </w:r>
      <w:proofErr w:type="spellEnd"/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r>
        <w:rPr>
          <w:w w:val="105"/>
        </w:rPr>
        <w:t>an</w:t>
      </w:r>
      <w:r>
        <w:rPr>
          <w:spacing w:val="21"/>
          <w:w w:val="105"/>
        </w:rPr>
        <w:t xml:space="preserve"> </w:t>
      </w:r>
      <w:r>
        <w:rPr>
          <w:w w:val="105"/>
        </w:rPr>
        <w:t>expert</w:t>
      </w:r>
      <w:r>
        <w:rPr>
          <w:spacing w:val="21"/>
          <w:w w:val="105"/>
        </w:rPr>
        <w:t xml:space="preserve"> </w:t>
      </w:r>
      <w:r>
        <w:rPr>
          <w:w w:val="105"/>
        </w:rPr>
        <w:t>anatomist</w:t>
      </w:r>
      <w:r>
        <w:rPr>
          <w:spacing w:val="21"/>
          <w:w w:val="105"/>
        </w:rPr>
        <w:t xml:space="preserve"> </w:t>
      </w:r>
      <w:r>
        <w:rPr>
          <w:w w:val="105"/>
        </w:rPr>
        <w:t>at</w:t>
      </w:r>
      <w:r>
        <w:rPr>
          <w:spacing w:val="22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iteration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1"/>
          <w:w w:val="105"/>
        </w:rPr>
        <w:t xml:space="preserve"> </w:t>
      </w:r>
      <w:r>
        <w:rPr>
          <w:w w:val="105"/>
        </w:rPr>
        <w:t>using</w:t>
      </w:r>
      <w:r>
        <w:rPr>
          <w:spacing w:val="21"/>
          <w:w w:val="105"/>
        </w:rPr>
        <w:t xml:space="preserve"> </w:t>
      </w:r>
      <w:r>
        <w:rPr>
          <w:w w:val="105"/>
        </w:rPr>
        <w:t>known</w:t>
      </w:r>
      <w:r>
        <w:rPr>
          <w:spacing w:val="21"/>
          <w:w w:val="105"/>
        </w:rPr>
        <w:t xml:space="preserve"> </w:t>
      </w:r>
      <w:proofErr w:type="spellStart"/>
      <w:r>
        <w:rPr>
          <w:spacing w:val="-2"/>
          <w:w w:val="105"/>
        </w:rPr>
        <w:t>correspon</w:t>
      </w:r>
      <w:proofErr w:type="spellEnd"/>
      <w:r>
        <w:rPr>
          <w:spacing w:val="-2"/>
          <w:w w:val="105"/>
        </w:rPr>
        <w:t>-</w:t>
      </w:r>
    </w:p>
    <w:p w14:paraId="63442F69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222</w:t>
      </w:r>
      <w:r>
        <w:rPr>
          <w:rFonts w:ascii="Arial"/>
          <w:spacing w:val="46"/>
          <w:w w:val="105"/>
          <w:sz w:val="12"/>
        </w:rPr>
        <w:t xml:space="preserve">  </w:t>
      </w:r>
      <w:proofErr w:type="spellStart"/>
      <w:r>
        <w:rPr>
          <w:w w:val="105"/>
        </w:rPr>
        <w:t>dence</w:t>
      </w:r>
      <w:proofErr w:type="spellEnd"/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gene</w:t>
      </w:r>
      <w:r>
        <w:rPr>
          <w:spacing w:val="-14"/>
          <w:w w:val="105"/>
        </w:rPr>
        <w:t xml:space="preserve"> </w:t>
      </w:r>
      <w:r>
        <w:rPr>
          <w:w w:val="105"/>
        </w:rPr>
        <w:t>markers</w:t>
      </w:r>
      <w:r>
        <w:rPr>
          <w:spacing w:val="-15"/>
          <w:w w:val="105"/>
        </w:rPr>
        <w:t xml:space="preserve"> </w:t>
      </w:r>
      <w:r>
        <w:rPr>
          <w:w w:val="105"/>
        </w:rPr>
        <w:t>and</w:t>
      </w:r>
      <w:r>
        <w:rPr>
          <w:spacing w:val="-14"/>
          <w:w w:val="105"/>
        </w:rPr>
        <w:t xml:space="preserve"> </w:t>
      </w:r>
      <w:r>
        <w:rPr>
          <w:w w:val="105"/>
        </w:rPr>
        <w:t>their</w:t>
      </w:r>
      <w:r>
        <w:rPr>
          <w:spacing w:val="-15"/>
          <w:w w:val="105"/>
        </w:rPr>
        <w:t xml:space="preserve"> </w:t>
      </w:r>
      <w:r>
        <w:rPr>
          <w:w w:val="105"/>
        </w:rPr>
        <w:t>associations</w:t>
      </w:r>
      <w:r>
        <w:rPr>
          <w:spacing w:val="-14"/>
          <w:w w:val="105"/>
        </w:rPr>
        <w:t xml:space="preserve"> </w:t>
      </w:r>
      <w:r>
        <w:rPr>
          <w:w w:val="105"/>
        </w:rPr>
        <w:t>with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AllenCCFv3.</w:t>
      </w:r>
      <w:r>
        <w:rPr>
          <w:spacing w:val="17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previously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reported,</w:t>
      </w:r>
      <w:proofErr w:type="gramStart"/>
      <w:r>
        <w:rPr>
          <w:spacing w:val="-2"/>
          <w:w w:val="105"/>
          <w:position w:val="9"/>
          <w:sz w:val="16"/>
        </w:rPr>
        <w:t>64</w:t>
      </w:r>
      <w:proofErr w:type="gramEnd"/>
    </w:p>
    <w:p w14:paraId="49DBA845" w14:textId="02C60985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223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further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assessment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alignment</w:t>
      </w:r>
      <w:r>
        <w:rPr>
          <w:spacing w:val="16"/>
          <w:w w:val="105"/>
        </w:rPr>
        <w:t xml:space="preserve"> </w:t>
      </w:r>
      <w:r>
        <w:rPr>
          <w:w w:val="105"/>
        </w:rPr>
        <w:t>showed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554</w:t>
      </w:r>
      <w:r>
        <w:rPr>
          <w:spacing w:val="17"/>
          <w:w w:val="105"/>
        </w:rPr>
        <w:t xml:space="preserve"> </w:t>
      </w:r>
      <w:r>
        <w:rPr>
          <w:w w:val="105"/>
        </w:rPr>
        <w:t>terminal</w:t>
      </w:r>
      <w:r>
        <w:rPr>
          <w:spacing w:val="16"/>
          <w:w w:val="105"/>
        </w:rPr>
        <w:t xml:space="preserve"> </w:t>
      </w:r>
      <w:r>
        <w:rPr>
          <w:w w:val="105"/>
        </w:rPr>
        <w:t>regions</w:t>
      </w:r>
      <w:r>
        <w:rPr>
          <w:spacing w:val="16"/>
          <w:w w:val="105"/>
        </w:rPr>
        <w:t xml:space="preserve"> </w:t>
      </w:r>
      <w:r>
        <w:rPr>
          <w:w w:val="105"/>
        </w:rPr>
        <w:t>(</w:t>
      </w:r>
      <w:del w:id="70" w:author="Gee, James C" w:date="2024-04-10T18:10:00Z">
        <w:r w:rsidDel="00D73D67">
          <w:rPr>
            <w:w w:val="105"/>
          </w:rPr>
          <w:delText>GM</w:delText>
        </w:r>
        <w:r w:rsidDel="00D73D67">
          <w:rPr>
            <w:spacing w:val="16"/>
            <w:w w:val="105"/>
          </w:rPr>
          <w:delText xml:space="preserve"> </w:delText>
        </w:r>
      </w:del>
      <w:ins w:id="71" w:author="Gee, James C" w:date="2024-04-10T18:10:00Z">
        <w:r w:rsidR="00D73D67">
          <w:rPr>
            <w:w w:val="105"/>
          </w:rPr>
          <w:t>gray matter</w:t>
        </w:r>
        <w:r w:rsidR="00D73D67">
          <w:rPr>
            <w:spacing w:val="16"/>
            <w:w w:val="105"/>
          </w:rPr>
          <w:t xml:space="preserve"> </w:t>
        </w:r>
      </w:ins>
      <w:r>
        <w:rPr>
          <w:w w:val="105"/>
        </w:rPr>
        <w:t>only)</w:t>
      </w:r>
      <w:r>
        <w:rPr>
          <w:spacing w:val="17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0AD3377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AllenCCFv3,</w:t>
      </w:r>
      <w:r>
        <w:rPr>
          <w:spacing w:val="46"/>
          <w:w w:val="105"/>
        </w:rPr>
        <w:t xml:space="preserve"> </w:t>
      </w:r>
      <w:r>
        <w:rPr>
          <w:w w:val="105"/>
        </w:rPr>
        <w:t>only</w:t>
      </w:r>
      <w:r>
        <w:rPr>
          <w:spacing w:val="36"/>
          <w:w w:val="105"/>
        </w:rPr>
        <w:t xml:space="preserve"> </w:t>
      </w:r>
      <w:r>
        <w:rPr>
          <w:w w:val="105"/>
        </w:rPr>
        <w:t>seven</w:t>
      </w:r>
      <w:r>
        <w:rPr>
          <w:spacing w:val="37"/>
          <w:w w:val="105"/>
        </w:rPr>
        <w:t xml:space="preserve"> </w:t>
      </w:r>
      <w:r>
        <w:rPr>
          <w:w w:val="105"/>
        </w:rPr>
        <w:t>small</w:t>
      </w:r>
      <w:r>
        <w:rPr>
          <w:spacing w:val="36"/>
          <w:w w:val="105"/>
        </w:rPr>
        <w:t xml:space="preserve"> </w:t>
      </w:r>
      <w:r>
        <w:rPr>
          <w:w w:val="105"/>
        </w:rPr>
        <w:t>subregions</w:t>
      </w:r>
      <w:r>
        <w:rPr>
          <w:spacing w:val="37"/>
          <w:w w:val="105"/>
        </w:rPr>
        <w:t xml:space="preserve"> </w:t>
      </w:r>
      <w:r>
        <w:rPr>
          <w:w w:val="105"/>
        </w:rPr>
        <w:t>were</w:t>
      </w:r>
      <w:r>
        <w:rPr>
          <w:spacing w:val="36"/>
          <w:w w:val="105"/>
        </w:rPr>
        <w:t xml:space="preserve"> </w:t>
      </w:r>
      <w:r>
        <w:rPr>
          <w:w w:val="105"/>
        </w:rPr>
        <w:t>missed</w:t>
      </w:r>
      <w:r>
        <w:rPr>
          <w:spacing w:val="37"/>
          <w:w w:val="105"/>
        </w:rPr>
        <w:t xml:space="preserve"> </w:t>
      </w:r>
      <w:r>
        <w:rPr>
          <w:w w:val="105"/>
        </w:rPr>
        <w:t>from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w w:val="105"/>
        </w:rPr>
        <w:t>MERFISH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dataset:</w:t>
      </w:r>
    </w:p>
    <w:p w14:paraId="64045069" w14:textId="06A3499E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225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frontal</w:t>
      </w:r>
      <w:proofErr w:type="gramEnd"/>
      <w:r>
        <w:rPr>
          <w:spacing w:val="43"/>
          <w:w w:val="105"/>
        </w:rPr>
        <w:t xml:space="preserve"> </w:t>
      </w:r>
      <w:r>
        <w:rPr>
          <w:w w:val="105"/>
        </w:rPr>
        <w:t>pole,</w:t>
      </w:r>
      <w:r>
        <w:rPr>
          <w:spacing w:val="49"/>
          <w:w w:val="105"/>
        </w:rPr>
        <w:t xml:space="preserve"> </w:t>
      </w:r>
      <w:r>
        <w:rPr>
          <w:w w:val="105"/>
        </w:rPr>
        <w:t>layer</w:t>
      </w:r>
      <w:r>
        <w:rPr>
          <w:spacing w:val="43"/>
          <w:w w:val="105"/>
        </w:rPr>
        <w:t xml:space="preserve"> </w:t>
      </w:r>
      <w:r>
        <w:rPr>
          <w:w w:val="105"/>
        </w:rPr>
        <w:t>1</w:t>
      </w:r>
      <w:r>
        <w:rPr>
          <w:spacing w:val="43"/>
          <w:w w:val="105"/>
        </w:rPr>
        <w:t xml:space="preserve"> </w:t>
      </w:r>
      <w:r>
        <w:rPr>
          <w:w w:val="105"/>
        </w:rPr>
        <w:t>(FRP1),</w:t>
      </w:r>
      <w:r>
        <w:rPr>
          <w:spacing w:val="50"/>
          <w:w w:val="105"/>
        </w:rPr>
        <w:t xml:space="preserve"> </w:t>
      </w:r>
      <w:r>
        <w:rPr>
          <w:w w:val="105"/>
        </w:rPr>
        <w:t>FRP2/3,</w:t>
      </w:r>
      <w:r>
        <w:rPr>
          <w:spacing w:val="50"/>
          <w:w w:val="105"/>
        </w:rPr>
        <w:t xml:space="preserve"> </w:t>
      </w:r>
      <w:r>
        <w:rPr>
          <w:w w:val="105"/>
        </w:rPr>
        <w:t>FRP5</w:t>
      </w:r>
      <w:ins w:id="72" w:author="Gee, James C" w:date="2024-04-10T18:10:00Z">
        <w:r w:rsidR="00D73D67">
          <w:rPr>
            <w:w w:val="105"/>
          </w:rPr>
          <w:t>;</w:t>
        </w:r>
      </w:ins>
      <w:del w:id="73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51"/>
          <w:w w:val="105"/>
        </w:rPr>
        <w:t xml:space="preserve"> </w:t>
      </w:r>
      <w:r>
        <w:rPr>
          <w:w w:val="105"/>
        </w:rPr>
        <w:t>accessory</w:t>
      </w:r>
      <w:r>
        <w:rPr>
          <w:spacing w:val="43"/>
          <w:w w:val="105"/>
        </w:rPr>
        <w:t xml:space="preserve"> </w:t>
      </w:r>
      <w:r>
        <w:rPr>
          <w:w w:val="105"/>
        </w:rPr>
        <w:t>olfactory</w:t>
      </w:r>
      <w:r>
        <w:rPr>
          <w:spacing w:val="43"/>
          <w:w w:val="105"/>
        </w:rPr>
        <w:t xml:space="preserve"> </w:t>
      </w:r>
      <w:r>
        <w:rPr>
          <w:w w:val="105"/>
        </w:rPr>
        <w:t>bulb,</w:t>
      </w:r>
      <w:r>
        <w:rPr>
          <w:spacing w:val="50"/>
          <w:w w:val="105"/>
        </w:rPr>
        <w:t xml:space="preserve"> </w:t>
      </w:r>
      <w:r>
        <w:rPr>
          <w:w w:val="105"/>
        </w:rPr>
        <w:t>glomerular</w:t>
      </w:r>
      <w:r>
        <w:rPr>
          <w:spacing w:val="43"/>
          <w:w w:val="105"/>
        </w:rPr>
        <w:t xml:space="preserve"> </w:t>
      </w:r>
      <w:r>
        <w:rPr>
          <w:spacing w:val="-4"/>
          <w:w w:val="105"/>
        </w:rPr>
        <w:t>layer</w:t>
      </w:r>
    </w:p>
    <w:p w14:paraId="148DA71C" w14:textId="622A78E0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226</w:t>
      </w:r>
      <w:r>
        <w:rPr>
          <w:rFonts w:ascii="Arial"/>
          <w:spacing w:val="43"/>
          <w:w w:val="105"/>
          <w:sz w:val="12"/>
        </w:rPr>
        <w:t xml:space="preserve">  </w:t>
      </w:r>
      <w:r>
        <w:rPr>
          <w:w w:val="105"/>
        </w:rPr>
        <w:t>(</w:t>
      </w:r>
      <w:proofErr w:type="spellStart"/>
      <w:proofErr w:type="gramEnd"/>
      <w:r>
        <w:rPr>
          <w:w w:val="105"/>
        </w:rPr>
        <w:t>AOBgl</w:t>
      </w:r>
      <w:proofErr w:type="spellEnd"/>
      <w:r>
        <w:rPr>
          <w:w w:val="105"/>
        </w:rPr>
        <w:t>)</w:t>
      </w:r>
      <w:ins w:id="74" w:author="Gee, James C" w:date="2024-04-10T18:10:00Z">
        <w:r w:rsidR="00D73D67">
          <w:rPr>
            <w:w w:val="105"/>
          </w:rPr>
          <w:t>;</w:t>
        </w:r>
      </w:ins>
      <w:del w:id="75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-2"/>
          <w:w w:val="105"/>
        </w:rPr>
        <w:t xml:space="preserve"> </w:t>
      </w:r>
      <w:r>
        <w:rPr>
          <w:w w:val="105"/>
        </w:rPr>
        <w:t>accessory</w:t>
      </w:r>
      <w:r>
        <w:rPr>
          <w:spacing w:val="-4"/>
          <w:w w:val="105"/>
        </w:rPr>
        <w:t xml:space="preserve"> </w:t>
      </w:r>
      <w:r>
        <w:rPr>
          <w:w w:val="105"/>
        </w:rPr>
        <w:t>olfactory</w:t>
      </w:r>
      <w:r>
        <w:rPr>
          <w:spacing w:val="-4"/>
          <w:w w:val="105"/>
        </w:rPr>
        <w:t xml:space="preserve"> </w:t>
      </w:r>
      <w:r>
        <w:rPr>
          <w:w w:val="105"/>
        </w:rPr>
        <w:t>bulb,</w:t>
      </w:r>
      <w:r>
        <w:rPr>
          <w:spacing w:val="-3"/>
          <w:w w:val="105"/>
        </w:rPr>
        <w:t xml:space="preserve"> </w:t>
      </w:r>
      <w:r>
        <w:rPr>
          <w:w w:val="105"/>
        </w:rPr>
        <w:t>granular</w:t>
      </w:r>
      <w:r>
        <w:rPr>
          <w:spacing w:val="-4"/>
          <w:w w:val="105"/>
        </w:rPr>
        <w:t xml:space="preserve"> </w:t>
      </w:r>
      <w:r>
        <w:rPr>
          <w:w w:val="105"/>
        </w:rPr>
        <w:t>layer</w:t>
      </w:r>
      <w:r>
        <w:rPr>
          <w:spacing w:val="-4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AOBgr</w:t>
      </w:r>
      <w:proofErr w:type="spellEnd"/>
      <w:r>
        <w:rPr>
          <w:w w:val="105"/>
        </w:rPr>
        <w:t>)</w:t>
      </w:r>
      <w:ins w:id="76" w:author="Gee, James C" w:date="2024-04-10T18:10:00Z">
        <w:r w:rsidR="00D73D67">
          <w:rPr>
            <w:w w:val="105"/>
          </w:rPr>
          <w:t>;</w:t>
        </w:r>
      </w:ins>
      <w:del w:id="77" w:author="Gee, James C" w:date="2024-04-10T18:10:00Z">
        <w:r w:rsidDel="00D73D67">
          <w:rPr>
            <w:w w:val="105"/>
          </w:rPr>
          <w:delText>,</w:delText>
        </w:r>
      </w:del>
      <w:r>
        <w:rPr>
          <w:spacing w:val="-4"/>
          <w:w w:val="105"/>
        </w:rPr>
        <w:t xml:space="preserve"> </w:t>
      </w:r>
      <w:r>
        <w:rPr>
          <w:w w:val="105"/>
        </w:rPr>
        <w:t>accessory</w:t>
      </w:r>
      <w:r>
        <w:rPr>
          <w:spacing w:val="-4"/>
          <w:w w:val="105"/>
        </w:rPr>
        <w:t xml:space="preserve"> </w:t>
      </w:r>
      <w:r>
        <w:rPr>
          <w:w w:val="105"/>
        </w:rPr>
        <w:t>olfactory</w:t>
      </w:r>
      <w:r>
        <w:rPr>
          <w:spacing w:val="-3"/>
          <w:w w:val="105"/>
        </w:rPr>
        <w:t xml:space="preserve"> </w:t>
      </w:r>
      <w:r>
        <w:rPr>
          <w:w w:val="105"/>
        </w:rPr>
        <w:t>bulb,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mitral</w:t>
      </w:r>
    </w:p>
    <w:p w14:paraId="1950A448" w14:textId="6C05BFC3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227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layer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AOBmi</w:t>
      </w:r>
      <w:proofErr w:type="spellEnd"/>
      <w:r>
        <w:rPr>
          <w:w w:val="105"/>
        </w:rPr>
        <w:t>)</w:t>
      </w:r>
      <w:ins w:id="78" w:author="Gee, James C" w:date="2024-04-10T18:11:00Z">
        <w:r w:rsidR="00D73D67">
          <w:rPr>
            <w:spacing w:val="4"/>
            <w:w w:val="105"/>
          </w:rPr>
          <w:t xml:space="preserve">; </w:t>
        </w:r>
      </w:ins>
      <w:del w:id="79" w:author="Gee, James C" w:date="2024-04-10T18:11:00Z">
        <w:r w:rsidDel="00D73D67">
          <w:rPr>
            <w:spacing w:val="4"/>
            <w:w w:val="105"/>
          </w:rPr>
          <w:delText xml:space="preserve"> </w:delText>
        </w:r>
      </w:del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accessory</w:t>
      </w:r>
      <w:r>
        <w:rPr>
          <w:spacing w:val="5"/>
          <w:w w:val="105"/>
        </w:rPr>
        <w:t xml:space="preserve"> </w:t>
      </w:r>
      <w:r>
        <w:rPr>
          <w:w w:val="105"/>
        </w:rPr>
        <w:t>supraoptic</w:t>
      </w:r>
      <w:r>
        <w:rPr>
          <w:spacing w:val="5"/>
          <w:w w:val="105"/>
        </w:rPr>
        <w:t xml:space="preserve"> </w:t>
      </w:r>
      <w:r>
        <w:rPr>
          <w:w w:val="105"/>
        </w:rPr>
        <w:t>group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(ASO).</w:t>
      </w:r>
    </w:p>
    <w:p w14:paraId="45BB2018" w14:textId="77777777" w:rsidR="005F326E" w:rsidRDefault="005F326E">
      <w:pPr>
        <w:pStyle w:val="BodyText"/>
        <w:ind w:left="0"/>
        <w:rPr>
          <w:sz w:val="20"/>
        </w:rPr>
      </w:pPr>
    </w:p>
    <w:p w14:paraId="36CB0C90" w14:textId="77777777" w:rsidR="005F326E" w:rsidRDefault="005F326E">
      <w:pPr>
        <w:pStyle w:val="BodyText"/>
        <w:spacing w:before="8"/>
        <w:ind w:left="0"/>
      </w:pPr>
    </w:p>
    <w:p w14:paraId="26ADD3F8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228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80" w:name="The_DevCCF_velocity_flow_model"/>
      <w:bookmarkEnd w:id="80"/>
      <w:r>
        <w:rPr>
          <w:spacing w:val="-5"/>
          <w:w w:val="115"/>
        </w:rPr>
        <w:t>2.2</w:t>
      </w:r>
      <w:r>
        <w:tab/>
      </w:r>
      <w:r>
        <w:rPr>
          <w:w w:val="115"/>
        </w:rPr>
        <w:t>The</w:t>
      </w:r>
      <w:r>
        <w:rPr>
          <w:spacing w:val="35"/>
          <w:w w:val="115"/>
        </w:rPr>
        <w:t xml:space="preserve"> </w:t>
      </w:r>
      <w:proofErr w:type="spellStart"/>
      <w:r>
        <w:rPr>
          <w:w w:val="115"/>
        </w:rPr>
        <w:t>DevCCF</w:t>
      </w:r>
      <w:proofErr w:type="spellEnd"/>
      <w:r>
        <w:rPr>
          <w:spacing w:val="36"/>
          <w:w w:val="115"/>
        </w:rPr>
        <w:t xml:space="preserve"> </w:t>
      </w:r>
      <w:r>
        <w:rPr>
          <w:w w:val="115"/>
        </w:rPr>
        <w:t>velocity</w:t>
      </w:r>
      <w:r>
        <w:rPr>
          <w:spacing w:val="36"/>
          <w:w w:val="115"/>
        </w:rPr>
        <w:t xml:space="preserve"> </w:t>
      </w:r>
      <w:r>
        <w:rPr>
          <w:w w:val="115"/>
        </w:rPr>
        <w:t>flow</w:t>
      </w:r>
      <w:r>
        <w:rPr>
          <w:spacing w:val="36"/>
          <w:w w:val="115"/>
        </w:rPr>
        <w:t xml:space="preserve"> </w:t>
      </w:r>
      <w:r>
        <w:rPr>
          <w:spacing w:val="-4"/>
          <w:w w:val="115"/>
        </w:rPr>
        <w:t>model</w:t>
      </w:r>
    </w:p>
    <w:p w14:paraId="75A99AE5" w14:textId="77777777" w:rsidR="005F326E" w:rsidRDefault="005F326E">
      <w:pPr>
        <w:pStyle w:val="BodyText"/>
        <w:ind w:left="0"/>
        <w:rPr>
          <w:b/>
          <w:sz w:val="20"/>
        </w:rPr>
      </w:pPr>
    </w:p>
    <w:p w14:paraId="06A8402D" w14:textId="77777777" w:rsidR="005F326E" w:rsidRDefault="005F326E">
      <w:pPr>
        <w:pStyle w:val="BodyText"/>
        <w:ind w:left="0"/>
        <w:rPr>
          <w:b/>
          <w:sz w:val="20"/>
        </w:rPr>
      </w:pPr>
    </w:p>
    <w:p w14:paraId="7FB2B0EC" w14:textId="77777777" w:rsidR="005F326E" w:rsidRDefault="00000000">
      <w:pPr>
        <w:pStyle w:val="BodyText"/>
        <w:spacing w:before="1"/>
        <w:ind w:left="0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7ACD5B66" wp14:editId="33384680">
                <wp:simplePos x="0" y="0"/>
                <wp:positionH relativeFrom="page">
                  <wp:posOffset>1124317</wp:posOffset>
                </wp:positionH>
                <wp:positionV relativeFrom="paragraph">
                  <wp:posOffset>155195</wp:posOffset>
                </wp:positionV>
                <wp:extent cx="5615305" cy="2095500"/>
                <wp:effectExtent l="0" t="0" r="0" b="0"/>
                <wp:wrapTopAndBottom/>
                <wp:docPr id="165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5305" cy="2095500"/>
                          <a:chOff x="0" y="0"/>
                          <a:chExt cx="5615305" cy="2095500"/>
                        </a:xfrm>
                      </wpg:grpSpPr>
                      <pic:pic xmlns:pic="http://schemas.openxmlformats.org/drawingml/2006/picture">
                        <pic:nvPicPr>
                          <pic:cNvPr id="166" name="Image 166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5058" cy="209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" name="Graphic 167"/>
                        <wps:cNvSpPr/>
                        <wps:spPr>
                          <a:xfrm>
                            <a:off x="35902" y="36147"/>
                            <a:ext cx="5450840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931035">
                                <a:moveTo>
                                  <a:pt x="5385948" y="0"/>
                                </a:moveTo>
                                <a:lnTo>
                                  <a:pt x="64636" y="0"/>
                                </a:lnTo>
                                <a:lnTo>
                                  <a:pt x="56184" y="556"/>
                                </a:lnTo>
                                <a:lnTo>
                                  <a:pt x="18941" y="18933"/>
                                </a:lnTo>
                                <a:lnTo>
                                  <a:pt x="558" y="56177"/>
                                </a:lnTo>
                                <a:lnTo>
                                  <a:pt x="0" y="64628"/>
                                </a:lnTo>
                                <a:lnTo>
                                  <a:pt x="0" y="1866281"/>
                                </a:lnTo>
                                <a:lnTo>
                                  <a:pt x="13345" y="1905598"/>
                                </a:lnTo>
                                <a:lnTo>
                                  <a:pt x="47927" y="1928711"/>
                                </a:lnTo>
                                <a:lnTo>
                                  <a:pt x="64636" y="1930910"/>
                                </a:lnTo>
                                <a:lnTo>
                                  <a:pt x="5385948" y="1930910"/>
                                </a:lnTo>
                                <a:lnTo>
                                  <a:pt x="5425265" y="1917573"/>
                                </a:lnTo>
                                <a:lnTo>
                                  <a:pt x="5448383" y="1882988"/>
                                </a:lnTo>
                                <a:lnTo>
                                  <a:pt x="5450585" y="1866281"/>
                                </a:lnTo>
                                <a:lnTo>
                                  <a:pt x="5450585" y="64628"/>
                                </a:lnTo>
                                <a:lnTo>
                                  <a:pt x="5437240" y="25312"/>
                                </a:lnTo>
                                <a:lnTo>
                                  <a:pt x="5402658" y="2198"/>
                                </a:lnTo>
                                <a:lnTo>
                                  <a:pt x="53859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35902" y="36147"/>
                            <a:ext cx="5450840" cy="1931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0840" h="1931035">
                                <a:moveTo>
                                  <a:pt x="64636" y="0"/>
                                </a:moveTo>
                                <a:lnTo>
                                  <a:pt x="56184" y="556"/>
                                </a:lnTo>
                                <a:lnTo>
                                  <a:pt x="47927" y="2198"/>
                                </a:lnTo>
                                <a:lnTo>
                                  <a:pt x="13345" y="25312"/>
                                </a:lnTo>
                                <a:lnTo>
                                  <a:pt x="0" y="64628"/>
                                </a:lnTo>
                                <a:lnTo>
                                  <a:pt x="0" y="1866044"/>
                                </a:lnTo>
                                <a:lnTo>
                                  <a:pt x="0" y="1866281"/>
                                </a:lnTo>
                                <a:lnTo>
                                  <a:pt x="13345" y="1905598"/>
                                </a:lnTo>
                                <a:lnTo>
                                  <a:pt x="47927" y="1928711"/>
                                </a:lnTo>
                                <a:lnTo>
                                  <a:pt x="64636" y="1930910"/>
                                </a:lnTo>
                                <a:lnTo>
                                  <a:pt x="5385719" y="1930910"/>
                                </a:lnTo>
                                <a:lnTo>
                                  <a:pt x="5385948" y="1930910"/>
                                </a:lnTo>
                                <a:lnTo>
                                  <a:pt x="5425265" y="1917573"/>
                                </a:lnTo>
                                <a:lnTo>
                                  <a:pt x="5448383" y="1882988"/>
                                </a:lnTo>
                                <a:lnTo>
                                  <a:pt x="5450585" y="1866281"/>
                                </a:lnTo>
                                <a:lnTo>
                                  <a:pt x="5450585" y="64628"/>
                                </a:lnTo>
                                <a:lnTo>
                                  <a:pt x="5450027" y="56177"/>
                                </a:lnTo>
                                <a:lnTo>
                                  <a:pt x="5448383" y="47921"/>
                                </a:lnTo>
                                <a:lnTo>
                                  <a:pt x="5425265" y="13337"/>
                                </a:lnTo>
                                <a:lnTo>
                                  <a:pt x="5385948" y="0"/>
                                </a:lnTo>
                                <a:lnTo>
                                  <a:pt x="64636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145708" y="401706"/>
                            <a:ext cx="5177790" cy="1161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77790" h="1161415">
                                <a:moveTo>
                                  <a:pt x="0" y="612984"/>
                                </a:moveTo>
                                <a:lnTo>
                                  <a:pt x="41644" y="641635"/>
                                </a:lnTo>
                                <a:lnTo>
                                  <a:pt x="83725" y="667587"/>
                                </a:lnTo>
                                <a:lnTo>
                                  <a:pt x="126219" y="690910"/>
                                </a:lnTo>
                                <a:lnTo>
                                  <a:pt x="169102" y="711677"/>
                                </a:lnTo>
                                <a:lnTo>
                                  <a:pt x="212348" y="729959"/>
                                </a:lnTo>
                                <a:lnTo>
                                  <a:pt x="255933" y="745829"/>
                                </a:lnTo>
                                <a:lnTo>
                                  <a:pt x="299832" y="759358"/>
                                </a:lnTo>
                                <a:lnTo>
                                  <a:pt x="344022" y="770619"/>
                                </a:lnTo>
                                <a:lnTo>
                                  <a:pt x="388476" y="779683"/>
                                </a:lnTo>
                                <a:lnTo>
                                  <a:pt x="433172" y="786622"/>
                                </a:lnTo>
                                <a:lnTo>
                                  <a:pt x="478084" y="791509"/>
                                </a:lnTo>
                                <a:lnTo>
                                  <a:pt x="523187" y="794414"/>
                                </a:lnTo>
                                <a:lnTo>
                                  <a:pt x="568458" y="795411"/>
                                </a:lnTo>
                                <a:lnTo>
                                  <a:pt x="613871" y="794570"/>
                                </a:lnTo>
                                <a:lnTo>
                                  <a:pt x="659402" y="791965"/>
                                </a:lnTo>
                                <a:lnTo>
                                  <a:pt x="705027" y="787666"/>
                                </a:lnTo>
                                <a:lnTo>
                                  <a:pt x="750721" y="781746"/>
                                </a:lnTo>
                                <a:lnTo>
                                  <a:pt x="796459" y="774276"/>
                                </a:lnTo>
                                <a:lnTo>
                                  <a:pt x="842216" y="765329"/>
                                </a:lnTo>
                                <a:lnTo>
                                  <a:pt x="887969" y="754977"/>
                                </a:lnTo>
                                <a:lnTo>
                                  <a:pt x="933692" y="743291"/>
                                </a:lnTo>
                                <a:lnTo>
                                  <a:pt x="979362" y="730344"/>
                                </a:lnTo>
                                <a:lnTo>
                                  <a:pt x="1024953" y="716207"/>
                                </a:lnTo>
                                <a:lnTo>
                                  <a:pt x="1070441" y="700952"/>
                                </a:lnTo>
                                <a:lnTo>
                                  <a:pt x="1115801" y="684652"/>
                                </a:lnTo>
                                <a:lnTo>
                                  <a:pt x="1161010" y="667377"/>
                                </a:lnTo>
                                <a:lnTo>
                                  <a:pt x="1206041" y="649201"/>
                                </a:lnTo>
                                <a:lnTo>
                                  <a:pt x="1250871" y="630195"/>
                                </a:lnTo>
                                <a:lnTo>
                                  <a:pt x="1295476" y="610430"/>
                                </a:lnTo>
                                <a:lnTo>
                                  <a:pt x="1339830" y="589980"/>
                                </a:lnTo>
                                <a:lnTo>
                                  <a:pt x="1383909" y="568915"/>
                                </a:lnTo>
                                <a:lnTo>
                                  <a:pt x="1427688" y="547308"/>
                                </a:lnTo>
                                <a:lnTo>
                                  <a:pt x="1471144" y="525230"/>
                                </a:lnTo>
                                <a:lnTo>
                                  <a:pt x="1514251" y="502755"/>
                                </a:lnTo>
                                <a:lnTo>
                                  <a:pt x="1556984" y="479952"/>
                                </a:lnTo>
                                <a:lnTo>
                                  <a:pt x="1599320" y="456895"/>
                                </a:lnTo>
                                <a:lnTo>
                                  <a:pt x="1641233" y="433656"/>
                                </a:lnTo>
                                <a:lnTo>
                                  <a:pt x="1682700" y="410306"/>
                                </a:lnTo>
                                <a:lnTo>
                                  <a:pt x="1723695" y="386917"/>
                                </a:lnTo>
                                <a:lnTo>
                                  <a:pt x="1764194" y="363561"/>
                                </a:lnTo>
                                <a:lnTo>
                                  <a:pt x="1804173" y="340311"/>
                                </a:lnTo>
                                <a:lnTo>
                                  <a:pt x="1843606" y="317237"/>
                                </a:lnTo>
                                <a:lnTo>
                                  <a:pt x="1882470" y="294413"/>
                                </a:lnTo>
                                <a:lnTo>
                                  <a:pt x="1920739" y="271909"/>
                                </a:lnTo>
                                <a:lnTo>
                                  <a:pt x="1958390" y="249798"/>
                                </a:lnTo>
                                <a:lnTo>
                                  <a:pt x="1995397" y="228152"/>
                                </a:lnTo>
                                <a:lnTo>
                                  <a:pt x="2031736" y="207043"/>
                                </a:lnTo>
                                <a:lnTo>
                                  <a:pt x="2067383" y="186542"/>
                                </a:lnTo>
                                <a:lnTo>
                                  <a:pt x="2102313" y="166722"/>
                                </a:lnTo>
                                <a:lnTo>
                                  <a:pt x="2136501" y="147654"/>
                                </a:lnTo>
                                <a:lnTo>
                                  <a:pt x="2202554" y="112064"/>
                                </a:lnTo>
                                <a:lnTo>
                                  <a:pt x="2265346" y="80347"/>
                                </a:lnTo>
                                <a:lnTo>
                                  <a:pt x="2324681" y="53078"/>
                                </a:lnTo>
                                <a:lnTo>
                                  <a:pt x="2380361" y="30834"/>
                                </a:lnTo>
                                <a:lnTo>
                                  <a:pt x="2432190" y="14189"/>
                                </a:lnTo>
                                <a:lnTo>
                                  <a:pt x="2479973" y="3719"/>
                                </a:lnTo>
                                <a:lnTo>
                                  <a:pt x="2523511" y="0"/>
                                </a:lnTo>
                                <a:lnTo>
                                  <a:pt x="2544965" y="796"/>
                                </a:lnTo>
                                <a:lnTo>
                                  <a:pt x="2590397" y="7418"/>
                                </a:lnTo>
                                <a:lnTo>
                                  <a:pt x="2639102" y="20262"/>
                                </a:lnTo>
                                <a:lnTo>
                                  <a:pt x="2690971" y="38750"/>
                                </a:lnTo>
                                <a:lnTo>
                                  <a:pt x="2745896" y="62307"/>
                                </a:lnTo>
                                <a:lnTo>
                                  <a:pt x="2803767" y="90354"/>
                                </a:lnTo>
                                <a:lnTo>
                                  <a:pt x="2864474" y="122314"/>
                                </a:lnTo>
                                <a:lnTo>
                                  <a:pt x="2927909" y="157610"/>
                                </a:lnTo>
                                <a:lnTo>
                                  <a:pt x="2993961" y="195665"/>
                                </a:lnTo>
                                <a:lnTo>
                                  <a:pt x="3027935" y="215547"/>
                                </a:lnTo>
                                <a:lnTo>
                                  <a:pt x="3062523" y="235901"/>
                                </a:lnTo>
                                <a:lnTo>
                                  <a:pt x="3097711" y="256657"/>
                                </a:lnTo>
                                <a:lnTo>
                                  <a:pt x="3133484" y="277741"/>
                                </a:lnTo>
                                <a:lnTo>
                                  <a:pt x="3169831" y="299083"/>
                                </a:lnTo>
                                <a:lnTo>
                                  <a:pt x="3206736" y="320609"/>
                                </a:lnTo>
                                <a:lnTo>
                                  <a:pt x="3244187" y="342247"/>
                                </a:lnTo>
                                <a:lnTo>
                                  <a:pt x="3282169" y="363925"/>
                                </a:lnTo>
                                <a:lnTo>
                                  <a:pt x="3320669" y="385571"/>
                                </a:lnTo>
                                <a:lnTo>
                                  <a:pt x="3359673" y="407114"/>
                                </a:lnTo>
                                <a:lnTo>
                                  <a:pt x="3399168" y="428480"/>
                                </a:lnTo>
                                <a:lnTo>
                                  <a:pt x="3439140" y="449598"/>
                                </a:lnTo>
                                <a:lnTo>
                                  <a:pt x="3479576" y="470395"/>
                                </a:lnTo>
                                <a:lnTo>
                                  <a:pt x="3520461" y="490799"/>
                                </a:lnTo>
                                <a:lnTo>
                                  <a:pt x="3561782" y="510738"/>
                                </a:lnTo>
                                <a:lnTo>
                                  <a:pt x="3603525" y="530141"/>
                                </a:lnTo>
                                <a:lnTo>
                                  <a:pt x="3645677" y="548934"/>
                                </a:lnTo>
                                <a:lnTo>
                                  <a:pt x="3688225" y="567046"/>
                                </a:lnTo>
                                <a:lnTo>
                                  <a:pt x="3731153" y="584404"/>
                                </a:lnTo>
                                <a:lnTo>
                                  <a:pt x="3774449" y="600937"/>
                                </a:lnTo>
                                <a:lnTo>
                                  <a:pt x="3818100" y="616571"/>
                                </a:lnTo>
                                <a:lnTo>
                                  <a:pt x="3862090" y="631236"/>
                                </a:lnTo>
                                <a:lnTo>
                                  <a:pt x="3906408" y="644858"/>
                                </a:lnTo>
                                <a:lnTo>
                                  <a:pt x="3951038" y="657367"/>
                                </a:lnTo>
                                <a:lnTo>
                                  <a:pt x="3995968" y="668688"/>
                                </a:lnTo>
                                <a:lnTo>
                                  <a:pt x="4041184" y="678751"/>
                                </a:lnTo>
                                <a:lnTo>
                                  <a:pt x="4086672" y="687483"/>
                                </a:lnTo>
                                <a:lnTo>
                                  <a:pt x="4132418" y="694813"/>
                                </a:lnTo>
                                <a:lnTo>
                                  <a:pt x="4178409" y="700667"/>
                                </a:lnTo>
                                <a:lnTo>
                                  <a:pt x="4224632" y="704973"/>
                                </a:lnTo>
                                <a:lnTo>
                                  <a:pt x="4271071" y="707661"/>
                                </a:lnTo>
                                <a:lnTo>
                                  <a:pt x="4317715" y="708656"/>
                                </a:lnTo>
                                <a:lnTo>
                                  <a:pt x="4364549" y="707888"/>
                                </a:lnTo>
                                <a:lnTo>
                                  <a:pt x="4411559" y="705284"/>
                                </a:lnTo>
                                <a:lnTo>
                                  <a:pt x="4458732" y="700772"/>
                                </a:lnTo>
                                <a:lnTo>
                                  <a:pt x="4506054" y="694280"/>
                                </a:lnTo>
                                <a:lnTo>
                                  <a:pt x="4553512" y="685735"/>
                                </a:lnTo>
                                <a:lnTo>
                                  <a:pt x="4601092" y="675065"/>
                                </a:lnTo>
                                <a:lnTo>
                                  <a:pt x="4648780" y="662199"/>
                                </a:lnTo>
                                <a:lnTo>
                                  <a:pt x="4696562" y="647064"/>
                                </a:lnTo>
                                <a:lnTo>
                                  <a:pt x="4744426" y="629588"/>
                                </a:lnTo>
                                <a:lnTo>
                                  <a:pt x="4792357" y="609699"/>
                                </a:lnTo>
                                <a:lnTo>
                                  <a:pt x="4840341" y="587324"/>
                                </a:lnTo>
                                <a:lnTo>
                                  <a:pt x="4888365" y="562392"/>
                                </a:lnTo>
                                <a:lnTo>
                                  <a:pt x="4936415" y="534830"/>
                                </a:lnTo>
                                <a:lnTo>
                                  <a:pt x="4984479" y="504566"/>
                                </a:lnTo>
                              </a:path>
                              <a:path w="5177790" h="1161415">
                                <a:moveTo>
                                  <a:pt x="62781" y="713065"/>
                                </a:moveTo>
                                <a:lnTo>
                                  <a:pt x="104425" y="741717"/>
                                </a:lnTo>
                                <a:lnTo>
                                  <a:pt x="146507" y="767668"/>
                                </a:lnTo>
                                <a:lnTo>
                                  <a:pt x="189001" y="790991"/>
                                </a:lnTo>
                                <a:lnTo>
                                  <a:pt x="231883" y="811758"/>
                                </a:lnTo>
                                <a:lnTo>
                                  <a:pt x="275130" y="830040"/>
                                </a:lnTo>
                                <a:lnTo>
                                  <a:pt x="318715" y="845910"/>
                                </a:lnTo>
                                <a:lnTo>
                                  <a:pt x="362614" y="859440"/>
                                </a:lnTo>
                                <a:lnTo>
                                  <a:pt x="406804" y="870700"/>
                                </a:lnTo>
                                <a:lnTo>
                                  <a:pt x="451259" y="879764"/>
                                </a:lnTo>
                                <a:lnTo>
                                  <a:pt x="495955" y="886703"/>
                                </a:lnTo>
                                <a:lnTo>
                                  <a:pt x="540867" y="891590"/>
                                </a:lnTo>
                                <a:lnTo>
                                  <a:pt x="585971" y="894495"/>
                                </a:lnTo>
                                <a:lnTo>
                                  <a:pt x="631242" y="895491"/>
                                </a:lnTo>
                                <a:lnTo>
                                  <a:pt x="676655" y="894651"/>
                                </a:lnTo>
                                <a:lnTo>
                                  <a:pt x="722187" y="892045"/>
                                </a:lnTo>
                                <a:lnTo>
                                  <a:pt x="767813" y="887746"/>
                                </a:lnTo>
                                <a:lnTo>
                                  <a:pt x="813507" y="881826"/>
                                </a:lnTo>
                                <a:lnTo>
                                  <a:pt x="859246" y="874356"/>
                                </a:lnTo>
                                <a:lnTo>
                                  <a:pt x="905004" y="865409"/>
                                </a:lnTo>
                                <a:lnTo>
                                  <a:pt x="950758" y="855057"/>
                                </a:lnTo>
                                <a:lnTo>
                                  <a:pt x="996483" y="843371"/>
                                </a:lnTo>
                                <a:lnTo>
                                  <a:pt x="1042153" y="830423"/>
                                </a:lnTo>
                                <a:lnTo>
                                  <a:pt x="1087746" y="816286"/>
                                </a:lnTo>
                                <a:lnTo>
                                  <a:pt x="1133235" y="801031"/>
                                </a:lnTo>
                                <a:lnTo>
                                  <a:pt x="1178597" y="784731"/>
                                </a:lnTo>
                                <a:lnTo>
                                  <a:pt x="1223807" y="767456"/>
                                </a:lnTo>
                                <a:lnTo>
                                  <a:pt x="1268841" y="749280"/>
                                </a:lnTo>
                                <a:lnTo>
                                  <a:pt x="1313673" y="730273"/>
                                </a:lnTo>
                                <a:lnTo>
                                  <a:pt x="1358280" y="710509"/>
                                </a:lnTo>
                                <a:lnTo>
                                  <a:pt x="1402636" y="690058"/>
                                </a:lnTo>
                                <a:lnTo>
                                  <a:pt x="1446718" y="668993"/>
                                </a:lnTo>
                                <a:lnTo>
                                  <a:pt x="1490500" y="647386"/>
                                </a:lnTo>
                                <a:lnTo>
                                  <a:pt x="1533958" y="625309"/>
                                </a:lnTo>
                                <a:lnTo>
                                  <a:pt x="1577068" y="602833"/>
                                </a:lnTo>
                                <a:lnTo>
                                  <a:pt x="1619805" y="580030"/>
                                </a:lnTo>
                                <a:lnTo>
                                  <a:pt x="1662144" y="556973"/>
                                </a:lnTo>
                                <a:lnTo>
                                  <a:pt x="1704061" y="533734"/>
                                </a:lnTo>
                                <a:lnTo>
                                  <a:pt x="1745531" y="510384"/>
                                </a:lnTo>
                                <a:lnTo>
                                  <a:pt x="1786530" y="486995"/>
                                </a:lnTo>
                                <a:lnTo>
                                  <a:pt x="1827034" y="463639"/>
                                </a:lnTo>
                                <a:lnTo>
                                  <a:pt x="1867017" y="440388"/>
                                </a:lnTo>
                                <a:lnTo>
                                  <a:pt x="1906455" y="417315"/>
                                </a:lnTo>
                                <a:lnTo>
                                  <a:pt x="1945323" y="394490"/>
                                </a:lnTo>
                                <a:lnTo>
                                  <a:pt x="1983598" y="371987"/>
                                </a:lnTo>
                                <a:lnTo>
                                  <a:pt x="2021254" y="349876"/>
                                </a:lnTo>
                                <a:lnTo>
                                  <a:pt x="2058267" y="328230"/>
                                </a:lnTo>
                                <a:lnTo>
                                  <a:pt x="2094612" y="307120"/>
                                </a:lnTo>
                                <a:lnTo>
                                  <a:pt x="2130265" y="286620"/>
                                </a:lnTo>
                                <a:lnTo>
                                  <a:pt x="2165201" y="266800"/>
                                </a:lnTo>
                                <a:lnTo>
                                  <a:pt x="2199396" y="247732"/>
                                </a:lnTo>
                                <a:lnTo>
                                  <a:pt x="2265463" y="212142"/>
                                </a:lnTo>
                                <a:lnTo>
                                  <a:pt x="2328270" y="180425"/>
                                </a:lnTo>
                                <a:lnTo>
                                  <a:pt x="2387621" y="153157"/>
                                </a:lnTo>
                                <a:lnTo>
                                  <a:pt x="2443319" y="130913"/>
                                </a:lnTo>
                                <a:lnTo>
                                  <a:pt x="2495167" y="114269"/>
                                </a:lnTo>
                                <a:lnTo>
                                  <a:pt x="2542970" y="103800"/>
                                </a:lnTo>
                                <a:lnTo>
                                  <a:pt x="2586530" y="100081"/>
                                </a:lnTo>
                                <a:lnTo>
                                  <a:pt x="2607984" y="100878"/>
                                </a:lnTo>
                                <a:lnTo>
                                  <a:pt x="2653413" y="107499"/>
                                </a:lnTo>
                                <a:lnTo>
                                  <a:pt x="2702115" y="120343"/>
                                </a:lnTo>
                                <a:lnTo>
                                  <a:pt x="2753980" y="138832"/>
                                </a:lnTo>
                                <a:lnTo>
                                  <a:pt x="2808899" y="162388"/>
                                </a:lnTo>
                                <a:lnTo>
                                  <a:pt x="2866763" y="190435"/>
                                </a:lnTo>
                                <a:lnTo>
                                  <a:pt x="2927463" y="222395"/>
                                </a:lnTo>
                                <a:lnTo>
                                  <a:pt x="2990890" y="257691"/>
                                </a:lnTo>
                                <a:lnTo>
                                  <a:pt x="3056934" y="295745"/>
                                </a:lnTo>
                                <a:lnTo>
                                  <a:pt x="3090904" y="315627"/>
                                </a:lnTo>
                                <a:lnTo>
                                  <a:pt x="3125487" y="335981"/>
                                </a:lnTo>
                                <a:lnTo>
                                  <a:pt x="3160669" y="356737"/>
                                </a:lnTo>
                                <a:lnTo>
                                  <a:pt x="3196438" y="377821"/>
                                </a:lnTo>
                                <a:lnTo>
                                  <a:pt x="3232779" y="399162"/>
                                </a:lnTo>
                                <a:lnTo>
                                  <a:pt x="3269679" y="420688"/>
                                </a:lnTo>
                                <a:lnTo>
                                  <a:pt x="3307125" y="442326"/>
                                </a:lnTo>
                                <a:lnTo>
                                  <a:pt x="3345102" y="464004"/>
                                </a:lnTo>
                                <a:lnTo>
                                  <a:pt x="3383596" y="485650"/>
                                </a:lnTo>
                                <a:lnTo>
                                  <a:pt x="3422595" y="507193"/>
                                </a:lnTo>
                                <a:lnTo>
                                  <a:pt x="3462085" y="528559"/>
                                </a:lnTo>
                                <a:lnTo>
                                  <a:pt x="3502051" y="549676"/>
                                </a:lnTo>
                                <a:lnTo>
                                  <a:pt x="3542481" y="570473"/>
                                </a:lnTo>
                                <a:lnTo>
                                  <a:pt x="3583361" y="590877"/>
                                </a:lnTo>
                                <a:lnTo>
                                  <a:pt x="3624676" y="610817"/>
                                </a:lnTo>
                                <a:lnTo>
                                  <a:pt x="3666414" y="630219"/>
                                </a:lnTo>
                                <a:lnTo>
                                  <a:pt x="3708561" y="649012"/>
                                </a:lnTo>
                                <a:lnTo>
                                  <a:pt x="3751102" y="667124"/>
                                </a:lnTo>
                                <a:lnTo>
                                  <a:pt x="3794025" y="684482"/>
                                </a:lnTo>
                                <a:lnTo>
                                  <a:pt x="3837316" y="701014"/>
                                </a:lnTo>
                                <a:lnTo>
                                  <a:pt x="3880961" y="716649"/>
                                </a:lnTo>
                                <a:lnTo>
                                  <a:pt x="3924947" y="731314"/>
                                </a:lnTo>
                                <a:lnTo>
                                  <a:pt x="3969259" y="744936"/>
                                </a:lnTo>
                                <a:lnTo>
                                  <a:pt x="4013885" y="757444"/>
                                </a:lnTo>
                                <a:lnTo>
                                  <a:pt x="4058810" y="768766"/>
                                </a:lnTo>
                                <a:lnTo>
                                  <a:pt x="4104020" y="778829"/>
                                </a:lnTo>
                                <a:lnTo>
                                  <a:pt x="4149504" y="787561"/>
                                </a:lnTo>
                                <a:lnTo>
                                  <a:pt x="4195245" y="794890"/>
                                </a:lnTo>
                                <a:lnTo>
                                  <a:pt x="4241232" y="800744"/>
                                </a:lnTo>
                                <a:lnTo>
                                  <a:pt x="4287450" y="805051"/>
                                </a:lnTo>
                                <a:lnTo>
                                  <a:pt x="4333886" y="807739"/>
                                </a:lnTo>
                                <a:lnTo>
                                  <a:pt x="4380526" y="808734"/>
                                </a:lnTo>
                                <a:lnTo>
                                  <a:pt x="4427356" y="807966"/>
                                </a:lnTo>
                                <a:lnTo>
                                  <a:pt x="4474362" y="805363"/>
                                </a:lnTo>
                                <a:lnTo>
                                  <a:pt x="4521532" y="800851"/>
                                </a:lnTo>
                                <a:lnTo>
                                  <a:pt x="4568852" y="794358"/>
                                </a:lnTo>
                                <a:lnTo>
                                  <a:pt x="4616307" y="785814"/>
                                </a:lnTo>
                                <a:lnTo>
                                  <a:pt x="4663884" y="775144"/>
                                </a:lnTo>
                                <a:lnTo>
                                  <a:pt x="4711569" y="762279"/>
                                </a:lnTo>
                                <a:lnTo>
                                  <a:pt x="4759350" y="747144"/>
                                </a:lnTo>
                                <a:lnTo>
                                  <a:pt x="4807212" y="729668"/>
                                </a:lnTo>
                                <a:lnTo>
                                  <a:pt x="4855141" y="709779"/>
                                </a:lnTo>
                                <a:lnTo>
                                  <a:pt x="4903124" y="687404"/>
                                </a:lnTo>
                                <a:lnTo>
                                  <a:pt x="4951147" y="662473"/>
                                </a:lnTo>
                                <a:lnTo>
                                  <a:pt x="4999197" y="634911"/>
                                </a:lnTo>
                                <a:lnTo>
                                  <a:pt x="5047260" y="604648"/>
                                </a:lnTo>
                              </a:path>
                              <a:path w="5177790" h="1161415">
                                <a:moveTo>
                                  <a:pt x="125800" y="851827"/>
                                </a:moveTo>
                                <a:lnTo>
                                  <a:pt x="167444" y="880479"/>
                                </a:lnTo>
                                <a:lnTo>
                                  <a:pt x="209525" y="906430"/>
                                </a:lnTo>
                                <a:lnTo>
                                  <a:pt x="252019" y="929754"/>
                                </a:lnTo>
                                <a:lnTo>
                                  <a:pt x="294901" y="950520"/>
                                </a:lnTo>
                                <a:lnTo>
                                  <a:pt x="338146" y="968803"/>
                                </a:lnTo>
                                <a:lnTo>
                                  <a:pt x="381731" y="984673"/>
                                </a:lnTo>
                                <a:lnTo>
                                  <a:pt x="425631" y="998202"/>
                                </a:lnTo>
                                <a:lnTo>
                                  <a:pt x="469820" y="1009463"/>
                                </a:lnTo>
                                <a:lnTo>
                                  <a:pt x="514275" y="1018527"/>
                                </a:lnTo>
                                <a:lnTo>
                                  <a:pt x="558970" y="1025466"/>
                                </a:lnTo>
                                <a:lnTo>
                                  <a:pt x="603882" y="1030352"/>
                                </a:lnTo>
                                <a:lnTo>
                                  <a:pt x="648986" y="1033258"/>
                                </a:lnTo>
                                <a:lnTo>
                                  <a:pt x="694256" y="1034254"/>
                                </a:lnTo>
                                <a:lnTo>
                                  <a:pt x="739670" y="1033414"/>
                                </a:lnTo>
                                <a:lnTo>
                                  <a:pt x="785202" y="1030808"/>
                                </a:lnTo>
                                <a:lnTo>
                                  <a:pt x="830827" y="1026509"/>
                                </a:lnTo>
                                <a:lnTo>
                                  <a:pt x="876521" y="1020589"/>
                                </a:lnTo>
                                <a:lnTo>
                                  <a:pt x="922259" y="1013120"/>
                                </a:lnTo>
                                <a:lnTo>
                                  <a:pt x="968018" y="1004173"/>
                                </a:lnTo>
                                <a:lnTo>
                                  <a:pt x="1013771" y="993821"/>
                                </a:lnTo>
                                <a:lnTo>
                                  <a:pt x="1059496" y="982135"/>
                                </a:lnTo>
                                <a:lnTo>
                                  <a:pt x="1105166" y="969188"/>
                                </a:lnTo>
                                <a:lnTo>
                                  <a:pt x="1150759" y="955051"/>
                                </a:lnTo>
                                <a:lnTo>
                                  <a:pt x="1196248" y="939796"/>
                                </a:lnTo>
                                <a:lnTo>
                                  <a:pt x="1241610" y="923496"/>
                                </a:lnTo>
                                <a:lnTo>
                                  <a:pt x="1286820" y="906221"/>
                                </a:lnTo>
                                <a:lnTo>
                                  <a:pt x="1331853" y="888045"/>
                                </a:lnTo>
                                <a:lnTo>
                                  <a:pt x="1376685" y="869039"/>
                                </a:lnTo>
                                <a:lnTo>
                                  <a:pt x="1421292" y="849274"/>
                                </a:lnTo>
                                <a:lnTo>
                                  <a:pt x="1465648" y="828824"/>
                                </a:lnTo>
                                <a:lnTo>
                                  <a:pt x="1509729" y="807759"/>
                                </a:lnTo>
                                <a:lnTo>
                                  <a:pt x="1553511" y="786152"/>
                                </a:lnTo>
                                <a:lnTo>
                                  <a:pt x="1596970" y="764075"/>
                                </a:lnTo>
                                <a:lnTo>
                                  <a:pt x="1640079" y="741599"/>
                                </a:lnTo>
                                <a:lnTo>
                                  <a:pt x="1682816" y="718797"/>
                                </a:lnTo>
                                <a:lnTo>
                                  <a:pt x="1725155" y="695740"/>
                                </a:lnTo>
                                <a:lnTo>
                                  <a:pt x="1767072" y="672501"/>
                                </a:lnTo>
                                <a:lnTo>
                                  <a:pt x="1808542" y="649151"/>
                                </a:lnTo>
                                <a:lnTo>
                                  <a:pt x="1849541" y="625762"/>
                                </a:lnTo>
                                <a:lnTo>
                                  <a:pt x="1890045" y="602407"/>
                                </a:lnTo>
                                <a:lnTo>
                                  <a:pt x="1930028" y="579156"/>
                                </a:lnTo>
                                <a:lnTo>
                                  <a:pt x="1969466" y="556083"/>
                                </a:lnTo>
                                <a:lnTo>
                                  <a:pt x="2008334" y="533259"/>
                                </a:lnTo>
                                <a:lnTo>
                                  <a:pt x="2046609" y="510755"/>
                                </a:lnTo>
                                <a:lnTo>
                                  <a:pt x="2084265" y="488644"/>
                                </a:lnTo>
                                <a:lnTo>
                                  <a:pt x="2121278" y="466998"/>
                                </a:lnTo>
                                <a:lnTo>
                                  <a:pt x="2157623" y="445889"/>
                                </a:lnTo>
                                <a:lnTo>
                                  <a:pt x="2193276" y="425389"/>
                                </a:lnTo>
                                <a:lnTo>
                                  <a:pt x="2228212" y="405569"/>
                                </a:lnTo>
                                <a:lnTo>
                                  <a:pt x="2262406" y="386501"/>
                                </a:lnTo>
                                <a:lnTo>
                                  <a:pt x="2328474" y="350912"/>
                                </a:lnTo>
                                <a:lnTo>
                                  <a:pt x="2391281" y="319195"/>
                                </a:lnTo>
                                <a:lnTo>
                                  <a:pt x="2450632" y="291927"/>
                                </a:lnTo>
                                <a:lnTo>
                                  <a:pt x="2506329" y="269683"/>
                                </a:lnTo>
                                <a:lnTo>
                                  <a:pt x="2558178" y="253039"/>
                                </a:lnTo>
                                <a:lnTo>
                                  <a:pt x="2605980" y="242570"/>
                                </a:lnTo>
                                <a:lnTo>
                                  <a:pt x="2649541" y="238851"/>
                                </a:lnTo>
                                <a:lnTo>
                                  <a:pt x="2670994" y="239648"/>
                                </a:lnTo>
                                <a:lnTo>
                                  <a:pt x="2716423" y="246268"/>
                                </a:lnTo>
                                <a:lnTo>
                                  <a:pt x="2765125" y="259112"/>
                                </a:lnTo>
                                <a:lnTo>
                                  <a:pt x="2816990" y="277600"/>
                                </a:lnTo>
                                <a:lnTo>
                                  <a:pt x="2871910" y="301156"/>
                                </a:lnTo>
                                <a:lnTo>
                                  <a:pt x="2929774" y="329202"/>
                                </a:lnTo>
                                <a:lnTo>
                                  <a:pt x="2990474" y="361162"/>
                                </a:lnTo>
                                <a:lnTo>
                                  <a:pt x="3053901" y="396458"/>
                                </a:lnTo>
                                <a:lnTo>
                                  <a:pt x="3119945" y="434512"/>
                                </a:lnTo>
                                <a:lnTo>
                                  <a:pt x="3153914" y="454393"/>
                                </a:lnTo>
                                <a:lnTo>
                                  <a:pt x="3188497" y="474748"/>
                                </a:lnTo>
                                <a:lnTo>
                                  <a:pt x="3223680" y="495503"/>
                                </a:lnTo>
                                <a:lnTo>
                                  <a:pt x="3259449" y="516587"/>
                                </a:lnTo>
                                <a:lnTo>
                                  <a:pt x="3295790" y="537929"/>
                                </a:lnTo>
                                <a:lnTo>
                                  <a:pt x="3332690" y="559454"/>
                                </a:lnTo>
                                <a:lnTo>
                                  <a:pt x="3370135" y="581092"/>
                                </a:lnTo>
                                <a:lnTo>
                                  <a:pt x="3408112" y="602770"/>
                                </a:lnTo>
                                <a:lnTo>
                                  <a:pt x="3446607" y="624417"/>
                                </a:lnTo>
                                <a:lnTo>
                                  <a:pt x="3485606" y="645959"/>
                                </a:lnTo>
                                <a:lnTo>
                                  <a:pt x="3525095" y="667325"/>
                                </a:lnTo>
                                <a:lnTo>
                                  <a:pt x="3565062" y="688442"/>
                                </a:lnTo>
                                <a:lnTo>
                                  <a:pt x="3605492" y="709239"/>
                                </a:lnTo>
                                <a:lnTo>
                                  <a:pt x="3646371" y="729644"/>
                                </a:lnTo>
                                <a:lnTo>
                                  <a:pt x="3687687" y="749583"/>
                                </a:lnTo>
                                <a:lnTo>
                                  <a:pt x="3729425" y="768985"/>
                                </a:lnTo>
                                <a:lnTo>
                                  <a:pt x="3771571" y="787778"/>
                                </a:lnTo>
                                <a:lnTo>
                                  <a:pt x="3814113" y="805890"/>
                                </a:lnTo>
                                <a:lnTo>
                                  <a:pt x="3857036" y="823248"/>
                                </a:lnTo>
                                <a:lnTo>
                                  <a:pt x="3900327" y="839781"/>
                                </a:lnTo>
                                <a:lnTo>
                                  <a:pt x="3943972" y="855415"/>
                                </a:lnTo>
                                <a:lnTo>
                                  <a:pt x="3987957" y="870080"/>
                                </a:lnTo>
                                <a:lnTo>
                                  <a:pt x="4032270" y="883702"/>
                                </a:lnTo>
                                <a:lnTo>
                                  <a:pt x="4076895" y="896210"/>
                                </a:lnTo>
                                <a:lnTo>
                                  <a:pt x="4121820" y="907532"/>
                                </a:lnTo>
                                <a:lnTo>
                                  <a:pt x="4167031" y="917595"/>
                                </a:lnTo>
                                <a:lnTo>
                                  <a:pt x="4212514" y="926327"/>
                                </a:lnTo>
                                <a:lnTo>
                                  <a:pt x="4258256" y="933656"/>
                                </a:lnTo>
                                <a:lnTo>
                                  <a:pt x="4304243" y="939510"/>
                                </a:lnTo>
                                <a:lnTo>
                                  <a:pt x="4350461" y="943817"/>
                                </a:lnTo>
                                <a:lnTo>
                                  <a:pt x="4396896" y="946504"/>
                                </a:lnTo>
                                <a:lnTo>
                                  <a:pt x="4443536" y="947500"/>
                                </a:lnTo>
                                <a:lnTo>
                                  <a:pt x="4490366" y="946732"/>
                                </a:lnTo>
                                <a:lnTo>
                                  <a:pt x="4537373" y="944128"/>
                                </a:lnTo>
                                <a:lnTo>
                                  <a:pt x="4584543" y="939616"/>
                                </a:lnTo>
                                <a:lnTo>
                                  <a:pt x="4631862" y="933123"/>
                                </a:lnTo>
                                <a:lnTo>
                                  <a:pt x="4679317" y="924578"/>
                                </a:lnTo>
                                <a:lnTo>
                                  <a:pt x="4726894" y="913909"/>
                                </a:lnTo>
                                <a:lnTo>
                                  <a:pt x="4774580" y="901043"/>
                                </a:lnTo>
                                <a:lnTo>
                                  <a:pt x="4822361" y="885908"/>
                                </a:lnTo>
                                <a:lnTo>
                                  <a:pt x="4870222" y="868432"/>
                                </a:lnTo>
                                <a:lnTo>
                                  <a:pt x="4918151" y="848542"/>
                                </a:lnTo>
                                <a:lnTo>
                                  <a:pt x="4966135" y="826168"/>
                                </a:lnTo>
                                <a:lnTo>
                                  <a:pt x="5014158" y="801235"/>
                                </a:lnTo>
                                <a:lnTo>
                                  <a:pt x="5062208" y="773674"/>
                                </a:lnTo>
                                <a:lnTo>
                                  <a:pt x="5110271" y="743410"/>
                                </a:lnTo>
                              </a:path>
                              <a:path w="5177790" h="1161415">
                                <a:moveTo>
                                  <a:pt x="192750" y="978780"/>
                                </a:moveTo>
                                <a:lnTo>
                                  <a:pt x="234383" y="1007432"/>
                                </a:lnTo>
                                <a:lnTo>
                                  <a:pt x="276454" y="1033383"/>
                                </a:lnTo>
                                <a:lnTo>
                                  <a:pt x="318938" y="1056706"/>
                                </a:lnTo>
                                <a:lnTo>
                                  <a:pt x="361810" y="1077473"/>
                                </a:lnTo>
                                <a:lnTo>
                                  <a:pt x="405047" y="1095756"/>
                                </a:lnTo>
                                <a:lnTo>
                                  <a:pt x="448622" y="1111625"/>
                                </a:lnTo>
                                <a:lnTo>
                                  <a:pt x="492513" y="1125155"/>
                                </a:lnTo>
                                <a:lnTo>
                                  <a:pt x="536694" y="1136416"/>
                                </a:lnTo>
                                <a:lnTo>
                                  <a:pt x="581141" y="1145480"/>
                                </a:lnTo>
                                <a:lnTo>
                                  <a:pt x="625828" y="1152419"/>
                                </a:lnTo>
                                <a:lnTo>
                                  <a:pt x="670733" y="1157305"/>
                                </a:lnTo>
                                <a:lnTo>
                                  <a:pt x="715829" y="1160211"/>
                                </a:lnTo>
                                <a:lnTo>
                                  <a:pt x="761093" y="1161207"/>
                                </a:lnTo>
                                <a:lnTo>
                                  <a:pt x="806500" y="1160367"/>
                                </a:lnTo>
                                <a:lnTo>
                                  <a:pt x="852025" y="1157761"/>
                                </a:lnTo>
                                <a:lnTo>
                                  <a:pt x="897644" y="1153462"/>
                                </a:lnTo>
                                <a:lnTo>
                                  <a:pt x="943332" y="1147542"/>
                                </a:lnTo>
                                <a:lnTo>
                                  <a:pt x="989065" y="1140073"/>
                                </a:lnTo>
                                <a:lnTo>
                                  <a:pt x="1034818" y="1131126"/>
                                </a:lnTo>
                                <a:lnTo>
                                  <a:pt x="1080566" y="1120774"/>
                                </a:lnTo>
                                <a:lnTo>
                                  <a:pt x="1126286" y="1109088"/>
                                </a:lnTo>
                                <a:lnTo>
                                  <a:pt x="1171952" y="1096140"/>
                                </a:lnTo>
                                <a:lnTo>
                                  <a:pt x="1217540" y="1082003"/>
                                </a:lnTo>
                                <a:lnTo>
                                  <a:pt x="1263025" y="1066749"/>
                                </a:lnTo>
                                <a:lnTo>
                                  <a:pt x="1308382" y="1050448"/>
                                </a:lnTo>
                                <a:lnTo>
                                  <a:pt x="1353588" y="1033174"/>
                                </a:lnTo>
                                <a:lnTo>
                                  <a:pt x="1398618" y="1014997"/>
                                </a:lnTo>
                                <a:lnTo>
                                  <a:pt x="1443447" y="995991"/>
                                </a:lnTo>
                                <a:lnTo>
                                  <a:pt x="1488050" y="976227"/>
                                </a:lnTo>
                                <a:lnTo>
                                  <a:pt x="1532403" y="955776"/>
                                </a:lnTo>
                                <a:lnTo>
                                  <a:pt x="1576482" y="934711"/>
                                </a:lnTo>
                                <a:lnTo>
                                  <a:pt x="1620261" y="913104"/>
                                </a:lnTo>
                                <a:lnTo>
                                  <a:pt x="1663716" y="891027"/>
                                </a:lnTo>
                                <a:lnTo>
                                  <a:pt x="1706824" y="868551"/>
                                </a:lnTo>
                                <a:lnTo>
                                  <a:pt x="1749558" y="845749"/>
                                </a:lnTo>
                                <a:lnTo>
                                  <a:pt x="1791895" y="822692"/>
                                </a:lnTo>
                                <a:lnTo>
                                  <a:pt x="1833810" y="799452"/>
                                </a:lnTo>
                                <a:lnTo>
                                  <a:pt x="1875279" y="776102"/>
                                </a:lnTo>
                                <a:lnTo>
                                  <a:pt x="1916276" y="752713"/>
                                </a:lnTo>
                                <a:lnTo>
                                  <a:pt x="1956778" y="729358"/>
                                </a:lnTo>
                                <a:lnTo>
                                  <a:pt x="1996759" y="706107"/>
                                </a:lnTo>
                                <a:lnTo>
                                  <a:pt x="2036196" y="683033"/>
                                </a:lnTo>
                                <a:lnTo>
                                  <a:pt x="2075063" y="660209"/>
                                </a:lnTo>
                                <a:lnTo>
                                  <a:pt x="2113337" y="637705"/>
                                </a:lnTo>
                                <a:lnTo>
                                  <a:pt x="2150992" y="615594"/>
                                </a:lnTo>
                                <a:lnTo>
                                  <a:pt x="2188004" y="593948"/>
                                </a:lnTo>
                                <a:lnTo>
                                  <a:pt x="2224348" y="572839"/>
                                </a:lnTo>
                                <a:lnTo>
                                  <a:pt x="2260000" y="552338"/>
                                </a:lnTo>
                                <a:lnTo>
                                  <a:pt x="2294936" y="532518"/>
                                </a:lnTo>
                                <a:lnTo>
                                  <a:pt x="2329130" y="513450"/>
                                </a:lnTo>
                                <a:lnTo>
                                  <a:pt x="2395196" y="477860"/>
                                </a:lnTo>
                                <a:lnTo>
                                  <a:pt x="2458003" y="446143"/>
                                </a:lnTo>
                                <a:lnTo>
                                  <a:pt x="2517353" y="418875"/>
                                </a:lnTo>
                                <a:lnTo>
                                  <a:pt x="2573051" y="396630"/>
                                </a:lnTo>
                                <a:lnTo>
                                  <a:pt x="2624899" y="379985"/>
                                </a:lnTo>
                                <a:lnTo>
                                  <a:pt x="2672701" y="369515"/>
                                </a:lnTo>
                                <a:lnTo>
                                  <a:pt x="2716262" y="365796"/>
                                </a:lnTo>
                                <a:lnTo>
                                  <a:pt x="2737715" y="366593"/>
                                </a:lnTo>
                                <a:lnTo>
                                  <a:pt x="2783144" y="373214"/>
                                </a:lnTo>
                                <a:lnTo>
                                  <a:pt x="2831846" y="386058"/>
                                </a:lnTo>
                                <a:lnTo>
                                  <a:pt x="2883712" y="404547"/>
                                </a:lnTo>
                                <a:lnTo>
                                  <a:pt x="2938631" y="428103"/>
                                </a:lnTo>
                                <a:lnTo>
                                  <a:pt x="2996496" y="456150"/>
                                </a:lnTo>
                                <a:lnTo>
                                  <a:pt x="3057197" y="488111"/>
                                </a:lnTo>
                                <a:lnTo>
                                  <a:pt x="3120625" y="523407"/>
                                </a:lnTo>
                                <a:lnTo>
                                  <a:pt x="3186670" y="561461"/>
                                </a:lnTo>
                                <a:lnTo>
                                  <a:pt x="3220640" y="581343"/>
                                </a:lnTo>
                                <a:lnTo>
                                  <a:pt x="3255224" y="601698"/>
                                </a:lnTo>
                                <a:lnTo>
                                  <a:pt x="3290408" y="622453"/>
                                </a:lnTo>
                                <a:lnTo>
                                  <a:pt x="3326178" y="643538"/>
                                </a:lnTo>
                                <a:lnTo>
                                  <a:pt x="3362521" y="664879"/>
                                </a:lnTo>
                                <a:lnTo>
                                  <a:pt x="3399422" y="686405"/>
                                </a:lnTo>
                                <a:lnTo>
                                  <a:pt x="3436869" y="708043"/>
                                </a:lnTo>
                                <a:lnTo>
                                  <a:pt x="3474847" y="729721"/>
                                </a:lnTo>
                                <a:lnTo>
                                  <a:pt x="3513344" y="751368"/>
                                </a:lnTo>
                                <a:lnTo>
                                  <a:pt x="3552345" y="772910"/>
                                </a:lnTo>
                                <a:lnTo>
                                  <a:pt x="3591836" y="794276"/>
                                </a:lnTo>
                                <a:lnTo>
                                  <a:pt x="3631805" y="815394"/>
                                </a:lnTo>
                                <a:lnTo>
                                  <a:pt x="3672237" y="836191"/>
                                </a:lnTo>
                                <a:lnTo>
                                  <a:pt x="3713120" y="856595"/>
                                </a:lnTo>
                                <a:lnTo>
                                  <a:pt x="3754438" y="876535"/>
                                </a:lnTo>
                                <a:lnTo>
                                  <a:pt x="3796179" y="895937"/>
                                </a:lnTo>
                                <a:lnTo>
                                  <a:pt x="3838328" y="914730"/>
                                </a:lnTo>
                                <a:lnTo>
                                  <a:pt x="3880873" y="932842"/>
                                </a:lnTo>
                                <a:lnTo>
                                  <a:pt x="3923800" y="950200"/>
                                </a:lnTo>
                                <a:lnTo>
                                  <a:pt x="3967094" y="966733"/>
                                </a:lnTo>
                                <a:lnTo>
                                  <a:pt x="4010743" y="982368"/>
                                </a:lnTo>
                                <a:lnTo>
                                  <a:pt x="4054733" y="997032"/>
                                </a:lnTo>
                                <a:lnTo>
                                  <a:pt x="4099049" y="1010655"/>
                                </a:lnTo>
                                <a:lnTo>
                                  <a:pt x="4143679" y="1023163"/>
                                </a:lnTo>
                                <a:lnTo>
                                  <a:pt x="4188609" y="1034485"/>
                                </a:lnTo>
                                <a:lnTo>
                                  <a:pt x="4233825" y="1044548"/>
                                </a:lnTo>
                                <a:lnTo>
                                  <a:pt x="4279313" y="1053280"/>
                                </a:lnTo>
                                <a:lnTo>
                                  <a:pt x="4325060" y="1060609"/>
                                </a:lnTo>
                                <a:lnTo>
                                  <a:pt x="4371053" y="1066463"/>
                                </a:lnTo>
                                <a:lnTo>
                                  <a:pt x="4417277" y="1070770"/>
                                </a:lnTo>
                                <a:lnTo>
                                  <a:pt x="4463719" y="1073457"/>
                                </a:lnTo>
                                <a:lnTo>
                                  <a:pt x="4510365" y="1074453"/>
                                </a:lnTo>
                                <a:lnTo>
                                  <a:pt x="4557202" y="1073685"/>
                                </a:lnTo>
                                <a:lnTo>
                                  <a:pt x="4604215" y="1071081"/>
                                </a:lnTo>
                                <a:lnTo>
                                  <a:pt x="4651392" y="1066568"/>
                                </a:lnTo>
                                <a:lnTo>
                                  <a:pt x="4698719" y="1060076"/>
                                </a:lnTo>
                                <a:lnTo>
                                  <a:pt x="4746182" y="1051531"/>
                                </a:lnTo>
                                <a:lnTo>
                                  <a:pt x="4793768" y="1040862"/>
                                </a:lnTo>
                                <a:lnTo>
                                  <a:pt x="4841462" y="1027996"/>
                                </a:lnTo>
                                <a:lnTo>
                                  <a:pt x="4889251" y="1012861"/>
                                </a:lnTo>
                                <a:lnTo>
                                  <a:pt x="4937122" y="995385"/>
                                </a:lnTo>
                                <a:lnTo>
                                  <a:pt x="4985060" y="975495"/>
                                </a:lnTo>
                                <a:lnTo>
                                  <a:pt x="5033053" y="953121"/>
                                </a:lnTo>
                                <a:lnTo>
                                  <a:pt x="5081087" y="928188"/>
                                </a:lnTo>
                                <a:lnTo>
                                  <a:pt x="5129147" y="900626"/>
                                </a:lnTo>
                                <a:lnTo>
                                  <a:pt x="5177221" y="870363"/>
                                </a:lnTo>
                              </a:path>
                            </a:pathLst>
                          </a:custGeom>
                          <a:ln w="18764">
                            <a:solidFill>
                              <a:srgbClr val="FFDAB5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945" y="974146"/>
                            <a:ext cx="739699" cy="354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0164" y="1105504"/>
                            <a:ext cx="740165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" name="Image 172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5540" y="717233"/>
                            <a:ext cx="739699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Image 17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0915" y="322939"/>
                            <a:ext cx="740165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6259" y="697774"/>
                            <a:ext cx="739699" cy="3470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Image 17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52250" y="1094847"/>
                            <a:ext cx="739699" cy="3468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" name="Image 176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76741" y="945191"/>
                            <a:ext cx="739699" cy="347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4202" y="903960"/>
                            <a:ext cx="492978" cy="313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" name="Image 178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4649" y="1442108"/>
                            <a:ext cx="498543" cy="2803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Image 179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1153" y="1361959"/>
                            <a:ext cx="486260" cy="3171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20354" y="1073067"/>
                            <a:ext cx="463556" cy="3771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Image 18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2259" y="1497935"/>
                            <a:ext cx="483710" cy="127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" name="Textbox 182"/>
                        <wps:cNvSpPr txBox="1"/>
                        <wps:spPr>
                          <a:xfrm>
                            <a:off x="147106" y="88136"/>
                            <a:ext cx="1764030" cy="291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9A3CE25" w14:textId="77777777" w:rsidR="005F326E" w:rsidRDefault="00000000">
                              <w:pPr>
                                <w:rPr>
                                  <w:rFonts w:ascii="Arial"/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20"/>
                                </w:rPr>
                                <w:t>Developmental CCF velocity flow model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3" name="Textbox 183"/>
                        <wps:cNvSpPr txBox="1"/>
                        <wps:spPr>
                          <a:xfrm>
                            <a:off x="2375702" y="329148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BB59AF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4" name="Textbox 184"/>
                        <wps:cNvSpPr txBox="1"/>
                        <wps:spPr>
                          <a:xfrm>
                            <a:off x="1714075" y="733862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E5B10F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5" name="Textbox 185"/>
                        <wps:cNvSpPr txBox="1"/>
                        <wps:spPr>
                          <a:xfrm>
                            <a:off x="3155718" y="719037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DF071B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" name="Textbox 186"/>
                        <wps:cNvSpPr txBox="1"/>
                        <wps:spPr>
                          <a:xfrm>
                            <a:off x="4598521" y="955331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ACCF118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" name="Textbox 187"/>
                        <wps:cNvSpPr txBox="1"/>
                        <wps:spPr>
                          <a:xfrm>
                            <a:off x="174206" y="1014173"/>
                            <a:ext cx="20637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5518B7C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8" name="Textbox 188"/>
                        <wps:cNvSpPr txBox="1"/>
                        <wps:spPr>
                          <a:xfrm>
                            <a:off x="1051982" y="1122828"/>
                            <a:ext cx="21018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F0F165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2"/>
                                  <w:sz w:val="12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9" name="Textbox 189"/>
                        <wps:cNvSpPr txBox="1"/>
                        <wps:spPr>
                          <a:xfrm>
                            <a:off x="3767541" y="1103132"/>
                            <a:ext cx="147320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C863DA" w14:textId="77777777" w:rsidR="005F326E" w:rsidRDefault="00000000">
                              <w:pPr>
                                <w:spacing w:line="132" w:lineRule="exact"/>
                                <w:rPr>
                                  <w:rFonts w:ascii="Arial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00"/>
                                  <w:spacing w:val="-5"/>
                                  <w:sz w:val="12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8.528969pt;margin-top:12.220097pt;width:442.15pt;height:165pt;mso-position-horizontal-relative:page;mso-position-vertical-relative:paragraph;z-index:-15719424;mso-wrap-distance-left:0;mso-wrap-distance-right:0" id="docshapegroup154" coordorigin="1771,244" coordsize="8843,3300">
                <v:shape style="position:absolute;left:1770;top:244;width:8843;height:3300" type="#_x0000_t75" id="docshape155" stroked="false">
                  <v:imagedata r:id="rId179" o:title=""/>
                </v:shape>
                <v:shape style="position:absolute;left:1827;top:301;width:8584;height:3041" id="docshape156" coordorigin="1827,301" coordsize="8584,3041" path="m10309,301l1929,301,1916,302,1857,331,1828,390,1827,403,1827,3240,1848,3302,1903,3339,1929,3342,10309,3342,10371,3321,10407,3267,10411,3240,10411,403,10390,341,10335,305,10309,301xe" filled="true" fillcolor="#b3c6db" stroked="false">
                  <v:path arrowok="t"/>
                  <v:fill type="solid"/>
                </v:shape>
                <v:shape style="position:absolute;left:1827;top:301;width:8584;height:3041" id="docshape157" coordorigin="1827,301" coordsize="8584,3041" path="m1929,301l1916,302,1903,305,1848,341,1827,403,1827,3240,1827,3240,1848,3302,1903,3339,1929,3342,10309,3342,10309,3342,10371,3321,10407,3267,10411,3240,10411,403,10410,390,10407,377,10371,322,10309,301,1929,301xe" filled="false" stroked="true" strokeweight="0pt" strokecolor="#295f99">
                  <v:path arrowok="t"/>
                  <v:stroke dashstyle="solid"/>
                </v:shape>
                <v:shape style="position:absolute;left:2000;top:877;width:8154;height:1829" id="docshape158" coordorigin="2000,877" coordsize="8154,1829" path="m2000,1842l2066,1887,2132,1928,2199,1965,2266,1998,2334,2027,2403,2052,2472,2073,2542,2091,2612,2105,2682,2116,2753,2123,2824,2128,2895,2130,2967,2128,3038,2124,3110,2117,3182,2108,3254,2096,3326,2082,3398,2066,3470,2048,3542,2027,3614,2005,3686,1981,3757,1955,3828,1928,3899,1899,3970,1869,4040,1838,4110,1806,4179,1773,4248,1739,4317,1704,4385,1669,4452,1633,4519,1597,4585,1560,4650,1523,4715,1486,4778,1450,4841,1413,4903,1377,4965,1341,5025,1305,5084,1270,5142,1236,5200,1203,5256,1171,5311,1140,5365,1110,5417,1081,5469,1053,5519,1028,5568,1004,5615,981,5661,961,5706,942,5749,926,5790,911,5830,899,5869,890,5906,883,5941,879,5974,877,6008,878,6043,882,6079,889,6117,898,6156,909,6196,922,6238,938,6280,956,6324,975,6369,996,6415,1019,6463,1044,6511,1070,6560,1097,6611,1125,6662,1155,6715,1185,6768,1216,6823,1249,6878,1281,6935,1314,6992,1348,7050,1382,7109,1416,7169,1450,7229,1484,7291,1518,7353,1552,7416,1585,7480,1618,7544,1650,7609,1681,7675,1712,7741,1741,7808,1770,7876,1797,7944,1823,8013,1848,8082,1871,8152,1893,8222,1912,8293,1930,8364,1946,8436,1960,8508,1971,8580,1980,8653,1987,8726,1991,8800,1993,8873,1992,8947,1988,9022,1981,9096,1970,9171,1957,9246,1940,9321,1920,9396,1896,9472,1868,9547,1837,9623,1802,9698,1763,9774,1719,9850,1672m2099,2000l2164,2045,2231,2086,2298,2123,2365,2155,2433,2184,2502,2209,2571,2230,2641,2248,2711,2262,2781,2273,2852,2281,2923,2286,2994,2287,3066,2286,3137,2282,3209,2275,3281,2266,3353,2254,3425,2240,3497,2224,3569,2205,3641,2185,3713,2163,3785,2138,3856,2113,3927,2086,3998,2057,4069,2027,4139,1996,4209,1964,4278,1931,4347,1897,4416,1862,4484,1826,4551,1790,4618,1754,4684,1718,4749,1681,4813,1644,4877,1607,4940,1571,5002,1534,5064,1498,5124,1463,5183,1428,5241,1394,5299,1361,5355,1328,5410,1297,5464,1267,5516,1238,5568,1211,5618,1185,5667,1161,5714,1139,5760,1118,5805,1100,5848,1083,5889,1069,5929,1057,5968,1047,6005,1040,6040,1036,6073,1035,6107,1036,6142,1040,6179,1046,6216,1055,6255,1067,6296,1080,6337,1096,6380,1113,6424,1133,6468,1154,6515,1177,6562,1201,6610,1227,6660,1254,6710,1283,6762,1312,6814,1343,6868,1374,6922,1406,6977,1439,7034,1472,7091,1506,7149,1540,7208,1574,7268,1608,7329,1642,7390,1676,7452,1709,7515,1743,7579,1775,7643,1808,7708,1839,7774,1869,7840,1899,7907,1928,7975,1955,8043,1981,8112,2006,8181,2029,8251,2050,8321,2070,8392,2088,8463,2104,8535,2117,8607,2129,8679,2138,8752,2145,8825,2149,8899,2151,8972,2149,9046,2145,9121,2138,9195,2128,9270,2115,9345,2098,9420,2077,9495,2054,9570,2026,9646,1995,9721,1960,9797,1920,9873,1877,9948,1829m2198,2218l2264,2264,2330,2304,2397,2341,2464,2374,2533,2403,2601,2428,2670,2449,2740,2467,2810,2481,2880,2492,2951,2500,3022,2504,3093,2506,3165,2504,3237,2500,3308,2494,3380,2484,3452,2472,3524,2458,3597,2442,3669,2424,3740,2403,3812,2381,3884,2357,3955,2331,4027,2304,4097,2276,4168,2246,4238,2214,4308,2182,4378,2149,4447,2115,4515,2080,4583,2045,4650,2009,4717,1973,4783,1936,4848,1899,4913,1862,4976,1826,5039,1789,5102,1753,5163,1717,5223,1681,5282,1647,5341,1612,5398,1579,5454,1547,5509,1516,5563,1486,5616,1457,5667,1430,5717,1404,5766,1380,5813,1357,5859,1337,5904,1318,5947,1302,5989,1287,6029,1275,6067,1266,6104,1259,6139,1255,6173,1253,6206,1254,6241,1258,6278,1265,6316,1274,6355,1285,6395,1299,6436,1314,6479,1332,6523,1351,6568,1373,6614,1395,6661,1420,6709,1446,6759,1473,6809,1501,6861,1531,6913,1561,6967,1593,7021,1625,7077,1657,7133,1691,7190,1724,7248,1758,7307,1792,7367,1826,7428,1860,7489,1894,7551,1928,7614,1961,7678,1994,7742,2026,7807,2057,7873,2088,7940,2118,8007,2146,8074,2173,8142,2200,8211,2224,8280,2247,8350,2269,8420,2288,8491,2306,8562,2322,8634,2336,8706,2347,8778,2357,8851,2363,8924,2368,8998,2369,9071,2368,9146,2364,9220,2357,9294,2346,9369,2333,9444,2316,9519,2296,9594,2272,9670,2245,9745,2213,9821,2178,9896,2139,9972,2095,10048,2048m2304,2418l2369,2464,2435,2504,2502,2541,2570,2574,2638,2603,2707,2628,2776,2649,2845,2667,2915,2681,2986,2692,3056,2700,3127,2704,3199,2706,3270,2704,3342,2700,3414,2693,3486,2684,3558,2672,3630,2658,3702,2642,3774,2624,3846,2603,3917,2581,3989,2557,4060,2531,4132,2504,4203,2475,4273,2446,4343,2414,4413,2382,4483,2349,4552,2315,4620,2280,4688,2245,4755,2209,4822,2173,4888,2136,4953,2099,5018,2062,5082,2026,5145,1989,5207,1953,5268,1917,5328,1881,5387,1846,5446,1812,5503,1779,5559,1747,5614,1716,5668,1686,5721,1657,5772,1630,5822,1604,5871,1580,5918,1557,5964,1537,6009,1518,6052,1502,6094,1487,6134,1475,6172,1466,6209,1459,6244,1455,6278,1453,6311,1454,6347,1458,6383,1465,6421,1474,6460,1485,6500,1498,6541,1514,6584,1532,6628,1551,6673,1572,6719,1595,6766,1620,6815,1646,6864,1673,6914,1701,6966,1731,7018,1761,7072,1793,7126,1825,7182,1857,7238,1890,7295,1924,7353,1958,7412,1992,7472,2026,7533,2060,7594,2094,7656,2128,7719,2161,7783,2194,7847,2226,7913,2257,7978,2288,8045,2318,8112,2346,8179,2373,8247,2399,8316,2424,8385,2447,8455,2469,8526,2488,8596,2506,8667,2522,8739,2536,8811,2547,8884,2556,8956,2563,9030,2567,9103,2569,9177,2568,9251,2564,9325,2557,9400,2546,9474,2533,9549,2516,9624,2496,9700,2472,9775,2445,9851,2413,9926,2378,10002,2339,10077,2295,10153,2248e" filled="false" stroked="true" strokeweight="1.477512pt" strokecolor="#ffdab5">
                  <v:path arrowok="t"/>
                  <v:stroke dashstyle="solid"/>
                </v:shape>
                <v:shape style="position:absolute;left:2000;top:1778;width:1165;height:559" type="#_x0000_t75" id="docshape159" stroked="false">
                  <v:imagedata r:id="rId180" o:title=""/>
                </v:shape>
                <v:shape style="position:absolute;left:3408;top:1985;width:1166;height:547" type="#_x0000_t75" id="docshape160" stroked="false">
                  <v:imagedata r:id="rId181" o:title=""/>
                </v:shape>
                <v:shape style="position:absolute;left:4440;top:1373;width:1165;height:547" type="#_x0000_t75" id="docshape161" stroked="false">
                  <v:imagedata r:id="rId182" o:title=""/>
                </v:shape>
                <v:shape style="position:absolute;left:5472;top:752;width:1166;height:547" type="#_x0000_t75" id="docshape162" stroked="false">
                  <v:imagedata r:id="rId183" o:title=""/>
                </v:shape>
                <v:shape style="position:absolute;left:6709;top:1343;width:1165;height:547" type="#_x0000_t75" id="docshape163" stroked="false">
                  <v:imagedata r:id="rId184" o:title=""/>
                </v:shape>
                <v:shape style="position:absolute;left:7679;top:1968;width:1165;height:547" type="#_x0000_t75" id="docshape164" stroked="false">
                  <v:imagedata r:id="rId185" o:title=""/>
                </v:shape>
                <v:shape style="position:absolute;left:8978;top:1732;width:1165;height:547" type="#_x0000_t75" id="docshape165" stroked="false">
                  <v:imagedata r:id="rId186" o:title=""/>
                </v:shape>
                <v:shape style="position:absolute;left:5367;top:1667;width:777;height:494" type="#_x0000_t75" id="docshape166" stroked="false">
                  <v:imagedata r:id="rId187" o:title=""/>
                </v:shape>
                <v:shape style="position:absolute;left:3762;top:2515;width:786;height:442" type="#_x0000_t75" id="docshape167" stroked="false">
                  <v:imagedata r:id="rId188" o:title=""/>
                </v:shape>
                <v:shape style="position:absolute;left:2055;top:2389;width:766;height:500" type="#_x0000_t75" id="docshape168" stroked="false">
                  <v:imagedata r:id="rId189" o:title=""/>
                </v:shape>
                <v:shape style="position:absolute;left:6842;top:1934;width:731;height:594" type="#_x0000_t75" id="docshape169" stroked="false">
                  <v:imagedata r:id="rId190" o:title=""/>
                </v:shape>
                <v:shape style="position:absolute;left:8719;top:2603;width:762;height:201" type="#_x0000_t75" id="docshape170" stroked="false">
                  <v:imagedata r:id="rId191" o:title=""/>
                </v:shape>
                <v:shape style="position:absolute;left:2002;top:383;width:2778;height:459" type="#_x0000_t202" id="docshape17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20"/>
                          </w:rPr>
                        </w:pPr>
                        <w:r>
                          <w:rPr>
                            <w:rFonts w:ascii="Arial"/>
                            <w:b/>
                            <w:sz w:val="20"/>
                          </w:rPr>
                          <w:t>Developmental CCF velocity flow model</w:t>
                        </w:r>
                      </w:p>
                    </w:txbxContent>
                  </v:textbox>
                  <w10:wrap type="none"/>
                </v:shape>
                <v:shape style="position:absolute;left:5511;top:762;width:331;height:133" type="#_x0000_t202" id="docshape172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E18.5</w:t>
                        </w:r>
                      </w:p>
                    </w:txbxContent>
                  </v:textbox>
                  <w10:wrap type="none"/>
                </v:shape>
                <v:shape style="position:absolute;left:4469;top:1400;width:331;height:133" type="#_x0000_t202" id="docshape173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E15.5</w:t>
                        </w:r>
                      </w:p>
                    </w:txbxContent>
                  </v:textbox>
                  <w10:wrap type="none"/>
                </v:shape>
                <v:shape style="position:absolute;left:6740;top:1376;width:232;height:133" type="#_x0000_t202" id="docshape174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P04</w:t>
                        </w:r>
                      </w:p>
                    </w:txbxContent>
                  </v:textbox>
                  <w10:wrap type="none"/>
                </v:shape>
                <v:shape style="position:absolute;left:9012;top:1748;width:232;height:133" type="#_x0000_t202" id="docshape175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2044;top:1841;width:325;height:133" type="#_x0000_t202" id="docshape176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E11.5</w:t>
                        </w:r>
                      </w:p>
                    </w:txbxContent>
                  </v:textbox>
                  <w10:wrap type="none"/>
                </v:shape>
                <v:shape style="position:absolute;left:3427;top:2012;width:331;height:133" type="#_x0000_t202" id="docshape177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2"/>
                            <w:sz w:val="12"/>
                          </w:rPr>
                          <w:t>E13.5</w:t>
                        </w:r>
                      </w:p>
                    </w:txbxContent>
                  </v:textbox>
                  <w10:wrap type="none"/>
                </v:shape>
                <v:shape style="position:absolute;left:7703;top:1981;width:232;height:133" type="#_x0000_t202" id="docshape178" filled="false" stroked="false">
                  <v:textbox inset="0,0,0,0">
                    <w:txbxContent>
                      <w:p>
                        <w:pPr>
                          <w:spacing w:line="132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FFFF00"/>
                            <w:spacing w:val="-5"/>
                            <w:sz w:val="12"/>
                          </w:rPr>
                          <w:t>P14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 w14:paraId="053A3EE1" w14:textId="77777777" w:rsidR="005F326E" w:rsidRDefault="005F326E">
      <w:pPr>
        <w:pStyle w:val="BodyText"/>
        <w:spacing w:before="2"/>
        <w:ind w:left="0"/>
        <w:rPr>
          <w:b/>
          <w:sz w:val="14"/>
        </w:rPr>
      </w:pPr>
    </w:p>
    <w:p w14:paraId="268AFBDB" w14:textId="77777777" w:rsidR="005F326E" w:rsidRDefault="00000000">
      <w:pPr>
        <w:pStyle w:val="BodyText"/>
        <w:spacing w:before="145" w:line="252" w:lineRule="auto"/>
        <w:ind w:left="500" w:right="1436"/>
        <w:jc w:val="both"/>
      </w:pPr>
      <w:r>
        <w:rPr>
          <w:w w:val="105"/>
        </w:rPr>
        <w:t>Figure 2: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The spatial transformation between any two time points within the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 xml:space="preserve"> longitudinal developmental trajectory is available </w:t>
      </w:r>
      <w:proofErr w:type="gramStart"/>
      <w:r>
        <w:rPr>
          <w:w w:val="105"/>
        </w:rPr>
        <w:t>through the use of</w:t>
      </w:r>
      <w:proofErr w:type="gramEnd"/>
      <w:r>
        <w:rPr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 xml:space="preserve"> functionality for generating a velocity flow model.</w:t>
      </w:r>
    </w:p>
    <w:p w14:paraId="3CECCA4A" w14:textId="77777777" w:rsidR="005F326E" w:rsidRDefault="005F326E">
      <w:pPr>
        <w:pStyle w:val="BodyText"/>
        <w:spacing w:before="8"/>
        <w:ind w:left="0"/>
        <w:rPr>
          <w:sz w:val="26"/>
        </w:rPr>
      </w:pPr>
    </w:p>
    <w:p w14:paraId="63194888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229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continuously</w:t>
      </w:r>
      <w:r>
        <w:rPr>
          <w:spacing w:val="38"/>
          <w:w w:val="105"/>
        </w:rPr>
        <w:t xml:space="preserve"> </w:t>
      </w:r>
      <w:r>
        <w:rPr>
          <w:w w:val="105"/>
        </w:rPr>
        <w:t>interpolate</w:t>
      </w:r>
      <w:r>
        <w:rPr>
          <w:spacing w:val="38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38"/>
          <w:w w:val="105"/>
        </w:rPr>
        <w:t xml:space="preserve"> </w:t>
      </w:r>
      <w:r>
        <w:rPr>
          <w:w w:val="105"/>
        </w:rPr>
        <w:t>between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different</w:t>
      </w:r>
      <w:r>
        <w:rPr>
          <w:spacing w:val="38"/>
          <w:w w:val="105"/>
        </w:rPr>
        <w:t xml:space="preserve"> </w:t>
      </w:r>
      <w:r>
        <w:rPr>
          <w:w w:val="105"/>
        </w:rPr>
        <w:t>stages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5C00667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230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atlases</w:t>
      </w:r>
      <w:proofErr w:type="gramEnd"/>
      <w:r>
        <w:rPr>
          <w:w w:val="105"/>
        </w:rPr>
        <w:t>, a</w:t>
      </w:r>
      <w:r>
        <w:rPr>
          <w:spacing w:val="-3"/>
          <w:w w:val="105"/>
        </w:rPr>
        <w:t xml:space="preserve"> </w:t>
      </w:r>
      <w:r>
        <w:rPr>
          <w:w w:val="105"/>
        </w:rPr>
        <w:t>velocity</w:t>
      </w:r>
      <w:r>
        <w:rPr>
          <w:spacing w:val="-3"/>
          <w:w w:val="105"/>
        </w:rPr>
        <w:t xml:space="preserve"> </w:t>
      </w:r>
      <w:r>
        <w:rPr>
          <w:w w:val="105"/>
        </w:rPr>
        <w:t>flow</w:t>
      </w:r>
      <w:r>
        <w:rPr>
          <w:spacing w:val="-2"/>
          <w:w w:val="105"/>
        </w:rPr>
        <w:t xml:space="preserve"> </w:t>
      </w:r>
      <w:r>
        <w:rPr>
          <w:w w:val="105"/>
        </w:rPr>
        <w:t>model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constructed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3"/>
          <w:w w:val="105"/>
        </w:rPr>
        <w:t xml:space="preserve"> </w:t>
      </w:r>
      <w:r>
        <w:rPr>
          <w:w w:val="105"/>
        </w:rPr>
        <w:t>derived</w:t>
      </w:r>
      <w:r>
        <w:rPr>
          <w:spacing w:val="-2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functionality</w:t>
      </w:r>
    </w:p>
    <w:p w14:paraId="1667D4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231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recently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introduced</w:t>
      </w:r>
      <w:r>
        <w:rPr>
          <w:spacing w:val="29"/>
          <w:w w:val="105"/>
        </w:rPr>
        <w:t xml:space="preserve"> </w:t>
      </w:r>
      <w:r>
        <w:rPr>
          <w:w w:val="105"/>
        </w:rPr>
        <w:t>into</w:t>
      </w:r>
      <w:r>
        <w:rPr>
          <w:spacing w:val="27"/>
          <w:w w:val="105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8"/>
          <w:w w:val="105"/>
        </w:rPr>
        <w:t xml:space="preserve"> </w:t>
      </w:r>
      <w:r>
        <w:rPr>
          <w:w w:val="105"/>
        </w:rPr>
        <w:t>packages.</w:t>
      </w:r>
      <w:r>
        <w:rPr>
          <w:spacing w:val="57"/>
          <w:w w:val="150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platforms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include</w:t>
      </w:r>
    </w:p>
    <w:p w14:paraId="283CC5A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232</w:t>
      </w:r>
      <w:r>
        <w:rPr>
          <w:rFonts w:ascii="Arial"/>
          <w:spacing w:val="66"/>
          <w:w w:val="150"/>
          <w:sz w:val="12"/>
        </w:rPr>
        <w:t xml:space="preserve">  </w:t>
      </w:r>
      <w:r>
        <w:t>a</w:t>
      </w:r>
      <w:proofErr w:type="gramEnd"/>
      <w:r>
        <w:rPr>
          <w:spacing w:val="41"/>
        </w:rPr>
        <w:t xml:space="preserve"> </w:t>
      </w:r>
      <w:r>
        <w:t>complete</w:t>
      </w:r>
      <w:r>
        <w:rPr>
          <w:spacing w:val="41"/>
        </w:rPr>
        <w:t xml:space="preserve"> </w:t>
      </w:r>
      <w:r>
        <w:t>suite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functions</w:t>
      </w:r>
      <w:r>
        <w:rPr>
          <w:spacing w:val="41"/>
        </w:rPr>
        <w:t xml:space="preserve"> </w:t>
      </w:r>
      <w:r>
        <w:t>for</w:t>
      </w:r>
      <w:r>
        <w:rPr>
          <w:spacing w:val="41"/>
        </w:rPr>
        <w:t xml:space="preserve"> </w:t>
      </w:r>
      <w:r>
        <w:t>determining</w:t>
      </w:r>
      <w:r>
        <w:rPr>
          <w:spacing w:val="41"/>
        </w:rPr>
        <w:t xml:space="preserve"> </w:t>
      </w:r>
      <w:r>
        <w:t>dense</w:t>
      </w:r>
      <w:r>
        <w:rPr>
          <w:spacing w:val="41"/>
        </w:rPr>
        <w:t xml:space="preserve"> </w:t>
      </w:r>
      <w:r>
        <w:t>correspondence</w:t>
      </w:r>
      <w:r>
        <w:rPr>
          <w:spacing w:val="41"/>
        </w:rPr>
        <w:t xml:space="preserve"> </w:t>
      </w:r>
      <w:r>
        <w:t>from</w:t>
      </w:r>
      <w:r>
        <w:rPr>
          <w:spacing w:val="41"/>
        </w:rPr>
        <w:t xml:space="preserve"> </w:t>
      </w:r>
      <w:r>
        <w:t>sparse</w:t>
      </w:r>
      <w:r>
        <w:rPr>
          <w:spacing w:val="40"/>
        </w:rPr>
        <w:t xml:space="preserve"> </w:t>
      </w:r>
      <w:r>
        <w:rPr>
          <w:spacing w:val="-2"/>
        </w:rPr>
        <w:t>landmarks</w:t>
      </w:r>
    </w:p>
    <w:p w14:paraId="3E76DC8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233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based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on a</w:t>
      </w:r>
      <w:r>
        <w:rPr>
          <w:spacing w:val="1"/>
          <w:w w:val="105"/>
        </w:rPr>
        <w:t xml:space="preserve"> </w:t>
      </w:r>
      <w:r>
        <w:rPr>
          <w:w w:val="105"/>
        </w:rPr>
        <w:t>variety</w:t>
      </w:r>
      <w:r>
        <w:rPr>
          <w:spacing w:val="1"/>
          <w:w w:val="105"/>
        </w:rPr>
        <w:t xml:space="preserve"> </w:t>
      </w:r>
      <w:r>
        <w:rPr>
          <w:w w:val="105"/>
        </w:rPr>
        <w:t>of transformation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"/>
          <w:w w:val="105"/>
        </w:rPr>
        <w:t xml:space="preserve"> </w:t>
      </w:r>
      <w:r>
        <w:rPr>
          <w:w w:val="105"/>
        </w:rPr>
        <w:t>ranging from</w:t>
      </w:r>
      <w:r>
        <w:rPr>
          <w:spacing w:val="1"/>
          <w:w w:val="105"/>
        </w:rPr>
        <w:t xml:space="preserve"> </w:t>
      </w:r>
      <w:r>
        <w:rPr>
          <w:w w:val="105"/>
        </w:rPr>
        <w:t>standard linear</w:t>
      </w:r>
      <w:r>
        <w:rPr>
          <w:spacing w:val="1"/>
          <w:w w:val="105"/>
        </w:rPr>
        <w:t xml:space="preserve"> </w:t>
      </w:r>
      <w:r>
        <w:rPr>
          <w:w w:val="105"/>
        </w:rPr>
        <w:t>models</w:t>
      </w:r>
      <w:r>
        <w:rPr>
          <w:spacing w:val="1"/>
          <w:w w:val="105"/>
        </w:rPr>
        <w:t xml:space="preserve"> </w:t>
      </w:r>
      <w:r>
        <w:rPr>
          <w:w w:val="105"/>
        </w:rPr>
        <w:t>(i.e.,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rigid,</w:t>
      </w:r>
    </w:p>
    <w:p w14:paraId="70F7DAFF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234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affine</w:t>
      </w:r>
      <w:proofErr w:type="gramEnd"/>
      <w:r>
        <w:rPr>
          <w:w w:val="105"/>
        </w:rPr>
        <w:t>)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deformable</w:t>
      </w:r>
      <w:r>
        <w:rPr>
          <w:spacing w:val="5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5"/>
          <w:w w:val="105"/>
        </w:rPr>
        <w:t xml:space="preserve"> </w:t>
      </w:r>
      <w:r>
        <w:rPr>
          <w:w w:val="105"/>
        </w:rPr>
        <w:t>models</w:t>
      </w:r>
      <w:r>
        <w:rPr>
          <w:spacing w:val="5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e.g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r>
        <w:rPr>
          <w:w w:val="105"/>
        </w:rPr>
        <w:t>symmetric</w:t>
      </w:r>
      <w:r>
        <w:rPr>
          <w:spacing w:val="5"/>
          <w:w w:val="105"/>
        </w:rPr>
        <w:t xml:space="preserve"> </w:t>
      </w:r>
      <w:r>
        <w:rPr>
          <w:w w:val="105"/>
        </w:rPr>
        <w:t>normalization).</w:t>
      </w:r>
      <w:r>
        <w:rPr>
          <w:w w:val="105"/>
          <w:position w:val="9"/>
          <w:sz w:val="16"/>
        </w:rPr>
        <w:t>41</w:t>
      </w:r>
      <w:r>
        <w:rPr>
          <w:spacing w:val="35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latter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set</w:t>
      </w:r>
    </w:p>
    <w:p w14:paraId="6F99574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includes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-4"/>
          <w:w w:val="105"/>
        </w:rPr>
        <w:t xml:space="preserve"> </w:t>
      </w:r>
      <w:r>
        <w:rPr>
          <w:w w:val="105"/>
        </w:rPr>
        <w:t>models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both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pairwise</w:t>
      </w:r>
      <w:r>
        <w:rPr>
          <w:spacing w:val="-4"/>
          <w:w w:val="105"/>
        </w:rPr>
        <w:t xml:space="preserve"> </w:t>
      </w:r>
      <w:r>
        <w:rPr>
          <w:w w:val="105"/>
        </w:rPr>
        <w:t>scenario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multiple</w:t>
      </w:r>
      <w:r>
        <w:rPr>
          <w:spacing w:val="-4"/>
          <w:w w:val="105"/>
        </w:rPr>
        <w:t xml:space="preserve"> </w:t>
      </w:r>
      <w:r>
        <w:rPr>
          <w:w w:val="105"/>
        </w:rPr>
        <w:t>sets,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8B7301D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56BDAE3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236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case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1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,</w:t>
      </w:r>
      <w:r>
        <w:rPr>
          <w:spacing w:val="11"/>
          <w:w w:val="105"/>
        </w:rPr>
        <w:t xml:space="preserve"> </w:t>
      </w:r>
      <w:r>
        <w:rPr>
          <w:w w:val="105"/>
        </w:rPr>
        <w:t>being</w:t>
      </w:r>
      <w:r>
        <w:rPr>
          <w:spacing w:val="10"/>
          <w:w w:val="105"/>
        </w:rPr>
        <w:t xml:space="preserve"> </w:t>
      </w:r>
      <w:r>
        <w:rPr>
          <w:w w:val="105"/>
        </w:rPr>
        <w:t>built</w:t>
      </w:r>
      <w:r>
        <w:rPr>
          <w:spacing w:val="11"/>
          <w:w w:val="105"/>
        </w:rPr>
        <w:t xml:space="preserve"> </w:t>
      </w:r>
      <w:r>
        <w:rPr>
          <w:w w:val="105"/>
        </w:rPr>
        <w:t>on</w:t>
      </w:r>
      <w:r>
        <w:rPr>
          <w:spacing w:val="11"/>
          <w:w w:val="105"/>
        </w:rPr>
        <w:t xml:space="preserve"> </w:t>
      </w:r>
      <w:r>
        <w:rPr>
          <w:w w:val="105"/>
        </w:rPr>
        <w:t>top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ITK,</w:t>
      </w:r>
      <w:r>
        <w:rPr>
          <w:spacing w:val="11"/>
          <w:w w:val="105"/>
        </w:rPr>
        <w:t xml:space="preserve"> </w:t>
      </w:r>
      <w:r>
        <w:rPr>
          <w:w w:val="105"/>
        </w:rPr>
        <w:t>uses</w:t>
      </w:r>
      <w:r>
        <w:rPr>
          <w:spacing w:val="12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ITK</w:t>
      </w:r>
      <w:r>
        <w:rPr>
          <w:spacing w:val="11"/>
          <w:w w:val="105"/>
        </w:rPr>
        <w:t xml:space="preserve"> </w:t>
      </w:r>
      <w:r>
        <w:rPr>
          <w:w w:val="105"/>
        </w:rPr>
        <w:t>image</w:t>
      </w:r>
      <w:r>
        <w:rPr>
          <w:spacing w:val="10"/>
          <w:w w:val="105"/>
        </w:rPr>
        <w:t xml:space="preserve"> </w:t>
      </w:r>
      <w:r>
        <w:rPr>
          <w:w w:val="105"/>
        </w:rPr>
        <w:t>data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structure</w:t>
      </w:r>
      <w:proofErr w:type="gramEnd"/>
    </w:p>
    <w:p w14:paraId="45D13A1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237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4-D</w:t>
      </w:r>
      <w:r>
        <w:rPr>
          <w:spacing w:val="18"/>
          <w:w w:val="105"/>
        </w:rPr>
        <w:t xml:space="preserve"> </w:t>
      </w:r>
      <w:r>
        <w:rPr>
          <w:w w:val="105"/>
        </w:rPr>
        <w:t>velocity</w:t>
      </w:r>
      <w:r>
        <w:rPr>
          <w:spacing w:val="19"/>
          <w:w w:val="105"/>
        </w:rPr>
        <w:t xml:space="preserve"> </w:t>
      </w:r>
      <w:r>
        <w:rPr>
          <w:w w:val="105"/>
        </w:rPr>
        <w:t>field</w:t>
      </w:r>
      <w:r>
        <w:rPr>
          <w:spacing w:val="18"/>
          <w:w w:val="105"/>
        </w:rPr>
        <w:t xml:space="preserve"> </w:t>
      </w:r>
      <w:r>
        <w:rPr>
          <w:w w:val="105"/>
        </w:rPr>
        <w:t>where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9"/>
          <w:w w:val="105"/>
        </w:rPr>
        <w:t xml:space="preserve"> </w:t>
      </w:r>
      <w:r>
        <w:rPr>
          <w:w w:val="105"/>
        </w:rPr>
        <w:t>voxel</w:t>
      </w:r>
      <w:r>
        <w:rPr>
          <w:spacing w:val="18"/>
          <w:w w:val="105"/>
        </w:rPr>
        <w:t xml:space="preserve"> </w:t>
      </w:r>
      <w:r>
        <w:rPr>
          <w:w w:val="105"/>
        </w:rPr>
        <w:t>contains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i/>
          <w:w w:val="105"/>
        </w:rPr>
        <w:t>x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i/>
          <w:w w:val="105"/>
        </w:rPr>
        <w:t>y</w:t>
      </w:r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i/>
          <w:w w:val="105"/>
        </w:rPr>
        <w:t>z</w:t>
      </w:r>
      <w:r>
        <w:rPr>
          <w:i/>
          <w:spacing w:val="28"/>
          <w:w w:val="105"/>
        </w:rPr>
        <w:t xml:space="preserve"> </w:t>
      </w:r>
      <w:r>
        <w:rPr>
          <w:w w:val="105"/>
        </w:rPr>
        <w:t>components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field</w:t>
      </w:r>
      <w:r>
        <w:rPr>
          <w:spacing w:val="18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06AF44FA" w14:textId="77777777" w:rsidR="005F326E" w:rsidRDefault="00000000">
      <w:pPr>
        <w:spacing w:before="158"/>
        <w:ind w:left="110"/>
        <w:rPr>
          <w:sz w:val="24"/>
        </w:rPr>
      </w:pPr>
      <w:proofErr w:type="gramStart"/>
      <w:r>
        <w:rPr>
          <w:rFonts w:ascii="Arial"/>
          <w:w w:val="110"/>
          <w:sz w:val="12"/>
        </w:rPr>
        <w:t>238</w:t>
      </w:r>
      <w:r>
        <w:rPr>
          <w:rFonts w:ascii="Arial"/>
          <w:spacing w:val="62"/>
          <w:w w:val="110"/>
          <w:sz w:val="12"/>
        </w:rPr>
        <w:t xml:space="preserve">  </w:t>
      </w:r>
      <w:r>
        <w:rPr>
          <w:w w:val="110"/>
          <w:sz w:val="24"/>
        </w:rPr>
        <w:t>that</w:t>
      </w:r>
      <w:proofErr w:type="gramEnd"/>
      <w:r>
        <w:rPr>
          <w:spacing w:val="1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point.</w:t>
      </w:r>
    </w:p>
    <w:p w14:paraId="0CF5E784" w14:textId="77777777" w:rsidR="005F326E" w:rsidRDefault="005F326E">
      <w:pPr>
        <w:pStyle w:val="BodyText"/>
        <w:ind w:left="0"/>
        <w:rPr>
          <w:sz w:val="20"/>
        </w:rPr>
      </w:pPr>
    </w:p>
    <w:p w14:paraId="50BF6B60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5A871319" w14:textId="77777777" w:rsidR="005F326E" w:rsidRDefault="00000000">
      <w:pPr>
        <w:tabs>
          <w:tab w:val="left" w:pos="1321"/>
        </w:tabs>
        <w:spacing w:before="148"/>
        <w:ind w:left="110"/>
        <w:rPr>
          <w:b/>
          <w:sz w:val="24"/>
        </w:rPr>
      </w:pPr>
      <w:r>
        <w:rPr>
          <w:rFonts w:ascii="Arial"/>
          <w:w w:val="110"/>
          <w:sz w:val="12"/>
        </w:rPr>
        <w:t>239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81" w:name="Data"/>
      <w:bookmarkEnd w:id="81"/>
      <w:r>
        <w:rPr>
          <w:b/>
          <w:spacing w:val="-2"/>
          <w:w w:val="110"/>
          <w:sz w:val="24"/>
        </w:rPr>
        <w:t>2.2.1</w:t>
      </w:r>
      <w:r>
        <w:rPr>
          <w:b/>
          <w:sz w:val="24"/>
        </w:rPr>
        <w:tab/>
      </w:r>
      <w:r>
        <w:rPr>
          <w:b/>
          <w:spacing w:val="-4"/>
          <w:w w:val="110"/>
          <w:sz w:val="24"/>
        </w:rPr>
        <w:t>Data</w:t>
      </w:r>
    </w:p>
    <w:p w14:paraId="0AF47C07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6046D921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240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Labeled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annotations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available</w:t>
      </w:r>
      <w:r>
        <w:rPr>
          <w:spacing w:val="30"/>
          <w:w w:val="105"/>
        </w:rPr>
        <w:t xml:space="preserve"> </w:t>
      </w:r>
      <w:r>
        <w:rPr>
          <w:w w:val="105"/>
        </w:rPr>
        <w:t>as</w:t>
      </w:r>
      <w:r>
        <w:rPr>
          <w:spacing w:val="28"/>
          <w:w w:val="105"/>
        </w:rPr>
        <w:t xml:space="preserve"> </w:t>
      </w:r>
      <w:r>
        <w:rPr>
          <w:w w:val="105"/>
        </w:rPr>
        <w:t>part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original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reside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space</w:t>
      </w:r>
    </w:p>
    <w:p w14:paraId="1904B6DC" w14:textId="516FD724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241</w:t>
      </w:r>
      <w:r>
        <w:rPr>
          <w:rFonts w:ascii="Arial" w:hAnsi="Arial"/>
          <w:spacing w:val="47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each</w:t>
      </w:r>
      <w:r>
        <w:rPr>
          <w:spacing w:val="30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which</w:t>
      </w:r>
      <w:r>
        <w:rPr>
          <w:spacing w:val="29"/>
          <w:w w:val="105"/>
        </w:rPr>
        <w:t xml:space="preserve"> </w:t>
      </w:r>
      <w:r>
        <w:rPr>
          <w:w w:val="105"/>
        </w:rPr>
        <w:t>range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r>
        <w:rPr>
          <w:w w:val="105"/>
        </w:rPr>
        <w:t>resolution</w:t>
      </w:r>
      <w:r>
        <w:rPr>
          <w:spacing w:val="29"/>
          <w:w w:val="105"/>
        </w:rPr>
        <w:t xml:space="preserve"> </w:t>
      </w:r>
      <w:r>
        <w:rPr>
          <w:w w:val="105"/>
        </w:rPr>
        <w:t>from</w:t>
      </w:r>
      <w:r>
        <w:rPr>
          <w:spacing w:val="28"/>
          <w:w w:val="105"/>
        </w:rPr>
        <w:t xml:space="preserve"> </w:t>
      </w:r>
      <w:r>
        <w:rPr>
          <w:w w:val="105"/>
        </w:rPr>
        <w:t>31</w:t>
      </w:r>
      <w:r>
        <w:rPr>
          <w:i/>
          <w:w w:val="105"/>
        </w:rPr>
        <w:t>.</w:t>
      </w:r>
      <w:r>
        <w:rPr>
          <w:w w:val="105"/>
        </w:rPr>
        <w:t xml:space="preserve">5 </w:t>
      </w:r>
      <w:del w:id="82" w:author="Gee, James C" w:date="2024-04-10T18:19:00Z">
        <w:r w:rsidDel="00660673">
          <w:rPr>
            <w:rFonts w:ascii="Menlo" w:hAnsi="Menlo"/>
            <w:i/>
            <w:w w:val="105"/>
          </w:rPr>
          <w:delText>−</w:delText>
        </w:r>
      </w:del>
      <w:ins w:id="83" w:author="Gee, James C" w:date="2024-04-10T18:19:00Z">
        <w:r w:rsidR="00660673">
          <w:rPr>
            <w:rFonts w:ascii="Menlo" w:hAnsi="Menlo"/>
            <w:i/>
            <w:w w:val="105"/>
          </w:rPr>
          <w:t>–</w:t>
        </w:r>
      </w:ins>
      <w:r>
        <w:rPr>
          <w:rFonts w:ascii="Menlo" w:hAnsi="Menlo"/>
          <w:i/>
          <w:spacing w:val="-81"/>
          <w:w w:val="105"/>
        </w:rPr>
        <w:t xml:space="preserve"> </w:t>
      </w:r>
      <w:r>
        <w:rPr>
          <w:w w:val="105"/>
        </w:rPr>
        <w:t>50</w:t>
      </w:r>
      <w:ins w:id="84" w:author="Gee, James C" w:date="2024-04-10T18:19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</w:t>
      </w:r>
      <w:r>
        <w:rPr>
          <w:w w:val="105"/>
        </w:rPr>
        <w:t>m.</w:t>
      </w:r>
      <w:r>
        <w:rPr>
          <w:spacing w:val="74"/>
          <w:w w:val="150"/>
        </w:rPr>
        <w:t xml:space="preserve"> </w:t>
      </w:r>
      <w:r>
        <w:rPr>
          <w:w w:val="105"/>
        </w:rPr>
        <w:t>Across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all</w:t>
      </w:r>
    </w:p>
    <w:p w14:paraId="64E7D0AA" w14:textId="4C9DD83B" w:rsidR="005F326E" w:rsidRDefault="00000000">
      <w:pPr>
        <w:pStyle w:val="BodyText"/>
        <w:spacing w:before="153"/>
      </w:pPr>
      <w:proofErr w:type="gramStart"/>
      <w:r>
        <w:rPr>
          <w:rFonts w:ascii="Arial"/>
          <w:sz w:val="12"/>
        </w:rPr>
        <w:t>242</w:t>
      </w:r>
      <w:r>
        <w:rPr>
          <w:rFonts w:ascii="Arial"/>
          <w:spacing w:val="67"/>
          <w:w w:val="150"/>
          <w:sz w:val="12"/>
        </w:rPr>
        <w:t xml:space="preserve">  </w:t>
      </w:r>
      <w:r>
        <w:t>atlases</w:t>
      </w:r>
      <w:proofErr w:type="gramEnd"/>
      <w:r>
        <w:t>,</w:t>
      </w:r>
      <w:r>
        <w:rPr>
          <w:spacing w:val="34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total</w:t>
      </w:r>
      <w:r>
        <w:rPr>
          <w:spacing w:val="33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of</w:t>
      </w:r>
      <w:r>
        <w:rPr>
          <w:spacing w:val="33"/>
        </w:rPr>
        <w:t xml:space="preserve"> </w:t>
      </w:r>
      <w:r>
        <w:t>labeled</w:t>
      </w:r>
      <w:r>
        <w:rPr>
          <w:spacing w:val="34"/>
        </w:rPr>
        <w:t xml:space="preserve"> </w:t>
      </w:r>
      <w:r>
        <w:t>regions</w:t>
      </w:r>
      <w:r>
        <w:rPr>
          <w:spacing w:val="33"/>
        </w:rPr>
        <w:t xml:space="preserve"> </w:t>
      </w:r>
      <w:r>
        <w:t>exceeds</w:t>
      </w:r>
      <w:r>
        <w:rPr>
          <w:spacing w:val="33"/>
        </w:rPr>
        <w:t xml:space="preserve"> </w:t>
      </w:r>
      <w:r>
        <w:t>2500.</w:t>
      </w:r>
      <w:r>
        <w:rPr>
          <w:spacing w:val="69"/>
        </w:rPr>
        <w:t xml:space="preserve"> </w:t>
      </w:r>
      <w:r>
        <w:t>From</w:t>
      </w:r>
      <w:r>
        <w:rPr>
          <w:spacing w:val="33"/>
        </w:rPr>
        <w:t xml:space="preserve"> </w:t>
      </w:r>
      <w:r>
        <w:t>these</w:t>
      </w:r>
      <w:r>
        <w:rPr>
          <w:spacing w:val="34"/>
        </w:rPr>
        <w:t xml:space="preserve"> </w:t>
      </w:r>
      <w:r>
        <w:t>labels,</w:t>
      </w:r>
      <w:r>
        <w:rPr>
          <w:spacing w:val="34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common</w:t>
      </w:r>
      <w:r>
        <w:rPr>
          <w:spacing w:val="34"/>
        </w:rPr>
        <w:t xml:space="preserve"> </w:t>
      </w:r>
      <w:r>
        <w:rPr>
          <w:spacing w:val="-5"/>
        </w:rPr>
        <w:t>set</w:t>
      </w:r>
    </w:p>
    <w:p w14:paraId="2C3CF32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26</w:t>
      </w:r>
      <w:r>
        <w:rPr>
          <w:spacing w:val="-5"/>
          <w:w w:val="105"/>
        </w:rPr>
        <w:t xml:space="preserve"> </w:t>
      </w:r>
      <w:r>
        <w:rPr>
          <w:w w:val="105"/>
        </w:rPr>
        <w:t>labels</w:t>
      </w:r>
      <w:r>
        <w:rPr>
          <w:spacing w:val="-5"/>
          <w:w w:val="105"/>
        </w:rPr>
        <w:t xml:space="preserve"> </w:t>
      </w:r>
      <w:r>
        <w:rPr>
          <w:w w:val="105"/>
        </w:rPr>
        <w:t>(13</w:t>
      </w:r>
      <w:r>
        <w:rPr>
          <w:spacing w:val="-5"/>
          <w:w w:val="105"/>
        </w:rPr>
        <w:t xml:space="preserve"> </w:t>
      </w:r>
      <w:r>
        <w:rPr>
          <w:w w:val="105"/>
        </w:rPr>
        <w:t>per</w:t>
      </w:r>
      <w:r>
        <w:rPr>
          <w:spacing w:val="-5"/>
          <w:w w:val="105"/>
        </w:rPr>
        <w:t xml:space="preserve"> </w:t>
      </w:r>
      <w:r>
        <w:rPr>
          <w:w w:val="105"/>
        </w:rPr>
        <w:t>hemisphere)</w:t>
      </w:r>
      <w:r>
        <w:rPr>
          <w:spacing w:val="-5"/>
          <w:w w:val="105"/>
        </w:rPr>
        <w:t xml:space="preserve"> </w:t>
      </w:r>
      <w:r>
        <w:rPr>
          <w:w w:val="105"/>
        </w:rPr>
        <w:t>across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atlases</w:t>
      </w:r>
      <w:r>
        <w:rPr>
          <w:spacing w:val="-5"/>
          <w:w w:val="105"/>
        </w:rPr>
        <w:t xml:space="preserve"> </w:t>
      </w:r>
      <w:r>
        <w:rPr>
          <w:w w:val="105"/>
        </w:rPr>
        <w:t>were</w:t>
      </w:r>
      <w:r>
        <w:rPr>
          <w:spacing w:val="-5"/>
          <w:w w:val="105"/>
        </w:rPr>
        <w:t xml:space="preserve"> </w:t>
      </w:r>
      <w:r>
        <w:rPr>
          <w:w w:val="105"/>
        </w:rPr>
        <w:t>used</w:t>
      </w:r>
      <w:r>
        <w:rPr>
          <w:spacing w:val="-5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-5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evaluation.</w:t>
      </w:r>
    </w:p>
    <w:p w14:paraId="394A1B5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simplified</w:t>
      </w:r>
      <w:r>
        <w:rPr>
          <w:spacing w:val="16"/>
          <w:w w:val="105"/>
        </w:rPr>
        <w:t xml:space="preserve"> </w:t>
      </w:r>
      <w:r>
        <w:rPr>
          <w:w w:val="105"/>
        </w:rPr>
        <w:t>regions</w:t>
      </w:r>
      <w:r>
        <w:rPr>
          <w:spacing w:val="16"/>
          <w:w w:val="105"/>
        </w:rPr>
        <w:t xml:space="preserve"> </w:t>
      </w:r>
      <w:r>
        <w:rPr>
          <w:w w:val="105"/>
        </w:rPr>
        <w:t>include:</w:t>
      </w:r>
      <w:r>
        <w:rPr>
          <w:spacing w:val="49"/>
          <w:w w:val="105"/>
        </w:rPr>
        <w:t xml:space="preserve"> </w:t>
      </w:r>
      <w:r>
        <w:rPr>
          <w:w w:val="105"/>
        </w:rPr>
        <w:t>terminal</w:t>
      </w:r>
      <w:r>
        <w:rPr>
          <w:spacing w:val="16"/>
          <w:w w:val="105"/>
        </w:rPr>
        <w:t xml:space="preserve"> </w:t>
      </w:r>
      <w:r>
        <w:rPr>
          <w:w w:val="105"/>
        </w:rPr>
        <w:t>hypothalamus,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subpallium</w:t>
      </w:r>
      <w:proofErr w:type="spell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pallium,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peduncular</w:t>
      </w:r>
    </w:p>
    <w:p w14:paraId="6B083E4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245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hypothalamus</w:t>
      </w:r>
      <w:proofErr w:type="gramEnd"/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prosomere,</w:t>
      </w:r>
      <w:r>
        <w:rPr>
          <w:spacing w:val="24"/>
          <w:w w:val="105"/>
        </w:rPr>
        <w:t xml:space="preserve"> </w:t>
      </w:r>
      <w:r>
        <w:rPr>
          <w:w w:val="105"/>
        </w:rPr>
        <w:t>midbrain,</w:t>
      </w:r>
      <w:r>
        <w:rPr>
          <w:spacing w:val="24"/>
          <w:w w:val="105"/>
        </w:rPr>
        <w:t xml:space="preserve"> </w:t>
      </w:r>
      <w:r>
        <w:rPr>
          <w:w w:val="105"/>
        </w:rPr>
        <w:t>prepontine</w:t>
      </w:r>
      <w:r>
        <w:rPr>
          <w:spacing w:val="22"/>
          <w:w w:val="105"/>
        </w:rPr>
        <w:t xml:space="preserve"> </w:t>
      </w:r>
      <w:r>
        <w:rPr>
          <w:w w:val="105"/>
        </w:rPr>
        <w:t>hindbrain,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pontine</w:t>
      </w:r>
    </w:p>
    <w:p w14:paraId="36495FC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246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hindbrain</w:t>
      </w:r>
      <w:proofErr w:type="gramEnd"/>
      <w:r>
        <w:rPr>
          <w:w w:val="105"/>
        </w:rPr>
        <w:t>,</w:t>
      </w:r>
      <w:r>
        <w:rPr>
          <w:spacing w:val="17"/>
          <w:w w:val="105"/>
        </w:rPr>
        <w:t xml:space="preserve"> </w:t>
      </w:r>
      <w:r>
        <w:rPr>
          <w:w w:val="105"/>
        </w:rPr>
        <w:t>pontomedullary</w:t>
      </w:r>
      <w:r>
        <w:rPr>
          <w:spacing w:val="18"/>
          <w:w w:val="105"/>
        </w:rPr>
        <w:t xml:space="preserve"> </w:t>
      </w:r>
      <w:r>
        <w:rPr>
          <w:w w:val="105"/>
        </w:rPr>
        <w:t>hindbrain,</w:t>
      </w:r>
      <w:r>
        <w:rPr>
          <w:spacing w:val="18"/>
          <w:w w:val="105"/>
        </w:rPr>
        <w:t xml:space="preserve"> </w:t>
      </w:r>
      <w:r>
        <w:rPr>
          <w:w w:val="105"/>
        </w:rPr>
        <w:t>medullary</w:t>
      </w:r>
      <w:r>
        <w:rPr>
          <w:spacing w:val="17"/>
          <w:w w:val="105"/>
        </w:rPr>
        <w:t xml:space="preserve"> </w:t>
      </w:r>
      <w:r>
        <w:rPr>
          <w:w w:val="105"/>
        </w:rPr>
        <w:t>hindbrain,</w:t>
      </w:r>
      <w:r>
        <w:rPr>
          <w:spacing w:val="17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tracts.</w:t>
      </w:r>
    </w:p>
    <w:p w14:paraId="37EBAA5C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247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Prior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velocity</w:t>
      </w:r>
      <w:r>
        <w:rPr>
          <w:spacing w:val="8"/>
          <w:w w:val="105"/>
        </w:rPr>
        <w:t xml:space="preserve"> </w:t>
      </w:r>
      <w:r>
        <w:rPr>
          <w:w w:val="105"/>
        </w:rPr>
        <w:t>field</w:t>
      </w:r>
      <w:r>
        <w:rPr>
          <w:spacing w:val="7"/>
          <w:w w:val="105"/>
        </w:rPr>
        <w:t xml:space="preserve"> </w:t>
      </w:r>
      <w:r>
        <w:rPr>
          <w:w w:val="105"/>
        </w:rPr>
        <w:t>optimization,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7"/>
          <w:w w:val="105"/>
        </w:rPr>
        <w:t xml:space="preserve"> </w:t>
      </w:r>
      <w:r>
        <w:rPr>
          <w:w w:val="105"/>
        </w:rPr>
        <w:t>data</w:t>
      </w:r>
      <w:r>
        <w:rPr>
          <w:spacing w:val="7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rigidly</w:t>
      </w:r>
      <w:r>
        <w:rPr>
          <w:spacing w:val="8"/>
          <w:w w:val="105"/>
        </w:rPr>
        <w:t xml:space="preserve"> </w:t>
      </w:r>
      <w:r>
        <w:rPr>
          <w:w w:val="105"/>
        </w:rPr>
        <w:t>transformed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8"/>
          <w:w w:val="105"/>
        </w:rPr>
        <w:t xml:space="preserve"> </w:t>
      </w:r>
      <w:r>
        <w:rPr>
          <w:w w:val="105"/>
        </w:rPr>
        <w:t>P56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using</w:t>
      </w:r>
    </w:p>
    <w:p w14:paraId="66F3623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248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centroids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common</w:t>
      </w:r>
      <w:r>
        <w:rPr>
          <w:spacing w:val="9"/>
          <w:w w:val="105"/>
        </w:rPr>
        <w:t xml:space="preserve"> </w:t>
      </w:r>
      <w:r>
        <w:rPr>
          <w:w w:val="105"/>
        </w:rPr>
        <w:t>label</w:t>
      </w:r>
      <w:r>
        <w:rPr>
          <w:spacing w:val="9"/>
          <w:w w:val="105"/>
        </w:rPr>
        <w:t xml:space="preserve"> </w:t>
      </w:r>
      <w:r>
        <w:rPr>
          <w:w w:val="105"/>
        </w:rPr>
        <w:t>sets.</w:t>
      </w:r>
      <w:r>
        <w:rPr>
          <w:spacing w:val="37"/>
          <w:w w:val="105"/>
        </w:rPr>
        <w:t xml:space="preserve"> </w:t>
      </w:r>
      <w:proofErr w:type="gramStart"/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order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determine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landmark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correspondence</w:t>
      </w:r>
    </w:p>
    <w:p w14:paraId="220AB25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pacing w:val="-4"/>
          <w:sz w:val="12"/>
        </w:rPr>
        <w:t>249</w:t>
      </w:r>
      <w:r>
        <w:rPr>
          <w:rFonts w:ascii="Arial"/>
          <w:spacing w:val="66"/>
          <w:sz w:val="12"/>
        </w:rPr>
        <w:t xml:space="preserve">  </w:t>
      </w:r>
      <w:r>
        <w:rPr>
          <w:spacing w:val="-4"/>
        </w:rPr>
        <w:t>across</w:t>
      </w:r>
      <w:proofErr w:type="gramEnd"/>
      <w:r>
        <w:rPr>
          <w:spacing w:val="-6"/>
        </w:rPr>
        <w:t xml:space="preserve"> </w:t>
      </w:r>
      <w:proofErr w:type="spellStart"/>
      <w:r>
        <w:rPr>
          <w:spacing w:val="-4"/>
        </w:rPr>
        <w:t>DevCCF</w:t>
      </w:r>
      <w:proofErr w:type="spellEnd"/>
      <w:r>
        <w:rPr>
          <w:spacing w:val="-5"/>
        </w:rPr>
        <w:t xml:space="preserve"> </w:t>
      </w:r>
      <w:r>
        <w:rPr>
          <w:spacing w:val="-4"/>
        </w:rPr>
        <w:t>stages,</w:t>
      </w:r>
      <w:r>
        <w:rPr>
          <w:spacing w:val="-2"/>
        </w:rPr>
        <w:t xml:space="preserve"> </w:t>
      </w:r>
      <w:r>
        <w:rPr>
          <w:spacing w:val="-4"/>
        </w:rPr>
        <w:t>the</w:t>
      </w:r>
      <w:r>
        <w:rPr>
          <w:spacing w:val="-6"/>
        </w:rPr>
        <w:t xml:space="preserve"> </w:t>
      </w:r>
      <w:r>
        <w:rPr>
          <w:spacing w:val="-4"/>
        </w:rPr>
        <w:t>multi-metric</w:t>
      </w:r>
      <w:r>
        <w:rPr>
          <w:spacing w:val="-6"/>
        </w:rPr>
        <w:t xml:space="preserve"> </w:t>
      </w:r>
      <w:r>
        <w:rPr>
          <w:spacing w:val="-4"/>
        </w:rPr>
        <w:t>capabilities</w:t>
      </w:r>
      <w:r>
        <w:rPr>
          <w:spacing w:val="-6"/>
        </w:rPr>
        <w:t xml:space="preserve"> </w:t>
      </w:r>
      <w:r>
        <w:rPr>
          <w:spacing w:val="-4"/>
        </w:rPr>
        <w:t>of</w:t>
      </w:r>
      <w:r>
        <w:rPr>
          <w:spacing w:val="10"/>
        </w:rPr>
        <w:t xml:space="preserve"> </w:t>
      </w:r>
      <w:proofErr w:type="spellStart"/>
      <w:r>
        <w:rPr>
          <w:rFonts w:ascii="Courier New"/>
          <w:spacing w:val="-4"/>
        </w:rPr>
        <w:t>ants.registration</w:t>
      </w:r>
      <w:proofErr w:type="spellEnd"/>
      <w:r>
        <w:rPr>
          <w:rFonts w:ascii="Courier New"/>
          <w:spacing w:val="-4"/>
        </w:rPr>
        <w:t>(...)</w:t>
      </w:r>
      <w:r>
        <w:rPr>
          <w:rFonts w:ascii="Courier New"/>
          <w:spacing w:val="-49"/>
        </w:rPr>
        <w:t xml:space="preserve"> </w:t>
      </w:r>
      <w:r>
        <w:rPr>
          <w:spacing w:val="-4"/>
        </w:rPr>
        <w:t>were</w:t>
      </w:r>
      <w:r>
        <w:rPr>
          <w:spacing w:val="-6"/>
        </w:rPr>
        <w:t xml:space="preserve"> </w:t>
      </w:r>
      <w:r>
        <w:rPr>
          <w:spacing w:val="-4"/>
        </w:rPr>
        <w:t>used.</w:t>
      </w:r>
    </w:p>
    <w:p w14:paraId="0F678FF7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250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Instead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performing</w:t>
      </w:r>
      <w:r>
        <w:rPr>
          <w:spacing w:val="9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8"/>
          <w:w w:val="105"/>
        </w:rPr>
        <w:t xml:space="preserve"> </w:t>
      </w:r>
      <w:r>
        <w:rPr>
          <w:w w:val="105"/>
        </w:rPr>
        <w:t>pairwise</w:t>
      </w:r>
      <w:r>
        <w:rPr>
          <w:spacing w:val="9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8"/>
          <w:w w:val="105"/>
        </w:rPr>
        <w:t xml:space="preserve"> </w:t>
      </w:r>
      <w:r>
        <w:rPr>
          <w:w w:val="105"/>
        </w:rPr>
        <w:t>directly</w:t>
      </w:r>
      <w:r>
        <w:rPr>
          <w:spacing w:val="9"/>
          <w:w w:val="105"/>
        </w:rPr>
        <w:t xml:space="preserve"> </w:t>
      </w:r>
      <w:r>
        <w:rPr>
          <w:w w:val="105"/>
        </w:rPr>
        <w:t>on</w:t>
      </w:r>
      <w:r>
        <w:rPr>
          <w:spacing w:val="7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multi-label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im-</w:t>
      </w:r>
    </w:p>
    <w:p w14:paraId="130AB59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251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ages</w:t>
      </w:r>
      <w:proofErr w:type="gramEnd"/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label</w:t>
      </w:r>
      <w:r>
        <w:rPr>
          <w:spacing w:val="2"/>
          <w:w w:val="105"/>
        </w:rPr>
        <w:t xml:space="preserve"> </w:t>
      </w:r>
      <w:r>
        <w:rPr>
          <w:w w:val="105"/>
        </w:rPr>
        <w:t>was</w:t>
      </w:r>
      <w:r>
        <w:rPr>
          <w:spacing w:val="4"/>
          <w:w w:val="105"/>
        </w:rPr>
        <w:t xml:space="preserve"> </w:t>
      </w:r>
      <w:r>
        <w:rPr>
          <w:w w:val="105"/>
        </w:rPr>
        <w:t>used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r>
        <w:rPr>
          <w:w w:val="105"/>
        </w:rPr>
        <w:t>construct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w w:val="105"/>
        </w:rPr>
        <w:t>separate</w:t>
      </w:r>
      <w:r>
        <w:rPr>
          <w:spacing w:val="4"/>
          <w:w w:val="105"/>
        </w:rPr>
        <w:t xml:space="preserve"> </w:t>
      </w:r>
      <w:r>
        <w:rPr>
          <w:w w:val="105"/>
        </w:rPr>
        <w:t>fixed</w:t>
      </w:r>
      <w:r>
        <w:rPr>
          <w:spacing w:val="2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moving</w:t>
      </w:r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pair</w:t>
      </w:r>
      <w:r>
        <w:rPr>
          <w:spacing w:val="4"/>
          <w:w w:val="105"/>
        </w:rPr>
        <w:t xml:space="preserve"> </w:t>
      </w:r>
      <w:r>
        <w:rPr>
          <w:w w:val="105"/>
        </w:rPr>
        <w:t>resulting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1CE5714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252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multi</w:t>
      </w:r>
      <w:proofErr w:type="gramEnd"/>
      <w:r>
        <w:rPr>
          <w:w w:val="105"/>
        </w:rPr>
        <w:t>-metric</w:t>
      </w:r>
      <w:r>
        <w:rPr>
          <w:spacing w:val="15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6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15"/>
          <w:w w:val="105"/>
        </w:rPr>
        <w:t xml:space="preserve"> </w:t>
      </w:r>
      <w:r>
        <w:rPr>
          <w:w w:val="105"/>
        </w:rPr>
        <w:t>scenario</w:t>
      </w:r>
      <w:r>
        <w:rPr>
          <w:spacing w:val="15"/>
          <w:w w:val="105"/>
        </w:rPr>
        <w:t xml:space="preserve"> </w:t>
      </w:r>
      <w:r>
        <w:rPr>
          <w:w w:val="105"/>
        </w:rPr>
        <w:t>involving</w:t>
      </w:r>
      <w:r>
        <w:rPr>
          <w:spacing w:val="16"/>
          <w:w w:val="105"/>
        </w:rPr>
        <w:t xml:space="preserve"> </w:t>
      </w:r>
      <w:r>
        <w:rPr>
          <w:w w:val="105"/>
        </w:rPr>
        <w:t>24</w:t>
      </w:r>
      <w:r>
        <w:rPr>
          <w:spacing w:val="15"/>
          <w:w w:val="105"/>
        </w:rPr>
        <w:t xml:space="preserve"> </w:t>
      </w:r>
      <w:r>
        <w:rPr>
          <w:w w:val="105"/>
        </w:rPr>
        <w:t>binary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6"/>
          <w:w w:val="105"/>
        </w:rPr>
        <w:t xml:space="preserve"> </w:t>
      </w:r>
      <w:r>
        <w:rPr>
          <w:w w:val="105"/>
        </w:rPr>
        <w:t>pairs</w:t>
      </w:r>
      <w:r>
        <w:rPr>
          <w:spacing w:val="15"/>
          <w:w w:val="105"/>
        </w:rPr>
        <w:t xml:space="preserve"> </w:t>
      </w:r>
      <w:r>
        <w:rPr>
          <w:w w:val="105"/>
        </w:rPr>
        <w:t>(each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label</w:t>
      </w:r>
    </w:p>
    <w:p w14:paraId="293730D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253</w:t>
      </w:r>
      <w:r>
        <w:rPr>
          <w:rFonts w:ascii="Arial"/>
          <w:spacing w:val="78"/>
          <w:sz w:val="12"/>
        </w:rPr>
        <w:t xml:space="preserve">  </w:t>
      </w:r>
      <w:r>
        <w:t>weighted</w:t>
      </w:r>
      <w:proofErr w:type="gramEnd"/>
      <w:r>
        <w:rPr>
          <w:spacing w:val="63"/>
        </w:rPr>
        <w:t xml:space="preserve"> </w:t>
      </w:r>
      <w:r>
        <w:t>equally)</w:t>
      </w:r>
      <w:r>
        <w:rPr>
          <w:spacing w:val="62"/>
        </w:rPr>
        <w:t xml:space="preserve"> </w:t>
      </w:r>
      <w:r>
        <w:t>for</w:t>
      </w:r>
      <w:r>
        <w:rPr>
          <w:spacing w:val="63"/>
        </w:rPr>
        <w:t xml:space="preserve"> </w:t>
      </w:r>
      <w:r>
        <w:t>optimizing</w:t>
      </w:r>
      <w:r>
        <w:rPr>
          <w:spacing w:val="62"/>
        </w:rPr>
        <w:t xml:space="preserve"> </w:t>
      </w:r>
      <w:r>
        <w:t>diffeomorphic</w:t>
      </w:r>
      <w:r>
        <w:rPr>
          <w:spacing w:val="62"/>
        </w:rPr>
        <w:t xml:space="preserve"> </w:t>
      </w:r>
      <w:r>
        <w:t>correspondence</w:t>
      </w:r>
      <w:r>
        <w:rPr>
          <w:spacing w:val="62"/>
        </w:rPr>
        <w:t xml:space="preserve"> </w:t>
      </w:r>
      <w:r>
        <w:t>between</w:t>
      </w:r>
      <w:r>
        <w:rPr>
          <w:spacing w:val="62"/>
        </w:rPr>
        <w:t xml:space="preserve"> </w:t>
      </w:r>
      <w:r>
        <w:t>neighboring</w:t>
      </w:r>
      <w:r>
        <w:rPr>
          <w:spacing w:val="61"/>
        </w:rPr>
        <w:t xml:space="preserve"> </w:t>
      </w:r>
      <w:r>
        <w:rPr>
          <w:spacing w:val="-4"/>
        </w:rPr>
        <w:t>time</w:t>
      </w:r>
    </w:p>
    <w:p w14:paraId="455A957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254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point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atlases</w:t>
      </w:r>
      <w:r>
        <w:rPr>
          <w:spacing w:val="16"/>
          <w:w w:val="105"/>
        </w:rPr>
        <w:t xml:space="preserve"> </w:t>
      </w:r>
      <w:r>
        <w:rPr>
          <w:w w:val="105"/>
        </w:rPr>
        <w:t>using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mean</w:t>
      </w:r>
      <w:r>
        <w:rPr>
          <w:spacing w:val="15"/>
          <w:w w:val="105"/>
        </w:rPr>
        <w:t xml:space="preserve"> </w:t>
      </w:r>
      <w:r>
        <w:rPr>
          <w:w w:val="105"/>
        </w:rPr>
        <w:t>squares</w:t>
      </w:r>
      <w:r>
        <w:rPr>
          <w:spacing w:val="16"/>
          <w:w w:val="105"/>
        </w:rPr>
        <w:t xml:space="preserve"> </w:t>
      </w:r>
      <w:r>
        <w:rPr>
          <w:w w:val="105"/>
        </w:rPr>
        <w:t>metric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symmetric</w:t>
      </w:r>
      <w:r>
        <w:rPr>
          <w:spacing w:val="16"/>
          <w:w w:val="105"/>
        </w:rPr>
        <w:t xml:space="preserve"> </w:t>
      </w:r>
      <w:r>
        <w:rPr>
          <w:w w:val="105"/>
        </w:rPr>
        <w:t>normalization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transform.</w:t>
      </w:r>
    </w:p>
    <w:p w14:paraId="3F24770E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255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generate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set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common</w:t>
      </w:r>
      <w:r>
        <w:rPr>
          <w:spacing w:val="17"/>
          <w:w w:val="105"/>
        </w:rPr>
        <w:t xml:space="preserve"> </w:t>
      </w:r>
      <w:commentRangeStart w:id="85"/>
      <w:commentRangeStart w:id="86"/>
      <w:r>
        <w:rPr>
          <w:w w:val="105"/>
        </w:rPr>
        <w:t>point</w:t>
      </w:r>
      <w:r>
        <w:rPr>
          <w:spacing w:val="17"/>
          <w:w w:val="105"/>
        </w:rPr>
        <w:t xml:space="preserve"> </w:t>
      </w:r>
      <w:r>
        <w:rPr>
          <w:w w:val="105"/>
        </w:rPr>
        <w:t>sets</w:t>
      </w:r>
      <w:commentRangeEnd w:id="85"/>
      <w:r w:rsidR="003275D8">
        <w:rPr>
          <w:rStyle w:val="CommentReference"/>
        </w:rPr>
        <w:commentReference w:id="85"/>
      </w:r>
      <w:commentRangeEnd w:id="86"/>
      <w:r w:rsidR="00F02E0A">
        <w:rPr>
          <w:rStyle w:val="CommentReference"/>
        </w:rPr>
        <w:commentReference w:id="86"/>
      </w:r>
      <w:r>
        <w:rPr>
          <w:spacing w:val="18"/>
          <w:w w:val="105"/>
        </w:rPr>
        <w:t xml:space="preserve"> </w:t>
      </w:r>
      <w:r>
        <w:rPr>
          <w:w w:val="105"/>
        </w:rPr>
        <w:t>across</w:t>
      </w:r>
      <w:r>
        <w:rPr>
          <w:spacing w:val="17"/>
          <w:w w:val="105"/>
        </w:rPr>
        <w:t xml:space="preserve"> </w:t>
      </w:r>
      <w:r>
        <w:rPr>
          <w:w w:val="105"/>
        </w:rPr>
        <w:t>all</w:t>
      </w:r>
      <w:r>
        <w:rPr>
          <w:spacing w:val="18"/>
          <w:w w:val="105"/>
        </w:rPr>
        <w:t xml:space="preserve"> </w:t>
      </w:r>
      <w:r>
        <w:rPr>
          <w:w w:val="105"/>
        </w:rPr>
        <w:t>seven</w:t>
      </w:r>
      <w:r>
        <w:rPr>
          <w:spacing w:val="17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8"/>
          <w:w w:val="105"/>
        </w:rPr>
        <w:t xml:space="preserve"> </w:t>
      </w:r>
      <w:r>
        <w:rPr>
          <w:w w:val="105"/>
        </w:rPr>
        <w:t>atlases,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label</w:t>
      </w:r>
    </w:p>
    <w:p w14:paraId="74F82DD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256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boundaries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whole</w:t>
      </w:r>
      <w:r>
        <w:rPr>
          <w:spacing w:val="24"/>
          <w:w w:val="105"/>
        </w:rPr>
        <w:t xml:space="preserve"> </w:t>
      </w:r>
      <w:r>
        <w:rPr>
          <w:w w:val="105"/>
        </w:rPr>
        <w:t>regions</w:t>
      </w:r>
      <w:r>
        <w:rPr>
          <w:spacing w:val="24"/>
          <w:w w:val="105"/>
        </w:rPr>
        <w:t xml:space="preserve"> </w:t>
      </w:r>
      <w:r>
        <w:rPr>
          <w:w w:val="105"/>
        </w:rPr>
        <w:t>were</w:t>
      </w:r>
      <w:r>
        <w:rPr>
          <w:spacing w:val="24"/>
          <w:w w:val="105"/>
        </w:rPr>
        <w:t xml:space="preserve"> </w:t>
      </w:r>
      <w:r>
        <w:rPr>
          <w:w w:val="105"/>
        </w:rPr>
        <w:t>sampled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P56</w:t>
      </w:r>
      <w:r>
        <w:rPr>
          <w:spacing w:val="23"/>
          <w:w w:val="105"/>
        </w:rPr>
        <w:t xml:space="preserve"> </w:t>
      </w:r>
      <w:r>
        <w:rPr>
          <w:w w:val="105"/>
        </w:rPr>
        <w:t>atlas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then</w:t>
      </w:r>
      <w:r>
        <w:rPr>
          <w:spacing w:val="24"/>
          <w:w w:val="105"/>
        </w:rPr>
        <w:t xml:space="preserve"> </w:t>
      </w:r>
      <w:r>
        <w:rPr>
          <w:w w:val="105"/>
        </w:rPr>
        <w:t>propagated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4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7003CEE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257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atlas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12"/>
          <w:w w:val="105"/>
        </w:rPr>
        <w:t xml:space="preserve"> </w:t>
      </w:r>
      <w:r>
        <w:rPr>
          <w:w w:val="105"/>
        </w:rPr>
        <w:t>derived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pairwise</w:t>
      </w:r>
      <w:r>
        <w:rPr>
          <w:spacing w:val="11"/>
          <w:w w:val="105"/>
        </w:rPr>
        <w:t xml:space="preserve"> </w:t>
      </w:r>
      <w:r>
        <w:rPr>
          <w:w w:val="105"/>
        </w:rPr>
        <w:t>registrations.</w:t>
      </w:r>
      <w:r>
        <w:rPr>
          <w:spacing w:val="38"/>
          <w:w w:val="105"/>
        </w:rPr>
        <w:t xml:space="preserve"> </w:t>
      </w:r>
      <w:r>
        <w:rPr>
          <w:w w:val="105"/>
        </w:rPr>
        <w:t>We</w:t>
      </w:r>
      <w:r>
        <w:rPr>
          <w:spacing w:val="11"/>
          <w:w w:val="105"/>
        </w:rPr>
        <w:t xml:space="preserve"> </w:t>
      </w:r>
      <w:r>
        <w:rPr>
          <w:w w:val="105"/>
        </w:rPr>
        <w:t>selected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proofErr w:type="spellStart"/>
      <w:r>
        <w:rPr>
          <w:spacing w:val="-4"/>
          <w:w w:val="105"/>
        </w:rPr>
        <w:t>sam</w:t>
      </w:r>
      <w:proofErr w:type="spellEnd"/>
      <w:r>
        <w:rPr>
          <w:spacing w:val="-4"/>
          <w:w w:val="105"/>
        </w:rPr>
        <w:t>-</w:t>
      </w:r>
    </w:p>
    <w:p w14:paraId="5D252B2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258</w:t>
      </w:r>
      <w:r>
        <w:rPr>
          <w:rFonts w:ascii="Arial"/>
          <w:spacing w:val="64"/>
          <w:w w:val="150"/>
          <w:sz w:val="12"/>
        </w:rPr>
        <w:t xml:space="preserve">  </w:t>
      </w:r>
      <w:r>
        <w:t>pling</w:t>
      </w:r>
      <w:proofErr w:type="gramEnd"/>
      <w:r>
        <w:rPr>
          <w:spacing w:val="38"/>
        </w:rPr>
        <w:t xml:space="preserve"> </w:t>
      </w:r>
      <w:r>
        <w:t>rate</w:t>
      </w:r>
      <w:r>
        <w:rPr>
          <w:spacing w:val="38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10%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contour</w:t>
      </w:r>
      <w:r>
        <w:rPr>
          <w:spacing w:val="38"/>
        </w:rPr>
        <w:t xml:space="preserve"> </w:t>
      </w:r>
      <w:r>
        <w:t>points</w:t>
      </w:r>
      <w:r>
        <w:rPr>
          <w:spacing w:val="38"/>
        </w:rPr>
        <w:t xml:space="preserve"> </w:t>
      </w:r>
      <w:r>
        <w:t>and</w:t>
      </w:r>
      <w:r>
        <w:rPr>
          <w:spacing w:val="38"/>
        </w:rPr>
        <w:t xml:space="preserve"> </w:t>
      </w:r>
      <w:r>
        <w:t>1%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the</w:t>
      </w:r>
      <w:r>
        <w:rPr>
          <w:spacing w:val="38"/>
        </w:rPr>
        <w:t xml:space="preserve"> </w:t>
      </w:r>
      <w:r>
        <w:t>regional</w:t>
      </w:r>
      <w:r>
        <w:rPr>
          <w:spacing w:val="38"/>
        </w:rPr>
        <w:t xml:space="preserve"> </w:t>
      </w:r>
      <w:r>
        <w:t>points</w:t>
      </w:r>
      <w:r>
        <w:rPr>
          <w:spacing w:val="38"/>
        </w:rPr>
        <w:t xml:space="preserve"> </w:t>
      </w:r>
      <w:r>
        <w:t>for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total</w:t>
      </w:r>
      <w:r>
        <w:rPr>
          <w:spacing w:val="37"/>
        </w:rPr>
        <w:t xml:space="preserve"> </w:t>
      </w:r>
      <w:r>
        <w:rPr>
          <w:spacing w:val="-2"/>
        </w:rPr>
        <w:t>number</w:t>
      </w:r>
    </w:p>
    <w:p w14:paraId="75F4D8F8" w14:textId="69B4691F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t>259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  <w:sz w:val="24"/>
        </w:rPr>
        <w:t>of</w:t>
      </w:r>
      <w:proofErr w:type="gramEnd"/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points</w:t>
      </w:r>
      <w:r>
        <w:rPr>
          <w:spacing w:val="35"/>
          <w:w w:val="105"/>
          <w:sz w:val="24"/>
        </w:rPr>
        <w:t xml:space="preserve"> </w:t>
      </w:r>
      <w:del w:id="87" w:author="Gee, James C" w:date="2024-04-10T18:11:00Z">
        <w:r w:rsidDel="003275D8">
          <w:rPr>
            <w:w w:val="105"/>
            <w:sz w:val="24"/>
          </w:rPr>
          <w:delText>being</w:delText>
        </w:r>
        <w:r w:rsidDel="003275D8">
          <w:rPr>
            <w:spacing w:val="34"/>
            <w:w w:val="105"/>
            <w:sz w:val="24"/>
          </w:rPr>
          <w:delText xml:space="preserve"> </w:delText>
        </w:r>
      </w:del>
      <w:r>
        <w:rPr>
          <w:w w:val="105"/>
          <w:sz w:val="24"/>
        </w:rPr>
        <w:t>per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atlas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being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173303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i/>
          <w:w w:val="105"/>
          <w:sz w:val="24"/>
        </w:rPr>
        <w:t>N</w:t>
      </w:r>
      <w:r>
        <w:rPr>
          <w:i/>
          <w:w w:val="105"/>
          <w:sz w:val="24"/>
          <w:vertAlign w:val="subscript"/>
        </w:rPr>
        <w:t>contour</w:t>
      </w:r>
      <w:proofErr w:type="spellEnd"/>
      <w:r>
        <w:rPr>
          <w:i/>
          <w:spacing w:val="49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98151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5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</w:t>
      </w:r>
      <w:r>
        <w:rPr>
          <w:i/>
          <w:w w:val="105"/>
          <w:sz w:val="24"/>
          <w:vertAlign w:val="subscript"/>
        </w:rPr>
        <w:t>region</w:t>
      </w:r>
      <w:proofErr w:type="spellEnd"/>
      <w:r>
        <w:rPr>
          <w:i/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=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75152).</w:t>
      </w:r>
      <w:r>
        <w:rPr>
          <w:spacing w:val="71"/>
          <w:w w:val="150"/>
          <w:sz w:val="24"/>
        </w:rPr>
        <w:t xml:space="preserve"> </w:t>
      </w:r>
      <w:r>
        <w:rPr>
          <w:spacing w:val="-2"/>
          <w:w w:val="105"/>
          <w:sz w:val="24"/>
        </w:rPr>
        <w:t>Regional</w:t>
      </w:r>
    </w:p>
    <w:p w14:paraId="4D349A9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260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boundary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points</w:t>
      </w:r>
      <w:r>
        <w:rPr>
          <w:spacing w:val="6"/>
          <w:w w:val="105"/>
        </w:rPr>
        <w:t xml:space="preserve"> </w:t>
      </w:r>
      <w:r>
        <w:rPr>
          <w:w w:val="105"/>
        </w:rPr>
        <w:t>were</w:t>
      </w:r>
      <w:r>
        <w:rPr>
          <w:spacing w:val="7"/>
          <w:w w:val="105"/>
        </w:rPr>
        <w:t xml:space="preserve"> </w:t>
      </w:r>
      <w:r>
        <w:rPr>
          <w:w w:val="105"/>
        </w:rPr>
        <w:t>weighted</w:t>
      </w:r>
      <w:r>
        <w:rPr>
          <w:spacing w:val="6"/>
          <w:w w:val="105"/>
        </w:rPr>
        <w:t xml:space="preserve"> </w:t>
      </w:r>
      <w:r>
        <w:rPr>
          <w:w w:val="105"/>
        </w:rPr>
        <w:t>twice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those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non-boundary</w:t>
      </w:r>
      <w:r>
        <w:rPr>
          <w:spacing w:val="5"/>
          <w:w w:val="105"/>
        </w:rPr>
        <w:t xml:space="preserve"> </w:t>
      </w:r>
      <w:r>
        <w:rPr>
          <w:w w:val="105"/>
        </w:rPr>
        <w:t>points</w:t>
      </w:r>
      <w:r>
        <w:rPr>
          <w:spacing w:val="7"/>
          <w:w w:val="105"/>
        </w:rPr>
        <w:t xml:space="preserve"> </w:t>
      </w:r>
      <w:r>
        <w:rPr>
          <w:w w:val="105"/>
        </w:rPr>
        <w:t>during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optimization.</w:t>
      </w:r>
    </w:p>
    <w:p w14:paraId="761AFC99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04597BD0" w14:textId="77777777" w:rsidR="005F326E" w:rsidRDefault="005F326E">
      <w:pPr>
        <w:pStyle w:val="BodyText"/>
        <w:ind w:left="0"/>
        <w:rPr>
          <w:sz w:val="20"/>
        </w:rPr>
      </w:pPr>
    </w:p>
    <w:p w14:paraId="77EF8232" w14:textId="77777777" w:rsidR="005F326E" w:rsidRDefault="005F326E">
      <w:pPr>
        <w:pStyle w:val="BodyText"/>
        <w:ind w:left="0"/>
        <w:rPr>
          <w:sz w:val="20"/>
        </w:rPr>
      </w:pPr>
    </w:p>
    <w:p w14:paraId="3A62BBBD" w14:textId="77777777" w:rsidR="005F326E" w:rsidRDefault="005F326E">
      <w:pPr>
        <w:pStyle w:val="BodyText"/>
        <w:ind w:left="0"/>
        <w:rPr>
          <w:sz w:val="20"/>
        </w:rPr>
      </w:pPr>
    </w:p>
    <w:p w14:paraId="78C919FF" w14:textId="77777777" w:rsidR="005F326E" w:rsidRDefault="005F326E">
      <w:pPr>
        <w:pStyle w:val="BodyText"/>
        <w:ind w:left="0"/>
        <w:rPr>
          <w:sz w:val="20"/>
        </w:rPr>
      </w:pPr>
    </w:p>
    <w:p w14:paraId="55F751C2" w14:textId="77777777" w:rsidR="005F326E" w:rsidRDefault="005F326E">
      <w:pPr>
        <w:pStyle w:val="BodyText"/>
        <w:ind w:left="0"/>
        <w:rPr>
          <w:sz w:val="20"/>
        </w:rPr>
      </w:pPr>
    </w:p>
    <w:p w14:paraId="0C085E90" w14:textId="77777777" w:rsidR="005F326E" w:rsidRDefault="005F326E">
      <w:pPr>
        <w:pStyle w:val="BodyText"/>
        <w:spacing w:before="3"/>
        <w:ind w:left="0"/>
        <w:rPr>
          <w:sz w:val="29"/>
        </w:rPr>
      </w:pPr>
    </w:p>
    <w:p w14:paraId="3820810C" w14:textId="77777777" w:rsidR="005F326E" w:rsidRDefault="00000000">
      <w:pPr>
        <w:spacing w:before="83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10F56C4D" wp14:editId="32488A9C">
                <wp:simplePos x="0" y="0"/>
                <wp:positionH relativeFrom="page">
                  <wp:posOffset>1181895</wp:posOffset>
                </wp:positionH>
                <wp:positionV relativeFrom="paragraph">
                  <wp:posOffset>-944318</wp:posOffset>
                </wp:positionV>
                <wp:extent cx="5646420" cy="3487420"/>
                <wp:effectExtent l="0" t="0" r="0" b="0"/>
                <wp:wrapNone/>
                <wp:docPr id="190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46420" cy="3487420"/>
                          <a:chOff x="0" y="0"/>
                          <a:chExt cx="5646420" cy="3487420"/>
                        </a:xfrm>
                      </wpg:grpSpPr>
                      <pic:pic xmlns:pic="http://schemas.openxmlformats.org/drawingml/2006/picture">
                        <pic:nvPicPr>
                          <pic:cNvPr id="191" name="Image 19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0151" y="193718"/>
                            <a:ext cx="372339" cy="1128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Graphic 192"/>
                        <wps:cNvSpPr/>
                        <wps:spPr>
                          <a:xfrm>
                            <a:off x="1941545" y="0"/>
                            <a:ext cx="2833370" cy="3487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33370" h="3487420">
                                <a:moveTo>
                                  <a:pt x="28331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6936"/>
                                </a:lnTo>
                                <a:lnTo>
                                  <a:pt x="2833135" y="3486936"/>
                                </a:lnTo>
                                <a:lnTo>
                                  <a:pt x="2833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" name="Graphic 193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17284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155"/>
                                </a:lnTo>
                                <a:lnTo>
                                  <a:pt x="1728454" y="3108155"/>
                                </a:lnTo>
                                <a:lnTo>
                                  <a:pt x="17284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Graphic 194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0" y="2628217"/>
                                </a:moveTo>
                                <a:lnTo>
                                  <a:pt x="1728394" y="2628217"/>
                                </a:lnTo>
                              </a:path>
                              <a:path w="1728470" h="3108325">
                                <a:moveTo>
                                  <a:pt x="0" y="1950928"/>
                                </a:moveTo>
                                <a:lnTo>
                                  <a:pt x="1728394" y="1950928"/>
                                </a:lnTo>
                              </a:path>
                              <a:path w="1728470" h="3108325">
                                <a:moveTo>
                                  <a:pt x="0" y="1273639"/>
                                </a:moveTo>
                                <a:lnTo>
                                  <a:pt x="1728394" y="1273639"/>
                                </a:lnTo>
                              </a:path>
                              <a:path w="1728470" h="3108325">
                                <a:moveTo>
                                  <a:pt x="0" y="596350"/>
                                </a:moveTo>
                                <a:lnTo>
                                  <a:pt x="1728394" y="596350"/>
                                </a:lnTo>
                              </a:path>
                              <a:path w="1728470" h="3108325">
                                <a:moveTo>
                                  <a:pt x="224289" y="3108155"/>
                                </a:moveTo>
                                <a:lnTo>
                                  <a:pt x="224289" y="0"/>
                                </a:lnTo>
                              </a:path>
                              <a:path w="1728470" h="3108325">
                                <a:moveTo>
                                  <a:pt x="541080" y="3108155"/>
                                </a:moveTo>
                                <a:lnTo>
                                  <a:pt x="541080" y="0"/>
                                </a:lnTo>
                              </a:path>
                              <a:path w="1728470" h="3108325">
                                <a:moveTo>
                                  <a:pt x="857871" y="3108155"/>
                                </a:moveTo>
                                <a:lnTo>
                                  <a:pt x="857871" y="0"/>
                                </a:lnTo>
                              </a:path>
                              <a:path w="1728470" h="3108325">
                                <a:moveTo>
                                  <a:pt x="1174661" y="3108155"/>
                                </a:moveTo>
                                <a:lnTo>
                                  <a:pt x="1174661" y="0"/>
                                </a:lnTo>
                              </a:path>
                              <a:path w="1728470" h="3108325">
                                <a:moveTo>
                                  <a:pt x="1491452" y="3108155"/>
                                </a:moveTo>
                                <a:lnTo>
                                  <a:pt x="1491452" y="0"/>
                                </a:lnTo>
                              </a:path>
                            </a:pathLst>
                          </a:custGeom>
                          <a:ln w="32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Graphic 195"/>
                        <wps:cNvSpPr/>
                        <wps:spPr>
                          <a:xfrm>
                            <a:off x="2276739" y="157214"/>
                            <a:ext cx="172847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8470" h="3108325">
                                <a:moveTo>
                                  <a:pt x="0" y="2966862"/>
                                </a:moveTo>
                                <a:lnTo>
                                  <a:pt x="1728394" y="2966862"/>
                                </a:lnTo>
                              </a:path>
                              <a:path w="1728470" h="3108325">
                                <a:moveTo>
                                  <a:pt x="0" y="2289573"/>
                                </a:moveTo>
                                <a:lnTo>
                                  <a:pt x="1728394" y="2289573"/>
                                </a:lnTo>
                              </a:path>
                              <a:path w="1728470" h="3108325">
                                <a:moveTo>
                                  <a:pt x="0" y="1612284"/>
                                </a:moveTo>
                                <a:lnTo>
                                  <a:pt x="1728394" y="1612284"/>
                                </a:lnTo>
                              </a:path>
                              <a:path w="1728470" h="3108325">
                                <a:moveTo>
                                  <a:pt x="0" y="934995"/>
                                </a:moveTo>
                                <a:lnTo>
                                  <a:pt x="1728394" y="934995"/>
                                </a:lnTo>
                              </a:path>
                              <a:path w="1728470" h="3108325">
                                <a:moveTo>
                                  <a:pt x="0" y="257706"/>
                                </a:moveTo>
                                <a:lnTo>
                                  <a:pt x="1728394" y="257706"/>
                                </a:lnTo>
                              </a:path>
                              <a:path w="1728470" h="3108325">
                                <a:moveTo>
                                  <a:pt x="65864" y="3108155"/>
                                </a:moveTo>
                                <a:lnTo>
                                  <a:pt x="65864" y="0"/>
                                </a:lnTo>
                              </a:path>
                              <a:path w="1728470" h="3108325">
                                <a:moveTo>
                                  <a:pt x="382654" y="3108155"/>
                                </a:moveTo>
                                <a:lnTo>
                                  <a:pt x="382654" y="0"/>
                                </a:lnTo>
                              </a:path>
                              <a:path w="1728470" h="3108325">
                                <a:moveTo>
                                  <a:pt x="699445" y="3108155"/>
                                </a:moveTo>
                                <a:lnTo>
                                  <a:pt x="699445" y="0"/>
                                </a:lnTo>
                              </a:path>
                              <a:path w="1728470" h="3108325">
                                <a:moveTo>
                                  <a:pt x="1016296" y="3108155"/>
                                </a:moveTo>
                                <a:lnTo>
                                  <a:pt x="1016296" y="0"/>
                                </a:lnTo>
                              </a:path>
                              <a:path w="1728470" h="3108325">
                                <a:moveTo>
                                  <a:pt x="1333087" y="3108155"/>
                                </a:moveTo>
                                <a:lnTo>
                                  <a:pt x="1333087" y="0"/>
                                </a:lnTo>
                              </a:path>
                              <a:path w="1728470" h="3108325">
                                <a:moveTo>
                                  <a:pt x="1649877" y="3108155"/>
                                </a:moveTo>
                                <a:lnTo>
                                  <a:pt x="1649877" y="0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" name="Image 19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44571" y="287702"/>
                            <a:ext cx="1592791" cy="284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" name="Graphic 197"/>
                        <wps:cNvSpPr/>
                        <wps:spPr>
                          <a:xfrm>
                            <a:off x="2260152" y="414921"/>
                            <a:ext cx="1666875" cy="2867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6875" h="2867660">
                                <a:moveTo>
                                  <a:pt x="0" y="2709155"/>
                                </a:moveTo>
                                <a:lnTo>
                                  <a:pt x="16587" y="2709155"/>
                                </a:lnTo>
                              </a:path>
                              <a:path w="1666875" h="2867660">
                                <a:moveTo>
                                  <a:pt x="0" y="2031866"/>
                                </a:moveTo>
                                <a:lnTo>
                                  <a:pt x="16587" y="2031866"/>
                                </a:lnTo>
                              </a:path>
                              <a:path w="1666875" h="2867660">
                                <a:moveTo>
                                  <a:pt x="0" y="1354577"/>
                                </a:moveTo>
                                <a:lnTo>
                                  <a:pt x="16587" y="1354577"/>
                                </a:lnTo>
                              </a:path>
                              <a:path w="1666875" h="2867660">
                                <a:moveTo>
                                  <a:pt x="0" y="677288"/>
                                </a:moveTo>
                                <a:lnTo>
                                  <a:pt x="16587" y="677288"/>
                                </a:lnTo>
                              </a:path>
                              <a:path w="1666875" h="2867660">
                                <a:moveTo>
                                  <a:pt x="0" y="0"/>
                                </a:moveTo>
                                <a:lnTo>
                                  <a:pt x="16587" y="0"/>
                                </a:lnTo>
                              </a:path>
                              <a:path w="1666875" h="2867660">
                                <a:moveTo>
                                  <a:pt x="82451" y="2867036"/>
                                </a:moveTo>
                                <a:lnTo>
                                  <a:pt x="82451" y="2850449"/>
                                </a:lnTo>
                              </a:path>
                              <a:path w="1666875" h="2867660">
                                <a:moveTo>
                                  <a:pt x="399242" y="2867036"/>
                                </a:moveTo>
                                <a:lnTo>
                                  <a:pt x="399242" y="2850449"/>
                                </a:lnTo>
                              </a:path>
                              <a:path w="1666875" h="2867660">
                                <a:moveTo>
                                  <a:pt x="716032" y="2867036"/>
                                </a:moveTo>
                                <a:lnTo>
                                  <a:pt x="716032" y="2850449"/>
                                </a:lnTo>
                              </a:path>
                              <a:path w="1666875" h="2867660">
                                <a:moveTo>
                                  <a:pt x="1032883" y="2867036"/>
                                </a:moveTo>
                                <a:lnTo>
                                  <a:pt x="1032883" y="2850449"/>
                                </a:lnTo>
                              </a:path>
                              <a:path w="1666875" h="2867660">
                                <a:moveTo>
                                  <a:pt x="1349674" y="2867036"/>
                                </a:moveTo>
                                <a:lnTo>
                                  <a:pt x="1349674" y="2850449"/>
                                </a:lnTo>
                              </a:path>
                              <a:path w="1666875" h="2867660">
                                <a:moveTo>
                                  <a:pt x="1666465" y="2867036"/>
                                </a:moveTo>
                                <a:lnTo>
                                  <a:pt x="1666465" y="2850449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" name="Graphic 198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1891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08155"/>
                                </a:lnTo>
                                <a:lnTo>
                                  <a:pt x="1891784" y="3108155"/>
                                </a:lnTo>
                                <a:lnTo>
                                  <a:pt x="1891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BEB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0" y="2482747"/>
                                </a:moveTo>
                                <a:lnTo>
                                  <a:pt x="1891784" y="2482747"/>
                                </a:lnTo>
                              </a:path>
                              <a:path w="1892300" h="3108325">
                                <a:moveTo>
                                  <a:pt x="0" y="1414328"/>
                                </a:moveTo>
                                <a:lnTo>
                                  <a:pt x="1891784" y="1414328"/>
                                </a:lnTo>
                              </a:path>
                              <a:path w="1892300" h="3108325">
                                <a:moveTo>
                                  <a:pt x="0" y="345848"/>
                                </a:moveTo>
                                <a:lnTo>
                                  <a:pt x="1891784" y="345848"/>
                                </a:lnTo>
                              </a:path>
                              <a:path w="1892300" h="3108325">
                                <a:moveTo>
                                  <a:pt x="245538" y="3108155"/>
                                </a:moveTo>
                                <a:lnTo>
                                  <a:pt x="245538" y="0"/>
                                </a:lnTo>
                              </a:path>
                              <a:path w="1892300" h="3108325">
                                <a:moveTo>
                                  <a:pt x="592234" y="3108155"/>
                                </a:moveTo>
                                <a:lnTo>
                                  <a:pt x="592234" y="0"/>
                                </a:lnTo>
                              </a:path>
                              <a:path w="1892300" h="3108325">
                                <a:moveTo>
                                  <a:pt x="938990" y="3108155"/>
                                </a:moveTo>
                                <a:lnTo>
                                  <a:pt x="938990" y="0"/>
                                </a:lnTo>
                              </a:path>
                              <a:path w="1892300" h="3108325">
                                <a:moveTo>
                                  <a:pt x="1285686" y="3108155"/>
                                </a:moveTo>
                                <a:lnTo>
                                  <a:pt x="1285686" y="0"/>
                                </a:lnTo>
                              </a:path>
                              <a:path w="1892300" h="3108325">
                                <a:moveTo>
                                  <a:pt x="1632443" y="3108155"/>
                                </a:moveTo>
                                <a:lnTo>
                                  <a:pt x="1632443" y="0"/>
                                </a:lnTo>
                              </a:path>
                            </a:pathLst>
                          </a:custGeom>
                          <a:ln w="3208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" name="Graphic 200"/>
                        <wps:cNvSpPr/>
                        <wps:spPr>
                          <a:xfrm>
                            <a:off x="16587" y="157214"/>
                            <a:ext cx="1892300" cy="3108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3108325">
                                <a:moveTo>
                                  <a:pt x="0" y="3016986"/>
                                </a:moveTo>
                                <a:lnTo>
                                  <a:pt x="1891784" y="3016986"/>
                                </a:lnTo>
                              </a:path>
                              <a:path w="1892300" h="3108325">
                                <a:moveTo>
                                  <a:pt x="0" y="1948507"/>
                                </a:moveTo>
                                <a:lnTo>
                                  <a:pt x="1891784" y="1948507"/>
                                </a:lnTo>
                              </a:path>
                              <a:path w="1892300" h="3108325">
                                <a:moveTo>
                                  <a:pt x="0" y="880088"/>
                                </a:moveTo>
                                <a:lnTo>
                                  <a:pt x="1891784" y="880088"/>
                                </a:lnTo>
                              </a:path>
                              <a:path w="1892300" h="3108325">
                                <a:moveTo>
                                  <a:pt x="72160" y="3108155"/>
                                </a:moveTo>
                                <a:lnTo>
                                  <a:pt x="72160" y="0"/>
                                </a:lnTo>
                              </a:path>
                              <a:path w="1892300" h="3108325">
                                <a:moveTo>
                                  <a:pt x="418856" y="3108155"/>
                                </a:moveTo>
                                <a:lnTo>
                                  <a:pt x="418856" y="0"/>
                                </a:lnTo>
                              </a:path>
                              <a:path w="1892300" h="3108325">
                                <a:moveTo>
                                  <a:pt x="765612" y="3108155"/>
                                </a:moveTo>
                                <a:lnTo>
                                  <a:pt x="765612" y="0"/>
                                </a:lnTo>
                              </a:path>
                              <a:path w="1892300" h="3108325">
                                <a:moveTo>
                                  <a:pt x="1112308" y="3108155"/>
                                </a:moveTo>
                                <a:lnTo>
                                  <a:pt x="1112308" y="0"/>
                                </a:lnTo>
                              </a:path>
                              <a:path w="1892300" h="3108325">
                                <a:moveTo>
                                  <a:pt x="1459064" y="3108155"/>
                                </a:moveTo>
                                <a:lnTo>
                                  <a:pt x="1459064" y="0"/>
                                </a:lnTo>
                              </a:path>
                              <a:path w="1892300" h="3108325">
                                <a:moveTo>
                                  <a:pt x="1805821" y="3108155"/>
                                </a:moveTo>
                                <a:lnTo>
                                  <a:pt x="1805821" y="0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65" y="287702"/>
                            <a:ext cx="1741288" cy="28471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0" y="1037303"/>
                            <a:ext cx="1822450" cy="2244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2450" h="2244725">
                                <a:moveTo>
                                  <a:pt x="0" y="2136898"/>
                                </a:moveTo>
                                <a:lnTo>
                                  <a:pt x="16587" y="2136898"/>
                                </a:lnTo>
                              </a:path>
                              <a:path w="1822450" h="2244725">
                                <a:moveTo>
                                  <a:pt x="0" y="1068419"/>
                                </a:moveTo>
                                <a:lnTo>
                                  <a:pt x="16587" y="1068419"/>
                                </a:lnTo>
                              </a:path>
                              <a:path w="1822450" h="2244725">
                                <a:moveTo>
                                  <a:pt x="0" y="0"/>
                                </a:moveTo>
                                <a:lnTo>
                                  <a:pt x="16587" y="0"/>
                                </a:lnTo>
                              </a:path>
                              <a:path w="1822450" h="2244725">
                                <a:moveTo>
                                  <a:pt x="88747" y="2244654"/>
                                </a:moveTo>
                                <a:lnTo>
                                  <a:pt x="88747" y="2228067"/>
                                </a:lnTo>
                              </a:path>
                              <a:path w="1822450" h="2244725">
                                <a:moveTo>
                                  <a:pt x="435443" y="2244654"/>
                                </a:moveTo>
                                <a:lnTo>
                                  <a:pt x="435443" y="2228067"/>
                                </a:lnTo>
                              </a:path>
                              <a:path w="1822450" h="2244725">
                                <a:moveTo>
                                  <a:pt x="782199" y="2244654"/>
                                </a:moveTo>
                                <a:lnTo>
                                  <a:pt x="782199" y="2228067"/>
                                </a:lnTo>
                              </a:path>
                              <a:path w="1822450" h="2244725">
                                <a:moveTo>
                                  <a:pt x="1128895" y="2244654"/>
                                </a:moveTo>
                                <a:lnTo>
                                  <a:pt x="1128895" y="2228067"/>
                                </a:lnTo>
                              </a:path>
                              <a:path w="1822450" h="2244725">
                                <a:moveTo>
                                  <a:pt x="1475652" y="2244654"/>
                                </a:moveTo>
                                <a:lnTo>
                                  <a:pt x="1475652" y="2228067"/>
                                </a:lnTo>
                              </a:path>
                              <a:path w="1822450" h="2244725">
                                <a:moveTo>
                                  <a:pt x="1822408" y="2244654"/>
                                </a:moveTo>
                                <a:lnTo>
                                  <a:pt x="1822408" y="2228067"/>
                                </a:lnTo>
                              </a:path>
                            </a:pathLst>
                          </a:custGeom>
                          <a:ln w="6477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" name="Graphic 203"/>
                        <wps:cNvSpPr/>
                        <wps:spPr>
                          <a:xfrm>
                            <a:off x="4043393" y="0"/>
                            <a:ext cx="1603375" cy="337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03375" h="3373120">
                                <a:moveTo>
                                  <a:pt x="0" y="3372697"/>
                                </a:moveTo>
                                <a:lnTo>
                                  <a:pt x="1603021" y="3372697"/>
                                </a:lnTo>
                                <a:lnTo>
                                  <a:pt x="16030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72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2961775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" name="Image 20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2257840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" name="Image 206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538367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098252"/>
                            <a:ext cx="606479" cy="306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" name="Image 208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23245" y="114959"/>
                            <a:ext cx="606479" cy="9153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Image 209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81503" y="234197"/>
                            <a:ext cx="63876" cy="29319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0" name="Graphic 210"/>
                        <wps:cNvSpPr/>
                        <wps:spPr>
                          <a:xfrm>
                            <a:off x="4413441" y="246972"/>
                            <a:ext cx="1270" cy="2889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889885">
                                <a:moveTo>
                                  <a:pt x="0" y="288939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1" name="Image 21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34196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Graphic 212"/>
                        <wps:cNvSpPr/>
                        <wps:spPr>
                          <a:xfrm>
                            <a:off x="4411312" y="257618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521007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4411312" y="544428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" name="Image 21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807818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" name="Graphic 216"/>
                        <wps:cNvSpPr/>
                        <wps:spPr>
                          <a:xfrm>
                            <a:off x="4411312" y="831239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7" name="Image 21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094629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4411312" y="1118050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381439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4411312" y="1404861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1" name="Image 22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668250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" name="Graphic 222"/>
                        <wps:cNvSpPr/>
                        <wps:spPr>
                          <a:xfrm>
                            <a:off x="4411312" y="1691671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Image 223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1955061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Graphic 224"/>
                        <wps:cNvSpPr/>
                        <wps:spPr>
                          <a:xfrm>
                            <a:off x="4411312" y="1978482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241871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4411312" y="2265293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7" name="Image 227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528682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" name="Graphic 228"/>
                        <wps:cNvSpPr/>
                        <wps:spPr>
                          <a:xfrm>
                            <a:off x="4411312" y="2552104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9" name="Image 229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2815493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" name="Graphic 230"/>
                        <wps:cNvSpPr/>
                        <wps:spPr>
                          <a:xfrm>
                            <a:off x="4411312" y="2838915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90020" y="3102304"/>
                            <a:ext cx="146454" cy="638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4411312" y="3125725"/>
                            <a:ext cx="10413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4139">
                                <a:moveTo>
                                  <a:pt x="10386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1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3" name="Image 233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04822" y="233557"/>
                            <a:ext cx="109751" cy="29226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5459697" y="293815"/>
                            <a:ext cx="1270" cy="2785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785110">
                                <a:moveTo>
                                  <a:pt x="0" y="1967310"/>
                                </a:moveTo>
                                <a:lnTo>
                                  <a:pt x="0" y="2785067"/>
                                </a:lnTo>
                              </a:path>
                              <a:path h="2785110">
                                <a:moveTo>
                                  <a:pt x="0" y="0"/>
                                </a:moveTo>
                                <a:lnTo>
                                  <a:pt x="0" y="817756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dash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Graphic 235"/>
                        <wps:cNvSpPr/>
                        <wps:spPr>
                          <a:xfrm>
                            <a:off x="5431591" y="253359"/>
                            <a:ext cx="5651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6990">
                                <a:moveTo>
                                  <a:pt x="56211" y="46843"/>
                                </a:moveTo>
                                <a:lnTo>
                                  <a:pt x="28105" y="0"/>
                                </a:lnTo>
                                <a:lnTo>
                                  <a:pt x="0" y="46843"/>
                                </a:lnTo>
                              </a:path>
                              <a:path w="56515" h="46990">
                                <a:moveTo>
                                  <a:pt x="28105" y="46843"/>
                                </a:moveTo>
                                <a:lnTo>
                                  <a:pt x="28105" y="0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Graphic 236"/>
                        <wps:cNvSpPr/>
                        <wps:spPr>
                          <a:xfrm>
                            <a:off x="5431591" y="3072494"/>
                            <a:ext cx="56515" cy="46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15" h="46990">
                                <a:moveTo>
                                  <a:pt x="0" y="0"/>
                                </a:moveTo>
                                <a:lnTo>
                                  <a:pt x="28105" y="46843"/>
                                </a:lnTo>
                                <a:lnTo>
                                  <a:pt x="56211" y="0"/>
                                </a:lnTo>
                              </a:path>
                              <a:path w="56515" h="46990">
                                <a:moveTo>
                                  <a:pt x="28105" y="0"/>
                                </a:moveTo>
                                <a:lnTo>
                                  <a:pt x="28105" y="46843"/>
                                </a:lnTo>
                              </a:path>
                            </a:pathLst>
                          </a:custGeom>
                          <a:ln w="12775">
                            <a:solidFill>
                              <a:srgbClr val="0433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Graphic 237"/>
                        <wps:cNvSpPr/>
                        <wps:spPr>
                          <a:xfrm>
                            <a:off x="5357584" y="1111571"/>
                            <a:ext cx="189865" cy="1149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865" h="1149985">
                                <a:moveTo>
                                  <a:pt x="1895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49554"/>
                                </a:lnTo>
                                <a:lnTo>
                                  <a:pt x="189501" y="1149554"/>
                                </a:lnTo>
                                <a:lnTo>
                                  <a:pt x="1895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Textbox 238"/>
                        <wps:cNvSpPr txBox="1"/>
                        <wps:spPr>
                          <a:xfrm>
                            <a:off x="16587" y="28147"/>
                            <a:ext cx="961390" cy="97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A988AE" w14:textId="77777777" w:rsidR="005F326E" w:rsidRDefault="00000000">
                              <w:pPr>
                                <w:spacing w:line="152" w:lineRule="exact"/>
                                <w:rPr>
                                  <w:rFonts w:ascii="Helvetic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Overall</w:t>
                              </w:r>
                              <w:r>
                                <w:rPr>
                                  <w:rFonts w:ascii="Helvetica"/>
                                  <w:b/>
                                  <w:spacing w:val="5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sz w:val="15"/>
                                </w:rPr>
                                <w:t>convergence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9" name="Textbox 239"/>
                        <wps:cNvSpPr txBox="1"/>
                        <wps:spPr>
                          <a:xfrm>
                            <a:off x="2276739" y="28147"/>
                            <a:ext cx="957580" cy="971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E527ED" w14:textId="77777777" w:rsidR="005F326E" w:rsidRDefault="00000000">
                              <w:pPr>
                                <w:spacing w:line="152" w:lineRule="exact"/>
                                <w:rPr>
                                  <w:rFonts w:ascii="Helvetica"/>
                                  <w:b/>
                                  <w:sz w:val="15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Per</w:t>
                              </w:r>
                              <w:r>
                                <w:rPr>
                                  <w:rFonts w:ascii="Helvetica"/>
                                  <w:b/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z w:val="15"/>
                                </w:rPr>
                                <w:t>integration</w:t>
                              </w:r>
                              <w:r>
                                <w:rPr>
                                  <w:rFonts w:ascii="Helvetica"/>
                                  <w:b/>
                                  <w:spacing w:val="2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sz w:val="15"/>
                                </w:rPr>
                                <w:t>point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0" name="Textbox 240"/>
                        <wps:cNvSpPr txBox="1"/>
                        <wps:spPr>
                          <a:xfrm>
                            <a:off x="4646862" y="133664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6166B7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1" name="Textbox 241"/>
                        <wps:cNvSpPr txBox="1"/>
                        <wps:spPr>
                          <a:xfrm>
                            <a:off x="4269299" y="207433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B77605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63B6"/>
                                  <w:spacing w:val="-5"/>
                                  <w:w w:val="105"/>
                                  <w:sz w:val="13"/>
                                </w:rPr>
                                <w:t>1.0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2" name="Textbox 242"/>
                        <wps:cNvSpPr txBox="1"/>
                        <wps:spPr>
                          <a:xfrm>
                            <a:off x="2065101" y="385014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CDD002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0.100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3" name="Textbox 243"/>
                        <wps:cNvSpPr txBox="1"/>
                        <wps:spPr>
                          <a:xfrm>
                            <a:off x="4269299" y="494244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915116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EE67EB"/>
                                  <w:spacing w:val="-5"/>
                                  <w:w w:val="105"/>
                                  <w:sz w:val="13"/>
                                </w:rPr>
                                <w:t>0.9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4" name="Textbox 244"/>
                        <wps:cNvSpPr txBox="1"/>
                        <wps:spPr>
                          <a:xfrm>
                            <a:off x="4646862" y="455344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BBAB585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5" name="Textbox 245"/>
                        <wps:cNvSpPr txBox="1"/>
                        <wps:spPr>
                          <a:xfrm>
                            <a:off x="4269299" y="778925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B045F4B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B385FF"/>
                                  <w:spacing w:val="-5"/>
                                  <w:w w:val="105"/>
                                  <w:sz w:val="13"/>
                                </w:rPr>
                                <w:t>0.8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6" name="Textbox 246"/>
                        <wps:cNvSpPr txBox="1"/>
                        <wps:spPr>
                          <a:xfrm>
                            <a:off x="4646862" y="730026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8B991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7" name="Textbox 247"/>
                        <wps:cNvSpPr txBox="1"/>
                        <wps:spPr>
                          <a:xfrm>
                            <a:off x="2065101" y="1062363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05EC55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8" name="Textbox 248"/>
                        <wps:cNvSpPr txBox="1"/>
                        <wps:spPr>
                          <a:xfrm>
                            <a:off x="4269299" y="1064671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C215A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A6FF"/>
                                  <w:spacing w:val="-5"/>
                                  <w:w w:val="105"/>
                                  <w:sz w:val="13"/>
                                </w:rPr>
                                <w:t>0.7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49" name="Textbox 249"/>
                        <wps:cNvSpPr txBox="1"/>
                        <wps:spPr>
                          <a:xfrm>
                            <a:off x="4646862" y="1121767"/>
                            <a:ext cx="212090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1AC020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sz w:val="12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0" name="Textbox 250"/>
                        <wps:cNvSpPr txBox="1"/>
                        <wps:spPr>
                          <a:xfrm>
                            <a:off x="4269299" y="1350417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D1D763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BADE"/>
                                  <w:spacing w:val="-5"/>
                                  <w:w w:val="105"/>
                                  <w:sz w:val="13"/>
                                </w:rPr>
                                <w:t>0.6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4658636" y="1561882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A276FBC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2" name="Textbox 252"/>
                        <wps:cNvSpPr txBox="1"/>
                        <wps:spPr>
                          <a:xfrm>
                            <a:off x="4269299" y="1636163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4D53CD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C1A7"/>
                                  <w:spacing w:val="-5"/>
                                  <w:w w:val="105"/>
                                  <w:sz w:val="13"/>
                                </w:rPr>
                                <w:t>0.5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3" name="Textbox 253"/>
                        <wps:cNvSpPr txBox="1"/>
                        <wps:spPr>
                          <a:xfrm>
                            <a:off x="2065101" y="1739652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603ECDD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4" name="Textbox 254"/>
                        <wps:cNvSpPr txBox="1"/>
                        <wps:spPr>
                          <a:xfrm>
                            <a:off x="4269299" y="1921910"/>
                            <a:ext cx="131445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AFFB9A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00BC5D"/>
                                  <w:spacing w:val="-5"/>
                                  <w:w w:val="105"/>
                                  <w:sz w:val="13"/>
                                </w:rPr>
                                <w:t>0.4</w:t>
                              </w:r>
                            </w:p>
                            <w:p w14:paraId="5F8341AB" w14:textId="77777777" w:rsidR="005F326E" w:rsidRDefault="005F326E">
                              <w:pPr>
                                <w:spacing w:before="10"/>
                                <w:rPr>
                                  <w:rFonts w:ascii="Helvetica Neue"/>
                                  <w:b/>
                                  <w:sz w:val="23"/>
                                </w:rPr>
                              </w:pPr>
                            </w:p>
                            <w:p w14:paraId="497B27D2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64B200"/>
                                  <w:spacing w:val="-5"/>
                                  <w:w w:val="105"/>
                                  <w:sz w:val="13"/>
                                </w:rPr>
                                <w:t>0.3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5" name="Textbox 255"/>
                        <wps:cNvSpPr txBox="1"/>
                        <wps:spPr>
                          <a:xfrm>
                            <a:off x="4658636" y="2278162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2DA436C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6" name="Textbox 256"/>
                        <wps:cNvSpPr txBox="1"/>
                        <wps:spPr>
                          <a:xfrm>
                            <a:off x="2065101" y="2416941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12C518E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7" name="Textbox 257"/>
                        <wps:cNvSpPr txBox="1"/>
                        <wps:spPr>
                          <a:xfrm>
                            <a:off x="4269299" y="2493402"/>
                            <a:ext cx="131445" cy="3873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8B0905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AEA200"/>
                                  <w:spacing w:val="-5"/>
                                  <w:w w:val="105"/>
                                  <w:sz w:val="13"/>
                                </w:rPr>
                                <w:t>0.2</w:t>
                              </w:r>
                            </w:p>
                            <w:p w14:paraId="36E5F549" w14:textId="77777777" w:rsidR="005F326E" w:rsidRDefault="005F326E">
                              <w:pPr>
                                <w:spacing w:before="10"/>
                                <w:rPr>
                                  <w:rFonts w:ascii="Helvetica Neue"/>
                                  <w:b/>
                                  <w:sz w:val="23"/>
                                </w:rPr>
                              </w:pPr>
                            </w:p>
                            <w:p w14:paraId="2EFFBDB9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DB8E00"/>
                                  <w:spacing w:val="-5"/>
                                  <w:w w:val="105"/>
                                  <w:sz w:val="13"/>
                                </w:rPr>
                                <w:t>0.1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8" name="Textbox 258"/>
                        <wps:cNvSpPr txBox="1"/>
                        <wps:spPr>
                          <a:xfrm>
                            <a:off x="4658636" y="2985290"/>
                            <a:ext cx="149225" cy="914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62DC02" w14:textId="77777777" w:rsidR="005F326E" w:rsidRDefault="00000000">
                              <w:pPr>
                                <w:spacing w:line="144" w:lineRule="exact"/>
                                <w:rPr>
                                  <w:rFonts w:ascii="Helvetica Neue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sz w:val="12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59" name="Textbox 259"/>
                        <wps:cNvSpPr txBox="1"/>
                        <wps:spPr>
                          <a:xfrm>
                            <a:off x="2065101" y="3094230"/>
                            <a:ext cx="19494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D223BA6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2"/>
                                  <w:w w:val="105"/>
                                  <w:sz w:val="11"/>
                                </w:rPr>
                                <w:t>0.000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0" name="Textbox 260"/>
                        <wps:cNvSpPr txBox="1"/>
                        <wps:spPr>
                          <a:xfrm>
                            <a:off x="4269299" y="3064894"/>
                            <a:ext cx="131445" cy="1016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14081F" w14:textId="77777777" w:rsidR="005F326E" w:rsidRDefault="00000000">
                              <w:pPr>
                                <w:rPr>
                                  <w:rFonts w:ascii="Helvetica Neue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8766D"/>
                                  <w:spacing w:val="-5"/>
                                  <w:w w:val="105"/>
                                  <w:sz w:val="13"/>
                                </w:rPr>
                                <w:t>0.0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68527" y="3291460"/>
                            <a:ext cx="5334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6FEA14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w w:val="104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395065" y="3291460"/>
                            <a:ext cx="9398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5B4C075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741821" y="3291460"/>
                            <a:ext cx="9398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E97BDFC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1088517" y="3291460"/>
                            <a:ext cx="80772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05EF4D" w14:textId="77777777" w:rsidR="005F326E" w:rsidRDefault="00000000">
                              <w:pPr>
                                <w:tabs>
                                  <w:tab w:val="left" w:pos="514"/>
                                  <w:tab w:val="left" w:pos="1060"/>
                                </w:tabs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75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100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5" name="Textbox 265"/>
                        <wps:cNvSpPr txBox="1"/>
                        <wps:spPr>
                          <a:xfrm>
                            <a:off x="2322444" y="3291460"/>
                            <a:ext cx="53340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E404D79" w14:textId="77777777" w:rsidR="005F326E" w:rsidRDefault="00000000">
                              <w:pPr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w w:val="104"/>
                                  <w:sz w:val="11"/>
                                </w:rPr>
                                <w:t>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6" name="Textbox 266"/>
                        <wps:cNvSpPr txBox="1"/>
                        <wps:spPr>
                          <a:xfrm>
                            <a:off x="2619016" y="3291460"/>
                            <a:ext cx="1381125" cy="730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0AA113" w14:textId="77777777" w:rsidR="005F326E" w:rsidRDefault="00000000">
                              <w:pPr>
                                <w:tabs>
                                  <w:tab w:val="left" w:pos="498"/>
                                  <w:tab w:val="left" w:pos="997"/>
                                  <w:tab w:val="left" w:pos="1464"/>
                                  <w:tab w:val="left" w:pos="1963"/>
                                </w:tabs>
                                <w:spacing w:line="113" w:lineRule="exact"/>
                                <w:rPr>
                                  <w:rFonts w:ascii="Helvetica"/>
                                  <w:sz w:val="11"/>
                                </w:rPr>
                              </w:pP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25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50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7"/>
                                  <w:w w:val="105"/>
                                  <w:sz w:val="11"/>
                                </w:rPr>
                                <w:t>75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100</w:t>
                              </w:r>
                              <w:r>
                                <w:rPr>
                                  <w:rFonts w:ascii="Helvetica"/>
                                  <w:color w:val="4D4D4D"/>
                                  <w:sz w:val="11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color w:val="4D4D4D"/>
                                  <w:spacing w:val="-5"/>
                                  <w:w w:val="105"/>
                                  <w:sz w:val="11"/>
                                </w:rPr>
                                <w:t>125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7" name="Textbox 267"/>
                        <wps:cNvSpPr txBox="1"/>
                        <wps:spPr>
                          <a:xfrm>
                            <a:off x="807262" y="3375849"/>
                            <a:ext cx="2501900" cy="787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0E99C3" w14:textId="77777777" w:rsidR="005F326E" w:rsidRDefault="00000000">
                              <w:pPr>
                                <w:tabs>
                                  <w:tab w:val="left" w:pos="3430"/>
                                </w:tabs>
                                <w:spacing w:line="123" w:lineRule="exact"/>
                                <w:rPr>
                                  <w:rFonts w:ascii="Helvetica"/>
                                  <w:b/>
                                  <w:sz w:val="12"/>
                                </w:rPr>
                              </w:pP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w w:val="105"/>
                                  <w:sz w:val="12"/>
                                </w:rPr>
                                <w:t>Iteration</w:t>
                              </w:r>
                              <w:r>
                                <w:rPr>
                                  <w:rFonts w:ascii="Helvetica"/>
                                  <w:b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Helvetica"/>
                                  <w:b/>
                                  <w:spacing w:val="-2"/>
                                  <w:w w:val="105"/>
                                  <w:sz w:val="12"/>
                                </w:rPr>
                                <w:t>Iteration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3.062599pt;margin-top:-74.355804pt;width:444.6pt;height:274.6pt;mso-position-horizontal-relative:page;mso-position-vertical-relative:paragraph;z-index:15738880" id="docshapegroup179" coordorigin="1861,-1487" coordsize="8892,5492">
                <v:shape style="position:absolute;left:7546;top:-1183;width:587;height:1777" type="#_x0000_t75" id="docshape180" stroked="false">
                  <v:imagedata r:id="rId203" o:title=""/>
                </v:shape>
                <v:rect style="position:absolute;left:4918;top:-1488;width:4462;height:5492" id="docshape181" filled="true" fillcolor="#ffffff" stroked="false">
                  <v:fill type="solid"/>
                </v:rect>
                <v:rect style="position:absolute;left:5446;top:-1240;width:2722;height:4895" id="docshape182" filled="true" fillcolor="#ebebeb" stroked="false">
                  <v:fill type="solid"/>
                </v:rect>
                <v:shape style="position:absolute;left:5446;top:-1240;width:2722;height:4895" id="docshape183" coordorigin="5447,-1240" coordsize="2722,4895" path="m5447,2899l8169,2899m5447,1833l8169,1833m5447,766l8169,766m5447,-300l8169,-300m5800,3655l5800,-1240m6299,3655l6299,-1240m6798,3655l6798,-1240m7297,3655l7297,-1240m7795,3655l7795,-1240e" filled="false" stroked="true" strokeweight=".252635pt" strokecolor="#ffffff">
                  <v:path arrowok="t"/>
                  <v:stroke dashstyle="solid"/>
                </v:shape>
                <v:shape style="position:absolute;left:5446;top:-1240;width:2722;height:4895" id="docshape184" coordorigin="5447,-1240" coordsize="2722,4895" path="m5447,3433l8169,3433m5447,2366l8169,2366m5447,1299l8169,1299m5447,233l8169,233m5447,-834l8169,-834m5550,3655l5550,-1240m6049,3655l6049,-1240m6548,3655l6548,-1240m7047,3655l7047,-1240m7546,3655l7546,-1240m8045,3655l8045,-1240e" filled="false" stroked="true" strokeweight=".510037pt" strokecolor="#ffffff">
                  <v:path arrowok="t"/>
                  <v:stroke dashstyle="solid"/>
                </v:shape>
                <v:shape style="position:absolute;left:5553;top:-1035;width:2509;height:4484" type="#_x0000_t75" id="docshape185" stroked="false">
                  <v:imagedata r:id="rId204" o:title=""/>
                </v:shape>
                <v:shape style="position:absolute;left:5420;top:-834;width:2625;height:4516" id="docshape186" coordorigin="5421,-834" coordsize="2625,4516" path="m5421,3433l5447,3433m5421,2366l5447,2366m5421,1299l5447,1299m5421,233l5447,233m5421,-834l5447,-834m5550,3681l5550,3655m6049,3681l6049,3655m6548,3681l6548,3655m7047,3681l7047,3655m7546,3681l7546,3655m8045,3681l8045,3655e" filled="false" stroked="true" strokeweight=".510037pt" strokecolor="#333333">
                  <v:path arrowok="t"/>
                  <v:stroke dashstyle="solid"/>
                </v:shape>
                <v:rect style="position:absolute;left:1887;top:-1240;width:2980;height:4895" id="docshape187" filled="true" fillcolor="#ebebeb" stroked="false">
                  <v:fill type="solid"/>
                </v:rect>
                <v:shape style="position:absolute;left:1887;top:-1240;width:2980;height:4895" id="docshape188" coordorigin="1887,-1240" coordsize="2980,4895" path="m1887,2670l4867,2670m1887,988l4867,988m1887,-695l4867,-695m2274,3655l2274,-1240m2820,3655l2820,-1240m3366,3655l3366,-1240m3912,3655l3912,-1240m4458,3655l4458,-1240e" filled="false" stroked="true" strokeweight=".252635pt" strokecolor="#ffffff">
                  <v:path arrowok="t"/>
                  <v:stroke dashstyle="solid"/>
                </v:shape>
                <v:shape style="position:absolute;left:1887;top:-1240;width:2980;height:4895" id="docshape189" coordorigin="1887,-1240" coordsize="2980,4895" path="m1887,3512l4867,3512m1887,1829l4867,1829m1887,146l4867,146m2001,3655l2001,-1240m2547,3655l2547,-1240m3093,3655l3093,-1240m3639,3655l3639,-1240m4185,3655l4185,-1240m4731,3655l4731,-1240e" filled="false" stroked="true" strokeweight=".510037pt" strokecolor="#ffffff">
                  <v:path arrowok="t"/>
                  <v:stroke dashstyle="solid"/>
                </v:shape>
                <v:shape style="position:absolute;left:2005;top:-1035;width:2743;height:4484" type="#_x0000_t75" id="docshape190" stroked="false">
                  <v:imagedata r:id="rId205" o:title=""/>
                </v:shape>
                <v:shape style="position:absolute;left:1861;top:146;width:2870;height:3535" id="docshape191" coordorigin="1861,146" coordsize="2870,3535" path="m1861,3512l1887,3512m1861,1829l1887,1829m1861,146l1887,146m2001,3681l2001,3655m2547,3681l2547,3655m3093,3681l3093,3655m3639,3681l3639,3655m4185,3681l4185,3655m4731,3681l4731,3655e" filled="false" stroked="true" strokeweight=".510037pt" strokecolor="#333333">
                  <v:path arrowok="t"/>
                  <v:stroke dashstyle="solid"/>
                </v:shape>
                <v:rect style="position:absolute;left:8228;top:-1488;width:2525;height:5312" id="docshape192" filled="true" fillcolor="#ffffff" stroked="false">
                  <v:fill type="solid"/>
                </v:rect>
                <v:shape style="position:absolute;left:9141;top:3177;width:956;height:483" type="#_x0000_t75" id="docshape193" stroked="false">
                  <v:imagedata r:id="rId206" o:title=""/>
                </v:shape>
                <v:shape style="position:absolute;left:9141;top:2068;width:956;height:483" type="#_x0000_t75" id="docshape194" stroked="false">
                  <v:imagedata r:id="rId207" o:title=""/>
                </v:shape>
                <v:shape style="position:absolute;left:9141;top:935;width:956;height:483" type="#_x0000_t75" id="docshape195" stroked="false">
                  <v:imagedata r:id="rId208" o:title=""/>
                </v:shape>
                <v:shape style="position:absolute;left:9141;top:242;width:956;height:483" type="#_x0000_t75" id="docshape196" stroked="false">
                  <v:imagedata r:id="rId209" o:title=""/>
                </v:shape>
                <v:shape style="position:absolute;left:9141;top:-1307;width:956;height:1442" type="#_x0000_t75" id="docshape197" stroked="false">
                  <v:imagedata r:id="rId210" o:title=""/>
                </v:shape>
                <v:shape style="position:absolute;left:8761;top:-1119;width:101;height:4618" type="#_x0000_t75" id="docshape198" stroked="false">
                  <v:imagedata r:id="rId211" o:title=""/>
                </v:shape>
                <v:line style="position:absolute" from="8812,3452" to="8812,-1098" stroked="true" strokeweight="1.676558pt" strokecolor="#000000">
                  <v:stroke dashstyle="solid"/>
                </v:line>
                <v:shape style="position:absolute;left:8774;top:-1119;width:231;height:101" type="#_x0000_t75" id="docshape199" stroked="false">
                  <v:imagedata r:id="rId212" o:title=""/>
                </v:shape>
                <v:line style="position:absolute" from="8972,-1081" to="8808,-1081" stroked="true" strokeweight="1.676558pt" strokecolor="#000000">
                  <v:stroke dashstyle="solid"/>
                </v:line>
                <v:shape style="position:absolute;left:8774;top:-667;width:231;height:101" type="#_x0000_t75" id="docshape200" stroked="false">
                  <v:imagedata r:id="rId212" o:title=""/>
                </v:shape>
                <v:line style="position:absolute" from="8972,-630" to="8808,-630" stroked="true" strokeweight="1.676558pt" strokecolor="#000000">
                  <v:stroke dashstyle="solid"/>
                </v:line>
                <v:shape style="position:absolute;left:8774;top:-215;width:231;height:101" type="#_x0000_t75" id="docshape201" stroked="false">
                  <v:imagedata r:id="rId212" o:title=""/>
                </v:shape>
                <v:line style="position:absolute" from="8972,-178" to="8808,-178" stroked="true" strokeweight="1.676558pt" strokecolor="#000000">
                  <v:stroke dashstyle="solid"/>
                </v:line>
                <v:shape style="position:absolute;left:8774;top:236;width:231;height:101" type="#_x0000_t75" id="docshape202" stroked="false">
                  <v:imagedata r:id="rId212" o:title=""/>
                </v:shape>
                <v:line style="position:absolute" from="8972,274" to="8808,274" stroked="true" strokeweight="1.676558pt" strokecolor="#000000">
                  <v:stroke dashstyle="solid"/>
                </v:line>
                <v:shape style="position:absolute;left:8774;top:688;width:231;height:101" type="#_x0000_t75" id="docshape203" stroked="false">
                  <v:imagedata r:id="rId212" o:title=""/>
                </v:shape>
                <v:line style="position:absolute" from="8972,725" to="8808,725" stroked="true" strokeweight="1.676558pt" strokecolor="#000000">
                  <v:stroke dashstyle="solid"/>
                </v:line>
                <v:shape style="position:absolute;left:8774;top:1140;width:231;height:101" type="#_x0000_t75" id="docshape204" stroked="false">
                  <v:imagedata r:id="rId212" o:title=""/>
                </v:shape>
                <v:line style="position:absolute" from="8972,1177" to="8808,1177" stroked="true" strokeweight="1.676558pt" strokecolor="#000000">
                  <v:stroke dashstyle="solid"/>
                </v:line>
                <v:shape style="position:absolute;left:8774;top:1591;width:231;height:101" type="#_x0000_t75" id="docshape205" stroked="false">
                  <v:imagedata r:id="rId212" o:title=""/>
                </v:shape>
                <v:line style="position:absolute" from="8972,1629" to="8808,1629" stroked="true" strokeweight="1.676558pt" strokecolor="#000000">
                  <v:stroke dashstyle="solid"/>
                </v:line>
                <v:shape style="position:absolute;left:8774;top:2043;width:231;height:101" type="#_x0000_t75" id="docshape206" stroked="false">
                  <v:imagedata r:id="rId212" o:title=""/>
                </v:shape>
                <v:line style="position:absolute" from="8972,2080" to="8808,2080" stroked="true" strokeweight="1.676558pt" strokecolor="#000000">
                  <v:stroke dashstyle="solid"/>
                </v:line>
                <v:shape style="position:absolute;left:8774;top:2495;width:231;height:101" type="#_x0000_t75" id="docshape207" stroked="false">
                  <v:imagedata r:id="rId212" o:title=""/>
                </v:shape>
                <v:line style="position:absolute" from="8972,2532" to="8808,2532" stroked="true" strokeweight="1.676558pt" strokecolor="#000000">
                  <v:stroke dashstyle="solid"/>
                </v:line>
                <v:shape style="position:absolute;left:8774;top:2946;width:231;height:101" type="#_x0000_t75" id="docshape208" stroked="false">
                  <v:imagedata r:id="rId212" o:title=""/>
                </v:shape>
                <v:line style="position:absolute" from="8972,2984" to="8808,2984" stroked="true" strokeweight="1.676558pt" strokecolor="#000000">
                  <v:stroke dashstyle="solid"/>
                </v:line>
                <v:shape style="position:absolute;left:8774;top:3398;width:231;height:101" type="#_x0000_t75" id="docshape209" stroked="false">
                  <v:imagedata r:id="rId212" o:title=""/>
                </v:shape>
                <v:line style="position:absolute" from="8972,3435" to="8808,3435" stroked="true" strokeweight="1.676558pt" strokecolor="#000000">
                  <v:stroke dashstyle="solid"/>
                </v:line>
                <v:shape style="position:absolute;left:10372;top:-1120;width:173;height:4603" type="#_x0000_t75" id="docshape210" stroked="false">
                  <v:imagedata r:id="rId213" o:title=""/>
                </v:shape>
                <v:shape style="position:absolute;left:10459;top:-1025;width:2;height:4386" id="docshape211" coordorigin="10459,-1024" coordsize="0,4386" path="m10459,2074l10459,3362m10459,-1024l10459,263e" filled="false" stroked="true" strokeweight="1.005935pt" strokecolor="#0433ff">
                  <v:path arrowok="t"/>
                  <v:stroke dashstyle="dash"/>
                </v:shape>
                <v:shape style="position:absolute;left:10414;top:-1089;width:89;height:74" id="docshape212" coordorigin="10415,-1088" coordsize="89,74" path="m10503,-1014l10459,-1088,10415,-1014m10459,-1014l10459,-1088e" filled="false" stroked="true" strokeweight="1.005934pt" strokecolor="#0433ff">
                  <v:path arrowok="t"/>
                  <v:stroke dashstyle="solid"/>
                </v:shape>
                <v:shape style="position:absolute;left:10414;top:3351;width:89;height:74" id="docshape213" coordorigin="10415,3351" coordsize="89,74" path="m10415,3351l10459,3425,10503,3351m10459,3351l10459,3425e" filled="false" stroked="true" strokeweight="1.005934pt" strokecolor="#0433ff">
                  <v:path arrowok="t"/>
                  <v:stroke dashstyle="solid"/>
                </v:shape>
                <v:rect style="position:absolute;left:10298;top:263;width:299;height:1811" id="docshape214" filled="true" fillcolor="#ffffff" stroked="false">
                  <v:fill type="solid"/>
                </v:rect>
                <v:shape style="position:absolute;left:1887;top:-1443;width:1514;height:153" type="#_x0000_t202" id="docshape215" filled="false" stroked="false">
                  <v:textbox inset="0,0,0,0">
                    <w:txbxContent>
                      <w:p>
                        <w:pPr>
                          <w:spacing w:line="152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5"/>
                          </w:rPr>
                        </w:pPr>
                        <w:r>
                          <w:rPr>
                            <w:rFonts w:ascii="Helvetica"/>
                            <w:b/>
                            <w:sz w:val="15"/>
                          </w:rPr>
                          <w:t>Overall</w:t>
                        </w:r>
                        <w:r>
                          <w:rPr>
                            <w:rFonts w:ascii="Helvetica"/>
                            <w:b/>
                            <w:spacing w:val="5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pacing w:val="-2"/>
                            <w:sz w:val="15"/>
                          </w:rPr>
                          <w:t>convergence</w:t>
                        </w:r>
                      </w:p>
                    </w:txbxContent>
                  </v:textbox>
                  <w10:wrap type="none"/>
                </v:shape>
                <v:shape style="position:absolute;left:5446;top:-1443;width:1508;height:153" type="#_x0000_t202" id="docshape216" filled="false" stroked="false">
                  <v:textbox inset="0,0,0,0">
                    <w:txbxContent>
                      <w:p>
                        <w:pPr>
                          <w:spacing w:line="152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5"/>
                          </w:rPr>
                        </w:pPr>
                        <w:r>
                          <w:rPr>
                            <w:rFonts w:ascii="Helvetica"/>
                            <w:b/>
                            <w:sz w:val="15"/>
                          </w:rPr>
                          <w:t>Per</w:t>
                        </w:r>
                        <w:r>
                          <w:rPr>
                            <w:rFonts w:ascii="Helvetica"/>
                            <w:b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z w:val="15"/>
                          </w:rPr>
                          <w:t>integration</w:t>
                        </w:r>
                        <w:r>
                          <w:rPr>
                            <w:rFonts w:ascii="Helvetica"/>
                            <w:b/>
                            <w:spacing w:val="2"/>
                            <w:sz w:val="15"/>
                          </w:rPr>
                          <w:t> </w:t>
                        </w:r>
                        <w:r>
                          <w:rPr>
                            <w:rFonts w:ascii="Helvetica"/>
                            <w:b/>
                            <w:spacing w:val="-2"/>
                            <w:sz w:val="15"/>
                          </w:rPr>
                          <w:t>point</w:t>
                        </w:r>
                      </w:p>
                    </w:txbxContent>
                  </v:textbox>
                  <w10:wrap type="none"/>
                </v:shape>
                <v:shape style="position:absolute;left:9179;top:-1277;width:334;height:144" type="#_x0000_t202" id="docshape217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E11.5</w:t>
                        </w:r>
                      </w:p>
                    </w:txbxContent>
                  </v:textbox>
                  <w10:wrap type="none"/>
                </v:shape>
                <v:shape style="position:absolute;left:8584;top:-1161;width:207;height:160" type="#_x0000_t202" id="docshape21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63B6"/>
                            <w:spacing w:val="-5"/>
                            <w:w w:val="105"/>
                            <w:sz w:val="13"/>
                          </w:rPr>
                          <w:t>1.0</w:t>
                        </w:r>
                      </w:p>
                    </w:txbxContent>
                  </v:textbox>
                  <w10:wrap type="none"/>
                </v:shape>
                <v:shape style="position:absolute;left:5113;top:-881;width:307;height:115" type="#_x0000_t202" id="docshape219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0.100</w:t>
                        </w:r>
                      </w:p>
                    </w:txbxContent>
                  </v:textbox>
                  <w10:wrap type="none"/>
                </v:shape>
                <v:shape style="position:absolute;left:8584;top:-709;width:207;height:160" type="#_x0000_t202" id="docshape220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EE67EB"/>
                            <w:spacing w:val="-5"/>
                            <w:w w:val="105"/>
                            <w:sz w:val="13"/>
                          </w:rPr>
                          <w:t>0.9</w:t>
                        </w:r>
                      </w:p>
                    </w:txbxContent>
                  </v:textbox>
                  <w10:wrap type="none"/>
                </v:shape>
                <v:shape style="position:absolute;left:9179;top:-771;width:334;height:144" type="#_x0000_t202" id="docshape221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E13.5</w:t>
                        </w:r>
                      </w:p>
                    </w:txbxContent>
                  </v:textbox>
                  <w10:wrap type="none"/>
                </v:shape>
                <v:shape style="position:absolute;left:8584;top:-261;width:207;height:160" type="#_x0000_t202" id="docshape222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B385FF"/>
                            <w:spacing w:val="-5"/>
                            <w:w w:val="105"/>
                            <w:sz w:val="13"/>
                          </w:rPr>
                          <w:t>0.8</w:t>
                        </w:r>
                      </w:p>
                    </w:txbxContent>
                  </v:textbox>
                  <w10:wrap type="none"/>
                </v:shape>
                <v:shape style="position:absolute;left:9179;top:-338;width:334;height:144" type="#_x0000_t202" id="docshape223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E15.5</w:t>
                        </w:r>
                      </w:p>
                    </w:txbxContent>
                  </v:textbox>
                  <w10:wrap type="none"/>
                </v:shape>
                <v:shape style="position:absolute;left:5113;top:185;width:307;height:115" type="#_x0000_t202" id="docshape224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0.075</w:t>
                        </w:r>
                      </w:p>
                    </w:txbxContent>
                  </v:textbox>
                  <w10:wrap type="none"/>
                </v:shape>
                <v:shape style="position:absolute;left:8584;top:189;width:207;height:160" type="#_x0000_t202" id="docshape225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A6FF"/>
                            <w:spacing w:val="-5"/>
                            <w:w w:val="105"/>
                            <w:sz w:val="13"/>
                          </w:rPr>
                          <w:t>0.7</w:t>
                        </w:r>
                      </w:p>
                    </w:txbxContent>
                  </v:textbox>
                  <w10:wrap type="none"/>
                </v:shape>
                <v:shape style="position:absolute;left:9179;top:279;width:334;height:144" type="#_x0000_t202" id="docshape226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sz w:val="12"/>
                          </w:rPr>
                          <w:t>E18.5</w:t>
                        </w:r>
                      </w:p>
                    </w:txbxContent>
                  </v:textbox>
                  <w10:wrap type="none"/>
                </v:shape>
                <v:shape style="position:absolute;left:8584;top:639;width:207;height:160" type="#_x0000_t202" id="docshape227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BADE"/>
                            <w:spacing w:val="-5"/>
                            <w:w w:val="105"/>
                            <w:sz w:val="13"/>
                          </w:rPr>
                          <w:t>0.6</w:t>
                        </w:r>
                      </w:p>
                    </w:txbxContent>
                  </v:textbox>
                  <w10:wrap type="none"/>
                </v:shape>
                <v:shape style="position:absolute;left:9197;top:972;width:235;height:144" type="#_x0000_t202" id="docshape228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P04</w:t>
                        </w:r>
                      </w:p>
                    </w:txbxContent>
                  </v:textbox>
                  <w10:wrap type="none"/>
                </v:shape>
                <v:shape style="position:absolute;left:8584;top:1089;width:207;height:160" type="#_x0000_t202" id="docshape22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C1A7"/>
                            <w:spacing w:val="-5"/>
                            <w:w w:val="105"/>
                            <w:sz w:val="13"/>
                          </w:rPr>
                          <w:t>0.5</w:t>
                        </w:r>
                      </w:p>
                    </w:txbxContent>
                  </v:textbox>
                  <w10:wrap type="none"/>
                </v:shape>
                <v:shape style="position:absolute;left:5113;top:1252;width:307;height:115" type="#_x0000_t202" id="docshape230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0.050</w:t>
                        </w:r>
                      </w:p>
                    </w:txbxContent>
                  </v:textbox>
                  <w10:wrap type="none"/>
                </v:shape>
                <v:shape style="position:absolute;left:8584;top:1539;width:207;height:610" type="#_x0000_t202" id="docshape23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00BC5D"/>
                            <w:spacing w:val="-5"/>
                            <w:w w:val="105"/>
                            <w:sz w:val="13"/>
                          </w:rPr>
                          <w:t>0.4</w:t>
                        </w:r>
                      </w:p>
                      <w:p>
                        <w:pPr>
                          <w:spacing w:line="240" w:lineRule="auto" w:before="10"/>
                          <w:rPr>
                            <w:rFonts w:ascii="Helvetica Neue"/>
                            <w:b/>
                            <w:sz w:val="23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64B200"/>
                            <w:spacing w:val="-5"/>
                            <w:w w:val="105"/>
                            <w:sz w:val="13"/>
                          </w:rPr>
                          <w:t>0.3</w:t>
                        </w:r>
                      </w:p>
                    </w:txbxContent>
                  </v:textbox>
                  <w10:wrap type="none"/>
                </v:shape>
                <v:shape style="position:absolute;left:9197;top:2100;width:235;height:144" type="#_x0000_t202" id="docshape232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P14</w:t>
                        </w:r>
                      </w:p>
                    </w:txbxContent>
                  </v:textbox>
                  <w10:wrap type="none"/>
                </v:shape>
                <v:shape style="position:absolute;left:5113;top:2319;width:307;height:115" type="#_x0000_t202" id="docshape233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0.025</w:t>
                        </w:r>
                      </w:p>
                    </w:txbxContent>
                  </v:textbox>
                  <w10:wrap type="none"/>
                </v:shape>
                <v:shape style="position:absolute;left:8584;top:2439;width:207;height:610" type="#_x0000_t202" id="docshape234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AEA200"/>
                            <w:spacing w:val="-5"/>
                            <w:w w:val="105"/>
                            <w:sz w:val="13"/>
                          </w:rPr>
                          <w:t>0.2</w:t>
                        </w:r>
                      </w:p>
                      <w:p>
                        <w:pPr>
                          <w:spacing w:line="240" w:lineRule="auto" w:before="10"/>
                          <w:rPr>
                            <w:rFonts w:ascii="Helvetica Neue"/>
                            <w:b/>
                            <w:sz w:val="23"/>
                          </w:rPr>
                        </w:pPr>
                      </w:p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DB8E00"/>
                            <w:spacing w:val="-5"/>
                            <w:w w:val="105"/>
                            <w:sz w:val="13"/>
                          </w:rPr>
                          <w:t>0.1</w:t>
                        </w:r>
                      </w:p>
                    </w:txbxContent>
                  </v:textbox>
                  <w10:wrap type="none"/>
                </v:shape>
                <v:shape style="position:absolute;left:9197;top:3214;width:235;height:144" type="#_x0000_t202" id="docshape235" filled="false" stroked="false">
                  <v:textbox inset="0,0,0,0">
                    <w:txbxContent>
                      <w:p>
                        <w:pPr>
                          <w:spacing w:line="144" w:lineRule="exact"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2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sz w:val="12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5113;top:3385;width:307;height:115" type="#_x0000_t202" id="docshape236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2"/>
                            <w:w w:val="105"/>
                            <w:sz w:val="11"/>
                          </w:rPr>
                          <w:t>0.000</w:t>
                        </w:r>
                      </w:p>
                    </w:txbxContent>
                  </v:textbox>
                  <w10:wrap type="none"/>
                </v:shape>
                <v:shape style="position:absolute;left:8584;top:3339;width:207;height:160" type="#_x0000_t202" id="docshape237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3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8766D"/>
                            <w:spacing w:val="-5"/>
                            <w:w w:val="105"/>
                            <w:sz w:val="13"/>
                          </w:rPr>
                          <w:t>0.0</w:t>
                        </w:r>
                      </w:p>
                    </w:txbxContent>
                  </v:textbox>
                  <w10:wrap type="none"/>
                </v:shape>
                <v:shape style="position:absolute;left:1969;top:3696;width:84;height:115" type="#_x0000_t202" id="docshape238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w w:val="104"/>
                            <w:sz w:val="11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2483;top:3696;width:148;height:115" type="#_x0000_t202" id="docshape239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25</w:t>
                        </w:r>
                      </w:p>
                    </w:txbxContent>
                  </v:textbox>
                  <w10:wrap type="none"/>
                </v:shape>
                <v:shape style="position:absolute;left:3029;top:3696;width:148;height:115" type="#_x0000_t202" id="docshape240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50</w:t>
                        </w:r>
                      </w:p>
                    </w:txbxContent>
                  </v:textbox>
                  <w10:wrap type="none"/>
                </v:shape>
                <v:shape style="position:absolute;left:3575;top:3696;width:1272;height:115" type="#_x0000_t202" id="docshape241" filled="false" stroked="false">
                  <v:textbox inset="0,0,0,0">
                    <w:txbxContent>
                      <w:p>
                        <w:pPr>
                          <w:tabs>
                            <w:tab w:pos="514" w:val="left" w:leader="none"/>
                            <w:tab w:pos="1060" w:val="left" w:leader="none"/>
                          </w:tabs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75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100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125</w:t>
                        </w:r>
                      </w:p>
                    </w:txbxContent>
                  </v:textbox>
                  <w10:wrap type="none"/>
                </v:shape>
                <v:shape style="position:absolute;left:5518;top:3696;width:84;height:115" type="#_x0000_t202" id="docshape242" filled="false" stroked="false">
                  <v:textbox inset="0,0,0,0">
                    <w:txbxContent>
                      <w:p>
                        <w:pPr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w w:val="104"/>
                            <w:sz w:val="11"/>
                          </w:rPr>
                          <w:t>0</w:t>
                        </w:r>
                      </w:p>
                    </w:txbxContent>
                  </v:textbox>
                  <w10:wrap type="none"/>
                </v:shape>
                <v:shape style="position:absolute;left:5985;top:3696;width:2175;height:115" type="#_x0000_t202" id="docshape243" filled="false" stroked="false">
                  <v:textbox inset="0,0,0,0">
                    <w:txbxContent>
                      <w:p>
                        <w:pPr>
                          <w:tabs>
                            <w:tab w:pos="498" w:val="left" w:leader="none"/>
                            <w:tab w:pos="997" w:val="left" w:leader="none"/>
                            <w:tab w:pos="1464" w:val="left" w:leader="none"/>
                            <w:tab w:pos="1963" w:val="left" w:leader="none"/>
                          </w:tabs>
                          <w:spacing w:line="11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sz w:val="11"/>
                          </w:rPr>
                        </w:pP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25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50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7"/>
                            <w:w w:val="105"/>
                            <w:sz w:val="11"/>
                          </w:rPr>
                          <w:t>75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100</w:t>
                        </w:r>
                        <w:r>
                          <w:rPr>
                            <w:rFonts w:ascii="Helvetica"/>
                            <w:color w:val="4D4D4D"/>
                            <w:sz w:val="11"/>
                          </w:rPr>
                          <w:tab/>
                        </w:r>
                        <w:r>
                          <w:rPr>
                            <w:rFonts w:ascii="Helvetica"/>
                            <w:color w:val="4D4D4D"/>
                            <w:spacing w:val="-5"/>
                            <w:w w:val="105"/>
                            <w:sz w:val="11"/>
                          </w:rPr>
                          <w:t>125</w:t>
                        </w:r>
                      </w:p>
                    </w:txbxContent>
                  </v:textbox>
                  <w10:wrap type="none"/>
                </v:shape>
                <v:shape style="position:absolute;left:3132;top:3829;width:3940;height:124" type="#_x0000_t202" id="docshape244" filled="false" stroked="false">
                  <v:textbox inset="0,0,0,0">
                    <w:txbxContent>
                      <w:p>
                        <w:pPr>
                          <w:tabs>
                            <w:tab w:pos="3430" w:val="left" w:leader="none"/>
                          </w:tabs>
                          <w:spacing w:line="123" w:lineRule="exact" w:before="0"/>
                          <w:ind w:left="0" w:right="0" w:firstLine="0"/>
                          <w:jc w:val="left"/>
                          <w:rPr>
                            <w:rFonts w:ascii="Helvetica"/>
                            <w:b/>
                            <w:sz w:val="12"/>
                          </w:rPr>
                        </w:pPr>
                        <w:r>
                          <w:rPr>
                            <w:rFonts w:ascii="Helvetica"/>
                            <w:b/>
                            <w:spacing w:val="-2"/>
                            <w:w w:val="105"/>
                            <w:sz w:val="12"/>
                          </w:rPr>
                          <w:t>Iteration</w:t>
                        </w:r>
                        <w:r>
                          <w:rPr>
                            <w:rFonts w:ascii="Helvetica"/>
                            <w:b/>
                            <w:sz w:val="12"/>
                          </w:rPr>
                          <w:tab/>
                        </w:r>
                        <w:r>
                          <w:rPr>
                            <w:rFonts w:ascii="Helvetica"/>
                            <w:b/>
                            <w:spacing w:val="-2"/>
                            <w:w w:val="105"/>
                            <w:sz w:val="12"/>
                          </w:rPr>
                          <w:t>Iteration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464" behindDoc="0" locked="0" layoutInCell="1" allowOverlap="1" wp14:anchorId="23FA44D6" wp14:editId="532F8821">
                <wp:simplePos x="0" y="0"/>
                <wp:positionH relativeFrom="page">
                  <wp:posOffset>6431645</wp:posOffset>
                </wp:positionH>
                <wp:positionV relativeFrom="paragraph">
                  <wp:posOffset>190144</wp:posOffset>
                </wp:positionV>
                <wp:extent cx="101600" cy="247650"/>
                <wp:effectExtent l="0" t="0" r="0" b="0"/>
                <wp:wrapNone/>
                <wp:docPr id="268" name="Textbox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57E9E50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0.66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428772pt;margin-top:14.971988pt;width:8pt;height:19.5pt;mso-position-horizontal-relative:page;mso-position-vertical-relative:paragraph;z-index:15742464" type="#_x0000_t202" id="docshape245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0.66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2976" behindDoc="0" locked="0" layoutInCell="1" allowOverlap="1" wp14:anchorId="61863147" wp14:editId="741D6215">
                <wp:simplePos x="0" y="0"/>
                <wp:positionH relativeFrom="page">
                  <wp:posOffset>6431645</wp:posOffset>
                </wp:positionH>
                <wp:positionV relativeFrom="paragraph">
                  <wp:posOffset>-792532</wp:posOffset>
                </wp:positionV>
                <wp:extent cx="101600" cy="873125"/>
                <wp:effectExtent l="0" t="0" r="0" b="0"/>
                <wp:wrapNone/>
                <wp:docPr id="269" name="Textbox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8731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D76F934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>0.79</w:t>
                            </w:r>
                            <w:r>
                              <w:rPr>
                                <w:rFonts w:ascii="Helvetica Neue"/>
                                <w:b/>
                                <w:spacing w:val="57"/>
                                <w:sz w:val="10"/>
                              </w:rPr>
                              <w:t xml:space="preserve">  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>= 0.89</w:t>
                            </w:r>
                            <w:r>
                              <w:rPr>
                                <w:rFonts w:ascii="Helvetica Neue"/>
                                <w:b/>
                                <w:spacing w:val="57"/>
                                <w:sz w:val="10"/>
                              </w:rPr>
                              <w:t xml:space="preserve">  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>t</w:t>
                            </w:r>
                            <w:r>
                              <w:rPr>
                                <w:rFonts w:ascii="HelveticaNeue-BoldItalic"/>
                                <w:b/>
                                <w:i/>
                                <w:spacing w:val="1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5"/>
                                <w:sz w:val="10"/>
                              </w:rPr>
                              <w:t>1.0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428772pt;margin-top:-62.404167pt;width:8pt;height:68.75pt;mso-position-horizontal-relative:page;mso-position-vertical-relative:paragraph;z-index:15742976" type="#_x0000_t202" id="docshape246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0.79</w:t>
                      </w:r>
                      <w:r>
                        <w:rPr>
                          <w:rFonts w:ascii="Helvetica Neue"/>
                          <w:b/>
                          <w:spacing w:val="57"/>
                          <w:sz w:val="10"/>
                        </w:rPr>
                        <w:t>  </w:t>
                      </w: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</w:t>
                      </w:r>
                      <w:r>
                        <w:rPr>
                          <w:rFonts w:ascii="HelveticaNeue-BoldItalic"/>
                          <w:b/>
                          <w:i/>
                          <w:spacing w:val="1"/>
                          <w:sz w:val="10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0.89</w:t>
                      </w:r>
                      <w:r>
                        <w:rPr>
                          <w:rFonts w:ascii="Helvetica Neue"/>
                          <w:b/>
                          <w:spacing w:val="57"/>
                          <w:sz w:val="10"/>
                        </w:rPr>
                        <w:t>  </w:t>
                      </w: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</w:t>
                      </w:r>
                      <w:r>
                        <w:rPr>
                          <w:rFonts w:ascii="HelveticaNeue-BoldItalic"/>
                          <w:b/>
                          <w:i/>
                          <w:spacing w:val="1"/>
                          <w:sz w:val="10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5"/>
                          <w:sz w:val="10"/>
                        </w:rPr>
                        <w:t>1.0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id="88" w:name="_bookmark2"/>
      <w:bookmarkEnd w:id="88"/>
      <w:r>
        <w:rPr>
          <w:rFonts w:ascii="Helvetica"/>
          <w:color w:val="4D4D4D"/>
          <w:spacing w:val="-5"/>
          <w:w w:val="105"/>
          <w:sz w:val="11"/>
        </w:rPr>
        <w:t>0.4</w:t>
      </w:r>
    </w:p>
    <w:p w14:paraId="52036ED1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68BF3060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9AFB4A9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34B26C72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3BF71BF8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11F8C8AC" w14:textId="77777777" w:rsidR="005F326E" w:rsidRDefault="005F326E">
      <w:pPr>
        <w:pStyle w:val="BodyText"/>
        <w:spacing w:before="1"/>
        <w:ind w:left="0"/>
        <w:rPr>
          <w:rFonts w:ascii="Helvetica"/>
          <w:sz w:val="25"/>
        </w:rPr>
      </w:pPr>
    </w:p>
    <w:p w14:paraId="10371E38" w14:textId="77777777" w:rsidR="005F326E" w:rsidRDefault="00000000">
      <w:pPr>
        <w:spacing w:before="84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6345728" behindDoc="1" locked="0" layoutInCell="1" allowOverlap="1" wp14:anchorId="2648B20C" wp14:editId="4DE337EC">
                <wp:simplePos x="0" y="0"/>
                <wp:positionH relativeFrom="page">
                  <wp:posOffset>5424334</wp:posOffset>
                </wp:positionH>
                <wp:positionV relativeFrom="paragraph">
                  <wp:posOffset>-829692</wp:posOffset>
                </wp:positionV>
                <wp:extent cx="466090" cy="1101090"/>
                <wp:effectExtent l="0" t="0" r="0" b="0"/>
                <wp:wrapNone/>
                <wp:docPr id="270" name="Textbox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66090" cy="1101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4A025AF" w14:textId="77777777" w:rsidR="005F326E" w:rsidRDefault="00000000">
                            <w:pPr>
                              <w:spacing w:line="84" w:lineRule="exact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1</w:t>
                            </w:r>
                          </w:p>
                          <w:p w14:paraId="0ED250CA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2</w:t>
                            </w:r>
                          </w:p>
                          <w:p w14:paraId="35722149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3</w:t>
                            </w:r>
                          </w:p>
                          <w:p w14:paraId="7673C76E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4</w:t>
                            </w:r>
                          </w:p>
                          <w:p w14:paraId="52B6C5F7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5</w:t>
                            </w:r>
                          </w:p>
                          <w:p w14:paraId="48D56A13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6</w:t>
                            </w:r>
                          </w:p>
                          <w:p w14:paraId="3E533079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7</w:t>
                            </w:r>
                          </w:p>
                          <w:p w14:paraId="18775612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8</w:t>
                            </w:r>
                          </w:p>
                          <w:p w14:paraId="352DA849" w14:textId="77777777" w:rsidR="005F326E" w:rsidRDefault="00000000">
                            <w:pPr>
                              <w:spacing w:before="70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10"/>
                                <w:w w:val="105"/>
                                <w:sz w:val="8"/>
                              </w:rPr>
                              <w:t>9</w:t>
                            </w:r>
                          </w:p>
                          <w:p w14:paraId="339DD7C1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5"/>
                                <w:w w:val="105"/>
                                <w:sz w:val="8"/>
                              </w:rPr>
                              <w:t>10</w:t>
                            </w:r>
                          </w:p>
                          <w:p w14:paraId="496ADBC8" w14:textId="77777777" w:rsidR="005F326E" w:rsidRDefault="00000000">
                            <w:pPr>
                              <w:spacing w:before="71"/>
                              <w:rPr>
                                <w:rFonts w:ascii="Helvetica"/>
                                <w:sz w:val="8"/>
                              </w:rPr>
                            </w:pP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Integration</w:t>
                            </w:r>
                            <w:r>
                              <w:rPr>
                                <w:rFonts w:ascii="Helvetica"/>
                                <w:spacing w:val="2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w w:val="105"/>
                                <w:sz w:val="8"/>
                              </w:rPr>
                              <w:t>point</w:t>
                            </w:r>
                            <w:r>
                              <w:rPr>
                                <w:rFonts w:ascii="Helvetica"/>
                                <w:spacing w:val="3"/>
                                <w:w w:val="105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spacing w:val="-5"/>
                                <w:w w:val="105"/>
                                <w:sz w:val="8"/>
                              </w:rPr>
                              <w:t>11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27.112946pt;margin-top:-65.330147pt;width:36.7pt;height:86.7pt;mso-position-horizontal-relative:page;mso-position-vertical-relative:paragraph;z-index:-16970752" type="#_x0000_t202" id="docshape247" filled="false" stroked="false">
                <v:textbox inset="0,0,0,0">
                  <w:txbxContent>
                    <w:p>
                      <w:pPr>
                        <w:spacing w:line="84" w:lineRule="exact" w:before="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1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2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3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4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5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6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7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8</w:t>
                      </w:r>
                    </w:p>
                    <w:p>
                      <w:pPr>
                        <w:spacing w:before="70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10"/>
                          <w:w w:val="105"/>
                          <w:sz w:val="8"/>
                        </w:rPr>
                        <w:t>9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5"/>
                          <w:w w:val="105"/>
                          <w:sz w:val="8"/>
                        </w:rPr>
                        <w:t>10</w:t>
                      </w:r>
                    </w:p>
                    <w:p>
                      <w:pPr>
                        <w:spacing w:before="71"/>
                        <w:ind w:left="0" w:right="0" w:firstLine="0"/>
                        <w:jc w:val="left"/>
                        <w:rPr>
                          <w:rFonts w:ascii="Helvetica"/>
                          <w:sz w:val="8"/>
                        </w:rPr>
                      </w:pPr>
                      <w:r>
                        <w:rPr>
                          <w:rFonts w:ascii="Helvetica"/>
                          <w:w w:val="105"/>
                          <w:sz w:val="8"/>
                        </w:rPr>
                        <w:t>Integration</w:t>
                      </w:r>
                      <w:r>
                        <w:rPr>
                          <w:rFonts w:ascii="Helvetica"/>
                          <w:spacing w:val="2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w w:val="105"/>
                          <w:sz w:val="8"/>
                        </w:rPr>
                        <w:t>point</w:t>
                      </w:r>
                      <w:r>
                        <w:rPr>
                          <w:rFonts w:ascii="Helvetica"/>
                          <w:spacing w:val="3"/>
                          <w:w w:val="105"/>
                          <w:sz w:val="8"/>
                        </w:rPr>
                        <w:t> </w:t>
                      </w:r>
                      <w:r>
                        <w:rPr>
                          <w:rFonts w:ascii="Helvetica"/>
                          <w:spacing w:val="-5"/>
                          <w:w w:val="105"/>
                          <w:sz w:val="8"/>
                        </w:rPr>
                        <w:t>11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20E5301A" wp14:editId="13732758">
                <wp:simplePos x="0" y="0"/>
                <wp:positionH relativeFrom="page">
                  <wp:posOffset>960461</wp:posOffset>
                </wp:positionH>
                <wp:positionV relativeFrom="paragraph">
                  <wp:posOffset>-784010</wp:posOffset>
                </wp:positionV>
                <wp:extent cx="104139" cy="966469"/>
                <wp:effectExtent l="0" t="0" r="0" b="0"/>
                <wp:wrapNone/>
                <wp:docPr id="271" name="Textbox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139" cy="96646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3E4C5FF" w14:textId="77777777" w:rsidR="005F326E" w:rsidRDefault="00000000">
                            <w:pPr>
                              <w:ind w:left="20"/>
                              <w:rPr>
                                <w:rFonts w:ascii="Helvetica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Total</w:t>
                            </w:r>
                            <w:r>
                              <w:rPr>
                                <w:rFonts w:ascii="Helvetica"/>
                                <w:b/>
                                <w:spacing w:val="3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distance</w:t>
                            </w:r>
                            <w:r>
                              <w:rPr>
                                <w:rFonts w:ascii="Helvetica"/>
                                <w:b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error</w:t>
                            </w:r>
                            <w:r>
                              <w:rPr>
                                <w:rFonts w:ascii="Helvetica"/>
                                <w:b/>
                                <w:spacing w:val="4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pacing w:val="-4"/>
                                <w:sz w:val="12"/>
                              </w:rPr>
                              <w:t>(mm)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75.626892pt;margin-top:-61.733097pt;width:8.2pt;height:76.1pt;mso-position-horizontal-relative:page;mso-position-vertical-relative:paragraph;z-index:15739392" type="#_x0000_t202" id="docshape248" filled="false" stroked="false">
                <v:textbox inset="0,0,0,0" style="layout-flow:vertical;mso-layout-flow-alt:bottom-to-top">
                  <w:txbxContent>
                    <w:p>
                      <w:pPr>
                        <w:spacing w:before="0"/>
                        <w:ind w:left="20" w:right="0" w:firstLine="0"/>
                        <w:jc w:val="left"/>
                        <w:rPr>
                          <w:rFonts w:ascii="Helvetica"/>
                          <w:b/>
                          <w:sz w:val="12"/>
                        </w:rPr>
                      </w:pPr>
                      <w:r>
                        <w:rPr>
                          <w:rFonts w:ascii="Helvetica"/>
                          <w:b/>
                          <w:sz w:val="12"/>
                        </w:rPr>
                        <w:t>Total</w:t>
                      </w:r>
                      <w:r>
                        <w:rPr>
                          <w:rFonts w:ascii="Helvetica"/>
                          <w:b/>
                          <w:spacing w:val="3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distance</w:t>
                      </w:r>
                      <w:r>
                        <w:rPr>
                          <w:rFonts w:ascii="Helvetica"/>
                          <w:b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error</w:t>
                      </w:r>
                      <w:r>
                        <w:rPr>
                          <w:rFonts w:ascii="Helvetica"/>
                          <w:b/>
                          <w:spacing w:val="4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pacing w:val="-4"/>
                          <w:sz w:val="12"/>
                        </w:rPr>
                        <w:t>(mm)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39904" behindDoc="0" locked="0" layoutInCell="1" allowOverlap="1" wp14:anchorId="43B922E6" wp14:editId="307CB9C8">
                <wp:simplePos x="0" y="0"/>
                <wp:positionH relativeFrom="page">
                  <wp:posOffset>3139796</wp:posOffset>
                </wp:positionH>
                <wp:positionV relativeFrom="paragraph">
                  <wp:posOffset>-828757</wp:posOffset>
                </wp:positionV>
                <wp:extent cx="104139" cy="1056005"/>
                <wp:effectExtent l="0" t="0" r="0" b="0"/>
                <wp:wrapNone/>
                <wp:docPr id="272" name="Text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139" cy="10560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3E1571" w14:textId="77777777" w:rsidR="005F326E" w:rsidRDefault="00000000">
                            <w:pPr>
                              <w:ind w:left="20"/>
                              <w:rPr>
                                <w:rFonts w:ascii="Helvetica"/>
                                <w:b/>
                                <w:sz w:val="12"/>
                              </w:rPr>
                            </w:pP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Median</w:t>
                            </w:r>
                            <w:r>
                              <w:rPr>
                                <w:rFonts w:ascii="Helvetica"/>
                                <w:b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distance</w:t>
                            </w:r>
                            <w:r>
                              <w:rPr>
                                <w:rFonts w:ascii="Helvetica"/>
                                <w:b/>
                                <w:spacing w:val="8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z w:val="12"/>
                              </w:rPr>
                              <w:t>error</w:t>
                            </w:r>
                            <w:r>
                              <w:rPr>
                                <w:rFonts w:ascii="Helvetica"/>
                                <w:b/>
                                <w:spacing w:val="9"/>
                                <w:sz w:val="12"/>
                              </w:rPr>
                              <w:t xml:space="preserve"> </w:t>
                            </w:r>
                            <w:r>
                              <w:rPr>
                                <w:rFonts w:ascii="Helvetica"/>
                                <w:b/>
                                <w:spacing w:val="-4"/>
                                <w:sz w:val="12"/>
                              </w:rPr>
                              <w:t>(mm)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47.228088pt;margin-top:-65.256477pt;width:8.2pt;height:83.15pt;mso-position-horizontal-relative:page;mso-position-vertical-relative:paragraph;z-index:15739904" type="#_x0000_t202" id="docshape249" filled="false" stroked="false">
                <v:textbox inset="0,0,0,0" style="layout-flow:vertical;mso-layout-flow-alt:bottom-to-top">
                  <w:txbxContent>
                    <w:p>
                      <w:pPr>
                        <w:spacing w:before="0"/>
                        <w:ind w:left="20" w:right="0" w:firstLine="0"/>
                        <w:jc w:val="left"/>
                        <w:rPr>
                          <w:rFonts w:ascii="Helvetica"/>
                          <w:b/>
                          <w:sz w:val="12"/>
                        </w:rPr>
                      </w:pPr>
                      <w:r>
                        <w:rPr>
                          <w:rFonts w:ascii="Helvetica"/>
                          <w:b/>
                          <w:sz w:val="12"/>
                        </w:rPr>
                        <w:t>Median</w:t>
                      </w:r>
                      <w:r>
                        <w:rPr>
                          <w:rFonts w:ascii="Helvetica"/>
                          <w:b/>
                          <w:spacing w:val="8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distance</w:t>
                      </w:r>
                      <w:r>
                        <w:rPr>
                          <w:rFonts w:ascii="Helvetica"/>
                          <w:b/>
                          <w:spacing w:val="8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z w:val="12"/>
                        </w:rPr>
                        <w:t>error</w:t>
                      </w:r>
                      <w:r>
                        <w:rPr>
                          <w:rFonts w:ascii="Helvetica"/>
                          <w:b/>
                          <w:spacing w:val="9"/>
                          <w:sz w:val="12"/>
                        </w:rPr>
                        <w:t> </w:t>
                      </w:r>
                      <w:r>
                        <w:rPr>
                          <w:rFonts w:ascii="Helvetica"/>
                          <w:b/>
                          <w:spacing w:val="-4"/>
                          <w:sz w:val="12"/>
                        </w:rPr>
                        <w:t>(mm)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0416" behindDoc="0" locked="0" layoutInCell="1" allowOverlap="1" wp14:anchorId="3BEFFA89" wp14:editId="006B1B30">
                <wp:simplePos x="0" y="0"/>
                <wp:positionH relativeFrom="page">
                  <wp:posOffset>5246302</wp:posOffset>
                </wp:positionH>
                <wp:positionV relativeFrom="paragraph">
                  <wp:posOffset>-725578</wp:posOffset>
                </wp:positionV>
                <wp:extent cx="142240" cy="800100"/>
                <wp:effectExtent l="0" t="0" r="0" b="0"/>
                <wp:wrapNone/>
                <wp:docPr id="273" name="Text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2240" cy="8001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035756A" w14:textId="77777777" w:rsidR="005F326E" w:rsidRDefault="00000000">
                            <w:pPr>
                              <w:spacing w:before="19"/>
                              <w:ind w:left="20"/>
                              <w:rPr>
                                <w:rFonts w:ascii="Helvetica Neue"/>
                                <w:b/>
                                <w:sz w:val="15"/>
                              </w:rPr>
                            </w:pPr>
                            <w:r>
                              <w:rPr>
                                <w:rFonts w:ascii="Helvetica Neue"/>
                                <w:b/>
                                <w:sz w:val="15"/>
                              </w:rPr>
                              <w:t>Integration</w:t>
                            </w:r>
                            <w:r>
                              <w:rPr>
                                <w:rFonts w:ascii="Helvetica Neue"/>
                                <w:b/>
                                <w:spacing w:val="16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b/>
                                <w:spacing w:val="-2"/>
                                <w:sz w:val="15"/>
                              </w:rPr>
                              <w:t>point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413.094666pt;margin-top:-57.132198pt;width:11.2pt;height:63pt;mso-position-horizontal-relative:page;mso-position-vertical-relative:paragraph;z-index:15740416" type="#_x0000_t202" id="docshape250" filled="false" stroked="false">
                <v:textbox inset="0,0,0,0" style="layout-flow:vertical;mso-layout-flow-alt:bottom-to-top">
                  <w:txbxContent>
                    <w:p>
                      <w:pPr>
                        <w:spacing w:before="19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5"/>
                        </w:rPr>
                      </w:pPr>
                      <w:r>
                        <w:rPr>
                          <w:rFonts w:ascii="Helvetica Neue"/>
                          <w:b/>
                          <w:sz w:val="15"/>
                        </w:rPr>
                        <w:t>Integration</w:t>
                      </w:r>
                      <w:r>
                        <w:rPr>
                          <w:rFonts w:ascii="Helvetica Neue"/>
                          <w:b/>
                          <w:spacing w:val="16"/>
                          <w:sz w:val="15"/>
                        </w:rPr>
                        <w:t> </w:t>
                      </w:r>
                      <w:r>
                        <w:rPr>
                          <w:rFonts w:ascii="Helvetica Neue"/>
                          <w:b/>
                          <w:spacing w:val="-2"/>
                          <w:sz w:val="15"/>
                        </w:rPr>
                        <w:t>point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440" behindDoc="0" locked="0" layoutInCell="1" allowOverlap="1" wp14:anchorId="27FEA381" wp14:editId="6ED36600">
                <wp:simplePos x="0" y="0"/>
                <wp:positionH relativeFrom="page">
                  <wp:posOffset>6431645</wp:posOffset>
                </wp:positionH>
                <wp:positionV relativeFrom="paragraph">
                  <wp:posOffset>280250</wp:posOffset>
                </wp:positionV>
                <wp:extent cx="101600" cy="247650"/>
                <wp:effectExtent l="0" t="0" r="0" b="0"/>
                <wp:wrapNone/>
                <wp:docPr id="274" name="Textbox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7DA2DD3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0.25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428772pt;margin-top:22.066931pt;width:8pt;height:19.5pt;mso-position-horizontal-relative:page;mso-position-vertical-relative:paragraph;z-index:15741440" type="#_x0000_t202" id="docshape251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0.25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3EFD070C" wp14:editId="0C042EF4">
                <wp:simplePos x="0" y="0"/>
                <wp:positionH relativeFrom="page">
                  <wp:posOffset>6431645</wp:posOffset>
                </wp:positionH>
                <wp:positionV relativeFrom="paragraph">
                  <wp:posOffset>-444020</wp:posOffset>
                </wp:positionV>
                <wp:extent cx="101600" cy="247650"/>
                <wp:effectExtent l="0" t="0" r="0" b="0"/>
                <wp:wrapNone/>
                <wp:docPr id="275" name="Textbox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476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90A2D91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4"/>
                                <w:sz w:val="10"/>
                              </w:rPr>
                              <w:t>0.51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428772pt;margin-top:-34.962250pt;width:8pt;height:19.5pt;mso-position-horizontal-relative:page;mso-position-vertical-relative:paragraph;z-index:15741952" type="#_x0000_t202" id="docshape252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4"/>
                          <w:sz w:val="10"/>
                        </w:rPr>
                        <w:t>0.51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743488" behindDoc="0" locked="0" layoutInCell="1" allowOverlap="1" wp14:anchorId="178A0715" wp14:editId="253E6C33">
                <wp:simplePos x="0" y="0"/>
                <wp:positionH relativeFrom="page">
                  <wp:posOffset>6569534</wp:posOffset>
                </wp:positionH>
                <wp:positionV relativeFrom="paragraph">
                  <wp:posOffset>-838481</wp:posOffset>
                </wp:positionV>
                <wp:extent cx="125095" cy="1025525"/>
                <wp:effectExtent l="0" t="0" r="0" b="0"/>
                <wp:wrapNone/>
                <wp:docPr id="276" name="Textbox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5095" cy="1025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6FB9CD8" w14:textId="77777777" w:rsidR="005F326E" w:rsidRDefault="00000000">
                            <w:pPr>
                              <w:spacing w:before="20"/>
                              <w:ind w:left="20"/>
                              <w:rPr>
                                <w:rFonts w:ascii="Helvetica Neue"/>
                                <w:i/>
                                <w:sz w:val="13"/>
                              </w:rPr>
                            </w:pPr>
                            <w:r>
                              <w:rPr>
                                <w:rFonts w:ascii="Helvetica Neue"/>
                                <w:i/>
                                <w:sz w:val="13"/>
                              </w:rPr>
                              <w:t>Logarithmically</w:t>
                            </w:r>
                            <w:r>
                              <w:rPr>
                                <w:rFonts w:ascii="Helvetica Neue"/>
                                <w:i/>
                                <w:spacing w:val="27"/>
                                <w:sz w:val="13"/>
                              </w:rPr>
                              <w:t xml:space="preserve"> </w:t>
                            </w:r>
                            <w:r>
                              <w:rPr>
                                <w:rFonts w:ascii="Helvetica Neue"/>
                                <w:i/>
                                <w:spacing w:val="-2"/>
                                <w:sz w:val="13"/>
                              </w:rPr>
                              <w:t>distributed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17.286194pt;margin-top:-66.022148pt;width:9.85pt;height:80.75pt;mso-position-horizontal-relative:page;mso-position-vertical-relative:paragraph;z-index:15743488" type="#_x0000_t202" id="docshape253" filled="false" stroked="false">
                <v:textbox inset="0,0,0,0" style="layout-flow:vertical;mso-layout-flow-alt:bottom-to-top">
                  <w:txbxContent>
                    <w:p>
                      <w:pPr>
                        <w:spacing w:before="20"/>
                        <w:ind w:left="20" w:right="0" w:firstLine="0"/>
                        <w:jc w:val="left"/>
                        <w:rPr>
                          <w:rFonts w:ascii="Helvetica Neue"/>
                          <w:i/>
                          <w:sz w:val="13"/>
                        </w:rPr>
                      </w:pPr>
                      <w:r>
                        <w:rPr>
                          <w:rFonts w:ascii="Helvetica Neue"/>
                          <w:i/>
                          <w:sz w:val="13"/>
                        </w:rPr>
                        <w:t>Logarithmically</w:t>
                      </w:r>
                      <w:r>
                        <w:rPr>
                          <w:rFonts w:ascii="Helvetica Neue"/>
                          <w:i/>
                          <w:spacing w:val="27"/>
                          <w:sz w:val="13"/>
                        </w:rPr>
                        <w:t> </w:t>
                      </w:r>
                      <w:r>
                        <w:rPr>
                          <w:rFonts w:ascii="Helvetica Neue"/>
                          <w:i/>
                          <w:spacing w:val="-2"/>
                          <w:sz w:val="13"/>
                        </w:rPr>
                        <w:t>distributed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Helvetica"/>
          <w:color w:val="4D4D4D"/>
          <w:spacing w:val="-5"/>
          <w:w w:val="105"/>
          <w:sz w:val="11"/>
        </w:rPr>
        <w:t>0.2</w:t>
      </w:r>
    </w:p>
    <w:p w14:paraId="2D8EF282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5FFA267D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1AA36B45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A56F216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4491FC6D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2F8DB18C" w14:textId="77777777" w:rsidR="005F326E" w:rsidRDefault="005F326E">
      <w:pPr>
        <w:pStyle w:val="BodyText"/>
        <w:ind w:left="0"/>
        <w:rPr>
          <w:rFonts w:ascii="Helvetica"/>
          <w:sz w:val="25"/>
        </w:rPr>
      </w:pPr>
    </w:p>
    <w:p w14:paraId="69E11A6E" w14:textId="77777777" w:rsidR="005F326E" w:rsidRDefault="00000000">
      <w:pPr>
        <w:spacing w:before="84"/>
        <w:ind w:left="741"/>
        <w:rPr>
          <w:rFonts w:ascii="Helvetica"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66C9A383" wp14:editId="6092C143">
                <wp:simplePos x="0" y="0"/>
                <wp:positionH relativeFrom="page">
                  <wp:posOffset>6431645</wp:posOffset>
                </wp:positionH>
                <wp:positionV relativeFrom="paragraph">
                  <wp:posOffset>-60688</wp:posOffset>
                </wp:positionV>
                <wp:extent cx="101600" cy="212090"/>
                <wp:effectExtent l="0" t="0" r="0" b="0"/>
                <wp:wrapNone/>
                <wp:docPr id="277" name="Textbox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1600" cy="21209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F8D1F07" w14:textId="77777777" w:rsidR="005F326E" w:rsidRDefault="00000000">
                            <w:pPr>
                              <w:spacing w:before="17"/>
                              <w:ind w:left="20"/>
                              <w:rPr>
                                <w:rFonts w:ascii="Helvetica Neue"/>
                                <w:b/>
                                <w:sz w:val="10"/>
                              </w:rPr>
                            </w:pPr>
                            <w:r>
                              <w:rPr>
                                <w:rFonts w:ascii="HelveticaNeue-BoldItalic"/>
                                <w:b/>
                                <w:i/>
                                <w:sz w:val="10"/>
                              </w:rPr>
                              <w:t xml:space="preserve">t </w:t>
                            </w:r>
                            <w:r>
                              <w:rPr>
                                <w:rFonts w:ascii="Helvetica Neue"/>
                                <w:b/>
                                <w:sz w:val="10"/>
                              </w:rPr>
                              <w:t xml:space="preserve">= </w:t>
                            </w:r>
                            <w:r>
                              <w:rPr>
                                <w:rFonts w:ascii="Helvetica Neue"/>
                                <w:b/>
                                <w:spacing w:val="-5"/>
                                <w:sz w:val="10"/>
                              </w:rPr>
                              <w:t>0.0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506.428772pt;margin-top:-4.778646pt;width:8pt;height:16.7pt;mso-position-horizontal-relative:page;mso-position-vertical-relative:paragraph;z-index:15740928" type="#_x0000_t202" id="docshape254" filled="false" stroked="false">
                <v:textbox inset="0,0,0,0" style="layout-flow:vertical;mso-layout-flow-alt:bottom-to-top">
                  <w:txbxContent>
                    <w:p>
                      <w:pPr>
                        <w:spacing w:before="17"/>
                        <w:ind w:left="20" w:right="0" w:firstLine="0"/>
                        <w:jc w:val="left"/>
                        <w:rPr>
                          <w:rFonts w:ascii="Helvetica Neue"/>
                          <w:b/>
                          <w:sz w:val="10"/>
                        </w:rPr>
                      </w:pPr>
                      <w:r>
                        <w:rPr>
                          <w:rFonts w:ascii="HelveticaNeue-BoldItalic"/>
                          <w:b/>
                          <w:i/>
                          <w:sz w:val="10"/>
                        </w:rPr>
                        <w:t>t </w:t>
                      </w:r>
                      <w:r>
                        <w:rPr>
                          <w:rFonts w:ascii="Helvetica Neue"/>
                          <w:b/>
                          <w:sz w:val="10"/>
                        </w:rPr>
                        <w:t>= </w:t>
                      </w:r>
                      <w:r>
                        <w:rPr>
                          <w:rFonts w:ascii="Helvetica Neue"/>
                          <w:b/>
                          <w:spacing w:val="-5"/>
                          <w:sz w:val="10"/>
                        </w:rPr>
                        <w:t>0.0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Helvetica"/>
          <w:color w:val="4D4D4D"/>
          <w:spacing w:val="-5"/>
          <w:w w:val="105"/>
          <w:sz w:val="11"/>
        </w:rPr>
        <w:t>0.0</w:t>
      </w:r>
    </w:p>
    <w:p w14:paraId="7BBFCE3E" w14:textId="77777777" w:rsidR="005F326E" w:rsidRDefault="005F326E">
      <w:pPr>
        <w:pStyle w:val="BodyText"/>
        <w:ind w:left="0"/>
        <w:rPr>
          <w:rFonts w:ascii="Helvetica"/>
          <w:sz w:val="20"/>
        </w:rPr>
      </w:pPr>
    </w:p>
    <w:p w14:paraId="08580A07" w14:textId="77777777" w:rsidR="005F326E" w:rsidRDefault="005F326E">
      <w:pPr>
        <w:pStyle w:val="BodyText"/>
        <w:ind w:left="0"/>
        <w:rPr>
          <w:rFonts w:ascii="Helvetica"/>
          <w:sz w:val="19"/>
        </w:rPr>
      </w:pPr>
    </w:p>
    <w:p w14:paraId="3485586E" w14:textId="77777777" w:rsidR="005F326E" w:rsidRDefault="00000000">
      <w:pPr>
        <w:pStyle w:val="BodyText"/>
        <w:spacing w:before="146" w:line="252" w:lineRule="auto"/>
        <w:ind w:left="500" w:right="975"/>
      </w:pPr>
      <w:r>
        <w:rPr>
          <w:w w:val="105"/>
        </w:rPr>
        <w:t>Figure 3: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Convergence of the optimization of the velocity field for describing the </w:t>
      </w:r>
      <w:proofErr w:type="spellStart"/>
      <w:r>
        <w:rPr>
          <w:w w:val="105"/>
        </w:rPr>
        <w:t>transfor</w:t>
      </w:r>
      <w:proofErr w:type="spellEnd"/>
      <w:r>
        <w:rPr>
          <w:w w:val="105"/>
        </w:rPr>
        <w:t xml:space="preserve">- </w:t>
      </w:r>
      <w:proofErr w:type="spellStart"/>
      <w:r>
        <w:rPr>
          <w:w w:val="105"/>
        </w:rPr>
        <w:t>mation</w:t>
      </w:r>
      <w:proofErr w:type="spellEnd"/>
      <w:r>
        <w:rPr>
          <w:w w:val="105"/>
        </w:rPr>
        <w:t xml:space="preserve"> through the developmental stages from E11.5 through P56.</w:t>
      </w:r>
    </w:p>
    <w:p w14:paraId="7A9E3C0A" w14:textId="77777777" w:rsidR="005F326E" w:rsidRDefault="005F326E">
      <w:pPr>
        <w:pStyle w:val="BodyText"/>
        <w:spacing w:before="9"/>
        <w:ind w:left="0"/>
      </w:pPr>
    </w:p>
    <w:p w14:paraId="237241CC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261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89" w:name="Optimization"/>
      <w:bookmarkEnd w:id="89"/>
      <w:r>
        <w:rPr>
          <w:spacing w:val="-2"/>
          <w:w w:val="110"/>
        </w:rPr>
        <w:t>2.2.2</w:t>
      </w:r>
      <w:r>
        <w:tab/>
      </w:r>
      <w:r>
        <w:rPr>
          <w:spacing w:val="-2"/>
          <w:w w:val="110"/>
        </w:rPr>
        <w:t>Optimization</w:t>
      </w:r>
    </w:p>
    <w:p w14:paraId="7152F3D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1660886C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262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velocity</w:t>
      </w:r>
      <w:r>
        <w:rPr>
          <w:spacing w:val="-3"/>
          <w:w w:val="105"/>
        </w:rPr>
        <w:t xml:space="preserve"> </w:t>
      </w:r>
      <w:r>
        <w:rPr>
          <w:w w:val="105"/>
        </w:rPr>
        <w:t>field</w:t>
      </w:r>
      <w:r>
        <w:rPr>
          <w:spacing w:val="-3"/>
          <w:w w:val="105"/>
        </w:rPr>
        <w:t xml:space="preserve"> </w:t>
      </w:r>
      <w:r>
        <w:rPr>
          <w:w w:val="105"/>
        </w:rPr>
        <w:t>was</w:t>
      </w:r>
      <w:r>
        <w:rPr>
          <w:spacing w:val="-3"/>
          <w:w w:val="105"/>
        </w:rPr>
        <w:t xml:space="preserve"> </w:t>
      </w:r>
      <w:r>
        <w:rPr>
          <w:w w:val="105"/>
        </w:rPr>
        <w:t>optimized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input</w:t>
      </w:r>
      <w:r>
        <w:rPr>
          <w:spacing w:val="-3"/>
          <w:w w:val="105"/>
        </w:rPr>
        <w:t xml:space="preserve"> </w:t>
      </w:r>
      <w:r>
        <w:rPr>
          <w:w w:val="105"/>
        </w:rPr>
        <w:t>composed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seven</w:t>
      </w:r>
      <w:r>
        <w:rPr>
          <w:spacing w:val="-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point</w:t>
      </w:r>
    </w:p>
    <w:p w14:paraId="105E558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and</w:t>
      </w:r>
      <w:r>
        <w:rPr>
          <w:spacing w:val="31"/>
          <w:w w:val="105"/>
        </w:rPr>
        <w:t xml:space="preserve"> </w:t>
      </w:r>
      <w:r>
        <w:rPr>
          <w:w w:val="105"/>
        </w:rPr>
        <w:t>their</w:t>
      </w:r>
      <w:r>
        <w:rPr>
          <w:spacing w:val="31"/>
          <w:w w:val="105"/>
        </w:rPr>
        <w:t xml:space="preserve"> </w:t>
      </w:r>
      <w:r>
        <w:rPr>
          <w:w w:val="105"/>
        </w:rPr>
        <w:t>associated</w:t>
      </w:r>
      <w:r>
        <w:rPr>
          <w:spacing w:val="31"/>
          <w:w w:val="105"/>
        </w:rPr>
        <w:t xml:space="preserve"> </w:t>
      </w:r>
      <w:r>
        <w:rPr>
          <w:w w:val="105"/>
        </w:rPr>
        <w:t>weight</w:t>
      </w:r>
      <w:r>
        <w:rPr>
          <w:spacing w:val="32"/>
          <w:w w:val="105"/>
        </w:rPr>
        <w:t xml:space="preserve"> </w:t>
      </w:r>
      <w:r>
        <w:rPr>
          <w:w w:val="105"/>
        </w:rPr>
        <w:t>values,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1"/>
          <w:w w:val="105"/>
        </w:rPr>
        <w:t xml:space="preserve"> </w:t>
      </w:r>
      <w:r>
        <w:rPr>
          <w:w w:val="105"/>
        </w:rPr>
        <w:t>selected</w:t>
      </w:r>
      <w:r>
        <w:rPr>
          <w:spacing w:val="31"/>
          <w:w w:val="105"/>
        </w:rPr>
        <w:t xml:space="preserve"> </w:t>
      </w:r>
      <w:r>
        <w:rPr>
          <w:w w:val="105"/>
        </w:rPr>
        <w:t>number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31"/>
          <w:w w:val="105"/>
        </w:rPr>
        <w:t xml:space="preserve"> </w:t>
      </w:r>
      <w:r>
        <w:rPr>
          <w:w w:val="105"/>
        </w:rPr>
        <w:t>points</w:t>
      </w:r>
      <w:r>
        <w:rPr>
          <w:spacing w:val="31"/>
          <w:w w:val="105"/>
        </w:rPr>
        <w:t xml:space="preserve"> </w:t>
      </w:r>
      <w:r>
        <w:rPr>
          <w:w w:val="105"/>
        </w:rPr>
        <w:t>for</w:t>
      </w:r>
      <w:r>
        <w:rPr>
          <w:spacing w:val="3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E02E72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264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velocity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field</w:t>
      </w:r>
      <w:r>
        <w:rPr>
          <w:spacing w:val="11"/>
          <w:w w:val="105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N</w:t>
      </w:r>
      <w:r>
        <w:rPr>
          <w:i/>
          <w:spacing w:val="26"/>
          <w:w w:val="105"/>
        </w:rPr>
        <w:t xml:space="preserve"> </w:t>
      </w:r>
      <w:r>
        <w:rPr>
          <w:w w:val="105"/>
        </w:rPr>
        <w:t>=</w:t>
      </w:r>
      <w:r>
        <w:rPr>
          <w:spacing w:val="2"/>
          <w:w w:val="105"/>
        </w:rPr>
        <w:t xml:space="preserve"> </w:t>
      </w:r>
      <w:r>
        <w:rPr>
          <w:w w:val="105"/>
        </w:rPr>
        <w:t>11),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parameters</w:t>
      </w:r>
      <w:r>
        <w:rPr>
          <w:spacing w:val="12"/>
          <w:w w:val="105"/>
        </w:rPr>
        <w:t xml:space="preserve"> </w:t>
      </w:r>
      <w:r>
        <w:rPr>
          <w:w w:val="105"/>
        </w:rPr>
        <w:t>defining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geometry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spatial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dimensions</w:t>
      </w:r>
    </w:p>
    <w:p w14:paraId="206B2408" w14:textId="77777777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265</w:t>
      </w:r>
      <w:r>
        <w:rPr>
          <w:rFonts w:ascii="Arial"/>
          <w:spacing w:val="78"/>
          <w:w w:val="150"/>
          <w:sz w:val="12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velocity</w:t>
      </w:r>
      <w:r>
        <w:rPr>
          <w:spacing w:val="-15"/>
          <w:w w:val="105"/>
        </w:rPr>
        <w:t xml:space="preserve"> </w:t>
      </w:r>
      <w:r>
        <w:rPr>
          <w:w w:val="105"/>
        </w:rPr>
        <w:t>field.</w:t>
      </w:r>
      <w:r>
        <w:rPr>
          <w:spacing w:val="11"/>
          <w:w w:val="105"/>
        </w:rPr>
        <w:t xml:space="preserve"> </w:t>
      </w:r>
      <w:r>
        <w:rPr>
          <w:w w:val="105"/>
        </w:rPr>
        <w:t>Thus,</w:t>
      </w:r>
      <w:r>
        <w:rPr>
          <w:spacing w:val="-13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optimized</w:t>
      </w:r>
      <w:r>
        <w:rPr>
          <w:spacing w:val="-14"/>
          <w:w w:val="105"/>
        </w:rPr>
        <w:t xml:space="preserve"> </w:t>
      </w:r>
      <w:r>
        <w:rPr>
          <w:w w:val="105"/>
        </w:rPr>
        <w:t>velocity</w:t>
      </w:r>
      <w:r>
        <w:rPr>
          <w:spacing w:val="-15"/>
          <w:w w:val="105"/>
        </w:rPr>
        <w:t xml:space="preserve"> </w:t>
      </w:r>
      <w:r>
        <w:rPr>
          <w:w w:val="105"/>
        </w:rPr>
        <w:t>field</w:t>
      </w:r>
      <w:r>
        <w:rPr>
          <w:spacing w:val="-15"/>
          <w:w w:val="105"/>
        </w:rPr>
        <w:t xml:space="preserve"> </w:t>
      </w:r>
      <w:r>
        <w:rPr>
          <w:w w:val="105"/>
        </w:rPr>
        <w:t>described</w:t>
      </w:r>
      <w:r>
        <w:rPr>
          <w:spacing w:val="-14"/>
          <w:w w:val="105"/>
        </w:rPr>
        <w:t xml:space="preserve"> </w:t>
      </w:r>
      <w:r>
        <w:rPr>
          <w:w w:val="105"/>
        </w:rPr>
        <w:t>here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5"/>
          <w:w w:val="105"/>
        </w:rPr>
        <w:t xml:space="preserve"> </w:t>
      </w:r>
      <w:r>
        <w:rPr>
          <w:w w:val="105"/>
        </w:rPr>
        <w:t>size</w:t>
      </w:r>
      <w:r>
        <w:rPr>
          <w:spacing w:val="-14"/>
          <w:w w:val="105"/>
        </w:rPr>
        <w:t xml:space="preserve"> </w:t>
      </w:r>
      <w:r>
        <w:rPr>
          <w:w w:val="105"/>
        </w:rPr>
        <w:t>[256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w w:val="105"/>
        </w:rPr>
        <w:t>182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spacing w:val="-4"/>
          <w:w w:val="105"/>
        </w:rPr>
        <w:t>360]</w:t>
      </w:r>
    </w:p>
    <w:p w14:paraId="4951FE5A" w14:textId="2DFEC2DA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266</w:t>
      </w:r>
      <w:r>
        <w:rPr>
          <w:rFonts w:ascii="Arial" w:hAnsi="Arial"/>
          <w:spacing w:val="57"/>
          <w:w w:val="105"/>
          <w:sz w:val="12"/>
        </w:rPr>
        <w:t xml:space="preserve">  </w:t>
      </w:r>
      <w:r>
        <w:rPr>
          <w:w w:val="105"/>
        </w:rPr>
        <w:t>(</w:t>
      </w:r>
      <w:proofErr w:type="gramEnd"/>
      <w:r>
        <w:rPr>
          <w:w w:val="105"/>
        </w:rPr>
        <w:t>50</w:t>
      </w:r>
      <w:ins w:id="90" w:author="Gee, James C" w:date="2024-04-10T18:20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µ</w:t>
      </w:r>
      <w:r>
        <w:rPr>
          <w:w w:val="105"/>
        </w:rPr>
        <w:t>m</w:t>
      </w:r>
      <w:r>
        <w:rPr>
          <w:spacing w:val="25"/>
          <w:w w:val="105"/>
        </w:rPr>
        <w:t xml:space="preserve"> </w:t>
      </w:r>
      <w:r>
        <w:rPr>
          <w:w w:val="105"/>
        </w:rPr>
        <w:t>isotropic)</w:t>
      </w:r>
      <w:r>
        <w:rPr>
          <w:spacing w:val="25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w w:val="105"/>
        </w:rPr>
        <w:t>11</w:t>
      </w:r>
      <w:r>
        <w:rPr>
          <w:spacing w:val="26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5"/>
          <w:w w:val="105"/>
        </w:rPr>
        <w:t xml:space="preserve"> </w:t>
      </w:r>
      <w:r>
        <w:rPr>
          <w:w w:val="105"/>
        </w:rPr>
        <w:t>points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a</w:t>
      </w:r>
      <w:r>
        <w:rPr>
          <w:spacing w:val="26"/>
          <w:w w:val="105"/>
        </w:rPr>
        <w:t xml:space="preserve"> </w:t>
      </w:r>
      <w:r>
        <w:rPr>
          <w:w w:val="105"/>
        </w:rPr>
        <w:t>total</w:t>
      </w:r>
      <w:r>
        <w:rPr>
          <w:spacing w:val="25"/>
          <w:w w:val="105"/>
        </w:rPr>
        <w:t xml:space="preserve"> </w:t>
      </w:r>
      <w:r>
        <w:rPr>
          <w:w w:val="105"/>
        </w:rPr>
        <w:t>compressed</w:t>
      </w:r>
      <w:r>
        <w:rPr>
          <w:spacing w:val="25"/>
          <w:w w:val="105"/>
        </w:rPr>
        <w:t xml:space="preserve"> </w:t>
      </w:r>
      <w:r>
        <w:rPr>
          <w:w w:val="105"/>
        </w:rPr>
        <w:t>size</w:t>
      </w:r>
      <w:r>
        <w:rPr>
          <w:spacing w:val="25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little</w:t>
      </w:r>
      <w:r>
        <w:rPr>
          <w:spacing w:val="25"/>
          <w:w w:val="105"/>
        </w:rPr>
        <w:t xml:space="preserve"> </w:t>
      </w:r>
      <w:r>
        <w:rPr>
          <w:w w:val="105"/>
        </w:rPr>
        <w:t>over</w:t>
      </w:r>
      <w:r>
        <w:rPr>
          <w:spacing w:val="26"/>
          <w:w w:val="105"/>
        </w:rPr>
        <w:t xml:space="preserve"> </w:t>
      </w:r>
      <w:r>
        <w:rPr>
          <w:w w:val="105"/>
        </w:rPr>
        <w:t>2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GB.</w:t>
      </w:r>
    </w:p>
    <w:p w14:paraId="6997AC6B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267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This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choice</w:t>
      </w:r>
      <w:r>
        <w:rPr>
          <w:spacing w:val="-15"/>
          <w:w w:val="105"/>
        </w:rPr>
        <w:t xml:space="preserve"> </w:t>
      </w:r>
      <w:r>
        <w:rPr>
          <w:w w:val="105"/>
        </w:rPr>
        <w:t>represented</w:t>
      </w:r>
      <w:r>
        <w:rPr>
          <w:spacing w:val="-14"/>
          <w:w w:val="105"/>
        </w:rPr>
        <w:t xml:space="preserve"> </w:t>
      </w:r>
      <w:r>
        <w:rPr>
          <w:w w:val="105"/>
        </w:rPr>
        <w:t>weighing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r>
        <w:rPr>
          <w:w w:val="105"/>
        </w:rPr>
        <w:t>trade-off</w:t>
      </w:r>
      <w:r>
        <w:rPr>
          <w:spacing w:val="-14"/>
          <w:w w:val="105"/>
        </w:rPr>
        <w:t xml:space="preserve"> </w:t>
      </w:r>
      <w:r>
        <w:rPr>
          <w:w w:val="105"/>
        </w:rPr>
        <w:t>between</w:t>
      </w:r>
      <w:r>
        <w:rPr>
          <w:spacing w:val="-14"/>
          <w:w w:val="105"/>
        </w:rPr>
        <w:t xml:space="preserve"> </w:t>
      </w:r>
      <w:r>
        <w:rPr>
          <w:w w:val="105"/>
        </w:rPr>
        <w:t>tractability,</w:t>
      </w:r>
      <w:r>
        <w:rPr>
          <w:spacing w:val="-11"/>
          <w:w w:val="105"/>
        </w:rPr>
        <w:t xml:space="preserve"> </w:t>
      </w:r>
      <w:r>
        <w:rPr>
          <w:w w:val="105"/>
        </w:rPr>
        <w:t>portability,</w:t>
      </w:r>
      <w:r>
        <w:rPr>
          <w:spacing w:val="-10"/>
          <w:w w:val="105"/>
        </w:rPr>
        <w:t xml:space="preserve"> </w:t>
      </w:r>
      <w:r>
        <w:rPr>
          <w:w w:val="105"/>
        </w:rPr>
        <w:t>and</w:t>
      </w:r>
      <w:r>
        <w:rPr>
          <w:spacing w:val="-15"/>
          <w:w w:val="105"/>
        </w:rPr>
        <w:t xml:space="preserve"> </w:t>
      </w:r>
      <w:r>
        <w:rPr>
          <w:spacing w:val="-2"/>
          <w:w w:val="105"/>
        </w:rPr>
        <w:t>accuracy.</w:t>
      </w:r>
    </w:p>
    <w:p w14:paraId="7ABE6A0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268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However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all</w:t>
      </w:r>
      <w:r>
        <w:rPr>
          <w:spacing w:val="-1"/>
          <w:w w:val="105"/>
        </w:rPr>
        <w:t xml:space="preserve"> </w:t>
      </w:r>
      <w:r>
        <w:rPr>
          <w:w w:val="105"/>
        </w:rPr>
        <w:t>data and code to</w:t>
      </w:r>
      <w:r>
        <w:rPr>
          <w:spacing w:val="-1"/>
          <w:w w:val="105"/>
        </w:rPr>
        <w:t xml:space="preserve"> </w:t>
      </w:r>
      <w:r>
        <w:rPr>
          <w:w w:val="105"/>
        </w:rPr>
        <w:t>reproduce the results</w:t>
      </w:r>
      <w:r>
        <w:rPr>
          <w:spacing w:val="-1"/>
          <w:w w:val="105"/>
        </w:rPr>
        <w:t xml:space="preserve"> </w:t>
      </w:r>
      <w:r>
        <w:rPr>
          <w:w w:val="105"/>
        </w:rPr>
        <w:t>described (with possible variation</w:t>
      </w:r>
      <w:r>
        <w:rPr>
          <w:spacing w:val="-1"/>
          <w:w w:val="105"/>
        </w:rPr>
        <w:t xml:space="preserve"> </w:t>
      </w:r>
      <w:r>
        <w:rPr>
          <w:w w:val="105"/>
        </w:rPr>
        <w:t xml:space="preserve">in </w:t>
      </w:r>
      <w:r>
        <w:rPr>
          <w:spacing w:val="-5"/>
          <w:w w:val="105"/>
        </w:rPr>
        <w:t>the</w:t>
      </w:r>
    </w:p>
    <w:p w14:paraId="75F64A4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269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input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parameters)</w:t>
      </w:r>
      <w:r>
        <w:rPr>
          <w:spacing w:val="18"/>
          <w:w w:val="105"/>
        </w:rPr>
        <w:t xml:space="preserve"> </w:t>
      </w:r>
      <w:r>
        <w:rPr>
          <w:w w:val="105"/>
        </w:rPr>
        <w:t>are</w:t>
      </w:r>
      <w:r>
        <w:rPr>
          <w:spacing w:val="18"/>
          <w:w w:val="105"/>
        </w:rPr>
        <w:t xml:space="preserve"> </w:t>
      </w:r>
      <w:r>
        <w:rPr>
          <w:w w:val="105"/>
        </w:rPr>
        <w:t>available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dedicated</w:t>
      </w:r>
      <w:r>
        <w:rPr>
          <w:spacing w:val="17"/>
          <w:w w:val="105"/>
        </w:rPr>
        <w:t xml:space="preserve"> </w:t>
      </w:r>
      <w:r>
        <w:rPr>
          <w:w w:val="105"/>
        </w:rPr>
        <w:t>GitHub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repository.</w:t>
      </w:r>
    </w:p>
    <w:p w14:paraId="048BBD57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270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normalized</w:t>
      </w:r>
      <w:r>
        <w:rPr>
          <w:spacing w:val="-6"/>
          <w:w w:val="105"/>
        </w:rPr>
        <w:t xml:space="preserve"> </w:t>
      </w:r>
      <w:r>
        <w:rPr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w w:val="105"/>
        </w:rPr>
        <w:t>point</w:t>
      </w:r>
      <w:r>
        <w:rPr>
          <w:spacing w:val="-6"/>
          <w:w w:val="105"/>
        </w:rPr>
        <w:t xml:space="preserve"> </w:t>
      </w:r>
      <w:r>
        <w:rPr>
          <w:w w:val="105"/>
        </w:rPr>
        <w:t>scalar</w:t>
      </w:r>
      <w:r>
        <w:rPr>
          <w:spacing w:val="-6"/>
          <w:w w:val="105"/>
        </w:rPr>
        <w:t xml:space="preserve"> </w:t>
      </w:r>
      <w:r>
        <w:rPr>
          <w:w w:val="105"/>
        </w:rPr>
        <w:t>value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6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atlas/point-set</w:t>
      </w:r>
      <w:r>
        <w:rPr>
          <w:spacing w:val="-6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temporal</w:t>
      </w:r>
      <w:r>
        <w:rPr>
          <w:spacing w:val="-6"/>
          <w:w w:val="105"/>
        </w:rPr>
        <w:t xml:space="preserve"> </w:t>
      </w:r>
      <w:r>
        <w:rPr>
          <w:w w:val="105"/>
        </w:rPr>
        <w:t>domains</w:t>
      </w:r>
      <w:r>
        <w:rPr>
          <w:spacing w:val="-8"/>
          <w:w w:val="105"/>
        </w:rPr>
        <w:t xml:space="preserve"> </w:t>
      </w:r>
      <w:r>
        <w:rPr>
          <w:w w:val="105"/>
        </w:rPr>
        <w:t>[0</w:t>
      </w:r>
      <w:r>
        <w:rPr>
          <w:i/>
          <w:w w:val="105"/>
        </w:rPr>
        <w:t>,</w:t>
      </w:r>
      <w:r>
        <w:rPr>
          <w:i/>
          <w:spacing w:val="-24"/>
          <w:w w:val="105"/>
        </w:rPr>
        <w:t xml:space="preserve"> </w:t>
      </w:r>
      <w:r>
        <w:rPr>
          <w:spacing w:val="-5"/>
          <w:w w:val="105"/>
        </w:rPr>
        <w:t>1]</w:t>
      </w:r>
    </w:p>
    <w:p w14:paraId="7FEB73B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271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was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also</w:t>
      </w:r>
      <w:r>
        <w:rPr>
          <w:spacing w:val="-2"/>
          <w:w w:val="105"/>
        </w:rPr>
        <w:t xml:space="preserve"> </w:t>
      </w:r>
      <w:r>
        <w:rPr>
          <w:w w:val="105"/>
        </w:rPr>
        <w:t>defined.</w:t>
      </w:r>
      <w:r>
        <w:rPr>
          <w:spacing w:val="27"/>
          <w:w w:val="105"/>
        </w:rPr>
        <w:t xml:space="preserve"> </w:t>
      </w:r>
      <w:r>
        <w:rPr>
          <w:w w:val="105"/>
        </w:rPr>
        <w:t>Given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increasingly</w:t>
      </w:r>
      <w:r>
        <w:rPr>
          <w:spacing w:val="-1"/>
          <w:w w:val="105"/>
        </w:rPr>
        <w:t xml:space="preserve"> </w:t>
      </w:r>
      <w:r>
        <w:rPr>
          <w:w w:val="105"/>
        </w:rPr>
        <w:t>larger</w:t>
      </w:r>
      <w:r>
        <w:rPr>
          <w:spacing w:val="-2"/>
          <w:w w:val="105"/>
        </w:rPr>
        <w:t xml:space="preserve"> </w:t>
      </w:r>
      <w:r>
        <w:rPr>
          <w:w w:val="105"/>
        </w:rPr>
        <w:t>gaps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postnatal</w:t>
      </w:r>
      <w:r>
        <w:rPr>
          <w:spacing w:val="-2"/>
          <w:w w:val="105"/>
        </w:rPr>
        <w:t xml:space="preserve"> </w:t>
      </w:r>
      <w:r>
        <w:rPr>
          <w:w w:val="105"/>
        </w:rPr>
        <w:t>timepoint</w:t>
      </w:r>
      <w:r>
        <w:rPr>
          <w:spacing w:val="-2"/>
          <w:w w:val="105"/>
        </w:rPr>
        <w:t xml:space="preserve"> </w:t>
      </w:r>
      <w:r>
        <w:rPr>
          <w:w w:val="105"/>
        </w:rPr>
        <w:t xml:space="preserve">sampling, </w:t>
      </w:r>
      <w:r>
        <w:rPr>
          <w:spacing w:val="-7"/>
          <w:w w:val="105"/>
        </w:rPr>
        <w:t>we</w:t>
      </w:r>
    </w:p>
    <w:p w14:paraId="06C32DC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272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made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adjustments.</w:t>
      </w:r>
      <w:r>
        <w:rPr>
          <w:spacing w:val="26"/>
          <w:w w:val="105"/>
        </w:rPr>
        <w:t xml:space="preserve"> </w:t>
      </w:r>
      <w:r>
        <w:rPr>
          <w:w w:val="105"/>
        </w:rPr>
        <w:t>Based</w:t>
      </w:r>
      <w:r>
        <w:rPr>
          <w:spacing w:val="2"/>
          <w:w w:val="105"/>
        </w:rPr>
        <w:t xml:space="preserve"> </w:t>
      </w:r>
      <w:r>
        <w:rPr>
          <w:w w:val="105"/>
        </w:rPr>
        <w:t>on</w:t>
      </w:r>
      <w:r>
        <w:rPr>
          <w:spacing w:val="1"/>
          <w:w w:val="105"/>
        </w:rPr>
        <w:t xml:space="preserve"> </w:t>
      </w:r>
      <w:r>
        <w:rPr>
          <w:w w:val="105"/>
        </w:rPr>
        <w:t>known</w:t>
      </w:r>
      <w:r>
        <w:rPr>
          <w:spacing w:val="2"/>
          <w:w w:val="105"/>
        </w:rPr>
        <w:t xml:space="preserve"> </w:t>
      </w:r>
      <w:r>
        <w:rPr>
          <w:w w:val="105"/>
        </w:rPr>
        <w:t>mouse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development,</w:t>
      </w:r>
      <w:r>
        <w:rPr>
          <w:spacing w:val="3"/>
          <w:w w:val="105"/>
        </w:rPr>
        <w:t xml:space="preserve"> </w:t>
      </w:r>
      <w:r>
        <w:rPr>
          <w:w w:val="105"/>
        </w:rPr>
        <w:t>we</w:t>
      </w:r>
      <w:r>
        <w:rPr>
          <w:spacing w:val="2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28</w:t>
      </w:r>
      <w:r>
        <w:rPr>
          <w:spacing w:val="2"/>
          <w:w w:val="105"/>
        </w:rPr>
        <w:t xml:space="preserve"> </w:t>
      </w:r>
      <w:r>
        <w:rPr>
          <w:w w:val="105"/>
        </w:rPr>
        <w:t>days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8BF7C7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273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P</w:t>
      </w:r>
      <w:proofErr w:type="gramEnd"/>
      <w:r>
        <w:rPr>
          <w:w w:val="105"/>
        </w:rPr>
        <w:t>56</w:t>
      </w:r>
      <w:r>
        <w:rPr>
          <w:spacing w:val="23"/>
          <w:w w:val="105"/>
        </w:rPr>
        <w:t xml:space="preserve"> </w:t>
      </w:r>
      <w:r>
        <w:rPr>
          <w:w w:val="105"/>
        </w:rPr>
        <w:t>data.</w:t>
      </w:r>
      <w:r>
        <w:rPr>
          <w:spacing w:val="62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then</w:t>
      </w:r>
      <w:r>
        <w:rPr>
          <w:spacing w:val="22"/>
          <w:w w:val="105"/>
        </w:rPr>
        <w:t xml:space="preserve"> </w:t>
      </w:r>
      <w:r>
        <w:rPr>
          <w:w w:val="105"/>
        </w:rPr>
        <w:t>computed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log</w:t>
      </w:r>
      <w:r>
        <w:rPr>
          <w:spacing w:val="22"/>
          <w:w w:val="105"/>
        </w:rPr>
        <w:t xml:space="preserve"> </w:t>
      </w:r>
      <w:r>
        <w:rPr>
          <w:w w:val="105"/>
        </w:rPr>
        <w:t>transform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adjusted</w:t>
      </w:r>
      <w:r>
        <w:rPr>
          <w:spacing w:val="22"/>
          <w:w w:val="105"/>
        </w:rPr>
        <w:t xml:space="preserve"> </w:t>
      </w:r>
      <w:r>
        <w:rPr>
          <w:w w:val="105"/>
        </w:rPr>
        <w:t>set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time</w:t>
      </w:r>
      <w:r>
        <w:rPr>
          <w:spacing w:val="22"/>
          <w:w w:val="105"/>
        </w:rPr>
        <w:t xml:space="preserve"> </w:t>
      </w:r>
      <w:r>
        <w:rPr>
          <w:w w:val="105"/>
        </w:rPr>
        <w:t>points</w:t>
      </w:r>
      <w:r>
        <w:rPr>
          <w:spacing w:val="23"/>
          <w:w w:val="105"/>
        </w:rPr>
        <w:t xml:space="preserve"> </w:t>
      </w:r>
      <w:r>
        <w:rPr>
          <w:w w:val="105"/>
        </w:rPr>
        <w:t>prior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3516A6E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274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between</w:t>
      </w:r>
      <w:r>
        <w:rPr>
          <w:spacing w:val="13"/>
          <w:w w:val="105"/>
        </w:rPr>
        <w:t xml:space="preserve"> </w:t>
      </w:r>
      <w:r>
        <w:rPr>
          <w:w w:val="105"/>
        </w:rPr>
        <w:t>0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1</w:t>
      </w:r>
      <w:r>
        <w:rPr>
          <w:spacing w:val="13"/>
          <w:w w:val="105"/>
        </w:rPr>
        <w:t xml:space="preserve"> </w:t>
      </w:r>
      <w:r>
        <w:rPr>
          <w:w w:val="105"/>
        </w:rPr>
        <w:t>(see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right</w:t>
      </w:r>
      <w:r>
        <w:rPr>
          <w:spacing w:val="13"/>
          <w:w w:val="105"/>
        </w:rPr>
        <w:t xml:space="preserve"> </w:t>
      </w:r>
      <w:r>
        <w:rPr>
          <w:w w:val="105"/>
        </w:rPr>
        <w:t>side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Figure</w:t>
      </w:r>
      <w:r>
        <w:rPr>
          <w:spacing w:val="13"/>
          <w:w w:val="105"/>
        </w:rPr>
        <w:t xml:space="preserve"> </w:t>
      </w:r>
      <w:hyperlink w:anchor="_bookmark2" w:history="1">
        <w:r>
          <w:rPr>
            <w:color w:val="AE3236"/>
            <w:w w:val="105"/>
          </w:rPr>
          <w:t>3</w:t>
        </w:r>
      </w:hyperlink>
      <w:r>
        <w:rPr>
          <w:w w:val="105"/>
        </w:rPr>
        <w:t>).</w:t>
      </w:r>
      <w:r>
        <w:rPr>
          <w:spacing w:val="45"/>
          <w:w w:val="105"/>
        </w:rPr>
        <w:t xml:space="preserve"> </w:t>
      </w:r>
      <w:r>
        <w:rPr>
          <w:w w:val="105"/>
        </w:rPr>
        <w:t>This</w:t>
      </w:r>
      <w:r>
        <w:rPr>
          <w:spacing w:val="13"/>
          <w:w w:val="105"/>
        </w:rPr>
        <w:t xml:space="preserve"> </w:t>
      </w:r>
      <w:r>
        <w:rPr>
          <w:w w:val="105"/>
        </w:rPr>
        <w:t>log</w:t>
      </w:r>
      <w:r>
        <w:rPr>
          <w:spacing w:val="13"/>
          <w:w w:val="105"/>
        </w:rPr>
        <w:t xml:space="preserve"> </w:t>
      </w:r>
      <w:r>
        <w:rPr>
          <w:w w:val="105"/>
        </w:rPr>
        <w:t>transform,</w:t>
      </w:r>
      <w:r>
        <w:rPr>
          <w:spacing w:val="14"/>
          <w:w w:val="105"/>
        </w:rPr>
        <w:t xml:space="preserve"> </w:t>
      </w:r>
      <w:r>
        <w:rPr>
          <w:w w:val="105"/>
        </w:rPr>
        <w:t>as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part</w:t>
      </w:r>
    </w:p>
    <w:p w14:paraId="410E3600" w14:textId="77777777" w:rsidR="005F326E" w:rsidRDefault="005F326E">
      <w:pPr>
        <w:sectPr w:rsidR="005F326E" w:rsidSect="00EE5EAC">
          <w:pgSz w:w="12240" w:h="15840"/>
          <w:pgMar w:top="1440" w:right="0" w:bottom="280" w:left="940" w:header="720" w:footer="720" w:gutter="0"/>
          <w:cols w:space="720"/>
        </w:sectPr>
      </w:pPr>
    </w:p>
    <w:p w14:paraId="593A736B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275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temporal</w:t>
      </w:r>
      <w:r>
        <w:rPr>
          <w:spacing w:val="8"/>
          <w:w w:val="105"/>
        </w:rPr>
        <w:t xml:space="preserve"> </w:t>
      </w:r>
      <w:r>
        <w:rPr>
          <w:w w:val="105"/>
        </w:rPr>
        <w:t>normalization,</w:t>
      </w:r>
      <w:r>
        <w:rPr>
          <w:spacing w:val="8"/>
          <w:w w:val="105"/>
        </w:rPr>
        <w:t xml:space="preserve"> </w:t>
      </w:r>
      <w:r>
        <w:rPr>
          <w:w w:val="105"/>
        </w:rPr>
        <w:t>significantly</w:t>
      </w:r>
      <w:r>
        <w:rPr>
          <w:spacing w:val="9"/>
          <w:w w:val="105"/>
        </w:rPr>
        <w:t xml:space="preserve"> </w:t>
      </w:r>
      <w:r>
        <w:rPr>
          <w:w w:val="105"/>
        </w:rPr>
        <w:t>improved</w:t>
      </w:r>
      <w:r>
        <w:rPr>
          <w:spacing w:val="8"/>
          <w:w w:val="105"/>
        </w:rPr>
        <w:t xml:space="preserve"> </w:t>
      </w:r>
      <w:r>
        <w:rPr>
          <w:w w:val="105"/>
        </w:rPr>
        <w:t>data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spacing.</w:t>
      </w:r>
    </w:p>
    <w:p w14:paraId="326AAC69" w14:textId="737AAEEE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276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max</w:t>
      </w:r>
      <w:ins w:id="91" w:author="Gee, James C" w:date="2024-04-10T18:12:00Z">
        <w:r w:rsidR="003275D8">
          <w:rPr>
            <w:w w:val="105"/>
          </w:rPr>
          <w:t>imum</w:t>
        </w:r>
      </w:ins>
      <w:r>
        <w:rPr>
          <w:spacing w:val="1"/>
          <w:w w:val="105"/>
        </w:rPr>
        <w:t xml:space="preserve"> </w:t>
      </w:r>
      <w:r>
        <w:rPr>
          <w:w w:val="105"/>
        </w:rPr>
        <w:t>number</w:t>
      </w:r>
      <w:r>
        <w:rPr>
          <w:spacing w:val="2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iterations</w:t>
      </w:r>
      <w:r>
        <w:rPr>
          <w:spacing w:val="1"/>
          <w:w w:val="105"/>
        </w:rPr>
        <w:t xml:space="preserve"> </w:t>
      </w:r>
      <w:r>
        <w:rPr>
          <w:w w:val="105"/>
        </w:rPr>
        <w:t>was</w:t>
      </w:r>
      <w:r>
        <w:rPr>
          <w:spacing w:val="1"/>
          <w:w w:val="105"/>
        </w:rPr>
        <w:t xml:space="preserve"> </w:t>
      </w:r>
      <w:r>
        <w:rPr>
          <w:w w:val="105"/>
        </w:rPr>
        <w:t>set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200</w:t>
      </w:r>
      <w:r>
        <w:rPr>
          <w:spacing w:val="1"/>
          <w:w w:val="105"/>
        </w:rPr>
        <w:t xml:space="preserve"> </w:t>
      </w:r>
      <w:r>
        <w:rPr>
          <w:w w:val="105"/>
        </w:rPr>
        <w:t>with</w:t>
      </w:r>
      <w:r>
        <w:rPr>
          <w:spacing w:val="1"/>
          <w:w w:val="105"/>
        </w:rPr>
        <w:t xml:space="preserve"> </w:t>
      </w:r>
      <w:r>
        <w:rPr>
          <w:w w:val="105"/>
        </w:rPr>
        <w:t>each</w:t>
      </w:r>
      <w:r>
        <w:rPr>
          <w:spacing w:val="2"/>
          <w:w w:val="105"/>
        </w:rPr>
        <w:t xml:space="preserve"> </w:t>
      </w:r>
      <w:r>
        <w:rPr>
          <w:w w:val="105"/>
        </w:rPr>
        <w:t>iteration</w:t>
      </w:r>
      <w:r>
        <w:rPr>
          <w:spacing w:val="1"/>
          <w:w w:val="105"/>
        </w:rPr>
        <w:t xml:space="preserve"> </w:t>
      </w:r>
      <w:r>
        <w:rPr>
          <w:w w:val="105"/>
        </w:rPr>
        <w:t>taking</w:t>
      </w:r>
      <w:r>
        <w:rPr>
          <w:spacing w:val="1"/>
          <w:w w:val="105"/>
        </w:rPr>
        <w:t xml:space="preserve"> </w:t>
      </w:r>
      <w:r>
        <w:rPr>
          <w:w w:val="105"/>
        </w:rPr>
        <w:t>six</w:t>
      </w:r>
      <w:r>
        <w:rPr>
          <w:spacing w:val="1"/>
          <w:w w:val="105"/>
        </w:rPr>
        <w:t xml:space="preserve"> </w:t>
      </w:r>
      <w:r>
        <w:rPr>
          <w:w w:val="105"/>
        </w:rPr>
        <w:t>minutes.</w:t>
      </w:r>
      <w:r>
        <w:rPr>
          <w:spacing w:val="34"/>
          <w:w w:val="105"/>
        </w:rPr>
        <w:t xml:space="preserve"> </w:t>
      </w:r>
      <w:r>
        <w:rPr>
          <w:w w:val="105"/>
        </w:rPr>
        <w:t>At</w:t>
      </w:r>
      <w:r>
        <w:rPr>
          <w:spacing w:val="1"/>
          <w:w w:val="105"/>
        </w:rPr>
        <w:t xml:space="preserve"> </w:t>
      </w:r>
      <w:r>
        <w:rPr>
          <w:spacing w:val="-4"/>
          <w:w w:val="105"/>
        </w:rPr>
        <w:t>each</w:t>
      </w:r>
    </w:p>
    <w:p w14:paraId="4164F82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iteration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we</w:t>
      </w:r>
      <w:r>
        <w:rPr>
          <w:spacing w:val="-13"/>
          <w:w w:val="105"/>
        </w:rPr>
        <w:t xml:space="preserve"> </w:t>
      </w:r>
      <w:r>
        <w:rPr>
          <w:w w:val="105"/>
        </w:rPr>
        <w:t>looped</w:t>
      </w:r>
      <w:r>
        <w:rPr>
          <w:spacing w:val="-12"/>
          <w:w w:val="105"/>
        </w:rPr>
        <w:t xml:space="preserve"> </w:t>
      </w:r>
      <w:r>
        <w:rPr>
          <w:w w:val="105"/>
        </w:rPr>
        <w:t>over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r>
        <w:rPr>
          <w:w w:val="105"/>
        </w:rPr>
        <w:t>11</w:t>
      </w:r>
      <w:r>
        <w:rPr>
          <w:spacing w:val="-1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-13"/>
          <w:w w:val="105"/>
        </w:rPr>
        <w:t xml:space="preserve"> </w:t>
      </w:r>
      <w:r>
        <w:rPr>
          <w:w w:val="105"/>
        </w:rPr>
        <w:t>points.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-12"/>
          <w:w w:val="105"/>
        </w:rPr>
        <w:t xml:space="preserve"> </w:t>
      </w:r>
      <w:r>
        <w:rPr>
          <w:w w:val="105"/>
        </w:rPr>
        <w:t>each</w:t>
      </w:r>
      <w:r>
        <w:rPr>
          <w:spacing w:val="-1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-12"/>
          <w:w w:val="105"/>
        </w:rPr>
        <w:t xml:space="preserve"> </w:t>
      </w:r>
      <w:r>
        <w:rPr>
          <w:w w:val="105"/>
        </w:rPr>
        <w:t>point,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velocity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field</w:t>
      </w:r>
    </w:p>
    <w:p w14:paraId="59900ED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278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estimate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was</w:t>
      </w:r>
      <w:r>
        <w:rPr>
          <w:spacing w:val="4"/>
          <w:w w:val="105"/>
        </w:rPr>
        <w:t xml:space="preserve"> </w:t>
      </w:r>
      <w:r>
        <w:rPr>
          <w:w w:val="105"/>
        </w:rPr>
        <w:t>updated</w:t>
      </w:r>
      <w:r>
        <w:rPr>
          <w:spacing w:val="3"/>
          <w:w w:val="105"/>
        </w:rPr>
        <w:t xml:space="preserve"> </w:t>
      </w:r>
      <w:r>
        <w:rPr>
          <w:w w:val="105"/>
        </w:rPr>
        <w:t>by</w:t>
      </w:r>
      <w:r>
        <w:rPr>
          <w:spacing w:val="4"/>
          <w:w w:val="105"/>
        </w:rPr>
        <w:t xml:space="preserve"> </w:t>
      </w:r>
      <w:r>
        <w:rPr>
          <w:w w:val="105"/>
        </w:rPr>
        <w:t>warping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two</w:t>
      </w:r>
      <w:r>
        <w:rPr>
          <w:spacing w:val="3"/>
          <w:w w:val="105"/>
        </w:rPr>
        <w:t xml:space="preserve"> </w:t>
      </w:r>
      <w:r>
        <w:rPr>
          <w:w w:val="105"/>
        </w:rPr>
        <w:t>immediately</w:t>
      </w:r>
      <w:r>
        <w:rPr>
          <w:spacing w:val="4"/>
          <w:w w:val="105"/>
        </w:rPr>
        <w:t xml:space="preserve"> </w:t>
      </w:r>
      <w:r>
        <w:rPr>
          <w:w w:val="105"/>
        </w:rPr>
        <w:t>adjacent</w:t>
      </w:r>
      <w:r>
        <w:rPr>
          <w:spacing w:val="4"/>
          <w:w w:val="105"/>
        </w:rPr>
        <w:t xml:space="preserve"> </w:t>
      </w:r>
      <w:r>
        <w:rPr>
          <w:w w:val="105"/>
        </w:rPr>
        <w:t>point</w:t>
      </w:r>
      <w:r>
        <w:rPr>
          <w:spacing w:val="4"/>
          <w:w w:val="105"/>
        </w:rPr>
        <w:t xml:space="preserve"> </w:t>
      </w:r>
      <w:r>
        <w:rPr>
          <w:w w:val="105"/>
        </w:rPr>
        <w:t>sets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integration</w:t>
      </w:r>
    </w:p>
    <w:p w14:paraId="0696037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279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time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point</w:t>
      </w:r>
      <w:r>
        <w:rPr>
          <w:spacing w:val="-3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determining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regularized</w:t>
      </w:r>
      <w:r>
        <w:rPr>
          <w:spacing w:val="-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-4"/>
          <w:w w:val="105"/>
        </w:rPr>
        <w:t xml:space="preserve"> </w:t>
      </w:r>
      <w:r>
        <w:rPr>
          <w:w w:val="105"/>
        </w:rPr>
        <w:t>field</w:t>
      </w:r>
      <w:r>
        <w:rPr>
          <w:spacing w:val="-3"/>
          <w:w w:val="105"/>
        </w:rPr>
        <w:t xml:space="preserve"> </w:t>
      </w:r>
      <w:r>
        <w:rPr>
          <w:w w:val="105"/>
        </w:rPr>
        <w:t>between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warped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point</w:t>
      </w:r>
    </w:p>
    <w:p w14:paraId="440F5F9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280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w w:val="105"/>
        </w:rPr>
        <w:t>.</w:t>
      </w:r>
      <w:r>
        <w:rPr>
          <w:spacing w:val="30"/>
          <w:w w:val="105"/>
        </w:rPr>
        <w:t xml:space="preserve"> </w:t>
      </w:r>
      <w:r>
        <w:rPr>
          <w:w w:val="105"/>
        </w:rPr>
        <w:t>As with any</w:t>
      </w:r>
      <w:r>
        <w:rPr>
          <w:spacing w:val="1"/>
          <w:w w:val="105"/>
        </w:rPr>
        <w:t xml:space="preserve"> </w:t>
      </w:r>
      <w:r>
        <w:rPr>
          <w:w w:val="105"/>
        </w:rPr>
        <w:t>gradient-based descent algorithm,</w:t>
      </w:r>
      <w:r>
        <w:rPr>
          <w:spacing w:val="2"/>
          <w:w w:val="105"/>
        </w:rPr>
        <w:t xml:space="preserve"> </w:t>
      </w:r>
      <w:r>
        <w:rPr>
          <w:w w:val="105"/>
        </w:rPr>
        <w:t xml:space="preserve">this field was multiplied by a small </w:t>
      </w:r>
      <w:proofErr w:type="gramStart"/>
      <w:r>
        <w:rPr>
          <w:spacing w:val="-4"/>
          <w:w w:val="105"/>
        </w:rPr>
        <w:t>step</w:t>
      </w:r>
      <w:proofErr w:type="gramEnd"/>
    </w:p>
    <w:p w14:paraId="1CD22322" w14:textId="77777777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281</w:t>
      </w:r>
      <w:r>
        <w:rPr>
          <w:rFonts w:ascii="Arial" w:hAnsi="Arial"/>
          <w:spacing w:val="54"/>
          <w:w w:val="105"/>
          <w:sz w:val="12"/>
        </w:rPr>
        <w:t xml:space="preserve">  </w:t>
      </w:r>
      <w:r>
        <w:rPr>
          <w:w w:val="105"/>
        </w:rPr>
        <w:t>size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(</w:t>
      </w:r>
      <w:r>
        <w:rPr>
          <w:i/>
          <w:w w:val="105"/>
        </w:rPr>
        <w:t>δ</w:t>
      </w:r>
      <w:r>
        <w:rPr>
          <w:i/>
          <w:spacing w:val="6"/>
          <w:w w:val="105"/>
        </w:rPr>
        <w:t xml:space="preserve"> </w:t>
      </w:r>
      <w:r>
        <w:rPr>
          <w:w w:val="105"/>
        </w:rPr>
        <w:t>=</w:t>
      </w:r>
      <w:r>
        <w:rPr>
          <w:spacing w:val="-2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2)</w:t>
      </w:r>
      <w:r>
        <w:rPr>
          <w:spacing w:val="9"/>
          <w:w w:val="105"/>
        </w:rPr>
        <w:t xml:space="preserve"> </w:t>
      </w:r>
      <w:r>
        <w:rPr>
          <w:w w:val="105"/>
        </w:rPr>
        <w:t>before</w:t>
      </w:r>
      <w:r>
        <w:rPr>
          <w:spacing w:val="8"/>
          <w:w w:val="105"/>
        </w:rPr>
        <w:t xml:space="preserve"> </w:t>
      </w:r>
      <w:r>
        <w:rPr>
          <w:w w:val="105"/>
        </w:rPr>
        <w:t>adding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current</w:t>
      </w:r>
      <w:r>
        <w:rPr>
          <w:spacing w:val="8"/>
          <w:w w:val="105"/>
        </w:rPr>
        <w:t xml:space="preserve"> </w:t>
      </w:r>
      <w:r>
        <w:rPr>
          <w:w w:val="105"/>
        </w:rPr>
        <w:t>velocity</w:t>
      </w:r>
      <w:r>
        <w:rPr>
          <w:spacing w:val="8"/>
          <w:w w:val="105"/>
        </w:rPr>
        <w:t xml:space="preserve"> </w:t>
      </w:r>
      <w:r>
        <w:rPr>
          <w:w w:val="105"/>
        </w:rPr>
        <w:t>field.</w:t>
      </w:r>
      <w:r>
        <w:rPr>
          <w:spacing w:val="34"/>
          <w:w w:val="105"/>
        </w:rPr>
        <w:t xml:space="preserve"> </w:t>
      </w:r>
      <w:r>
        <w:rPr>
          <w:w w:val="105"/>
        </w:rPr>
        <w:t>Convergence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determined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49A809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average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22"/>
          <w:w w:val="105"/>
        </w:rPr>
        <w:t xml:space="preserve"> </w:t>
      </w:r>
      <w:r>
        <w:rPr>
          <w:w w:val="105"/>
        </w:rPr>
        <w:t>error</w:t>
      </w:r>
      <w:r>
        <w:rPr>
          <w:spacing w:val="24"/>
          <w:w w:val="105"/>
        </w:rPr>
        <w:t xml:space="preserve"> </w:t>
      </w:r>
      <w:r>
        <w:rPr>
          <w:w w:val="105"/>
        </w:rPr>
        <w:t>over</w:t>
      </w:r>
      <w:r>
        <w:rPr>
          <w:spacing w:val="23"/>
          <w:w w:val="105"/>
        </w:rPr>
        <w:t xml:space="preserve"> </w:t>
      </w:r>
      <w:r>
        <w:rPr>
          <w:w w:val="105"/>
        </w:rPr>
        <w:t>each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3"/>
          <w:w w:val="105"/>
        </w:rPr>
        <w:t xml:space="preserve"> </w:t>
      </w:r>
      <w:r>
        <w:rPr>
          <w:w w:val="105"/>
        </w:rPr>
        <w:t>points.</w:t>
      </w:r>
      <w:r>
        <w:rPr>
          <w:spacing w:val="75"/>
          <w:w w:val="105"/>
        </w:rPr>
        <w:t xml:space="preserve"> </w:t>
      </w:r>
      <w:r>
        <w:rPr>
          <w:w w:val="105"/>
        </w:rPr>
        <w:t>As</w:t>
      </w:r>
      <w:r>
        <w:rPr>
          <w:spacing w:val="24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3"/>
          <w:w w:val="105"/>
        </w:rPr>
        <w:t xml:space="preserve"> </w:t>
      </w:r>
      <w:r>
        <w:rPr>
          <w:w w:val="105"/>
        </w:rPr>
        <w:t>seen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proofErr w:type="gramStart"/>
      <w:r>
        <w:rPr>
          <w:spacing w:val="-4"/>
          <w:w w:val="105"/>
        </w:rPr>
        <w:t>left</w:t>
      </w:r>
      <w:proofErr w:type="gramEnd"/>
    </w:p>
    <w:p w14:paraId="7643949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283</w:t>
      </w:r>
      <w:r>
        <w:rPr>
          <w:rFonts w:ascii="Arial"/>
          <w:spacing w:val="72"/>
          <w:w w:val="150"/>
          <w:sz w:val="12"/>
        </w:rPr>
        <w:t xml:space="preserve">  </w:t>
      </w:r>
      <w:r>
        <w:t>panel</w:t>
      </w:r>
      <w:proofErr w:type="gramEnd"/>
      <w:r>
        <w:rPr>
          <w:spacing w:val="13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Figure</w:t>
      </w:r>
      <w:r>
        <w:rPr>
          <w:spacing w:val="13"/>
        </w:rPr>
        <w:t xml:space="preserve"> </w:t>
      </w:r>
      <w:hyperlink w:anchor="_bookmark2" w:history="1">
        <w:r>
          <w:rPr>
            <w:color w:val="AE3236"/>
          </w:rPr>
          <w:t>3</w:t>
        </w:r>
      </w:hyperlink>
      <w:r>
        <w:t>,</w:t>
      </w:r>
      <w:r>
        <w:rPr>
          <w:spacing w:val="17"/>
        </w:rPr>
        <w:t xml:space="preserve"> </w:t>
      </w:r>
      <w:r>
        <w:t>convergence</w:t>
      </w:r>
      <w:r>
        <w:rPr>
          <w:spacing w:val="13"/>
        </w:rPr>
        <w:t xml:space="preserve"> </w:t>
      </w:r>
      <w:r>
        <w:t>occurred</w:t>
      </w:r>
      <w:r>
        <w:rPr>
          <w:spacing w:val="13"/>
        </w:rPr>
        <w:t xml:space="preserve"> </w:t>
      </w:r>
      <w:r>
        <w:t>around</w:t>
      </w:r>
      <w:r>
        <w:rPr>
          <w:spacing w:val="13"/>
        </w:rPr>
        <w:t xml:space="preserve"> </w:t>
      </w:r>
      <w:r>
        <w:t>125</w:t>
      </w:r>
      <w:r>
        <w:rPr>
          <w:spacing w:val="13"/>
        </w:rPr>
        <w:t xml:space="preserve"> </w:t>
      </w:r>
      <w:r>
        <w:t>iterations</w:t>
      </w:r>
      <w:r>
        <w:rPr>
          <w:spacing w:val="12"/>
        </w:rPr>
        <w:t xml:space="preserve"> </w:t>
      </w:r>
      <w:r>
        <w:t>when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average</w:t>
      </w:r>
      <w:r>
        <w:rPr>
          <w:spacing w:val="13"/>
        </w:rPr>
        <w:t xml:space="preserve"> </w:t>
      </w:r>
      <w:r>
        <w:rPr>
          <w:spacing w:val="-2"/>
        </w:rPr>
        <w:t>displacement</w:t>
      </w:r>
    </w:p>
    <w:p w14:paraId="19A7609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284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error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over</w:t>
      </w:r>
      <w:r>
        <w:rPr>
          <w:spacing w:val="4"/>
          <w:w w:val="105"/>
        </w:rPr>
        <w:t xml:space="preserve"> </w:t>
      </w:r>
      <w:r>
        <w:rPr>
          <w:w w:val="105"/>
        </w:rPr>
        <w:t>all</w:t>
      </w:r>
      <w:r>
        <w:rPr>
          <w:spacing w:val="3"/>
          <w:w w:val="105"/>
        </w:rPr>
        <w:t xml:space="preserve"> </w:t>
      </w:r>
      <w:r>
        <w:rPr>
          <w:w w:val="105"/>
        </w:rPr>
        <w:t>integration</w:t>
      </w:r>
      <w:r>
        <w:rPr>
          <w:spacing w:val="4"/>
          <w:w w:val="105"/>
        </w:rPr>
        <w:t xml:space="preserve"> </w:t>
      </w:r>
      <w:r>
        <w:rPr>
          <w:w w:val="105"/>
        </w:rPr>
        <w:t>points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5"/>
          <w:w w:val="105"/>
        </w:rPr>
        <w:t xml:space="preserve"> </w:t>
      </w:r>
      <w:r>
        <w:rPr>
          <w:w w:val="105"/>
        </w:rPr>
        <w:t>minimized.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median</w:t>
      </w:r>
      <w:r>
        <w:rPr>
          <w:spacing w:val="3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4"/>
          <w:w w:val="105"/>
        </w:rPr>
        <w:t xml:space="preserve"> </w:t>
      </w:r>
      <w:r>
        <w:rPr>
          <w:w w:val="105"/>
        </w:rPr>
        <w:t>error</w:t>
      </w:r>
      <w:r>
        <w:rPr>
          <w:spacing w:val="3"/>
          <w:w w:val="105"/>
        </w:rPr>
        <w:t xml:space="preserve"> </w:t>
      </w:r>
      <w:r>
        <w:rPr>
          <w:w w:val="105"/>
        </w:rPr>
        <w:t>at</w:t>
      </w:r>
      <w:r>
        <w:rPr>
          <w:spacing w:val="4"/>
          <w:w w:val="105"/>
        </w:rPr>
        <w:t xml:space="preserve"> </w:t>
      </w:r>
      <w:r>
        <w:rPr>
          <w:w w:val="105"/>
        </w:rPr>
        <w:t>each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53203B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285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integration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points</w:t>
      </w:r>
      <w:r>
        <w:rPr>
          <w:spacing w:val="14"/>
          <w:w w:val="105"/>
        </w:rPr>
        <w:t xml:space="preserve"> </w:t>
      </w:r>
      <w:r>
        <w:rPr>
          <w:w w:val="105"/>
        </w:rPr>
        <w:t>also</w:t>
      </w:r>
      <w:r>
        <w:rPr>
          <w:spacing w:val="15"/>
          <w:w w:val="105"/>
        </w:rPr>
        <w:t xml:space="preserve"> </w:t>
      </w:r>
      <w:r>
        <w:rPr>
          <w:w w:val="105"/>
        </w:rPr>
        <w:t>trends</w:t>
      </w:r>
      <w:r>
        <w:rPr>
          <w:spacing w:val="14"/>
          <w:w w:val="105"/>
        </w:rPr>
        <w:t xml:space="preserve"> </w:t>
      </w:r>
      <w:r>
        <w:rPr>
          <w:w w:val="105"/>
        </w:rPr>
        <w:t>towards</w:t>
      </w:r>
      <w:r>
        <w:rPr>
          <w:spacing w:val="15"/>
          <w:w w:val="105"/>
        </w:rPr>
        <w:t xml:space="preserve"> </w:t>
      </w:r>
      <w:r>
        <w:rPr>
          <w:w w:val="105"/>
        </w:rPr>
        <w:t>zero</w:t>
      </w:r>
      <w:r>
        <w:rPr>
          <w:spacing w:val="13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at</w:t>
      </w:r>
      <w:r>
        <w:rPr>
          <w:spacing w:val="14"/>
          <w:w w:val="105"/>
        </w:rPr>
        <w:t xml:space="preserve"> </w:t>
      </w:r>
      <w:r>
        <w:rPr>
          <w:w w:val="105"/>
        </w:rPr>
        <w:t>different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rates.</w:t>
      </w:r>
    </w:p>
    <w:p w14:paraId="2AC60C94" w14:textId="77777777" w:rsidR="005F326E" w:rsidRDefault="005F326E">
      <w:pPr>
        <w:pStyle w:val="BodyText"/>
        <w:ind w:left="0"/>
        <w:rPr>
          <w:sz w:val="20"/>
        </w:rPr>
      </w:pPr>
    </w:p>
    <w:p w14:paraId="0ADD55F9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6837DA8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286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92" w:name="The_transformation_model"/>
      <w:bookmarkEnd w:id="92"/>
      <w:r>
        <w:rPr>
          <w:spacing w:val="-2"/>
          <w:w w:val="110"/>
        </w:rPr>
        <w:t>2.2.3</w:t>
      </w:r>
      <w:r>
        <w:tab/>
      </w:r>
      <w:r>
        <w:rPr>
          <w:w w:val="110"/>
        </w:rPr>
        <w:t>The</w:t>
      </w:r>
      <w:r>
        <w:rPr>
          <w:spacing w:val="38"/>
          <w:w w:val="110"/>
        </w:rPr>
        <w:t xml:space="preserve"> </w:t>
      </w:r>
      <w:r>
        <w:rPr>
          <w:w w:val="110"/>
        </w:rPr>
        <w:t>transformation</w:t>
      </w:r>
      <w:r>
        <w:rPr>
          <w:spacing w:val="39"/>
          <w:w w:val="110"/>
        </w:rPr>
        <w:t xml:space="preserve"> </w:t>
      </w:r>
      <w:r>
        <w:rPr>
          <w:spacing w:val="-2"/>
          <w:w w:val="110"/>
        </w:rPr>
        <w:t>model</w:t>
      </w:r>
    </w:p>
    <w:p w14:paraId="41C6E879" w14:textId="77777777" w:rsidR="005F326E" w:rsidRDefault="005F326E">
      <w:pPr>
        <w:pStyle w:val="BodyText"/>
        <w:ind w:left="0"/>
        <w:rPr>
          <w:b/>
          <w:sz w:val="20"/>
        </w:rPr>
      </w:pPr>
    </w:p>
    <w:p w14:paraId="06D140BA" w14:textId="77777777" w:rsidR="005F326E" w:rsidRDefault="00000000">
      <w:pPr>
        <w:pStyle w:val="BodyText"/>
        <w:spacing w:before="1"/>
        <w:ind w:left="0"/>
        <w:rPr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790D1E06" wp14:editId="0745C199">
                <wp:simplePos x="0" y="0"/>
                <wp:positionH relativeFrom="page">
                  <wp:posOffset>1505062</wp:posOffset>
                </wp:positionH>
                <wp:positionV relativeFrom="paragraph">
                  <wp:posOffset>96313</wp:posOffset>
                </wp:positionV>
                <wp:extent cx="4762500" cy="2401570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762500" cy="2401570"/>
                          <a:chOff x="0" y="0"/>
                          <a:chExt cx="4762500" cy="2401570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208" y="2054623"/>
                            <a:ext cx="67923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0" name="Image 280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0"/>
                            <a:ext cx="4075434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Image 28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251" y="341808"/>
                            <a:ext cx="339619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341808"/>
                            <a:ext cx="679239" cy="6847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Image 283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68316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" name="Image 284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91" y="683163"/>
                            <a:ext cx="2716956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026556"/>
                            <a:ext cx="2037717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6" name="Image 286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730" y="1026556"/>
                            <a:ext cx="2037717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369949"/>
                            <a:ext cx="2716956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969" y="1369949"/>
                            <a:ext cx="135847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1713343"/>
                            <a:ext cx="339619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" name="Image 29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79208" y="1713343"/>
                            <a:ext cx="679238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2054623"/>
                            <a:ext cx="4075435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Image 29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99969" y="171334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0730" y="1369949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1491" y="1026556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Image 295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251" y="683163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6" name="Image 29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3012" y="341808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3" y="0"/>
                            <a:ext cx="679239" cy="3433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4079208" y="2055151"/>
                            <a:ext cx="679450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0" h="342900">
                                <a:moveTo>
                                  <a:pt x="0" y="0"/>
                                </a:moveTo>
                                <a:lnTo>
                                  <a:pt x="679239" y="0"/>
                                </a:lnTo>
                                <a:lnTo>
                                  <a:pt x="679239" y="342336"/>
                                </a:lnTo>
                                <a:lnTo>
                                  <a:pt x="0" y="34233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Textbox 299"/>
                        <wps:cNvSpPr txBox="1"/>
                        <wps:spPr>
                          <a:xfrm>
                            <a:off x="4106797" y="2073160"/>
                            <a:ext cx="133985" cy="81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7472CD" w14:textId="77777777" w:rsidR="005F326E" w:rsidRDefault="00000000">
                              <w:pPr>
                                <w:spacing w:before="4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bookmarkStart w:id="93" w:name="_bookmark3"/>
                              <w:bookmarkEnd w:id="93"/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0" name="Textbox 300"/>
                        <wps:cNvSpPr txBox="1"/>
                        <wps:spPr>
                          <a:xfrm>
                            <a:off x="3399969" y="1713343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E894B36" w14:textId="77777777" w:rsidR="005F326E" w:rsidRDefault="00000000">
                              <w:pPr>
                                <w:spacing w:before="30"/>
                                <w:ind w:left="37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P14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1" name="Textbox 301"/>
                        <wps:cNvSpPr txBox="1"/>
                        <wps:spPr>
                          <a:xfrm>
                            <a:off x="2720730" y="1371534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EFA4192" w14:textId="77777777" w:rsidR="005F326E" w:rsidRDefault="00000000">
                              <w:pPr>
                                <w:spacing w:before="28"/>
                                <w:ind w:left="37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5"/>
                                  <w:w w:val="105"/>
                                  <w:sz w:val="10"/>
                                </w:rPr>
                                <w:t>P04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2" name="Textbox 302"/>
                        <wps:cNvSpPr txBox="1"/>
                        <wps:spPr>
                          <a:xfrm>
                            <a:off x="2041491" y="1029726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0BCF19A" w14:textId="77777777" w:rsidR="005F326E" w:rsidRDefault="00000000">
                              <w:pPr>
                                <w:spacing w:before="36"/>
                                <w:ind w:left="32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E18.5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3" name="Textbox 303"/>
                        <wps:cNvSpPr txBox="1"/>
                        <wps:spPr>
                          <a:xfrm>
                            <a:off x="1362251" y="687918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D5BC64F" w14:textId="77777777" w:rsidR="005F326E" w:rsidRDefault="00000000">
                              <w:pPr>
                                <w:spacing w:before="23"/>
                                <w:ind w:left="32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E15.5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4" name="Textbox 304"/>
                        <wps:cNvSpPr txBox="1"/>
                        <wps:spPr>
                          <a:xfrm>
                            <a:off x="683012" y="346110"/>
                            <a:ext cx="679450" cy="342265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0B2FE3ED" w14:textId="77777777" w:rsidR="005F326E" w:rsidRDefault="00000000">
                              <w:pPr>
                                <w:spacing w:before="26"/>
                                <w:ind w:left="21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E13.5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05" name="Textbox 305"/>
                        <wps:cNvSpPr txBox="1"/>
                        <wps:spPr>
                          <a:xfrm>
                            <a:off x="3773" y="3773"/>
                            <a:ext cx="679450" cy="342900"/>
                          </a:xfrm>
                          <a:prstGeom prst="rect">
                            <a:avLst/>
                          </a:prstGeom>
                          <a:ln w="7547">
                            <a:solidFill>
                              <a:srgbClr val="FFF056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26375599" w14:textId="77777777" w:rsidR="005F326E" w:rsidRDefault="00000000">
                              <w:pPr>
                                <w:spacing w:before="25"/>
                                <w:ind w:left="21"/>
                                <w:rPr>
                                  <w:rFonts w:ascii="Helvetica Neue"/>
                                  <w:b/>
                                  <w:sz w:val="10"/>
                                </w:rPr>
                              </w:pPr>
                              <w:r>
                                <w:rPr>
                                  <w:rFonts w:ascii="Helvetica Neue"/>
                                  <w:b/>
                                  <w:color w:val="FFF056"/>
                                  <w:spacing w:val="-2"/>
                                  <w:w w:val="105"/>
                                  <w:sz w:val="10"/>
                                </w:rPr>
                                <w:t>E11.5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18.508873pt;margin-top:7.583752pt;width:375pt;height:189.1pt;mso-position-horizontal-relative:page;mso-position-vertical-relative:paragraph;z-index:-15713280;mso-wrap-distance-left:0;mso-wrap-distance-right:0" id="docshapegroup255" coordorigin="2370,152" coordsize="7500,3782">
                <v:shape style="position:absolute;left:8794;top:3387;width:1070;height:541" type="#_x0000_t75" id="docshape256" stroked="false">
                  <v:imagedata r:id="rId206" o:title=""/>
                </v:shape>
                <v:shape style="position:absolute;left:3445;top:151;width:6418;height:541" type="#_x0000_t75" id="docshape257" stroked="false">
                  <v:imagedata r:id="rId229" o:title=""/>
                </v:shape>
                <v:shape style="position:absolute;left:4515;top:689;width:5349;height:541" type="#_x0000_t75" id="docshape258" stroked="false">
                  <v:imagedata r:id="rId230" o:title=""/>
                </v:shape>
                <v:shape style="position:absolute;left:2376;top:689;width:1070;height:1079" type="#_x0000_t75" id="docshape259" stroked="false">
                  <v:imagedata r:id="rId231" o:title=""/>
                </v:shape>
                <v:shape style="position:absolute;left:3445;top:1227;width:1070;height:541" type="#_x0000_t75" id="docshape260" stroked="false">
                  <v:imagedata r:id="rId232" o:title=""/>
                </v:shape>
                <v:shape style="position:absolute;left:5585;top:1227;width:4279;height:541" type="#_x0000_t75" id="docshape261" stroked="false">
                  <v:imagedata r:id="rId233" o:title=""/>
                </v:shape>
                <v:shape style="position:absolute;left:2376;top:1768;width:3209;height:541" type="#_x0000_t75" id="docshape262" stroked="false">
                  <v:imagedata r:id="rId234" o:title=""/>
                </v:shape>
                <v:shape style="position:absolute;left:6654;top:1768;width:3209;height:541" type="#_x0000_t75" id="docshape263" stroked="false">
                  <v:imagedata r:id="rId235" o:title=""/>
                </v:shape>
                <v:shape style="position:absolute;left:2376;top:2309;width:4279;height:541" type="#_x0000_t75" id="docshape264" stroked="false">
                  <v:imagedata r:id="rId236" o:title=""/>
                </v:shape>
                <v:shape style="position:absolute;left:7724;top:2309;width:2140;height:541" type="#_x0000_t75" id="docshape265" stroked="false">
                  <v:imagedata r:id="rId237" o:title=""/>
                </v:shape>
                <v:shape style="position:absolute;left:2376;top:2849;width:5349;height:541" type="#_x0000_t75" id="docshape266" stroked="false">
                  <v:imagedata r:id="rId238" o:title=""/>
                </v:shape>
                <v:shape style="position:absolute;left:8794;top:2849;width:1070;height:541" type="#_x0000_t75" id="docshape267" stroked="false">
                  <v:imagedata r:id="rId239" o:title=""/>
                </v:shape>
                <v:shape style="position:absolute;left:2376;top:3387;width:6418;height:541" type="#_x0000_t75" id="docshape268" stroked="false">
                  <v:imagedata r:id="rId240" o:title=""/>
                </v:shape>
                <v:shape style="position:absolute;left:7724;top:2849;width:1070;height:541" type="#_x0000_t75" id="docshape269" stroked="false">
                  <v:imagedata r:id="rId207" o:title=""/>
                </v:shape>
                <v:shape style="position:absolute;left:6654;top:2309;width:1070;height:541" type="#_x0000_t75" id="docshape270" stroked="false">
                  <v:imagedata r:id="rId208" o:title=""/>
                </v:shape>
                <v:shape style="position:absolute;left:5585;top:1768;width:1070;height:541" type="#_x0000_t75" id="docshape271" stroked="false">
                  <v:imagedata r:id="rId209" o:title=""/>
                </v:shape>
                <v:shape style="position:absolute;left:4515;top:1227;width:1070;height:541" type="#_x0000_t75" id="docshape272" stroked="false">
                  <v:imagedata r:id="rId241" o:title=""/>
                </v:shape>
                <v:shape style="position:absolute;left:3445;top:689;width:1070;height:541" type="#_x0000_t75" id="docshape273" stroked="false">
                  <v:imagedata r:id="rId242" o:title=""/>
                </v:shape>
                <v:shape style="position:absolute;left:2376;top:151;width:1070;height:541" type="#_x0000_t75" id="docshape274" stroked="false">
                  <v:imagedata r:id="rId243" o:title=""/>
                </v:shape>
                <v:rect style="position:absolute;left:8794;top:3388;width:1070;height:540" id="docshape275" filled="false" stroked="true" strokeweight=".59426pt" strokecolor="#fff056">
                  <v:stroke dashstyle="solid"/>
                </v:rect>
                <v:shape style="position:absolute;left:8837;top:3416;width:211;height:128" type="#_x0000_t202" id="docshape276" filled="false" stroked="false">
                  <v:textbox inset="0,0,0,0">
                    <w:txbxContent>
                      <w:p>
                        <w:pPr>
                          <w:spacing w:before="4"/>
                          <w:ind w:left="0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bookmarkStart w:name="_bookmark3" w:id="21"/>
                        <w:bookmarkEnd w:id="21"/>
                        <w:r>
                          <w:rPr/>
                        </w: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P56</w:t>
                        </w:r>
                      </w:p>
                    </w:txbxContent>
                  </v:textbox>
                  <w10:wrap type="none"/>
                </v:shape>
                <v:shape style="position:absolute;left:7724;top:2849;width:1070;height:539" type="#_x0000_t202" id="docshape277" filled="false" stroked="true" strokeweight=".59426pt" strokecolor="#fff056">
                  <v:textbox inset="0,0,0,0">
                    <w:txbxContent>
                      <w:p>
                        <w:pPr>
                          <w:spacing w:before="30"/>
                          <w:ind w:left="37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P14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654;top:2311;width:1070;height:539" type="#_x0000_t202" id="docshape278" filled="false" stroked="true" strokeweight=".59426pt" strokecolor="#fff056">
                  <v:textbox inset="0,0,0,0">
                    <w:txbxContent>
                      <w:p>
                        <w:pPr>
                          <w:spacing w:before="28"/>
                          <w:ind w:left="37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5"/>
                            <w:w w:val="105"/>
                            <w:sz w:val="10"/>
                          </w:rPr>
                          <w:t>P04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5585;top:1773;width:1070;height:539" type="#_x0000_t202" id="docshape279" filled="false" stroked="true" strokeweight=".59426pt" strokecolor="#fff056">
                  <v:textbox inset="0,0,0,0">
                    <w:txbxContent>
                      <w:p>
                        <w:pPr>
                          <w:spacing w:before="36"/>
                          <w:ind w:left="32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E18.5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4515;top:1235;width:1070;height:539" type="#_x0000_t202" id="docshape280" filled="false" stroked="true" strokeweight=".59426pt" strokecolor="#fff056">
                  <v:textbox inset="0,0,0,0">
                    <w:txbxContent>
                      <w:p>
                        <w:pPr>
                          <w:spacing w:before="23"/>
                          <w:ind w:left="32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E15.5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445;top:696;width:1070;height:539" type="#_x0000_t202" id="docshape281" filled="false" stroked="true" strokeweight=".59426pt" strokecolor="#fff056">
                  <v:textbox inset="0,0,0,0">
                    <w:txbxContent>
                      <w:p>
                        <w:pPr>
                          <w:spacing w:before="26"/>
                          <w:ind w:left="21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E13.5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2376;top:157;width:1070;height:540" type="#_x0000_t202" id="docshape282" filled="false" stroked="true" strokeweight=".59426pt" strokecolor="#fff056">
                  <v:textbox inset="0,0,0,0">
                    <w:txbxContent>
                      <w:p>
                        <w:pPr>
                          <w:spacing w:before="25"/>
                          <w:ind w:left="21" w:right="0" w:firstLine="0"/>
                          <w:jc w:val="left"/>
                          <w:rPr>
                            <w:rFonts w:ascii="Helvetica Neue"/>
                            <w:b/>
                            <w:sz w:val="10"/>
                          </w:rPr>
                        </w:pPr>
                        <w:r>
                          <w:rPr>
                            <w:rFonts w:ascii="Helvetica Neue"/>
                            <w:b/>
                            <w:color w:val="FFF056"/>
                            <w:spacing w:val="-2"/>
                            <w:w w:val="105"/>
                            <w:sz w:val="10"/>
                          </w:rPr>
                          <w:t>E11.5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24ACE016" w14:textId="77777777" w:rsidR="005F326E" w:rsidRDefault="005F326E">
      <w:pPr>
        <w:pStyle w:val="BodyText"/>
        <w:spacing w:before="9"/>
        <w:ind w:left="0"/>
        <w:rPr>
          <w:b/>
          <w:sz w:val="8"/>
        </w:rPr>
      </w:pPr>
    </w:p>
    <w:p w14:paraId="171D6E88" w14:textId="77777777" w:rsidR="005F326E" w:rsidRDefault="00000000">
      <w:pPr>
        <w:pStyle w:val="BodyText"/>
        <w:spacing w:before="145" w:line="252" w:lineRule="auto"/>
        <w:ind w:left="500" w:right="1435"/>
        <w:jc w:val="both"/>
      </w:pPr>
      <w:commentRangeStart w:id="94"/>
      <w:commentRangeStart w:id="95"/>
      <w:r>
        <w:rPr>
          <w:w w:val="105"/>
        </w:rPr>
        <w:t>Figure 4:</w:t>
      </w:r>
      <w:commentRangeEnd w:id="94"/>
      <w:r w:rsidR="003275D8">
        <w:rPr>
          <w:rStyle w:val="CommentReference"/>
        </w:rPr>
        <w:commentReference w:id="94"/>
      </w:r>
      <w:commentRangeEnd w:id="95"/>
      <w:r w:rsidR="00F02E0A">
        <w:rPr>
          <w:rStyle w:val="CommentReference"/>
        </w:rPr>
        <w:commentReference w:id="95"/>
      </w:r>
      <w:r>
        <w:rPr>
          <w:spacing w:val="40"/>
          <w:w w:val="105"/>
        </w:rPr>
        <w:t xml:space="preserve"> </w:t>
      </w:r>
      <w:r>
        <w:rPr>
          <w:w w:val="105"/>
        </w:rPr>
        <w:t>Mid-sagittal visualization of the effects of the transformation model in warping every</w:t>
      </w:r>
      <w:r>
        <w:rPr>
          <w:spacing w:val="-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8"/>
          <w:w w:val="105"/>
        </w:rPr>
        <w:t xml:space="preserve"> </w:t>
      </w:r>
      <w:r>
        <w:rPr>
          <w:w w:val="105"/>
        </w:rPr>
        <w:t>stage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time</w:t>
      </w:r>
      <w:r>
        <w:rPr>
          <w:spacing w:val="-7"/>
          <w:w w:val="105"/>
        </w:rPr>
        <w:t xml:space="preserve"> </w:t>
      </w:r>
      <w:r>
        <w:rPr>
          <w:w w:val="105"/>
        </w:rPr>
        <w:t>point</w:t>
      </w:r>
      <w:r>
        <w:rPr>
          <w:spacing w:val="-8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every</w:t>
      </w:r>
      <w:r>
        <w:rPr>
          <w:spacing w:val="-7"/>
          <w:w w:val="105"/>
        </w:rPr>
        <w:t xml:space="preserve"> </w:t>
      </w:r>
      <w:r>
        <w:rPr>
          <w:w w:val="105"/>
        </w:rPr>
        <w:t>other</w:t>
      </w:r>
      <w:r>
        <w:rPr>
          <w:spacing w:val="-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-8"/>
          <w:w w:val="105"/>
        </w:rPr>
        <w:t xml:space="preserve"> </w:t>
      </w:r>
      <w:r>
        <w:rPr>
          <w:w w:val="105"/>
        </w:rPr>
        <w:t>stage.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original images are located along the diagonal.</w:t>
      </w:r>
      <w:r>
        <w:rPr>
          <w:spacing w:val="40"/>
          <w:w w:val="105"/>
        </w:rPr>
        <w:t xml:space="preserve"> </w:t>
      </w:r>
      <w:r>
        <w:rPr>
          <w:w w:val="105"/>
        </w:rPr>
        <w:t>Columns correspond to the warped original image whereas the rows represent the reference space to which each image is warped.</w:t>
      </w:r>
    </w:p>
    <w:p w14:paraId="5F261645" w14:textId="77777777" w:rsidR="005F326E" w:rsidRDefault="005F326E">
      <w:pPr>
        <w:pStyle w:val="BodyText"/>
        <w:ind w:left="0"/>
        <w:rPr>
          <w:sz w:val="20"/>
        </w:rPr>
      </w:pPr>
    </w:p>
    <w:p w14:paraId="53313E1D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287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Once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optimized,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10"/>
          <w:w w:val="105"/>
        </w:rPr>
        <w:t xml:space="preserve"> </w:t>
      </w:r>
      <w:r>
        <w:rPr>
          <w:w w:val="105"/>
        </w:rPr>
        <w:t>resulting</w:t>
      </w:r>
      <w:r>
        <w:rPr>
          <w:spacing w:val="-10"/>
          <w:w w:val="105"/>
        </w:rPr>
        <w:t xml:space="preserve"> </w:t>
      </w:r>
      <w:r>
        <w:rPr>
          <w:w w:val="105"/>
        </w:rPr>
        <w:t>velocity</w:t>
      </w:r>
      <w:r>
        <w:rPr>
          <w:spacing w:val="-10"/>
          <w:w w:val="105"/>
        </w:rPr>
        <w:t xml:space="preserve"> </w:t>
      </w:r>
      <w:r>
        <w:rPr>
          <w:w w:val="105"/>
        </w:rPr>
        <w:t>field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0"/>
          <w:w w:val="105"/>
        </w:rPr>
        <w:t xml:space="preserve"> </w:t>
      </w:r>
      <w:r>
        <w:rPr>
          <w:w w:val="105"/>
        </w:rPr>
        <w:t>be</w:t>
      </w:r>
      <w:r>
        <w:rPr>
          <w:spacing w:val="-10"/>
          <w:w w:val="105"/>
        </w:rPr>
        <w:t xml:space="preserve"> </w:t>
      </w:r>
      <w:r>
        <w:rPr>
          <w:w w:val="105"/>
        </w:rPr>
        <w:t>used</w:t>
      </w:r>
      <w:r>
        <w:rPr>
          <w:spacing w:val="-10"/>
          <w:w w:val="105"/>
        </w:rPr>
        <w:t xml:space="preserve"> </w:t>
      </w:r>
      <w:r>
        <w:rPr>
          <w:w w:val="105"/>
        </w:rPr>
        <w:t>to</w:t>
      </w:r>
      <w:r>
        <w:rPr>
          <w:spacing w:val="-11"/>
          <w:w w:val="105"/>
        </w:rPr>
        <w:t xml:space="preserve"> </w:t>
      </w:r>
      <w:r>
        <w:rPr>
          <w:w w:val="105"/>
        </w:rPr>
        <w:t>generate</w:t>
      </w:r>
      <w:r>
        <w:rPr>
          <w:spacing w:val="-10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deformable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transform</w:t>
      </w:r>
    </w:p>
    <w:p w14:paraId="2328D1B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288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any</w:t>
      </w:r>
      <w:r>
        <w:rPr>
          <w:spacing w:val="11"/>
          <w:w w:val="105"/>
        </w:rPr>
        <w:t xml:space="preserve"> </w:t>
      </w:r>
      <w:r>
        <w:rPr>
          <w:w w:val="105"/>
        </w:rPr>
        <w:t>two</w:t>
      </w:r>
      <w:r>
        <w:rPr>
          <w:spacing w:val="12"/>
          <w:w w:val="105"/>
        </w:rPr>
        <w:t xml:space="preserve"> </w:t>
      </w: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w w:val="105"/>
        </w:rPr>
        <w:t>points</w:t>
      </w:r>
      <w:r>
        <w:rPr>
          <w:spacing w:val="12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interval</w:t>
      </w:r>
      <w:r>
        <w:rPr>
          <w:spacing w:val="12"/>
          <w:w w:val="105"/>
        </w:rPr>
        <w:t xml:space="preserve"> </w:t>
      </w:r>
      <w:r>
        <w:rPr>
          <w:w w:val="105"/>
        </w:rPr>
        <w:t>bounded</w:t>
      </w:r>
      <w:r>
        <w:rPr>
          <w:spacing w:val="11"/>
          <w:w w:val="105"/>
        </w:rPr>
        <w:t xml:space="preserve"> </w:t>
      </w:r>
      <w:r>
        <w:rPr>
          <w:w w:val="105"/>
        </w:rPr>
        <w:t>by</w:t>
      </w:r>
      <w:r>
        <w:rPr>
          <w:spacing w:val="12"/>
          <w:w w:val="105"/>
        </w:rPr>
        <w:t xml:space="preserve"> </w:t>
      </w:r>
      <w:r>
        <w:rPr>
          <w:w w:val="105"/>
        </w:rPr>
        <w:t>E11.5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P56.</w:t>
      </w:r>
      <w:r>
        <w:rPr>
          <w:spacing w:val="38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7001A0D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289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Figure</w:t>
      </w:r>
      <w:proofErr w:type="gramEnd"/>
      <w:r>
        <w:rPr>
          <w:spacing w:val="49"/>
          <w:w w:val="105"/>
        </w:rPr>
        <w:t xml:space="preserve"> </w:t>
      </w:r>
      <w:hyperlink w:anchor="_bookmark3" w:history="1">
        <w:r>
          <w:rPr>
            <w:color w:val="AE3236"/>
            <w:w w:val="105"/>
          </w:rPr>
          <w:t>4</w:t>
        </w:r>
      </w:hyperlink>
      <w:r>
        <w:rPr>
          <w:w w:val="105"/>
        </w:rPr>
        <w:t>,</w:t>
      </w:r>
      <w:r>
        <w:rPr>
          <w:spacing w:val="57"/>
          <w:w w:val="105"/>
        </w:rPr>
        <w:t xml:space="preserve"> </w:t>
      </w:r>
      <w:r>
        <w:rPr>
          <w:w w:val="105"/>
        </w:rPr>
        <w:t>we</w:t>
      </w:r>
      <w:r>
        <w:rPr>
          <w:spacing w:val="48"/>
          <w:w w:val="105"/>
        </w:rPr>
        <w:t xml:space="preserve"> </w:t>
      </w:r>
      <w:r>
        <w:rPr>
          <w:w w:val="105"/>
        </w:rPr>
        <w:t>transform</w:t>
      </w:r>
      <w:r>
        <w:rPr>
          <w:spacing w:val="48"/>
          <w:w w:val="105"/>
        </w:rPr>
        <w:t xml:space="preserve"> </w:t>
      </w:r>
      <w:r>
        <w:rPr>
          <w:w w:val="105"/>
        </w:rPr>
        <w:t>each</w:t>
      </w:r>
      <w:r>
        <w:rPr>
          <w:spacing w:val="48"/>
          <w:w w:val="105"/>
        </w:rPr>
        <w:t xml:space="preserve"> </w:t>
      </w:r>
      <w:r>
        <w:rPr>
          <w:w w:val="105"/>
        </w:rPr>
        <w:t>atlas</w:t>
      </w:r>
      <w:r>
        <w:rPr>
          <w:spacing w:val="48"/>
          <w:w w:val="105"/>
        </w:rPr>
        <w:t xml:space="preserve"> </w:t>
      </w:r>
      <w:r>
        <w:rPr>
          <w:w w:val="105"/>
        </w:rPr>
        <w:t>to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space</w:t>
      </w:r>
      <w:r>
        <w:rPr>
          <w:spacing w:val="48"/>
          <w:w w:val="105"/>
        </w:rPr>
        <w:t xml:space="preserve"> </w:t>
      </w:r>
      <w:r>
        <w:rPr>
          <w:w w:val="105"/>
        </w:rPr>
        <w:t>of</w:t>
      </w:r>
      <w:r>
        <w:rPr>
          <w:spacing w:val="49"/>
          <w:w w:val="105"/>
        </w:rPr>
        <w:t xml:space="preserve"> </w:t>
      </w:r>
      <w:r>
        <w:rPr>
          <w:w w:val="105"/>
        </w:rPr>
        <w:t>every</w:t>
      </w:r>
      <w:r>
        <w:rPr>
          <w:spacing w:val="48"/>
          <w:w w:val="105"/>
        </w:rPr>
        <w:t xml:space="preserve"> </w:t>
      </w:r>
      <w:r>
        <w:rPr>
          <w:w w:val="105"/>
        </w:rPr>
        <w:t>other</w:t>
      </w:r>
      <w:r>
        <w:rPr>
          <w:spacing w:val="48"/>
          <w:w w:val="105"/>
        </w:rPr>
        <w:t xml:space="preserve"> </w:t>
      </w:r>
      <w:r>
        <w:rPr>
          <w:w w:val="105"/>
        </w:rPr>
        <w:t>atlas</w:t>
      </w:r>
      <w:r>
        <w:rPr>
          <w:spacing w:val="48"/>
          <w:w w:val="105"/>
        </w:rPr>
        <w:t xml:space="preserve"> </w:t>
      </w:r>
      <w:r>
        <w:rPr>
          <w:w w:val="105"/>
        </w:rPr>
        <w:t>using</w:t>
      </w:r>
      <w:r>
        <w:rPr>
          <w:spacing w:val="48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0983FF4C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27E5BA16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290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transform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model.</w:t>
      </w:r>
      <w:r>
        <w:rPr>
          <w:spacing w:val="59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2"/>
          <w:w w:val="105"/>
        </w:rPr>
        <w:t xml:space="preserve"> </w:t>
      </w:r>
      <w:r>
        <w:rPr>
          <w:w w:val="105"/>
        </w:rPr>
        <w:t>one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use</w:t>
      </w:r>
      <w:r>
        <w:rPr>
          <w:spacing w:val="20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0"/>
          <w:w w:val="105"/>
        </w:rPr>
        <w:t xml:space="preserve"> </w:t>
      </w:r>
      <w:r>
        <w:rPr>
          <w:w w:val="105"/>
        </w:rPr>
        <w:t>model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construct</w:t>
      </w:r>
      <w:r>
        <w:rPr>
          <w:spacing w:val="20"/>
          <w:w w:val="105"/>
        </w:rPr>
        <w:t xml:space="preserve"> </w:t>
      </w:r>
      <w:proofErr w:type="gramStart"/>
      <w:r>
        <w:rPr>
          <w:spacing w:val="-2"/>
          <w:w w:val="105"/>
        </w:rPr>
        <w:t>virtual</w:t>
      </w:r>
      <w:proofErr w:type="gramEnd"/>
    </w:p>
    <w:p w14:paraId="3320AFA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291</w:t>
      </w:r>
      <w:r>
        <w:rPr>
          <w:rFonts w:ascii="Arial"/>
          <w:spacing w:val="40"/>
          <w:w w:val="110"/>
          <w:sz w:val="12"/>
        </w:rPr>
        <w:t xml:space="preserve">  </w:t>
      </w:r>
      <w:r>
        <w:rPr>
          <w:w w:val="110"/>
        </w:rPr>
        <w:t>templates</w:t>
      </w:r>
      <w:proofErr w:type="gramEnd"/>
      <w:r>
        <w:rPr>
          <w:spacing w:val="22"/>
          <w:w w:val="110"/>
        </w:rPr>
        <w:t xml:space="preserve"> </w:t>
      </w:r>
      <w:r>
        <w:rPr>
          <w:w w:val="110"/>
        </w:rPr>
        <w:t>in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r>
        <w:rPr>
          <w:w w:val="110"/>
        </w:rPr>
        <w:t>temporal</w:t>
      </w:r>
      <w:r>
        <w:rPr>
          <w:spacing w:val="20"/>
          <w:w w:val="110"/>
        </w:rPr>
        <w:t xml:space="preserve"> </w:t>
      </w:r>
      <w:r>
        <w:rPr>
          <w:w w:val="110"/>
        </w:rPr>
        <w:t>gaps</w:t>
      </w:r>
      <w:r>
        <w:rPr>
          <w:spacing w:val="21"/>
          <w:w w:val="110"/>
        </w:rPr>
        <w:t xml:space="preserve"> </w:t>
      </w:r>
      <w:r>
        <w:rPr>
          <w:w w:val="110"/>
        </w:rPr>
        <w:t>of</w:t>
      </w:r>
      <w:r>
        <w:rPr>
          <w:spacing w:val="21"/>
          <w:w w:val="110"/>
        </w:rPr>
        <w:t xml:space="preserve"> </w:t>
      </w:r>
      <w:r>
        <w:rPr>
          <w:w w:val="110"/>
        </w:rPr>
        <w:t>the</w:t>
      </w:r>
      <w:r>
        <w:rPr>
          <w:spacing w:val="21"/>
          <w:w w:val="110"/>
        </w:rPr>
        <w:t xml:space="preserve"> </w:t>
      </w:r>
      <w:proofErr w:type="spellStart"/>
      <w:r>
        <w:rPr>
          <w:w w:val="110"/>
        </w:rPr>
        <w:t>DevCCF</w:t>
      </w:r>
      <w:proofErr w:type="spellEnd"/>
      <w:r>
        <w:rPr>
          <w:w w:val="110"/>
        </w:rPr>
        <w:t>.</w:t>
      </w:r>
      <w:r>
        <w:rPr>
          <w:spacing w:val="21"/>
          <w:w w:val="110"/>
        </w:rPr>
        <w:t xml:space="preserve"> </w:t>
      </w:r>
      <w:r>
        <w:rPr>
          <w:w w:val="110"/>
        </w:rPr>
        <w:t>Given</w:t>
      </w:r>
      <w:r>
        <w:rPr>
          <w:spacing w:val="20"/>
          <w:w w:val="110"/>
        </w:rPr>
        <w:t xml:space="preserve"> </w:t>
      </w:r>
      <w:r>
        <w:rPr>
          <w:w w:val="110"/>
        </w:rPr>
        <w:t>an</w:t>
      </w:r>
      <w:r>
        <w:rPr>
          <w:spacing w:val="21"/>
          <w:w w:val="110"/>
        </w:rPr>
        <w:t xml:space="preserve"> </w:t>
      </w:r>
      <w:r>
        <w:rPr>
          <w:w w:val="110"/>
        </w:rPr>
        <w:t>arbitrarily</w:t>
      </w:r>
      <w:r>
        <w:rPr>
          <w:spacing w:val="21"/>
          <w:w w:val="110"/>
        </w:rPr>
        <w:t xml:space="preserve"> </w:t>
      </w:r>
      <w:r>
        <w:rPr>
          <w:w w:val="110"/>
        </w:rPr>
        <w:t>chosen</w:t>
      </w:r>
      <w:r>
        <w:rPr>
          <w:spacing w:val="21"/>
          <w:w w:val="110"/>
        </w:rPr>
        <w:t xml:space="preserve"> </w:t>
      </w:r>
      <w:r>
        <w:rPr>
          <w:w w:val="110"/>
        </w:rPr>
        <w:t>time</w:t>
      </w:r>
      <w:r>
        <w:rPr>
          <w:spacing w:val="21"/>
          <w:w w:val="110"/>
        </w:rPr>
        <w:t xml:space="preserve"> </w:t>
      </w:r>
      <w:proofErr w:type="gramStart"/>
      <w:r>
        <w:rPr>
          <w:spacing w:val="-2"/>
          <w:w w:val="110"/>
        </w:rPr>
        <w:t>point</w:t>
      </w:r>
      <w:proofErr w:type="gramEnd"/>
    </w:p>
    <w:p w14:paraId="07FFE62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292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within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normalized</w:t>
      </w:r>
      <w:r>
        <w:rPr>
          <w:spacing w:val="24"/>
          <w:w w:val="105"/>
        </w:rPr>
        <w:t xml:space="preserve"> </w:t>
      </w:r>
      <w:r>
        <w:rPr>
          <w:w w:val="105"/>
        </w:rPr>
        <w:t>time</w:t>
      </w:r>
      <w:r>
        <w:rPr>
          <w:spacing w:val="25"/>
          <w:w w:val="105"/>
        </w:rPr>
        <w:t xml:space="preserve"> </w:t>
      </w:r>
      <w:r>
        <w:rPr>
          <w:w w:val="105"/>
        </w:rPr>
        <w:t>point</w:t>
      </w:r>
      <w:r>
        <w:rPr>
          <w:spacing w:val="25"/>
          <w:w w:val="105"/>
        </w:rPr>
        <w:t xml:space="preserve"> </w:t>
      </w:r>
      <w:r>
        <w:rPr>
          <w:w w:val="105"/>
        </w:rPr>
        <w:t>interval,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existing</w:t>
      </w:r>
      <w:r>
        <w:rPr>
          <w:spacing w:val="24"/>
          <w:w w:val="105"/>
        </w:rPr>
        <w:t xml:space="preserve"> </w:t>
      </w:r>
      <w:r>
        <w:rPr>
          <w:w w:val="105"/>
        </w:rPr>
        <w:t>adjacent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24"/>
          <w:w w:val="105"/>
        </w:rPr>
        <w:t xml:space="preserve"> </w:t>
      </w:r>
      <w:r>
        <w:rPr>
          <w:w w:val="105"/>
        </w:rPr>
        <w:t>atlases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either</w:t>
      </w:r>
    </w:p>
    <w:p w14:paraId="7F2D0E0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293</w:t>
      </w:r>
      <w:r>
        <w:rPr>
          <w:rFonts w:ascii="Arial"/>
          <w:spacing w:val="66"/>
          <w:w w:val="150"/>
          <w:sz w:val="12"/>
        </w:rPr>
        <w:t xml:space="preserve">  </w:t>
      </w:r>
      <w:r>
        <w:t>chronological</w:t>
      </w:r>
      <w:proofErr w:type="gramEnd"/>
      <w:r>
        <w:rPr>
          <w:spacing w:val="32"/>
        </w:rPr>
        <w:t xml:space="preserve"> </w:t>
      </w:r>
      <w:r>
        <w:t>side</w:t>
      </w:r>
      <w:r>
        <w:rPr>
          <w:spacing w:val="31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warped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desired</w:t>
      </w:r>
      <w:r>
        <w:rPr>
          <w:spacing w:val="31"/>
        </w:rPr>
        <w:t xml:space="preserve"> </w:t>
      </w:r>
      <w:r>
        <w:t>time</w:t>
      </w:r>
      <w:r>
        <w:rPr>
          <w:spacing w:val="32"/>
        </w:rPr>
        <w:t xml:space="preserve"> </w:t>
      </w:r>
      <w:r>
        <w:t>point.</w:t>
      </w:r>
      <w:r>
        <w:rPr>
          <w:spacing w:val="62"/>
        </w:rPr>
        <w:t xml:space="preserve"> </w:t>
      </w:r>
      <w:r>
        <w:t>A</w:t>
      </w:r>
      <w:r>
        <w:rPr>
          <w:spacing w:val="32"/>
        </w:rPr>
        <w:t xml:space="preserve"> </w:t>
      </w:r>
      <w:r>
        <w:t>subsequent</w:t>
      </w:r>
      <w:r>
        <w:rPr>
          <w:spacing w:val="31"/>
        </w:rPr>
        <w:t xml:space="preserve"> </w:t>
      </w:r>
      <w:r>
        <w:t>call</w:t>
      </w:r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one</w:t>
      </w:r>
      <w:r>
        <w:rPr>
          <w:spacing w:val="32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rPr>
          <w:spacing w:val="-5"/>
        </w:rPr>
        <w:t>the</w:t>
      </w:r>
    </w:p>
    <w:p w14:paraId="7E8014A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294</w:t>
      </w:r>
      <w:r>
        <w:rPr>
          <w:rFonts w:ascii="Arial"/>
          <w:spacing w:val="68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building</w:t>
      </w:r>
      <w:r>
        <w:rPr>
          <w:spacing w:val="28"/>
          <w:w w:val="105"/>
        </w:rPr>
        <w:t xml:space="preserve"> </w:t>
      </w:r>
      <w:r>
        <w:rPr>
          <w:w w:val="105"/>
        </w:rPr>
        <w:t>functions</w:t>
      </w:r>
      <w:r>
        <w:rPr>
          <w:spacing w:val="29"/>
          <w:w w:val="105"/>
        </w:rPr>
        <w:t xml:space="preserve"> </w:t>
      </w:r>
      <w:r>
        <w:rPr>
          <w:w w:val="105"/>
        </w:rPr>
        <w:t>then</w:t>
      </w:r>
      <w:r>
        <w:rPr>
          <w:spacing w:val="29"/>
          <w:w w:val="105"/>
        </w:rPr>
        <w:t xml:space="preserve"> </w:t>
      </w:r>
      <w:r>
        <w:rPr>
          <w:w w:val="105"/>
        </w:rPr>
        <w:t>permits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template</w:t>
      </w:r>
      <w:r>
        <w:rPr>
          <w:spacing w:val="29"/>
          <w:w w:val="105"/>
        </w:rPr>
        <w:t xml:space="preserve"> </w:t>
      </w:r>
      <w:r>
        <w:rPr>
          <w:w w:val="105"/>
        </w:rPr>
        <w:t>at</w:t>
      </w:r>
      <w:r>
        <w:rPr>
          <w:spacing w:val="29"/>
          <w:w w:val="105"/>
        </w:rPr>
        <w:t xml:space="preserve"> </w:t>
      </w:r>
      <w:r>
        <w:rPr>
          <w:spacing w:val="-4"/>
          <w:w w:val="105"/>
        </w:rPr>
        <w:t>that</w:t>
      </w:r>
    </w:p>
    <w:p w14:paraId="12A5637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295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time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point.</w:t>
      </w:r>
      <w:r>
        <w:rPr>
          <w:spacing w:val="45"/>
          <w:w w:val="105"/>
        </w:rPr>
        <w:t xml:space="preserve"> </w:t>
      </w:r>
      <w:r>
        <w:rPr>
          <w:w w:val="105"/>
        </w:rPr>
        <w:t>Note</w:t>
      </w:r>
      <w:r>
        <w:rPr>
          <w:spacing w:val="17"/>
          <w:w w:val="105"/>
        </w:rPr>
        <w:t xml:space="preserve"> </w:t>
      </w:r>
      <w:r>
        <w:rPr>
          <w:w w:val="105"/>
        </w:rPr>
        <w:t>that</w:t>
      </w:r>
      <w:r>
        <w:rPr>
          <w:spacing w:val="17"/>
          <w:w w:val="105"/>
        </w:rPr>
        <w:t xml:space="preserve"> </w:t>
      </w:r>
      <w:r>
        <w:rPr>
          <w:w w:val="105"/>
        </w:rPr>
        <w:t>both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these</w:t>
      </w:r>
      <w:r>
        <w:rPr>
          <w:spacing w:val="17"/>
          <w:w w:val="105"/>
        </w:rPr>
        <w:t xml:space="preserve"> </w:t>
      </w:r>
      <w:r>
        <w:rPr>
          <w:w w:val="105"/>
        </w:rPr>
        <w:t>usage</w:t>
      </w:r>
      <w:r>
        <w:rPr>
          <w:spacing w:val="17"/>
          <w:w w:val="105"/>
        </w:rPr>
        <w:t xml:space="preserve"> </w:t>
      </w:r>
      <w:r>
        <w:rPr>
          <w:w w:val="105"/>
        </w:rPr>
        <w:t>examples</w:t>
      </w:r>
      <w:r>
        <w:rPr>
          <w:spacing w:val="17"/>
          <w:w w:val="105"/>
        </w:rPr>
        <w:t xml:space="preserve"> </w:t>
      </w:r>
      <w:r>
        <w:rPr>
          <w:w w:val="105"/>
        </w:rPr>
        <w:t>can</w:t>
      </w:r>
      <w:r>
        <w:rPr>
          <w:spacing w:val="17"/>
          <w:w w:val="105"/>
        </w:rPr>
        <w:t xml:space="preserve"> </w:t>
      </w:r>
      <w:r>
        <w:rPr>
          <w:w w:val="105"/>
        </w:rPr>
        <w:t>be</w:t>
      </w:r>
      <w:r>
        <w:rPr>
          <w:spacing w:val="17"/>
          <w:w w:val="105"/>
        </w:rPr>
        <w:t xml:space="preserve"> </w:t>
      </w:r>
      <w:r>
        <w:rPr>
          <w:w w:val="105"/>
        </w:rPr>
        <w:t>found</w:t>
      </w:r>
      <w:r>
        <w:rPr>
          <w:spacing w:val="17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GitHub</w:t>
      </w:r>
      <w:r>
        <w:rPr>
          <w:spacing w:val="17"/>
          <w:w w:val="105"/>
        </w:rPr>
        <w:t xml:space="preserve"> </w:t>
      </w:r>
      <w:proofErr w:type="gramStart"/>
      <w:r>
        <w:rPr>
          <w:spacing w:val="-2"/>
          <w:w w:val="105"/>
        </w:rPr>
        <w:t>repository</w:t>
      </w:r>
      <w:proofErr w:type="gramEnd"/>
    </w:p>
    <w:p w14:paraId="6DE4F456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296</w:t>
      </w:r>
      <w:r>
        <w:rPr>
          <w:rFonts w:ascii="Arial"/>
          <w:spacing w:val="66"/>
          <w:sz w:val="12"/>
        </w:rPr>
        <w:t xml:space="preserve">  </w:t>
      </w:r>
      <w:r>
        <w:rPr>
          <w:sz w:val="24"/>
        </w:rPr>
        <w:t>previously</w:t>
      </w:r>
      <w:proofErr w:type="gramEnd"/>
      <w:r>
        <w:rPr>
          <w:spacing w:val="17"/>
          <w:sz w:val="24"/>
        </w:rPr>
        <w:t xml:space="preserve"> </w:t>
      </w:r>
      <w:r>
        <w:rPr>
          <w:spacing w:val="-2"/>
          <w:sz w:val="24"/>
        </w:rPr>
        <w:t>given.</w:t>
      </w:r>
    </w:p>
    <w:p w14:paraId="037E84FA" w14:textId="77777777" w:rsidR="005F326E" w:rsidRDefault="005F326E">
      <w:pPr>
        <w:pStyle w:val="BodyText"/>
        <w:ind w:left="0"/>
        <w:rPr>
          <w:sz w:val="20"/>
        </w:rPr>
      </w:pPr>
    </w:p>
    <w:p w14:paraId="27C0165B" w14:textId="77777777" w:rsidR="005F326E" w:rsidRDefault="005F326E">
      <w:pPr>
        <w:pStyle w:val="BodyText"/>
        <w:spacing w:before="8"/>
        <w:ind w:left="0"/>
      </w:pPr>
    </w:p>
    <w:p w14:paraId="0F2668FE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297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96" w:name="The_Mouse_Cortical_Thickness_Pipeline"/>
      <w:bookmarkEnd w:id="96"/>
      <w:r>
        <w:rPr>
          <w:spacing w:val="-5"/>
          <w:w w:val="115"/>
        </w:rPr>
        <w:t>2.3</w:t>
      </w:r>
      <w:r>
        <w:tab/>
      </w:r>
      <w:r>
        <w:rPr>
          <w:w w:val="115"/>
        </w:rPr>
        <w:t>The</w:t>
      </w:r>
      <w:r>
        <w:rPr>
          <w:spacing w:val="28"/>
          <w:w w:val="115"/>
        </w:rPr>
        <w:t xml:space="preserve"> </w:t>
      </w:r>
      <w:r>
        <w:rPr>
          <w:w w:val="115"/>
        </w:rPr>
        <w:t>Mouse</w:t>
      </w:r>
      <w:r>
        <w:rPr>
          <w:spacing w:val="28"/>
          <w:w w:val="115"/>
        </w:rPr>
        <w:t xml:space="preserve"> </w:t>
      </w:r>
      <w:r>
        <w:rPr>
          <w:w w:val="115"/>
        </w:rPr>
        <w:t>Cortical</w:t>
      </w:r>
      <w:r>
        <w:rPr>
          <w:spacing w:val="29"/>
          <w:w w:val="115"/>
        </w:rPr>
        <w:t xml:space="preserve"> </w:t>
      </w:r>
      <w:r>
        <w:rPr>
          <w:w w:val="115"/>
        </w:rPr>
        <w:t>Thickness</w:t>
      </w:r>
      <w:r>
        <w:rPr>
          <w:spacing w:val="28"/>
          <w:w w:val="115"/>
        </w:rPr>
        <w:t xml:space="preserve"> </w:t>
      </w:r>
      <w:r>
        <w:rPr>
          <w:spacing w:val="-2"/>
          <w:w w:val="115"/>
        </w:rPr>
        <w:t>Pipeline</w:t>
      </w:r>
    </w:p>
    <w:p w14:paraId="4F969A23" w14:textId="77777777" w:rsidR="005F326E" w:rsidRDefault="005F326E">
      <w:pPr>
        <w:pStyle w:val="BodyText"/>
        <w:ind w:left="0"/>
        <w:rPr>
          <w:b/>
          <w:sz w:val="20"/>
        </w:rPr>
      </w:pPr>
    </w:p>
    <w:p w14:paraId="5FA3FD97" w14:textId="77777777" w:rsidR="005F326E" w:rsidRDefault="00000000">
      <w:pPr>
        <w:pStyle w:val="BodyText"/>
        <w:spacing w:before="6"/>
        <w:ind w:left="0"/>
        <w:rPr>
          <w:b/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1A20AFF9" wp14:editId="730BAF6E">
                <wp:simplePos x="0" y="0"/>
                <wp:positionH relativeFrom="page">
                  <wp:posOffset>1134599</wp:posOffset>
                </wp:positionH>
                <wp:positionV relativeFrom="paragraph">
                  <wp:posOffset>201897</wp:posOffset>
                </wp:positionV>
                <wp:extent cx="5524500" cy="2402840"/>
                <wp:effectExtent l="0" t="0" r="0" b="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24500" cy="2402840"/>
                          <a:chOff x="0" y="0"/>
                          <a:chExt cx="5524500" cy="2402840"/>
                        </a:xfrm>
                      </wpg:grpSpPr>
                      <pic:pic xmlns:pic="http://schemas.openxmlformats.org/drawingml/2006/picture">
                        <pic:nvPicPr>
                          <pic:cNvPr id="307" name="Image 307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184" cy="24023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8" name="Graphic 308"/>
                        <wps:cNvSpPr/>
                        <wps:spPr>
                          <a:xfrm>
                            <a:off x="10021" y="10207"/>
                            <a:ext cx="5394960" cy="227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2273300">
                                <a:moveTo>
                                  <a:pt x="5318646" y="0"/>
                                </a:moveTo>
                                <a:lnTo>
                                  <a:pt x="76166" y="0"/>
                                </a:lnTo>
                                <a:lnTo>
                                  <a:pt x="66140" y="646"/>
                                </a:lnTo>
                                <a:lnTo>
                                  <a:pt x="29755" y="15765"/>
                                </a:lnTo>
                                <a:lnTo>
                                  <a:pt x="5768" y="46980"/>
                                </a:lnTo>
                                <a:lnTo>
                                  <a:pt x="0" y="2196772"/>
                                </a:lnTo>
                                <a:lnTo>
                                  <a:pt x="646" y="2206798"/>
                                </a:lnTo>
                                <a:lnTo>
                                  <a:pt x="15765" y="2243183"/>
                                </a:lnTo>
                                <a:lnTo>
                                  <a:pt x="46980" y="2267171"/>
                                </a:lnTo>
                                <a:lnTo>
                                  <a:pt x="76166" y="2272939"/>
                                </a:lnTo>
                                <a:lnTo>
                                  <a:pt x="5318646" y="2272939"/>
                                </a:lnTo>
                                <a:lnTo>
                                  <a:pt x="5356726" y="2262731"/>
                                </a:lnTo>
                                <a:lnTo>
                                  <a:pt x="5384604" y="2234852"/>
                                </a:lnTo>
                                <a:lnTo>
                                  <a:pt x="5394812" y="2196772"/>
                                </a:lnTo>
                                <a:lnTo>
                                  <a:pt x="5394801" y="75986"/>
                                </a:lnTo>
                                <a:lnTo>
                                  <a:pt x="5384604" y="38086"/>
                                </a:lnTo>
                                <a:lnTo>
                                  <a:pt x="5356726" y="10207"/>
                                </a:lnTo>
                                <a:lnTo>
                                  <a:pt x="53186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FC1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Graphic 309"/>
                        <wps:cNvSpPr/>
                        <wps:spPr>
                          <a:xfrm>
                            <a:off x="10021" y="10207"/>
                            <a:ext cx="5394960" cy="227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94960" h="2273300">
                                <a:moveTo>
                                  <a:pt x="75986" y="0"/>
                                </a:moveTo>
                                <a:lnTo>
                                  <a:pt x="76166" y="0"/>
                                </a:lnTo>
                                <a:lnTo>
                                  <a:pt x="66140" y="646"/>
                                </a:lnTo>
                                <a:lnTo>
                                  <a:pt x="56372" y="2575"/>
                                </a:lnTo>
                                <a:lnTo>
                                  <a:pt x="22298" y="22298"/>
                                </a:lnTo>
                                <a:lnTo>
                                  <a:pt x="2575" y="56372"/>
                                </a:lnTo>
                                <a:lnTo>
                                  <a:pt x="0" y="76166"/>
                                </a:lnTo>
                                <a:lnTo>
                                  <a:pt x="0" y="2196772"/>
                                </a:lnTo>
                                <a:lnTo>
                                  <a:pt x="10207" y="2234852"/>
                                </a:lnTo>
                                <a:lnTo>
                                  <a:pt x="38086" y="2262731"/>
                                </a:lnTo>
                                <a:lnTo>
                                  <a:pt x="76166" y="2272939"/>
                                </a:lnTo>
                                <a:lnTo>
                                  <a:pt x="5318646" y="2272939"/>
                                </a:lnTo>
                                <a:lnTo>
                                  <a:pt x="5356726" y="2262731"/>
                                </a:lnTo>
                                <a:lnTo>
                                  <a:pt x="5384605" y="2234852"/>
                                </a:lnTo>
                                <a:lnTo>
                                  <a:pt x="5394812" y="2196772"/>
                                </a:lnTo>
                                <a:lnTo>
                                  <a:pt x="5394812" y="75986"/>
                                </a:lnTo>
                                <a:lnTo>
                                  <a:pt x="5394812" y="76166"/>
                                </a:lnTo>
                                <a:lnTo>
                                  <a:pt x="5394166" y="66140"/>
                                </a:lnTo>
                                <a:lnTo>
                                  <a:pt x="5392237" y="56372"/>
                                </a:lnTo>
                                <a:lnTo>
                                  <a:pt x="5372514" y="22298"/>
                                </a:lnTo>
                                <a:lnTo>
                                  <a:pt x="5338440" y="2575"/>
                                </a:lnTo>
                                <a:lnTo>
                                  <a:pt x="5318646" y="0"/>
                                </a:lnTo>
                                <a:lnTo>
                                  <a:pt x="75986" y="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295F99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618615" y="1121170"/>
                            <a:ext cx="194310" cy="659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4310" h="659765">
                                <a:moveTo>
                                  <a:pt x="0" y="659613"/>
                                </a:moveTo>
                                <a:lnTo>
                                  <a:pt x="117345" y="659613"/>
                                </a:lnTo>
                                <a:lnTo>
                                  <a:pt x="117345" y="0"/>
                                </a:lnTo>
                                <a:lnTo>
                                  <a:pt x="193698" y="0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Graphic 311"/>
                        <wps:cNvSpPr/>
                        <wps:spPr>
                          <a:xfrm>
                            <a:off x="807575" y="1086548"/>
                            <a:ext cx="55880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69850">
                                <a:moveTo>
                                  <a:pt x="0" y="0"/>
                                </a:moveTo>
                                <a:lnTo>
                                  <a:pt x="0" y="69423"/>
                                </a:lnTo>
                                <a:lnTo>
                                  <a:pt x="55390" y="3443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63" y="1040266"/>
                            <a:ext cx="714458" cy="478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54484" y="1050468"/>
                            <a:ext cx="585470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5470" h="349250">
                                <a:moveTo>
                                  <a:pt x="5850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756"/>
                                </a:lnTo>
                                <a:lnTo>
                                  <a:pt x="292633" y="348756"/>
                                </a:lnTo>
                                <a:lnTo>
                                  <a:pt x="585086" y="348756"/>
                                </a:lnTo>
                                <a:lnTo>
                                  <a:pt x="5850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346391" y="884288"/>
                            <a:ext cx="1270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15570">
                                <a:moveTo>
                                  <a:pt x="0" y="0"/>
                                </a:moveTo>
                                <a:lnTo>
                                  <a:pt x="359" y="11515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Graphic 315"/>
                        <wps:cNvSpPr/>
                        <wps:spPr>
                          <a:xfrm>
                            <a:off x="319418" y="995803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0"/>
                                </a:lnTo>
                                <a:lnTo>
                                  <a:pt x="27518" y="5466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346571" y="1399224"/>
                            <a:ext cx="127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1600">
                                <a:moveTo>
                                  <a:pt x="366" y="0"/>
                                </a:moveTo>
                                <a:lnTo>
                                  <a:pt x="0" y="101133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319238" y="1496527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27152" y="54851"/>
                                </a:lnTo>
                                <a:lnTo>
                                  <a:pt x="54664" y="36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47" y="425296"/>
                            <a:ext cx="544274" cy="45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Image 319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347" y="1551198"/>
                            <a:ext cx="544274" cy="45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" name="Image 320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90121" y="950253"/>
                            <a:ext cx="945323" cy="478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Graphic 321"/>
                        <wps:cNvSpPr/>
                        <wps:spPr>
                          <a:xfrm>
                            <a:off x="4500142" y="960455"/>
                            <a:ext cx="815975" cy="34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5975" h="349250">
                                <a:moveTo>
                                  <a:pt x="8159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756"/>
                                </a:lnTo>
                                <a:lnTo>
                                  <a:pt x="407972" y="348756"/>
                                </a:lnTo>
                                <a:lnTo>
                                  <a:pt x="815951" y="348756"/>
                                </a:lnTo>
                                <a:lnTo>
                                  <a:pt x="8159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2" name="Image 322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36763" y="1479769"/>
                            <a:ext cx="747260" cy="6308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Image 323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17453" y="116805"/>
                            <a:ext cx="777691" cy="655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4" name="Graphic 324"/>
                        <wps:cNvSpPr/>
                        <wps:spPr>
                          <a:xfrm>
                            <a:off x="4908115" y="1309212"/>
                            <a:ext cx="1905" cy="120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05" h="120650">
                                <a:moveTo>
                                  <a:pt x="0" y="0"/>
                                </a:moveTo>
                                <a:lnTo>
                                  <a:pt x="1459" y="120077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Graphic 325"/>
                        <wps:cNvSpPr/>
                        <wps:spPr>
                          <a:xfrm>
                            <a:off x="4874952" y="1424191"/>
                            <a:ext cx="69850" cy="55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" h="55880">
                                <a:moveTo>
                                  <a:pt x="69423" y="0"/>
                                </a:moveTo>
                                <a:lnTo>
                                  <a:pt x="0" y="906"/>
                                </a:lnTo>
                                <a:lnTo>
                                  <a:pt x="35534" y="55757"/>
                                </a:lnTo>
                                <a:lnTo>
                                  <a:pt x="694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Image 326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2945" y="74533"/>
                            <a:ext cx="1742511" cy="22022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" name="Graphic 327"/>
                        <wps:cNvSpPr/>
                        <wps:spPr>
                          <a:xfrm>
                            <a:off x="862966" y="84735"/>
                            <a:ext cx="16135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2073275">
                                <a:moveTo>
                                  <a:pt x="16131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2864"/>
                                </a:lnTo>
                                <a:lnTo>
                                  <a:pt x="806662" y="2072864"/>
                                </a:lnTo>
                                <a:lnTo>
                                  <a:pt x="1613139" y="2072864"/>
                                </a:lnTo>
                                <a:lnTo>
                                  <a:pt x="16131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Graphic 328"/>
                        <wps:cNvSpPr/>
                        <wps:spPr>
                          <a:xfrm>
                            <a:off x="862966" y="84735"/>
                            <a:ext cx="16135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13535" h="2073275">
                                <a:moveTo>
                                  <a:pt x="806662" y="2072864"/>
                                </a:moveTo>
                                <a:lnTo>
                                  <a:pt x="0" y="2072864"/>
                                </a:lnTo>
                                <a:lnTo>
                                  <a:pt x="0" y="0"/>
                                </a:lnTo>
                                <a:lnTo>
                                  <a:pt x="1613139" y="0"/>
                                </a:lnTo>
                                <a:lnTo>
                                  <a:pt x="1613139" y="2072864"/>
                                </a:lnTo>
                                <a:lnTo>
                                  <a:pt x="806662" y="2072864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923641" y="262395"/>
                            <a:ext cx="1499870" cy="1157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99870" h="1157605">
                                <a:moveTo>
                                  <a:pt x="149925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7605"/>
                                </a:lnTo>
                                <a:lnTo>
                                  <a:pt x="749632" y="1157605"/>
                                </a:lnTo>
                                <a:lnTo>
                                  <a:pt x="1499259" y="1157605"/>
                                </a:lnTo>
                                <a:lnTo>
                                  <a:pt x="14992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0268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Image 331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053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2" name="Image 33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1652" y="991978"/>
                            <a:ext cx="462643" cy="361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" name="Graphic 333"/>
                        <wps:cNvSpPr/>
                        <wps:spPr>
                          <a:xfrm>
                            <a:off x="945689" y="1753632"/>
                            <a:ext cx="145351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3515" h="348615">
                                <a:moveTo>
                                  <a:pt x="145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576"/>
                                </a:lnTo>
                                <a:lnTo>
                                  <a:pt x="726491" y="348576"/>
                                </a:lnTo>
                                <a:lnTo>
                                  <a:pt x="1452976" y="348576"/>
                                </a:lnTo>
                                <a:lnTo>
                                  <a:pt x="145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4" name="Image 33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7846" y="1800460"/>
                            <a:ext cx="646133" cy="254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5" name="Graphic 335"/>
                        <wps:cNvSpPr/>
                        <wps:spPr>
                          <a:xfrm>
                            <a:off x="960995" y="1757276"/>
                            <a:ext cx="739140" cy="310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310515">
                                <a:moveTo>
                                  <a:pt x="7386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09943"/>
                                </a:lnTo>
                                <a:lnTo>
                                  <a:pt x="369352" y="309943"/>
                                </a:lnTo>
                                <a:lnTo>
                                  <a:pt x="738698" y="309943"/>
                                </a:lnTo>
                                <a:lnTo>
                                  <a:pt x="73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Graphic 336"/>
                        <wps:cNvSpPr/>
                        <wps:spPr>
                          <a:xfrm>
                            <a:off x="1671088" y="1435119"/>
                            <a:ext cx="1270" cy="26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267970">
                                <a:moveTo>
                                  <a:pt x="0" y="0"/>
                                </a:moveTo>
                                <a:lnTo>
                                  <a:pt x="906" y="267492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Graphic 337"/>
                        <wps:cNvSpPr/>
                        <wps:spPr>
                          <a:xfrm>
                            <a:off x="1644662" y="1698787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59"/>
                                </a:lnTo>
                                <a:lnTo>
                                  <a:pt x="2751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8" name="Image 338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4269" y="74167"/>
                            <a:ext cx="1725566" cy="22042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9" name="Graphic 339"/>
                        <wps:cNvSpPr/>
                        <wps:spPr>
                          <a:xfrm>
                            <a:off x="2644291" y="84368"/>
                            <a:ext cx="1596390" cy="207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2075180">
                                <a:moveTo>
                                  <a:pt x="15961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74870"/>
                                </a:lnTo>
                                <a:lnTo>
                                  <a:pt x="798094" y="2074870"/>
                                </a:lnTo>
                                <a:lnTo>
                                  <a:pt x="1596194" y="2074870"/>
                                </a:lnTo>
                                <a:lnTo>
                                  <a:pt x="15961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3C6D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Graphic 340"/>
                        <wps:cNvSpPr/>
                        <wps:spPr>
                          <a:xfrm>
                            <a:off x="2644291" y="84368"/>
                            <a:ext cx="1596390" cy="2075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6390" h="2075180">
                                <a:moveTo>
                                  <a:pt x="798094" y="2074870"/>
                                </a:moveTo>
                                <a:lnTo>
                                  <a:pt x="0" y="2074870"/>
                                </a:lnTo>
                                <a:lnTo>
                                  <a:pt x="0" y="0"/>
                                </a:lnTo>
                                <a:lnTo>
                                  <a:pt x="1596194" y="0"/>
                                </a:lnTo>
                                <a:lnTo>
                                  <a:pt x="1596194" y="2074870"/>
                                </a:lnTo>
                                <a:lnTo>
                                  <a:pt x="798094" y="2074870"/>
                                </a:lnTo>
                                <a:close/>
                              </a:path>
                            </a:pathLst>
                          </a:cu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Graphic 341"/>
                        <wps:cNvSpPr/>
                        <wps:spPr>
                          <a:xfrm>
                            <a:off x="2714987" y="1748528"/>
                            <a:ext cx="1453515" cy="348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3515" h="348615">
                                <a:moveTo>
                                  <a:pt x="145297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48576"/>
                                </a:lnTo>
                                <a:lnTo>
                                  <a:pt x="726491" y="348576"/>
                                </a:lnTo>
                                <a:lnTo>
                                  <a:pt x="1452976" y="348576"/>
                                </a:lnTo>
                                <a:lnTo>
                                  <a:pt x="14529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7144" y="1795356"/>
                            <a:ext cx="646133" cy="254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730292" y="1752172"/>
                            <a:ext cx="739140" cy="3155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9140" h="315595">
                                <a:moveTo>
                                  <a:pt x="7386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15047"/>
                                </a:lnTo>
                                <a:lnTo>
                                  <a:pt x="369352" y="315047"/>
                                </a:lnTo>
                                <a:lnTo>
                                  <a:pt x="738698" y="315047"/>
                                </a:lnTo>
                                <a:lnTo>
                                  <a:pt x="738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Graphic 344"/>
                        <wps:cNvSpPr/>
                        <wps:spPr>
                          <a:xfrm>
                            <a:off x="4906296" y="772953"/>
                            <a:ext cx="1270" cy="136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" h="136525">
                                <a:moveTo>
                                  <a:pt x="0" y="0"/>
                                </a:moveTo>
                                <a:lnTo>
                                  <a:pt x="1272" y="136481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Graphic 345"/>
                        <wps:cNvSpPr/>
                        <wps:spPr>
                          <a:xfrm>
                            <a:off x="4880236" y="905610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59"/>
                                </a:lnTo>
                                <a:lnTo>
                                  <a:pt x="2787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Graphic 346"/>
                        <wps:cNvSpPr/>
                        <wps:spPr>
                          <a:xfrm>
                            <a:off x="2704965" y="261848"/>
                            <a:ext cx="617220" cy="590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" h="590550">
                                <a:moveTo>
                                  <a:pt x="6167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90370"/>
                                </a:lnTo>
                                <a:lnTo>
                                  <a:pt x="308491" y="590370"/>
                                </a:lnTo>
                                <a:lnTo>
                                  <a:pt x="616795" y="590370"/>
                                </a:lnTo>
                                <a:lnTo>
                                  <a:pt x="6167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7" name="Image 347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48336" y="372630"/>
                            <a:ext cx="533886" cy="4422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3447309" y="303393"/>
                            <a:ext cx="737235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7235" h="508000">
                                <a:moveTo>
                                  <a:pt x="73668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07646"/>
                                </a:lnTo>
                                <a:lnTo>
                                  <a:pt x="368433" y="507646"/>
                                </a:lnTo>
                                <a:lnTo>
                                  <a:pt x="736686" y="507646"/>
                                </a:lnTo>
                                <a:lnTo>
                                  <a:pt x="7366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DAB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Graphic 349"/>
                        <wps:cNvSpPr/>
                        <wps:spPr>
                          <a:xfrm>
                            <a:off x="3321941" y="557033"/>
                            <a:ext cx="749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930" h="635">
                                <a:moveTo>
                                  <a:pt x="0" y="0"/>
                                </a:moveTo>
                                <a:lnTo>
                                  <a:pt x="74347" y="17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Graphic 350"/>
                        <wps:cNvSpPr/>
                        <wps:spPr>
                          <a:xfrm>
                            <a:off x="3392644" y="529881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0" y="54664"/>
                                </a:lnTo>
                                <a:lnTo>
                                  <a:pt x="54664" y="273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Graphic 351"/>
                        <wps:cNvSpPr/>
                        <wps:spPr>
                          <a:xfrm>
                            <a:off x="2677633" y="993984"/>
                            <a:ext cx="1527810" cy="66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7810" h="665480">
                                <a:moveTo>
                                  <a:pt x="15276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65443"/>
                                </a:lnTo>
                                <a:lnTo>
                                  <a:pt x="763845" y="665443"/>
                                </a:lnTo>
                                <a:lnTo>
                                  <a:pt x="1527684" y="665443"/>
                                </a:lnTo>
                                <a:lnTo>
                                  <a:pt x="15276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CCCC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2" name="Image 352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75367" y="1141573"/>
                            <a:ext cx="573791" cy="4757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Image 35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49096" y="1141393"/>
                            <a:ext cx="573425" cy="475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4" name="Graphic 354"/>
                        <wps:cNvSpPr/>
                        <wps:spPr>
                          <a:xfrm>
                            <a:off x="3440932" y="1686760"/>
                            <a:ext cx="1270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35" h="10795">
                                <a:moveTo>
                                  <a:pt x="0" y="0"/>
                                </a:moveTo>
                                <a:lnTo>
                                  <a:pt x="179" y="10747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Graphic 355"/>
                        <wps:cNvSpPr/>
                        <wps:spPr>
                          <a:xfrm>
                            <a:off x="3413600" y="1693683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54664" y="0"/>
                                </a:moveTo>
                                <a:lnTo>
                                  <a:pt x="0" y="366"/>
                                </a:lnTo>
                                <a:lnTo>
                                  <a:pt x="27878" y="54844"/>
                                </a:lnTo>
                                <a:lnTo>
                                  <a:pt x="546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Graphic 356"/>
                        <wps:cNvSpPr/>
                        <wps:spPr>
                          <a:xfrm>
                            <a:off x="3440932" y="811040"/>
                            <a:ext cx="374650" cy="1041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4650" h="104139">
                                <a:moveTo>
                                  <a:pt x="374629" y="0"/>
                                </a:moveTo>
                                <a:lnTo>
                                  <a:pt x="374629" y="87094"/>
                                </a:lnTo>
                                <a:lnTo>
                                  <a:pt x="0" y="87094"/>
                                </a:lnTo>
                                <a:lnTo>
                                  <a:pt x="0" y="103678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6310" y="910161"/>
                            <a:ext cx="69423" cy="77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4240486" y="444972"/>
                            <a:ext cx="204470" cy="676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470" h="676910">
                                <a:moveTo>
                                  <a:pt x="0" y="676744"/>
                                </a:moveTo>
                                <a:lnTo>
                                  <a:pt x="146316" y="676744"/>
                                </a:lnTo>
                                <a:lnTo>
                                  <a:pt x="146316" y="0"/>
                                </a:lnTo>
                                <a:lnTo>
                                  <a:pt x="204079" y="0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9" name="Image 359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40008" y="410350"/>
                            <a:ext cx="77445" cy="694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990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Image 361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507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Image 36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017" y="409438"/>
                            <a:ext cx="462643" cy="3744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2476106" y="1121170"/>
                            <a:ext cx="11747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475" h="635">
                                <a:moveTo>
                                  <a:pt x="0" y="0"/>
                                </a:moveTo>
                                <a:lnTo>
                                  <a:pt x="117165" y="359"/>
                                </a:lnTo>
                              </a:path>
                            </a:pathLst>
                          </a:custGeom>
                          <a:ln w="929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2589626" y="1094198"/>
                            <a:ext cx="55244" cy="55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244" h="55244">
                                <a:moveTo>
                                  <a:pt x="0" y="0"/>
                                </a:moveTo>
                                <a:lnTo>
                                  <a:pt x="0" y="54664"/>
                                </a:lnTo>
                                <a:lnTo>
                                  <a:pt x="54664" y="2751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box 365"/>
                        <wps:cNvSpPr txBox="1"/>
                        <wps:spPr>
                          <a:xfrm>
                            <a:off x="2667065" y="106503"/>
                            <a:ext cx="71755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D9346B" w14:textId="77777777" w:rsidR="005F326E" w:rsidRDefault="00000000">
                              <w:pPr>
                                <w:spacing w:line="147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bookmarkStart w:id="97" w:name="_bookmark4"/>
                              <w:bookmarkEnd w:id="97"/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Brain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parcellation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6" name="Textbox 366"/>
                        <wps:cNvSpPr txBox="1"/>
                        <wps:spPr>
                          <a:xfrm>
                            <a:off x="150507" y="330503"/>
                            <a:ext cx="403860" cy="1009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8803AA" w14:textId="77777777" w:rsidR="005F326E" w:rsidRDefault="00000000">
                              <w:pPr>
                                <w:spacing w:line="158" w:lineRule="exac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Input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14"/>
                                </w:rPr>
                                <w:t>MRI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7" name="Textbox 367"/>
                        <wps:cNvSpPr txBox="1"/>
                        <wps:spPr>
                          <a:xfrm>
                            <a:off x="54484" y="1050468"/>
                            <a:ext cx="585470" cy="3492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6940EE50" w14:textId="77777777" w:rsidR="005F326E" w:rsidRDefault="00000000">
                              <w:pPr>
                                <w:spacing w:before="113"/>
                                <w:ind w:left="147" w:firstLine="71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z w:val="14"/>
                                </w:rPr>
                                <w:t>N4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bias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correction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8" name="Textbox 368"/>
                        <wps:cNvSpPr txBox="1"/>
                        <wps:spPr>
                          <a:xfrm>
                            <a:off x="4500142" y="960455"/>
                            <a:ext cx="815975" cy="3492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D7E13FB" w14:textId="77777777" w:rsidR="005F326E" w:rsidRDefault="00000000">
                              <w:pPr>
                                <w:spacing w:before="113"/>
                                <w:ind w:left="98" w:firstLine="85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4"/>
                                </w:rPr>
                                <w:t>KellyKapowski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cortical</w:t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4"/>
                                </w:rPr>
                                <w:t>thickness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69" name="Textbox 369"/>
                        <wps:cNvSpPr txBox="1"/>
                        <wps:spPr>
                          <a:xfrm>
                            <a:off x="3447309" y="303393"/>
                            <a:ext cx="737235" cy="50800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11E5EB4E" w14:textId="77777777" w:rsidR="005F326E" w:rsidRDefault="00000000">
                              <w:pPr>
                                <w:spacing w:before="125"/>
                                <w:ind w:left="129" w:right="96" w:hanging="33"/>
                                <w:jc w:val="center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Ontological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simplification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and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warping</w:t>
                              </w:r>
                              <w:r>
                                <w:rPr>
                                  <w:rFonts w:ascii="Arial"/>
                                  <w:spacing w:val="-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to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DevCCF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0" name="Textbox 370"/>
                        <wps:cNvSpPr txBox="1"/>
                        <wps:spPr>
                          <a:xfrm>
                            <a:off x="2704965" y="261848"/>
                            <a:ext cx="617220" cy="59055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3AA2CA1" w14:textId="77777777" w:rsidR="005F326E" w:rsidRDefault="00000000">
                              <w:pPr>
                                <w:spacing w:before="37"/>
                                <w:ind w:left="35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AllenCCFv3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895582" y="115619"/>
                            <a:ext cx="647700" cy="939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C53A49" w14:textId="77777777" w:rsidR="005F326E" w:rsidRDefault="00000000">
                              <w:pPr>
                                <w:spacing w:line="147" w:lineRule="exact"/>
                                <w:rPr>
                                  <w:rFonts w:ascii="Arial"/>
                                  <w:b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sz w:val="13"/>
                                </w:rPr>
                                <w:t>Brain</w:t>
                              </w:r>
                              <w:r>
                                <w:rPr>
                                  <w:rFonts w:ascii="Arial"/>
                                  <w:b/>
                                  <w:spacing w:val="-1"/>
                                  <w:sz w:val="13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spacing w:val="-2"/>
                                  <w:sz w:val="13"/>
                                </w:rPr>
                                <w:t>extraction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2714987" y="1748528"/>
                            <a:ext cx="1453515" cy="34861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59C27DF8" w14:textId="77777777" w:rsidR="005F326E" w:rsidRDefault="00000000">
                              <w:pPr>
                                <w:spacing w:before="39"/>
                                <w:ind w:left="95" w:right="1241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augmentation/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network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3" name="Textbox 373"/>
                        <wps:cNvSpPr txBox="1"/>
                        <wps:spPr>
                          <a:xfrm>
                            <a:off x="2677633" y="993984"/>
                            <a:ext cx="1527810" cy="665480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3DEA260E" w14:textId="77777777" w:rsidR="005F326E" w:rsidRDefault="00000000">
                              <w:pPr>
                                <w:spacing w:before="60"/>
                                <w:ind w:left="64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z w:val="11"/>
                                </w:rPr>
                                <w:t>DevCCF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>T2-w</w:t>
                              </w:r>
                              <w:r>
                                <w:rPr>
                                  <w:rFonts w:ascii="Arial"/>
                                  <w:spacing w:val="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 xml:space="preserve">with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4" name="Textbox 374"/>
                        <wps:cNvSpPr txBox="1"/>
                        <wps:spPr>
                          <a:xfrm>
                            <a:off x="945689" y="1753632"/>
                            <a:ext cx="1453515" cy="34861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AA14A96" w14:textId="77777777" w:rsidR="005F326E" w:rsidRDefault="00000000">
                              <w:pPr>
                                <w:spacing w:before="39"/>
                                <w:ind w:left="95" w:right="1241"/>
                                <w:rPr>
                                  <w:rFonts w:asci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/>
                                  <w:spacing w:val="-4"/>
                                  <w:sz w:val="12"/>
                                </w:rPr>
                                <w:t>Data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2"/>
                                </w:rPr>
                                <w:t>augmentation/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network</w:t>
                              </w:r>
                              <w:r>
                                <w:rPr>
                                  <w:rFonts w:ascii="Arial"/>
                                  <w:spacing w:val="-9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2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5" name="Textbox 375"/>
                        <wps:cNvSpPr txBox="1"/>
                        <wps:spPr>
                          <a:xfrm>
                            <a:off x="923641" y="262395"/>
                            <a:ext cx="1499870" cy="1157605"/>
                          </a:xfrm>
                          <a:prstGeom prst="rect">
                            <a:avLst/>
                          </a:prstGeom>
                          <a:ln w="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4F0CB795" w14:textId="77777777" w:rsidR="005F326E" w:rsidRDefault="00000000">
                              <w:pPr>
                                <w:spacing w:before="46"/>
                                <w:ind w:left="68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z w:val="11"/>
                                </w:rPr>
                                <w:t>B-spline</w:t>
                              </w:r>
                              <w:r>
                                <w:rPr>
                                  <w:rFonts w:ascii="Arial"/>
                                  <w:spacing w:val="-1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11"/>
                                </w:rPr>
                                <w:t xml:space="preserve">HR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template</w:t>
                              </w:r>
                            </w:p>
                            <w:p w14:paraId="35EBB8C7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2F1C887B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74AC9685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1C17633B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48468C19" w14:textId="77777777" w:rsidR="005F326E" w:rsidRDefault="005F326E">
                              <w:pPr>
                                <w:rPr>
                                  <w:rFonts w:ascii="Arial"/>
                                  <w:sz w:val="12"/>
                                </w:rPr>
                              </w:pPr>
                            </w:p>
                            <w:p w14:paraId="557987BA" w14:textId="77777777" w:rsidR="005F326E" w:rsidRDefault="00000000">
                              <w:pPr>
                                <w:spacing w:before="94"/>
                                <w:ind w:left="68"/>
                                <w:rPr>
                                  <w:rFonts w:asci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/>
                                  <w:sz w:val="11"/>
                                </w:rPr>
                                <w:t>CAMRI</w:t>
                              </w:r>
                              <w:r>
                                <w:rPr>
                                  <w:rFonts w:ascii="Arial"/>
                                  <w:spacing w:val="2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11"/>
                                </w:rPr>
                                <w:t>template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89.338509pt;margin-top:15.897418pt;width:435pt;height:189.2pt;mso-position-horizontal-relative:page;mso-position-vertical-relative:paragraph;z-index:-15712768;mso-wrap-distance-left:0;mso-wrap-distance-right:0" id="docshapegroup283" coordorigin="1787,318" coordsize="8700,3784">
                <v:shape style="position:absolute;left:1786;top:317;width:8700;height:3784" type="#_x0000_t75" id="docshape284" stroked="false">
                  <v:imagedata r:id="rId264" o:title=""/>
                </v:shape>
                <v:shape style="position:absolute;left:1802;top:334;width:8496;height:3580" id="docshape285" coordorigin="1803,334" coordsize="8496,3580" path="m10178,334l1922,334,1907,335,1849,359,1812,408,1803,3794,1804,3809,1827,3867,1877,3904,1922,3913,10178,3913,10238,3897,10282,3853,10298,3794,10298,454,10282,394,10238,350,10178,334xe" filled="true" fillcolor="#dfc1cc" stroked="false">
                  <v:path arrowok="t"/>
                  <v:fill type="solid"/>
                </v:shape>
                <v:shape style="position:absolute;left:1802;top:334;width:8496;height:3580" id="docshape286" coordorigin="1803,334" coordsize="8496,3580" path="m1922,334l1922,334,1907,335,1891,338,1838,369,1807,423,1803,454,1803,3794,1819,3853,1863,3897,1922,3913,10178,3913,10238,3897,10282,3853,10298,3794,10298,454,10298,454,10297,438,10294,423,10263,369,10210,338,10178,334,1922,334xe" filled="false" stroked="true" strokeweight="0pt" strokecolor="#295f99">
                  <v:path arrowok="t"/>
                  <v:stroke dashstyle="solid"/>
                </v:shape>
                <v:shape style="position:absolute;left:2760;top:2083;width:306;height:1039" id="docshape287" coordorigin="2761,2084" coordsize="306,1039" path="m2761,3122l2946,3122,2946,2084,3066,2084e" filled="false" stroked="true" strokeweight=".731711pt" strokecolor="#000000">
                  <v:path arrowok="t"/>
                  <v:stroke dashstyle="solid"/>
                </v:shape>
                <v:shape style="position:absolute;left:3058;top:2029;width:88;height:110" id="docshape288" coordorigin="3059,2029" coordsize="88,110" path="m3059,2029l3059,2138,3146,2083,3059,2029xe" filled="true" fillcolor="#000000" stroked="false">
                  <v:path arrowok="t"/>
                  <v:fill type="solid"/>
                </v:shape>
                <v:shape style="position:absolute;left:1856;top:1956;width:1126;height:753" type="#_x0000_t75" id="docshape289" stroked="false">
                  <v:imagedata r:id="rId265" o:title=""/>
                </v:shape>
                <v:shape style="position:absolute;left:1872;top:1972;width:922;height:550" id="docshape290" coordorigin="1873,1972" coordsize="922,550" path="m2794,1972l1873,1972,1873,2521,2333,2521,2794,2521,2794,1972xe" filled="true" fillcolor="#ffdab5" stroked="false">
                  <v:path arrowok="t"/>
                  <v:fill type="solid"/>
                </v:shape>
                <v:line style="position:absolute" from="2332,1711" to="2333,1892" stroked="true" strokeweight=".731711pt" strokecolor="#000000">
                  <v:stroke dashstyle="solid"/>
                </v:line>
                <v:shape style="position:absolute;left:2289;top:1886;width:87;height:87" id="docshape291" coordorigin="2290,1886" coordsize="87,87" path="m2376,1886l2290,1886,2333,1972,2376,1886xe" filled="true" fillcolor="#000000" stroked="false">
                  <v:path arrowok="t"/>
                  <v:fill type="solid"/>
                </v:shape>
                <v:line style="position:absolute" from="2333,2521" to="2333,2681" stroked="true" strokeweight=".731711pt" strokecolor="#000000">
                  <v:stroke dashstyle="solid"/>
                </v:line>
                <v:shape style="position:absolute;left:2289;top:2674;width:87;height:87" id="docshape292" coordorigin="2290,2675" coordsize="87,87" path="m2290,2675l2332,2761,2376,2675,2290,2675xe" filled="true" fillcolor="#000000" stroked="false">
                  <v:path arrowok="t"/>
                  <v:fill type="solid"/>
                </v:shape>
                <v:shape style="position:absolute;left:1903;top:987;width:858;height:723" type="#_x0000_t75" id="docshape293" stroked="false">
                  <v:imagedata r:id="rId266" o:title=""/>
                </v:shape>
                <v:shape style="position:absolute;left:1903;top:2760;width:858;height:723" type="#_x0000_t75" id="docshape294" stroked="false">
                  <v:imagedata r:id="rId267" o:title=""/>
                </v:shape>
                <v:shape style="position:absolute;left:8857;top:1814;width:1489;height:753" type="#_x0000_t75" id="docshape295" stroked="false">
                  <v:imagedata r:id="rId268" o:title=""/>
                </v:shape>
                <v:shape style="position:absolute;left:8873;top:1830;width:1285;height:550" id="docshape296" coordorigin="8874,1830" coordsize="1285,550" path="m10159,1830l8874,1830,8874,2380,9516,2380,10159,2380,10159,1830xe" filled="true" fillcolor="#ffdab5" stroked="false">
                  <v:path arrowok="t"/>
                  <v:fill type="solid"/>
                </v:shape>
                <v:shape style="position:absolute;left:8931;top:2648;width:1177;height:994" type="#_x0000_t75" id="docshape297" stroked="false">
                  <v:imagedata r:id="rId269" o:title=""/>
                </v:shape>
                <v:shape style="position:absolute;left:8900;top:501;width:1225;height:1034" type="#_x0000_t75" id="docshape298" stroked="false">
                  <v:imagedata r:id="rId270" o:title=""/>
                </v:shape>
                <v:line style="position:absolute" from="9516,2380" to="9518,2569" stroked="true" strokeweight=".731711pt" strokecolor="#000000">
                  <v:stroke dashstyle="solid"/>
                </v:line>
                <v:shape style="position:absolute;left:9463;top:2560;width:110;height:88" id="docshape299" coordorigin="9464,2561" coordsize="110,88" path="m9573,2561l9464,2562,9520,2649,9573,2561xe" filled="true" fillcolor="#000000" stroked="false">
                  <v:path arrowok="t"/>
                  <v:fill type="solid"/>
                </v:shape>
                <v:shape style="position:absolute;left:3130;top:435;width:2745;height:3469" type="#_x0000_t75" id="docshape300" stroked="false">
                  <v:imagedata r:id="rId271" o:title=""/>
                </v:shape>
                <v:shape style="position:absolute;left:3145;top:451;width:2541;height:3265" id="docshape301" coordorigin="3146,451" coordsize="2541,3265" path="m5686,451l3146,451,3146,3716,4416,3716,5686,3716,5686,451xe" filled="true" fillcolor="#b3c6db" stroked="false">
                  <v:path arrowok="t"/>
                  <v:fill type="solid"/>
                </v:shape>
                <v:shape style="position:absolute;left:3145;top:451;width:2541;height:3265" id="docshape302" coordorigin="3146,451" coordsize="2541,3265" path="m4416,3716l3146,3716,3146,451,5686,451,5686,3716,4416,3716xe" filled="false" stroked="true" strokeweight="0pt" strokecolor="#000000">
                  <v:path arrowok="t"/>
                  <v:stroke dashstyle="solid"/>
                </v:shape>
                <v:shape style="position:absolute;left:3241;top:731;width:2362;height:1823" id="docshape303" coordorigin="3241,731" coordsize="2362,1823" path="m5602,731l3241,731,3241,2554,4422,2554,5602,2554,5602,731xe" filled="true" fillcolor="#cccccc" stroked="false">
                  <v:path arrowok="t"/>
                  <v:fill type="solid"/>
                </v:shape>
                <v:shape style="position:absolute;left:3299;top:1880;width:729;height:570" type="#_x0000_t75" id="docshape304" stroked="false">
                  <v:imagedata r:id="rId272" o:title=""/>
                </v:shape>
                <v:shape style="position:absolute;left:4064;top:1880;width:729;height:570" type="#_x0000_t75" id="docshape305" stroked="false">
                  <v:imagedata r:id="rId273" o:title=""/>
                </v:shape>
                <v:shape style="position:absolute;left:4828;top:1880;width:729;height:570" type="#_x0000_t75" id="docshape306" stroked="false">
                  <v:imagedata r:id="rId274" o:title=""/>
                </v:shape>
                <v:shape style="position:absolute;left:3276;top:3079;width:2289;height:549" id="docshape307" coordorigin="3276,3080" coordsize="2289,549" path="m5564,3080l3276,3080,3276,3629,4420,3629,5564,3629,5564,3080xe" filled="true" fillcolor="#ffdab5" stroked="false">
                  <v:path arrowok="t"/>
                  <v:fill type="solid"/>
                </v:shape>
                <v:shape style="position:absolute;left:4444;top:3153;width:1018;height:401" type="#_x0000_t75" id="docshape308" stroked="false">
                  <v:imagedata r:id="rId275" o:title=""/>
                </v:shape>
                <v:shape style="position:absolute;left:3300;top:3085;width:1164;height:489" id="docshape309" coordorigin="3300,3085" coordsize="1164,489" path="m4463,3085l3300,3085,3300,3573,3882,3573,4463,3573,4463,3085xe" filled="true" fillcolor="#ffdab5" stroked="false">
                  <v:path arrowok="t"/>
                  <v:fill type="solid"/>
                </v:shape>
                <v:line style="position:absolute" from="4418,2578" to="4420,2999" stroked="true" strokeweight=".731711pt" strokecolor="#000000">
                  <v:stroke dashstyle="solid"/>
                </v:line>
                <v:shape style="position:absolute;left:4376;top:2993;width:87;height:87" id="docshape310" coordorigin="4377,2993" coordsize="87,87" path="m4463,2993l4377,2994,4420,3080,4463,2993xe" filled="true" fillcolor="#000000" stroked="false">
                  <v:path arrowok="t"/>
                  <v:fill type="solid"/>
                </v:shape>
                <v:shape style="position:absolute;left:5935;top:434;width:2718;height:3472" type="#_x0000_t75" id="docshape311" stroked="false">
                  <v:imagedata r:id="rId276" o:title=""/>
                </v:shape>
                <v:shape style="position:absolute;left:5951;top:450;width:2514;height:3268" id="docshape312" coordorigin="5951,451" coordsize="2514,3268" path="m8465,451l5951,451,5951,3718,7208,3718,8465,3718,8465,451xe" filled="true" fillcolor="#b3c6db" stroked="false">
                  <v:path arrowok="t"/>
                  <v:fill type="solid"/>
                </v:shape>
                <v:shape style="position:absolute;left:5951;top:450;width:2514;height:3268" id="docshape313" coordorigin="5951,451" coordsize="2514,3268" path="m7208,3718l5951,3718,5951,451,8465,451,8465,3718,7208,3718xe" filled="false" stroked="true" strokeweight="0pt" strokecolor="#000000">
                  <v:path arrowok="t"/>
                  <v:stroke dashstyle="solid"/>
                </v:shape>
                <v:shape style="position:absolute;left:6062;top:3071;width:2289;height:549" id="docshape314" coordorigin="6062,3072" coordsize="2289,549" path="m8350,3072l6062,3072,6062,3620,7206,3620,8350,3620,8350,3072xe" filled="true" fillcolor="#ffdab5" stroked="false">
                  <v:path arrowok="t"/>
                  <v:fill type="solid"/>
                </v:shape>
                <v:shape style="position:absolute;left:7231;top:3145;width:1018;height:401" type="#_x0000_t75" id="docshape315" stroked="false">
                  <v:imagedata r:id="rId277" o:title=""/>
                </v:shape>
                <v:shape style="position:absolute;left:6086;top:3077;width:1164;height:497" id="docshape316" coordorigin="6086,3077" coordsize="1164,497" path="m7250,3077l6086,3077,6086,3573,6668,3573,7250,3573,7250,3077xe" filled="true" fillcolor="#ffdab5" stroked="false">
                  <v:path arrowok="t"/>
                  <v:fill type="solid"/>
                </v:shape>
                <v:line style="position:absolute" from="9513,1535" to="9515,1750" stroked="true" strokeweight=".731711pt" strokecolor="#000000">
                  <v:stroke dashstyle="solid"/>
                </v:line>
                <v:shape style="position:absolute;left:9472;top:1744;width:87;height:87" id="docshape317" coordorigin="9472,1744" coordsize="87,87" path="m9558,1744l9472,1745,9516,1830,9558,1744xe" filled="true" fillcolor="#000000" stroked="false">
                  <v:path arrowok="t"/>
                  <v:fill type="solid"/>
                </v:shape>
                <v:shape style="position:absolute;left:6046;top:730;width:972;height:930" id="docshape318" coordorigin="6047,730" coordsize="972,930" path="m7018,730l6047,730,6047,1660,6532,1660,7018,1660,7018,730xe" filled="true" fillcolor="#cccccc" stroked="false">
                  <v:path arrowok="t"/>
                  <v:fill type="solid"/>
                </v:shape>
                <v:shape style="position:absolute;left:6114;top:904;width:841;height:697" type="#_x0000_t75" id="docshape319" stroked="false">
                  <v:imagedata r:id="rId278" o:title=""/>
                </v:shape>
                <v:shape style="position:absolute;left:7215;top:795;width:1161;height:800" id="docshape320" coordorigin="7216,796" coordsize="1161,800" path="m8376,796l7216,796,7216,1595,7796,1595,8376,1595,8376,796xe" filled="true" fillcolor="#ffdab5" stroked="false">
                  <v:path arrowok="t"/>
                  <v:fill type="solid"/>
                </v:shape>
                <v:line style="position:absolute" from="7018,1195" to="7135,1195" stroked="true" strokeweight=".731711pt" strokecolor="#000000">
                  <v:stroke dashstyle="solid"/>
                </v:line>
                <v:shape style="position:absolute;left:7129;top:1152;width:87;height:87" id="docshape321" coordorigin="7130,1152" coordsize="87,87" path="m7130,1152l7130,1238,7216,1195,7130,1152xe" filled="true" fillcolor="#000000" stroked="false">
                  <v:path arrowok="t"/>
                  <v:fill type="solid"/>
                </v:shape>
                <v:shape style="position:absolute;left:6003;top:1883;width:2406;height:1048" id="docshape322" coordorigin="6004,1883" coordsize="2406,1048" path="m8409,1883l6004,1883,6004,2931,7206,2931,8409,2931,8409,1883xe" filled="true" fillcolor="#cccccc" stroked="false">
                  <v:path arrowok="t"/>
                  <v:fill type="solid"/>
                </v:shape>
                <v:shape style="position:absolute;left:7259;top:2115;width:904;height:750" type="#_x0000_t75" id="docshape323" stroked="false">
                  <v:imagedata r:id="rId279" o:title=""/>
                </v:shape>
                <v:shape style="position:absolute;left:6273;top:2115;width:904;height:749" type="#_x0000_t75" id="docshape324" stroked="false">
                  <v:imagedata r:id="rId280" o:title=""/>
                </v:shape>
                <v:line style="position:absolute" from="7206,2974" to="7206,2991" stroked="true" strokeweight=".731711pt" strokecolor="#000000">
                  <v:stroke dashstyle="solid"/>
                </v:line>
                <v:shape style="position:absolute;left:7162;top:2985;width:87;height:87" id="docshape325" coordorigin="7163,2985" coordsize="87,87" path="m7249,2985l7163,2986,7206,3072,7249,2985xe" filled="true" fillcolor="#000000" stroked="false">
                  <v:path arrowok="t"/>
                  <v:fill type="solid"/>
                </v:shape>
                <v:shape style="position:absolute;left:7205;top:1595;width:590;height:164" id="docshape326" coordorigin="7206,1595" coordsize="590,164" path="m7796,1595l7796,1732,7206,1732,7206,1758e" filled="false" stroked="true" strokeweight=".731711pt" strokecolor="#000000">
                  <v:path arrowok="t"/>
                  <v:stroke dashstyle="solid"/>
                </v:shape>
                <v:shape style="position:absolute;left:7151;top:1751;width:110;height:122" type="#_x0000_t75" id="docshape327" stroked="false">
                  <v:imagedata r:id="rId150" o:title=""/>
                </v:shape>
                <v:shape style="position:absolute;left:8464;top:1018;width:322;height:1066" id="docshape328" coordorigin="8465,1019" coordsize="322,1066" path="m8465,2084l8695,2084,8695,1019,8786,1019e" filled="false" stroked="true" strokeweight=".731711pt" strokecolor="#000000">
                  <v:path arrowok="t"/>
                  <v:stroke dashstyle="solid"/>
                </v:shape>
                <v:shape style="position:absolute;left:8778;top:964;width:122;height:110" type="#_x0000_t75" id="docshape329" stroked="false">
                  <v:imagedata r:id="rId165" o:title=""/>
                </v:shape>
                <v:shape style="position:absolute;left:3293;top:962;width:729;height:590" type="#_x0000_t75" id="docshape330" stroked="false">
                  <v:imagedata r:id="rId281" o:title=""/>
                </v:shape>
                <v:shape style="position:absolute;left:4063;top:962;width:729;height:590" type="#_x0000_t75" id="docshape331" stroked="false">
                  <v:imagedata r:id="rId282" o:title=""/>
                </v:shape>
                <v:shape style="position:absolute;left:4832;top:962;width:729;height:590" type="#_x0000_t75" id="docshape332" stroked="false">
                  <v:imagedata r:id="rId283" o:title=""/>
                </v:shape>
                <v:line style="position:absolute" from="5686,2084" to="5871,2084" stroked="true" strokeweight=".731711pt" strokecolor="#000000">
                  <v:stroke dashstyle="solid"/>
                </v:line>
                <v:shape style="position:absolute;left:5864;top:2041;width:87;height:87" id="docshape333" coordorigin="5865,2041" coordsize="87,87" path="m5865,2041l5865,2127,5951,2084,5865,2041xe" filled="true" fillcolor="#000000" stroked="false">
                  <v:path arrowok="t"/>
                  <v:fill type="solid"/>
                </v:shape>
                <v:shape style="position:absolute;left:5986;top:485;width:1130;height:148" type="#_x0000_t202" id="docshape334" filled="false" stroked="false">
                  <v:textbox inset="0,0,0,0">
                    <w:txbxContent>
                      <w:p>
                        <w:pPr>
                          <w:spacing w:line="14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bookmarkStart w:name="_bookmark4" w:id="24"/>
                        <w:bookmarkEnd w:id="24"/>
                        <w:r>
                          <w:rPr/>
                        </w:r>
                        <w:r>
                          <w:rPr>
                            <w:rFonts w:ascii="Arial"/>
                            <w:b/>
                            <w:sz w:val="13"/>
                          </w:rPr>
                          <w:t>Brain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parcellation</w:t>
                        </w:r>
                      </w:p>
                    </w:txbxContent>
                  </v:textbox>
                  <w10:wrap type="none"/>
                </v:shape>
                <v:shape style="position:absolute;left:2023;top:838;width:636;height:159" type="#_x0000_t202" id="docshape335" filled="false" stroked="false">
                  <v:textbox inset="0,0,0,0">
                    <w:txbxContent>
                      <w:p>
                        <w:pPr>
                          <w:spacing w:line="158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Input</w:t>
                        </w:r>
                        <w:r>
                          <w:rPr>
                            <w:rFonts w:ascii="Arial"/>
                            <w:spacing w:val="1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5"/>
                            <w:sz w:val="14"/>
                          </w:rPr>
                          <w:t>MRI</w:t>
                        </w:r>
                      </w:p>
                    </w:txbxContent>
                  </v:textbox>
                  <w10:wrap type="none"/>
                </v:shape>
                <v:shape style="position:absolute;left:1872;top:1972;width:922;height:550" type="#_x0000_t202" id="docshape336" filled="false" stroked="true" strokeweight="0pt" strokecolor="#000000">
                  <v:textbox inset="0,0,0,0">
                    <w:txbxContent>
                      <w:p>
                        <w:pPr>
                          <w:spacing w:before="113"/>
                          <w:ind w:left="147" w:right="0" w:firstLine="71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z w:val="14"/>
                          </w:rPr>
                          <w:t>N4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bias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correction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8873;top:1830;width:1285;height:550" type="#_x0000_t202" id="docshape337" filled="false" stroked="true" strokeweight="0pt" strokecolor="#000000">
                  <v:textbox inset="0,0,0,0">
                    <w:txbxContent>
                      <w:p>
                        <w:pPr>
                          <w:spacing w:before="113"/>
                          <w:ind w:left="98" w:right="0" w:firstLine="85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4"/>
                          </w:rPr>
                          <w:t>KellyKapowski</w:t>
                        </w:r>
                        <w:r>
                          <w:rPr>
                            <w:rFonts w:ascii="Arial"/>
                            <w:spacing w:val="4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cortical</w:t>
                        </w:r>
                        <w:r>
                          <w:rPr>
                            <w:rFonts w:ascii="Arial"/>
                            <w:spacing w:val="-1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sz w:val="14"/>
                          </w:rPr>
                          <w:t>thickness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7215;top:795;width:1161;height:800" type="#_x0000_t202" id="docshape338" filled="false" stroked="true" strokeweight="0pt" strokecolor="#000000">
                  <v:textbox inset="0,0,0,0">
                    <w:txbxContent>
                      <w:p>
                        <w:pPr>
                          <w:spacing w:before="125"/>
                          <w:ind w:left="129" w:right="96" w:hanging="33"/>
                          <w:jc w:val="center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Ontological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simplification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and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warping</w:t>
                        </w:r>
                        <w:r>
                          <w:rPr>
                            <w:rFonts w:ascii="Arial"/>
                            <w:spacing w:val="-7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to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DevCCF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046;top:730;width:972;height:930" type="#_x0000_t202" id="docshape339" filled="false" stroked="true" strokeweight="0pt" strokecolor="#000000">
                  <v:textbox inset="0,0,0,0">
                    <w:txbxContent>
                      <w:p>
                        <w:pPr>
                          <w:spacing w:before="37"/>
                          <w:ind w:left="35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AllenCCFv3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197;top:500;width:1020;height:148" type="#_x0000_t202" id="docshape340" filled="false" stroked="false">
                  <v:textbox inset="0,0,0,0">
                    <w:txbxContent>
                      <w:p>
                        <w:pPr>
                          <w:spacing w:line="147" w:lineRule="exact" w:before="0"/>
                          <w:ind w:left="0" w:right="0" w:firstLine="0"/>
                          <w:jc w:val="left"/>
                          <w:rPr>
                            <w:rFonts w:ascii="Arial"/>
                            <w:b/>
                            <w:sz w:val="13"/>
                          </w:rPr>
                        </w:pPr>
                        <w:r>
                          <w:rPr>
                            <w:rFonts w:ascii="Arial"/>
                            <w:b/>
                            <w:sz w:val="13"/>
                          </w:rPr>
                          <w:t>Brain</w:t>
                        </w:r>
                        <w:r>
                          <w:rPr>
                            <w:rFonts w:ascii="Arial"/>
                            <w:b/>
                            <w:spacing w:val="-1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b/>
                            <w:spacing w:val="-2"/>
                            <w:sz w:val="13"/>
                          </w:rPr>
                          <w:t>extraction</w:t>
                        </w:r>
                      </w:p>
                    </w:txbxContent>
                  </v:textbox>
                  <w10:wrap type="none"/>
                </v:shape>
                <v:shape style="position:absolute;left:6062;top:3071;width:2289;height:549" type="#_x0000_t202" id="docshape341" filled="false" stroked="true" strokeweight="0pt" strokecolor="#000000">
                  <v:textbox inset="0,0,0,0">
                    <w:txbxContent>
                      <w:p>
                        <w:pPr>
                          <w:spacing w:before="39"/>
                          <w:ind w:left="95" w:right="1241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Data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augmentation/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network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training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6003;top:1883;width:2406;height:1048" type="#_x0000_t202" id="docshape342" filled="false" stroked="true" strokeweight="0pt" strokecolor="#000000">
                  <v:textbox inset="0,0,0,0">
                    <w:txbxContent>
                      <w:p>
                        <w:pPr>
                          <w:spacing w:before="60"/>
                          <w:ind w:left="64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DevCCF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T2-w</w:t>
                        </w:r>
                        <w:r>
                          <w:rPr>
                            <w:rFonts w:ascii="Arial"/>
                            <w:spacing w:val="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with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labels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276;top:3079;width:2289;height:549" type="#_x0000_t202" id="docshape343" filled="false" stroked="true" strokeweight="0pt" strokecolor="#000000">
                  <v:textbox inset="0,0,0,0">
                    <w:txbxContent>
                      <w:p>
                        <w:pPr>
                          <w:spacing w:before="39"/>
                          <w:ind w:left="95" w:right="1241" w:firstLine="0"/>
                          <w:jc w:val="lef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spacing w:val="-4"/>
                            <w:sz w:val="12"/>
                          </w:rPr>
                          <w:t>Data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2"/>
                          </w:rPr>
                          <w:t>augmentation/</w:t>
                        </w:r>
                        <w:r>
                          <w:rPr>
                            <w:rFonts w:ascii="Arial"/>
                            <w:spacing w:val="40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network</w:t>
                        </w:r>
                        <w:r>
                          <w:rPr>
                            <w:rFonts w:ascii="Arial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/>
                            <w:sz w:val="12"/>
                          </w:rPr>
                          <w:t>training</w:t>
                        </w:r>
                      </w:p>
                    </w:txbxContent>
                  </v:textbox>
                  <v:stroke dashstyle="solid"/>
                  <w10:wrap type="none"/>
                </v:shape>
                <v:shape style="position:absolute;left:3241;top:731;width:2362;height:1823" type="#_x0000_t202" id="docshape344" filled="false" stroked="true" strokeweight="0pt" strokecolor="#000000">
                  <v:textbox inset="0,0,0,0">
                    <w:txbxContent>
                      <w:p>
                        <w:pPr>
                          <w:spacing w:before="46"/>
                          <w:ind w:left="68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B-spline</w:t>
                        </w:r>
                        <w:r>
                          <w:rPr>
                            <w:rFonts w:ascii="Arial"/>
                            <w:spacing w:val="-1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z w:val="11"/>
                          </w:rPr>
                          <w:t>HR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template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2"/>
                          </w:rPr>
                        </w:pPr>
                      </w:p>
                      <w:p>
                        <w:pPr>
                          <w:spacing w:before="94"/>
                          <w:ind w:left="68" w:right="0" w:firstLine="0"/>
                          <w:jc w:val="left"/>
                          <w:rPr>
                            <w:rFonts w:ascii="Arial"/>
                            <w:sz w:val="11"/>
                          </w:rPr>
                        </w:pPr>
                        <w:r>
                          <w:rPr>
                            <w:rFonts w:ascii="Arial"/>
                            <w:sz w:val="11"/>
                          </w:rPr>
                          <w:t>CAMRI</w:t>
                        </w:r>
                        <w:r>
                          <w:rPr>
                            <w:rFonts w:ascii="Arial"/>
                            <w:spacing w:val="2"/>
                            <w:sz w:val="11"/>
                          </w:rPr>
                          <w:t> </w:t>
                        </w:r>
                        <w:r>
                          <w:rPr>
                            <w:rFonts w:ascii="Arial"/>
                            <w:spacing w:val="-2"/>
                            <w:sz w:val="11"/>
                          </w:rPr>
                          <w:t>template</w:t>
                        </w:r>
                      </w:p>
                    </w:txbxContent>
                  </v:textbox>
                  <v:stroke dashstyle="solid"/>
                  <w10:wrap type="none"/>
                </v:shape>
                <w10:wrap type="topAndBottom"/>
              </v:group>
            </w:pict>
          </mc:Fallback>
        </mc:AlternateContent>
      </w:r>
    </w:p>
    <w:p w14:paraId="314471A2" w14:textId="77777777" w:rsidR="005F326E" w:rsidRDefault="00000000">
      <w:pPr>
        <w:pStyle w:val="BodyText"/>
        <w:spacing w:before="211" w:line="252" w:lineRule="auto"/>
        <w:ind w:left="500" w:right="1437"/>
        <w:jc w:val="both"/>
      </w:pPr>
      <w:r>
        <w:rPr>
          <w:w w:val="105"/>
        </w:rPr>
        <w:t xml:space="preserve">Figure 5: The mouse brain cortical thickness pipeline integrating two deep learning compo- </w:t>
      </w:r>
      <w:proofErr w:type="spellStart"/>
      <w:r>
        <w:rPr>
          <w:w w:val="105"/>
        </w:rPr>
        <w:t>nents</w:t>
      </w:r>
      <w:proofErr w:type="spellEnd"/>
      <w:r>
        <w:rPr>
          <w:w w:val="105"/>
        </w:rPr>
        <w:t xml:space="preserve"> for brain extraction and brain parcellation prior to estimating cortical thickness.</w:t>
      </w:r>
      <w:r>
        <w:rPr>
          <w:spacing w:val="40"/>
          <w:w w:val="105"/>
        </w:rPr>
        <w:t xml:space="preserve"> </w:t>
      </w:r>
      <w:r>
        <w:rPr>
          <w:w w:val="105"/>
        </w:rPr>
        <w:t>Both deep</w:t>
      </w:r>
      <w:r>
        <w:rPr>
          <w:spacing w:val="40"/>
          <w:w w:val="105"/>
        </w:rPr>
        <w:t xml:space="preserve"> </w:t>
      </w:r>
      <w:r>
        <w:rPr>
          <w:w w:val="105"/>
        </w:rPr>
        <w:t>learning</w:t>
      </w:r>
      <w:r>
        <w:rPr>
          <w:spacing w:val="40"/>
          <w:w w:val="105"/>
        </w:rPr>
        <w:t xml:space="preserve"> </w:t>
      </w:r>
      <w:r>
        <w:rPr>
          <w:w w:val="105"/>
        </w:rPr>
        <w:t>networks</w:t>
      </w:r>
      <w:r>
        <w:rPr>
          <w:spacing w:val="40"/>
          <w:w w:val="105"/>
        </w:rPr>
        <w:t xml:space="preserve"> </w:t>
      </w:r>
      <w:r>
        <w:rPr>
          <w:w w:val="105"/>
        </w:rPr>
        <w:t>rely</w:t>
      </w:r>
      <w:r>
        <w:rPr>
          <w:spacing w:val="40"/>
          <w:w w:val="105"/>
        </w:rPr>
        <w:t xml:space="preserve"> </w:t>
      </w:r>
      <w:r>
        <w:rPr>
          <w:w w:val="105"/>
        </w:rPr>
        <w:t>heavily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40"/>
          <w:w w:val="105"/>
        </w:rPr>
        <w:t xml:space="preserve"> </w:t>
      </w:r>
      <w:r>
        <w:rPr>
          <w:w w:val="105"/>
        </w:rPr>
        <w:t>on</w:t>
      </w:r>
      <w:r>
        <w:rPr>
          <w:spacing w:val="40"/>
          <w:w w:val="105"/>
        </w:rPr>
        <w:t xml:space="preserve"> </w:t>
      </w:r>
      <w:r>
        <w:rPr>
          <w:w w:val="105"/>
        </w:rPr>
        <w:t>templates</w:t>
      </w:r>
      <w:r>
        <w:rPr>
          <w:spacing w:val="40"/>
          <w:w w:val="105"/>
        </w:rPr>
        <w:t xml:space="preserve"> </w:t>
      </w:r>
      <w:r>
        <w:rPr>
          <w:w w:val="105"/>
        </w:rPr>
        <w:t>built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40"/>
          <w:w w:val="105"/>
        </w:rPr>
        <w:t xml:space="preserve"> </w:t>
      </w:r>
      <w:r>
        <w:rPr>
          <w:w w:val="105"/>
        </w:rPr>
        <w:t>open data and provide an outline for further refinement and creating alternative parcellations for tailored research objectives.</w:t>
      </w:r>
    </w:p>
    <w:p w14:paraId="29C81D48" w14:textId="77777777" w:rsidR="005F326E" w:rsidRDefault="005F326E">
      <w:pPr>
        <w:pStyle w:val="BodyText"/>
        <w:spacing w:before="5"/>
        <w:ind w:left="0"/>
        <w:rPr>
          <w:sz w:val="26"/>
        </w:rPr>
      </w:pPr>
    </w:p>
    <w:p w14:paraId="7D182D4B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298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One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most</w:t>
      </w:r>
      <w:r>
        <w:rPr>
          <w:spacing w:val="40"/>
          <w:w w:val="105"/>
        </w:rPr>
        <w:t xml:space="preserve"> </w:t>
      </w:r>
      <w:r>
        <w:rPr>
          <w:w w:val="105"/>
        </w:rPr>
        <w:t>well-utilized</w:t>
      </w:r>
      <w:r>
        <w:rPr>
          <w:spacing w:val="39"/>
          <w:w w:val="105"/>
        </w:rPr>
        <w:t xml:space="preserve"> </w:t>
      </w:r>
      <w:r>
        <w:rPr>
          <w:w w:val="105"/>
        </w:rPr>
        <w:t>pipelines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40"/>
          <w:w w:val="105"/>
        </w:rPr>
        <w:t xml:space="preserve"> </w:t>
      </w:r>
      <w:r>
        <w:rPr>
          <w:w w:val="105"/>
        </w:rPr>
        <w:t>toolkit</w:t>
      </w:r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generation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9"/>
          <w:w w:val="105"/>
        </w:rPr>
        <w:t xml:space="preserve"> </w:t>
      </w:r>
      <w:proofErr w:type="spellStart"/>
      <w:r>
        <w:rPr>
          <w:spacing w:val="-2"/>
          <w:w w:val="105"/>
        </w:rPr>
        <w:t>corti</w:t>
      </w:r>
      <w:proofErr w:type="spellEnd"/>
      <w:r>
        <w:rPr>
          <w:spacing w:val="-2"/>
          <w:w w:val="105"/>
        </w:rPr>
        <w:t>-</w:t>
      </w:r>
    </w:p>
    <w:p w14:paraId="238E83C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299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cal</w:t>
      </w:r>
      <w:proofErr w:type="spellEnd"/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thickness</w:t>
      </w:r>
      <w:r>
        <w:rPr>
          <w:spacing w:val="46"/>
          <w:w w:val="105"/>
        </w:rPr>
        <w:t xml:space="preserve"> </w:t>
      </w:r>
      <w:r>
        <w:rPr>
          <w:w w:val="105"/>
        </w:rPr>
        <w:t>maps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w w:val="105"/>
        </w:rPr>
        <w:t>human</w:t>
      </w:r>
      <w:r>
        <w:rPr>
          <w:spacing w:val="46"/>
          <w:w w:val="105"/>
        </w:rPr>
        <w:t xml:space="preserve"> </w:t>
      </w:r>
      <w:r>
        <w:rPr>
          <w:w w:val="105"/>
        </w:rPr>
        <w:t>brain</w:t>
      </w:r>
      <w:r>
        <w:rPr>
          <w:spacing w:val="46"/>
          <w:w w:val="105"/>
        </w:rPr>
        <w:t xml:space="preserve"> </w:t>
      </w:r>
      <w:r>
        <w:rPr>
          <w:w w:val="105"/>
        </w:rPr>
        <w:t>from</w:t>
      </w:r>
      <w:r>
        <w:rPr>
          <w:spacing w:val="46"/>
          <w:w w:val="105"/>
        </w:rPr>
        <w:t xml:space="preserve"> </w:t>
      </w:r>
      <w:r>
        <w:rPr>
          <w:w w:val="105"/>
        </w:rPr>
        <w:t>T1-weighted</w:t>
      </w:r>
      <w:r>
        <w:rPr>
          <w:spacing w:val="46"/>
          <w:w w:val="105"/>
        </w:rPr>
        <w:t xml:space="preserve"> </w:t>
      </w:r>
      <w:r>
        <w:rPr>
          <w:w w:val="105"/>
        </w:rPr>
        <w:t>MRI.</w:t>
      </w:r>
      <w:r>
        <w:rPr>
          <w:spacing w:val="46"/>
          <w:w w:val="105"/>
        </w:rPr>
        <w:t xml:space="preserve"> </w:t>
      </w:r>
      <w:r>
        <w:rPr>
          <w:w w:val="105"/>
        </w:rPr>
        <w:t>Starting</w:t>
      </w:r>
      <w:r>
        <w:rPr>
          <w:spacing w:val="46"/>
          <w:w w:val="105"/>
        </w:rPr>
        <w:t xml:space="preserve"> </w:t>
      </w:r>
      <w:r>
        <w:rPr>
          <w:w w:val="105"/>
        </w:rPr>
        <w:t>with</w:t>
      </w:r>
      <w:r>
        <w:rPr>
          <w:spacing w:val="47"/>
          <w:w w:val="105"/>
        </w:rPr>
        <w:t xml:space="preserve"> </w:t>
      </w:r>
      <w:r>
        <w:rPr>
          <w:w w:val="105"/>
        </w:rPr>
        <w:t>the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novel</w:t>
      </w:r>
    </w:p>
    <w:p w14:paraId="2D62CBA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Diffeomorphic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Registration-based</w:t>
      </w:r>
      <w:r>
        <w:rPr>
          <w:spacing w:val="7"/>
          <w:w w:val="105"/>
        </w:rPr>
        <w:t xml:space="preserve"> </w:t>
      </w:r>
      <w:r>
        <w:rPr>
          <w:w w:val="105"/>
        </w:rPr>
        <w:t>Cortical</w:t>
      </w:r>
      <w:r>
        <w:rPr>
          <w:spacing w:val="7"/>
          <w:w w:val="105"/>
        </w:rPr>
        <w:t xml:space="preserve"> </w:t>
      </w:r>
      <w:r>
        <w:rPr>
          <w:w w:val="105"/>
        </w:rPr>
        <w:t>Thickness</w:t>
      </w:r>
      <w:r>
        <w:rPr>
          <w:spacing w:val="7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DiReCT</w:t>
      </w:r>
      <w:proofErr w:type="spellEnd"/>
      <w:r>
        <w:rPr>
          <w:w w:val="105"/>
        </w:rPr>
        <w:t>)</w:t>
      </w:r>
      <w:r>
        <w:rPr>
          <w:spacing w:val="7"/>
          <w:w w:val="105"/>
        </w:rPr>
        <w:t xml:space="preserve"> </w:t>
      </w:r>
      <w:r>
        <w:rPr>
          <w:w w:val="105"/>
        </w:rPr>
        <w:t>algorithm,</w:t>
      </w:r>
      <w:r>
        <w:rPr>
          <w:w w:val="105"/>
          <w:position w:val="9"/>
          <w:sz w:val="16"/>
        </w:rPr>
        <w:t>54</w:t>
      </w:r>
      <w:r>
        <w:rPr>
          <w:spacing w:val="36"/>
          <w:w w:val="105"/>
          <w:position w:val="9"/>
          <w:sz w:val="16"/>
        </w:rPr>
        <w:t xml:space="preserve"> </w:t>
      </w:r>
      <w:r>
        <w:rPr>
          <w:w w:val="105"/>
        </w:rPr>
        <w:t>a</w:t>
      </w:r>
      <w:r>
        <w:rPr>
          <w:spacing w:val="7"/>
          <w:w w:val="105"/>
        </w:rPr>
        <w:t xml:space="preserve"> </w:t>
      </w:r>
      <w:r>
        <w:rPr>
          <w:w w:val="105"/>
        </w:rPr>
        <w:t>complete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al-</w:t>
      </w:r>
    </w:p>
    <w:p w14:paraId="422B956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301</w:t>
      </w:r>
      <w:r>
        <w:rPr>
          <w:rFonts w:ascii="Arial"/>
          <w:spacing w:val="40"/>
          <w:w w:val="105"/>
          <w:sz w:val="12"/>
        </w:rPr>
        <w:t xml:space="preserve">  </w:t>
      </w:r>
      <w:proofErr w:type="spellStart"/>
      <w:r>
        <w:rPr>
          <w:w w:val="105"/>
        </w:rPr>
        <w:t>gorithmic</w:t>
      </w:r>
      <w:proofErr w:type="spellEnd"/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workflow</w:t>
      </w:r>
      <w:r>
        <w:rPr>
          <w:spacing w:val="-8"/>
          <w:w w:val="105"/>
        </w:rPr>
        <w:t xml:space="preserve"> </w:t>
      </w:r>
      <w:r>
        <w:rPr>
          <w:w w:val="105"/>
        </w:rPr>
        <w:t>was</w:t>
      </w:r>
      <w:r>
        <w:rPr>
          <w:spacing w:val="-7"/>
          <w:w w:val="105"/>
        </w:rPr>
        <w:t xml:space="preserve"> </w:t>
      </w:r>
      <w:r>
        <w:rPr>
          <w:w w:val="105"/>
        </w:rPr>
        <w:t>developed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8"/>
          <w:w w:val="105"/>
        </w:rPr>
        <w:t xml:space="preserve"> </w:t>
      </w:r>
      <w:r>
        <w:rPr>
          <w:w w:val="105"/>
        </w:rPr>
        <w:t>both</w:t>
      </w:r>
      <w:r>
        <w:rPr>
          <w:spacing w:val="-8"/>
          <w:w w:val="105"/>
        </w:rPr>
        <w:t xml:space="preserve"> </w:t>
      </w:r>
      <w:r>
        <w:rPr>
          <w:w w:val="105"/>
        </w:rPr>
        <w:t>cross-sectional</w:t>
      </w:r>
      <w:r>
        <w:rPr>
          <w:w w:val="105"/>
          <w:position w:val="9"/>
          <w:sz w:val="16"/>
        </w:rPr>
        <w:t>55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longitudinal</w:t>
      </w:r>
      <w:r>
        <w:rPr>
          <w:w w:val="105"/>
          <w:position w:val="9"/>
          <w:sz w:val="16"/>
        </w:rPr>
        <w:t>56</w:t>
      </w:r>
      <w:r>
        <w:rPr>
          <w:spacing w:val="21"/>
          <w:w w:val="105"/>
          <w:position w:val="9"/>
          <w:sz w:val="16"/>
        </w:rPr>
        <w:t xml:space="preserve"> </w:t>
      </w:r>
      <w:r>
        <w:rPr>
          <w:w w:val="105"/>
        </w:rPr>
        <w:t>T1-</w:t>
      </w:r>
      <w:r>
        <w:rPr>
          <w:spacing w:val="-2"/>
          <w:w w:val="105"/>
        </w:rPr>
        <w:t>weighted</w:t>
      </w:r>
    </w:p>
    <w:p w14:paraId="1D0F015C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302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MR</w:t>
      </w:r>
      <w:proofErr w:type="gramEnd"/>
      <w:r>
        <w:rPr>
          <w:spacing w:val="5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data.</w:t>
      </w:r>
      <w:r>
        <w:rPr>
          <w:spacing w:val="32"/>
          <w:w w:val="105"/>
        </w:rPr>
        <w:t xml:space="preserve"> </w:t>
      </w:r>
      <w:r>
        <w:rPr>
          <w:w w:val="105"/>
        </w:rPr>
        <w:t>This</w:t>
      </w:r>
      <w:r>
        <w:rPr>
          <w:spacing w:val="5"/>
          <w:w w:val="105"/>
        </w:rPr>
        <w:t xml:space="preserve"> </w:t>
      </w:r>
      <w:r>
        <w:rPr>
          <w:w w:val="105"/>
        </w:rPr>
        <w:t>contribution</w:t>
      </w:r>
      <w:r>
        <w:rPr>
          <w:spacing w:val="5"/>
          <w:w w:val="105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later</w:t>
      </w:r>
      <w:r>
        <w:rPr>
          <w:spacing w:val="6"/>
          <w:w w:val="105"/>
        </w:rPr>
        <w:t xml:space="preserve"> </w:t>
      </w:r>
      <w:r>
        <w:rPr>
          <w:w w:val="105"/>
        </w:rPr>
        <w:t>refactored</w:t>
      </w:r>
      <w:r>
        <w:rPr>
          <w:spacing w:val="6"/>
          <w:w w:val="105"/>
        </w:rPr>
        <w:t xml:space="preserve"> </w:t>
      </w:r>
      <w:r>
        <w:rPr>
          <w:w w:val="105"/>
        </w:rPr>
        <w:t>using</w:t>
      </w:r>
      <w:r>
        <w:rPr>
          <w:spacing w:val="6"/>
          <w:w w:val="105"/>
        </w:rPr>
        <w:t xml:space="preserve"> </w:t>
      </w:r>
      <w:r>
        <w:rPr>
          <w:w w:val="105"/>
        </w:rPr>
        <w:t>deep</w:t>
      </w:r>
      <w:r>
        <w:rPr>
          <w:spacing w:val="5"/>
          <w:w w:val="105"/>
        </w:rPr>
        <w:t xml:space="preserve"> </w:t>
      </w:r>
      <w:r>
        <w:rPr>
          <w:w w:val="105"/>
        </w:rPr>
        <w:t>learning</w:t>
      </w:r>
      <w:r>
        <w:rPr>
          <w:w w:val="105"/>
          <w:position w:val="9"/>
          <w:sz w:val="16"/>
        </w:rPr>
        <w:t>26</w:t>
      </w:r>
      <w:r>
        <w:rPr>
          <w:spacing w:val="35"/>
          <w:w w:val="105"/>
          <w:position w:val="9"/>
          <w:sz w:val="16"/>
        </w:rPr>
        <w:t xml:space="preserve"> </w:t>
      </w:r>
      <w:r>
        <w:rPr>
          <w:w w:val="105"/>
        </w:rPr>
        <w:t>leveraging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3B3ECB4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303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earlier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results</w:t>
      </w:r>
      <w:r>
        <w:rPr>
          <w:w w:val="105"/>
          <w:position w:val="9"/>
          <w:sz w:val="16"/>
        </w:rPr>
        <w:t>55</w:t>
      </w:r>
      <w:r>
        <w:rPr>
          <w:spacing w:val="41"/>
          <w:w w:val="105"/>
          <w:position w:val="9"/>
          <w:sz w:val="16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training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data.</w:t>
      </w:r>
    </w:p>
    <w:p w14:paraId="088C9DC5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158D4305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304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case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mouse</w:t>
      </w:r>
      <w:r>
        <w:rPr>
          <w:spacing w:val="27"/>
          <w:w w:val="105"/>
        </w:rPr>
        <w:t xml:space="preserve"> </w:t>
      </w:r>
      <w:r>
        <w:rPr>
          <w:w w:val="105"/>
        </w:rPr>
        <w:t>brain,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lack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training</w:t>
      </w:r>
      <w:r>
        <w:rPr>
          <w:spacing w:val="26"/>
          <w:w w:val="105"/>
        </w:rPr>
        <w:t xml:space="preserve"> </w:t>
      </w:r>
      <w:r>
        <w:rPr>
          <w:w w:val="105"/>
        </w:rPr>
        <w:t>data</w:t>
      </w:r>
      <w:r>
        <w:rPr>
          <w:spacing w:val="27"/>
          <w:w w:val="105"/>
        </w:rPr>
        <w:t xml:space="preserve"> </w:t>
      </w:r>
      <w:r>
        <w:rPr>
          <w:w w:val="105"/>
        </w:rPr>
        <w:t>and/or</w:t>
      </w:r>
      <w:r>
        <w:rPr>
          <w:spacing w:val="26"/>
          <w:w w:val="105"/>
        </w:rPr>
        <w:t xml:space="preserve"> </w:t>
      </w:r>
      <w:r>
        <w:rPr>
          <w:w w:val="105"/>
        </w:rPr>
        <w:t>tools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generate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training</w:t>
      </w:r>
    </w:p>
    <w:p w14:paraId="6750CF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305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make</w:t>
      </w:r>
      <w:r>
        <w:rPr>
          <w:spacing w:val="39"/>
          <w:w w:val="105"/>
        </w:rPr>
        <w:t xml:space="preserve"> </w:t>
      </w:r>
      <w:r>
        <w:rPr>
          <w:w w:val="105"/>
        </w:rPr>
        <w:t>a</w:t>
      </w:r>
      <w:r>
        <w:rPr>
          <w:spacing w:val="39"/>
          <w:w w:val="105"/>
        </w:rPr>
        <w:t xml:space="preserve"> </w:t>
      </w:r>
      <w:r>
        <w:rPr>
          <w:w w:val="105"/>
        </w:rPr>
        <w:t>similar</w:t>
      </w:r>
      <w:r>
        <w:rPr>
          <w:spacing w:val="39"/>
          <w:w w:val="105"/>
        </w:rPr>
        <w:t xml:space="preserve"> </w:t>
      </w:r>
      <w:commentRangeStart w:id="98"/>
      <w:commentRangeStart w:id="99"/>
      <w:r>
        <w:rPr>
          <w:w w:val="105"/>
        </w:rPr>
        <w:t>developmental</w:t>
      </w:r>
      <w:r>
        <w:rPr>
          <w:spacing w:val="40"/>
          <w:w w:val="105"/>
        </w:rPr>
        <w:t xml:space="preserve"> </w:t>
      </w:r>
      <w:r>
        <w:rPr>
          <w:w w:val="105"/>
        </w:rPr>
        <w:t>trajectory</w:t>
      </w:r>
      <w:r>
        <w:rPr>
          <w:spacing w:val="39"/>
          <w:w w:val="105"/>
        </w:rPr>
        <w:t xml:space="preserve"> </w:t>
      </w:r>
      <w:commentRangeEnd w:id="98"/>
      <w:r w:rsidR="003275D8">
        <w:rPr>
          <w:rStyle w:val="CommentReference"/>
        </w:rPr>
        <w:commentReference w:id="98"/>
      </w:r>
      <w:commentRangeEnd w:id="99"/>
      <w:r w:rsidR="00F02E0A">
        <w:rPr>
          <w:rStyle w:val="CommentReference"/>
        </w:rPr>
        <w:commentReference w:id="99"/>
      </w:r>
      <w:r>
        <w:rPr>
          <w:w w:val="105"/>
        </w:rPr>
        <w:t>difficult.</w:t>
      </w:r>
      <w:r>
        <w:rPr>
          <w:spacing w:val="27"/>
          <w:w w:val="105"/>
        </w:rPr>
        <w:t xml:space="preserve">  </w:t>
      </w:r>
      <w:r>
        <w:rPr>
          <w:w w:val="105"/>
        </w:rPr>
        <w:t>In</w:t>
      </w:r>
      <w:r>
        <w:rPr>
          <w:spacing w:val="40"/>
          <w:w w:val="105"/>
        </w:rPr>
        <w:t xml:space="preserve"> </w:t>
      </w:r>
      <w:r>
        <w:rPr>
          <w:w w:val="105"/>
        </w:rPr>
        <w:t>addition,</w:t>
      </w:r>
      <w:r>
        <w:rPr>
          <w:spacing w:val="46"/>
          <w:w w:val="105"/>
        </w:rPr>
        <w:t xml:space="preserve"> </w:t>
      </w:r>
      <w:r>
        <w:rPr>
          <w:w w:val="105"/>
        </w:rPr>
        <w:t>mouse</w:t>
      </w:r>
      <w:r>
        <w:rPr>
          <w:spacing w:val="39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proofErr w:type="gramStart"/>
      <w:r>
        <w:rPr>
          <w:spacing w:val="-2"/>
          <w:w w:val="105"/>
        </w:rPr>
        <w:t>often</w:t>
      </w:r>
      <w:proofErr w:type="gramEnd"/>
    </w:p>
    <w:p w14:paraId="2247E71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306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characterized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by</w:t>
      </w:r>
      <w:r>
        <w:rPr>
          <w:spacing w:val="-10"/>
          <w:w w:val="105"/>
        </w:rPr>
        <w:t xml:space="preserve"> </w:t>
      </w:r>
      <w:r>
        <w:rPr>
          <w:w w:val="105"/>
        </w:rPr>
        <w:t>unique</w:t>
      </w:r>
      <w:r>
        <w:rPr>
          <w:spacing w:val="-11"/>
          <w:w w:val="105"/>
        </w:rPr>
        <w:t xml:space="preserve"> </w:t>
      </w:r>
      <w:r>
        <w:rPr>
          <w:w w:val="105"/>
        </w:rPr>
        <w:t>issues</w:t>
      </w:r>
      <w:r>
        <w:rPr>
          <w:spacing w:val="-11"/>
          <w:w w:val="105"/>
        </w:rPr>
        <w:t xml:space="preserve"> </w:t>
      </w:r>
      <w:r>
        <w:rPr>
          <w:w w:val="105"/>
        </w:rPr>
        <w:t>such</w:t>
      </w:r>
      <w:r>
        <w:rPr>
          <w:spacing w:val="-11"/>
          <w:w w:val="105"/>
        </w:rPr>
        <w:t xml:space="preserve"> </w:t>
      </w:r>
      <w:r>
        <w:rPr>
          <w:w w:val="105"/>
        </w:rPr>
        <w:t>as</w:t>
      </w:r>
      <w:r>
        <w:rPr>
          <w:spacing w:val="-11"/>
          <w:w w:val="105"/>
        </w:rPr>
        <w:t xml:space="preserve"> </w:t>
      </w:r>
      <w:r>
        <w:rPr>
          <w:w w:val="105"/>
        </w:rPr>
        <w:t>frequent</w:t>
      </w:r>
      <w:r>
        <w:rPr>
          <w:spacing w:val="-11"/>
          <w:w w:val="105"/>
        </w:rPr>
        <w:t xml:space="preserve"> </w:t>
      </w:r>
      <w:r>
        <w:rPr>
          <w:w w:val="105"/>
        </w:rPr>
        <w:t>anisotropic</w:t>
      </w:r>
      <w:r>
        <w:rPr>
          <w:spacing w:val="-10"/>
          <w:w w:val="105"/>
        </w:rPr>
        <w:t xml:space="preserve"> </w:t>
      </w:r>
      <w:r>
        <w:rPr>
          <w:w w:val="105"/>
        </w:rPr>
        <w:t>sampling</w:t>
      </w:r>
      <w:r>
        <w:rPr>
          <w:spacing w:val="-11"/>
          <w:w w:val="105"/>
        </w:rPr>
        <w:t xml:space="preserve"> </w:t>
      </w:r>
      <w:r>
        <w:rPr>
          <w:w w:val="105"/>
        </w:rPr>
        <w:t>which</w:t>
      </w:r>
      <w:r>
        <w:rPr>
          <w:spacing w:val="-11"/>
          <w:w w:val="105"/>
        </w:rPr>
        <w:t xml:space="preserve"> </w:t>
      </w:r>
      <w:r>
        <w:rPr>
          <w:w w:val="105"/>
        </w:rPr>
        <w:t>are</w:t>
      </w:r>
      <w:r>
        <w:rPr>
          <w:spacing w:val="-11"/>
          <w:w w:val="105"/>
        </w:rPr>
        <w:t xml:space="preserve"> </w:t>
      </w:r>
      <w:r>
        <w:rPr>
          <w:w w:val="105"/>
        </w:rPr>
        <w:t>often</w:t>
      </w:r>
      <w:r>
        <w:rPr>
          <w:spacing w:val="-11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spacing w:val="-2"/>
          <w:w w:val="105"/>
        </w:rPr>
        <w:t>sharp</w:t>
      </w:r>
    </w:p>
    <w:p w14:paraId="3B79307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307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contrast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high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2"/>
          <w:w w:val="105"/>
        </w:rPr>
        <w:t xml:space="preserve"> </w:t>
      </w:r>
      <w:r>
        <w:rPr>
          <w:w w:val="105"/>
        </w:rPr>
        <w:t>resources</w:t>
      </w:r>
      <w:r>
        <w:rPr>
          <w:spacing w:val="14"/>
          <w:w w:val="105"/>
        </w:rPr>
        <w:t xml:space="preserve"> </w:t>
      </w:r>
      <w:r>
        <w:rPr>
          <w:w w:val="105"/>
        </w:rPr>
        <w:t>available</w:t>
      </w:r>
      <w:r>
        <w:rPr>
          <w:spacing w:val="14"/>
          <w:w w:val="105"/>
        </w:rPr>
        <w:t xml:space="preserve"> </w:t>
      </w:r>
      <w:r>
        <w:rPr>
          <w:w w:val="105"/>
        </w:rPr>
        <w:t>within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community,</w:t>
      </w:r>
      <w:r>
        <w:rPr>
          <w:spacing w:val="15"/>
          <w:w w:val="105"/>
        </w:rPr>
        <w:t xml:space="preserve"> </w:t>
      </w:r>
      <w:r>
        <w:rPr>
          <w:w w:val="105"/>
        </w:rPr>
        <w:t>e.g.,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3344967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308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26"/>
          <w:w w:val="105"/>
        </w:rPr>
        <w:t xml:space="preserve"> </w:t>
      </w:r>
      <w:r>
        <w:rPr>
          <w:w w:val="105"/>
        </w:rPr>
        <w:t>Using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other</w:t>
      </w:r>
      <w:r>
        <w:rPr>
          <w:spacing w:val="26"/>
          <w:w w:val="105"/>
        </w:rPr>
        <w:t xml:space="preserve"> </w:t>
      </w:r>
      <w:r>
        <w:rPr>
          <w:w w:val="105"/>
        </w:rPr>
        <w:t>publicly</w:t>
      </w:r>
      <w:r>
        <w:rPr>
          <w:spacing w:val="26"/>
          <w:w w:val="105"/>
        </w:rPr>
        <w:t xml:space="preserve"> </w:t>
      </w:r>
      <w:r>
        <w:rPr>
          <w:w w:val="105"/>
        </w:rPr>
        <w:t>available</w:t>
      </w:r>
      <w:r>
        <w:rPr>
          <w:spacing w:val="26"/>
          <w:w w:val="105"/>
        </w:rPr>
        <w:t xml:space="preserve"> </w:t>
      </w:r>
      <w:r>
        <w:rPr>
          <w:w w:val="105"/>
        </w:rPr>
        <w:t>data</w:t>
      </w:r>
      <w:r>
        <w:rPr>
          <w:spacing w:val="26"/>
          <w:w w:val="105"/>
        </w:rPr>
        <w:t xml:space="preserve"> </w:t>
      </w:r>
      <w:r>
        <w:rPr>
          <w:w w:val="105"/>
        </w:rPr>
        <w:t>resources,</w:t>
      </w:r>
      <w:r>
        <w:rPr>
          <w:spacing w:val="32"/>
          <w:w w:val="105"/>
        </w:rPr>
        <w:t xml:space="preserve"> </w:t>
      </w:r>
      <w:r>
        <w:rPr>
          <w:w w:val="105"/>
        </w:rPr>
        <w:t>we</w:t>
      </w:r>
      <w:r>
        <w:rPr>
          <w:spacing w:val="26"/>
          <w:w w:val="105"/>
        </w:rPr>
        <w:t xml:space="preserve"> </w:t>
      </w:r>
      <w:r>
        <w:rPr>
          <w:w w:val="105"/>
        </w:rPr>
        <w:t>developed</w:t>
      </w:r>
      <w:r>
        <w:rPr>
          <w:spacing w:val="26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694D92F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309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complete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mouse</w:t>
      </w:r>
      <w:r>
        <w:rPr>
          <w:spacing w:val="6"/>
          <w:w w:val="105"/>
        </w:rPr>
        <w:t xml:space="preserve"> </w:t>
      </w:r>
      <w:r>
        <w:rPr>
          <w:w w:val="105"/>
        </w:rPr>
        <w:t>brain</w:t>
      </w:r>
      <w:r>
        <w:rPr>
          <w:spacing w:val="7"/>
          <w:w w:val="105"/>
        </w:rPr>
        <w:t xml:space="preserve"> </w:t>
      </w:r>
      <w:r>
        <w:rPr>
          <w:w w:val="105"/>
        </w:rPr>
        <w:t>structural</w:t>
      </w:r>
      <w:r>
        <w:rPr>
          <w:spacing w:val="6"/>
          <w:w w:val="105"/>
        </w:rPr>
        <w:t xml:space="preserve"> </w:t>
      </w:r>
      <w:r>
        <w:rPr>
          <w:w w:val="105"/>
        </w:rPr>
        <w:t>morphology</w:t>
      </w:r>
      <w:r>
        <w:rPr>
          <w:spacing w:val="5"/>
          <w:w w:val="105"/>
        </w:rPr>
        <w:t xml:space="preserve"> </w:t>
      </w:r>
      <w:r>
        <w:rPr>
          <w:w w:val="105"/>
        </w:rPr>
        <w:t>pipeline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6"/>
          <w:w w:val="105"/>
        </w:rPr>
        <w:t xml:space="preserve"> </w:t>
      </w:r>
      <w:r>
        <w:rPr>
          <w:w w:val="105"/>
        </w:rPr>
        <w:t>illustrated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7"/>
          <w:w w:val="105"/>
        </w:rPr>
        <w:t xml:space="preserve"> </w:t>
      </w:r>
      <w:r>
        <w:rPr>
          <w:w w:val="105"/>
        </w:rPr>
        <w:t>Figure</w:t>
      </w:r>
      <w:r>
        <w:rPr>
          <w:spacing w:val="6"/>
          <w:w w:val="105"/>
        </w:rPr>
        <w:t xml:space="preserve"> </w:t>
      </w:r>
      <w:hyperlink w:anchor="_bookmark4" w:history="1">
        <w:r>
          <w:rPr>
            <w:color w:val="AE3236"/>
            <w:w w:val="105"/>
          </w:rPr>
          <w:t>5</w:t>
        </w:r>
      </w:hyperlink>
      <w:r>
        <w:rPr>
          <w:color w:val="AE3236"/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detailed</w:t>
      </w:r>
    </w:p>
    <w:p w14:paraId="600C2D53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310</w:t>
      </w:r>
      <w:r>
        <w:rPr>
          <w:rFonts w:ascii="Arial"/>
          <w:spacing w:val="60"/>
          <w:sz w:val="12"/>
        </w:rPr>
        <w:t xml:space="preserve">  </w:t>
      </w:r>
      <w:r>
        <w:rPr>
          <w:spacing w:val="-2"/>
          <w:sz w:val="24"/>
        </w:rPr>
        <w:t>below</w:t>
      </w:r>
      <w:proofErr w:type="gramEnd"/>
      <w:r>
        <w:rPr>
          <w:spacing w:val="-2"/>
          <w:sz w:val="24"/>
        </w:rPr>
        <w:t>.</w:t>
      </w:r>
    </w:p>
    <w:p w14:paraId="4E33C54F" w14:textId="77777777" w:rsidR="005F326E" w:rsidRDefault="005F326E">
      <w:pPr>
        <w:pStyle w:val="BodyText"/>
        <w:ind w:left="0"/>
        <w:rPr>
          <w:sz w:val="20"/>
        </w:rPr>
      </w:pPr>
    </w:p>
    <w:p w14:paraId="332540B7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37307E3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311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00" w:name="Two-shot_mouse_brain_extraction_network"/>
      <w:bookmarkEnd w:id="100"/>
      <w:r>
        <w:rPr>
          <w:spacing w:val="-4"/>
          <w:w w:val="115"/>
        </w:rPr>
        <w:t>2.3.1</w:t>
      </w:r>
      <w:r>
        <w:tab/>
      </w:r>
      <w:r>
        <w:rPr>
          <w:w w:val="115"/>
        </w:rPr>
        <w:t>Two-shot</w:t>
      </w:r>
      <w:r>
        <w:rPr>
          <w:spacing w:val="-8"/>
          <w:w w:val="115"/>
        </w:rPr>
        <w:t xml:space="preserve"> </w:t>
      </w:r>
      <w:r>
        <w:rPr>
          <w:w w:val="115"/>
        </w:rPr>
        <w:t>mouse</w:t>
      </w:r>
      <w:r>
        <w:rPr>
          <w:spacing w:val="-7"/>
          <w:w w:val="115"/>
        </w:rPr>
        <w:t xml:space="preserve"> </w:t>
      </w:r>
      <w:r>
        <w:rPr>
          <w:w w:val="115"/>
        </w:rPr>
        <w:t>brain</w:t>
      </w:r>
      <w:r>
        <w:rPr>
          <w:spacing w:val="-8"/>
          <w:w w:val="115"/>
        </w:rPr>
        <w:t xml:space="preserve"> </w:t>
      </w:r>
      <w:r>
        <w:rPr>
          <w:w w:val="115"/>
        </w:rPr>
        <w:t>extraction</w:t>
      </w:r>
      <w:r>
        <w:rPr>
          <w:spacing w:val="-7"/>
          <w:w w:val="115"/>
        </w:rPr>
        <w:t xml:space="preserve"> </w:t>
      </w:r>
      <w:r>
        <w:rPr>
          <w:spacing w:val="-2"/>
          <w:w w:val="115"/>
        </w:rPr>
        <w:t>network</w:t>
      </w:r>
    </w:p>
    <w:p w14:paraId="5A67576D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4991E11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312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order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create</w:t>
      </w:r>
      <w:r>
        <w:rPr>
          <w:spacing w:val="15"/>
          <w:w w:val="105"/>
        </w:rPr>
        <w:t xml:space="preserve"> </w:t>
      </w:r>
      <w:r>
        <w:rPr>
          <w:w w:val="105"/>
        </w:rPr>
        <w:t>a</w:t>
      </w:r>
      <w:r>
        <w:rPr>
          <w:spacing w:val="14"/>
          <w:w w:val="105"/>
        </w:rPr>
        <w:t xml:space="preserve"> </w:t>
      </w:r>
      <w:r>
        <w:rPr>
          <w:w w:val="105"/>
        </w:rPr>
        <w:t>generalized</w:t>
      </w:r>
      <w:r>
        <w:rPr>
          <w:spacing w:val="15"/>
          <w:w w:val="105"/>
        </w:rPr>
        <w:t xml:space="preserve"> </w:t>
      </w:r>
      <w:r>
        <w:rPr>
          <w:w w:val="105"/>
        </w:rPr>
        <w:t>mouse</w:t>
      </w:r>
      <w:r>
        <w:rPr>
          <w:spacing w:val="14"/>
          <w:w w:val="105"/>
        </w:rPr>
        <w:t xml:space="preserve"> </w:t>
      </w:r>
      <w:r>
        <w:rPr>
          <w:w w:val="105"/>
        </w:rPr>
        <w:t>brain</w:t>
      </w:r>
      <w:r>
        <w:rPr>
          <w:spacing w:val="14"/>
          <w:w w:val="105"/>
        </w:rPr>
        <w:t xml:space="preserve"> </w:t>
      </w:r>
      <w:r>
        <w:rPr>
          <w:w w:val="105"/>
        </w:rPr>
        <w:t>extraction</w:t>
      </w:r>
      <w:r>
        <w:rPr>
          <w:spacing w:val="15"/>
          <w:w w:val="105"/>
        </w:rPr>
        <w:t xml:space="preserve"> </w:t>
      </w:r>
      <w:r>
        <w:rPr>
          <w:w w:val="105"/>
        </w:rPr>
        <w:t>network,</w:t>
      </w:r>
      <w:r>
        <w:rPr>
          <w:spacing w:val="1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built</w:t>
      </w:r>
      <w:r>
        <w:rPr>
          <w:spacing w:val="15"/>
          <w:w w:val="105"/>
        </w:rPr>
        <w:t xml:space="preserve"> </w:t>
      </w:r>
      <w:r>
        <w:rPr>
          <w:w w:val="105"/>
        </w:rPr>
        <w:t>whole-head</w:t>
      </w:r>
      <w:r>
        <w:rPr>
          <w:spacing w:val="14"/>
          <w:w w:val="105"/>
        </w:rPr>
        <w:t xml:space="preserve"> </w:t>
      </w:r>
      <w:proofErr w:type="spellStart"/>
      <w:r>
        <w:rPr>
          <w:spacing w:val="-4"/>
          <w:w w:val="105"/>
        </w:rPr>
        <w:t>tem</w:t>
      </w:r>
      <w:proofErr w:type="spellEnd"/>
      <w:r>
        <w:rPr>
          <w:spacing w:val="-4"/>
          <w:w w:val="105"/>
        </w:rPr>
        <w:t>-</w:t>
      </w:r>
    </w:p>
    <w:p w14:paraId="7C74154D" w14:textId="77777777" w:rsidR="005F326E" w:rsidRDefault="00000000">
      <w:pPr>
        <w:pStyle w:val="BodyText"/>
        <w:spacing w:before="142"/>
        <w:rPr>
          <w:sz w:val="16"/>
        </w:rPr>
      </w:pPr>
      <w:proofErr w:type="gramStart"/>
      <w:r>
        <w:rPr>
          <w:rFonts w:ascii="Arial"/>
          <w:w w:val="105"/>
          <w:sz w:val="12"/>
        </w:rPr>
        <w:t>313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plates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from</w:t>
      </w:r>
      <w:r>
        <w:rPr>
          <w:spacing w:val="-4"/>
          <w:w w:val="105"/>
        </w:rPr>
        <w:t xml:space="preserve"> </w:t>
      </w:r>
      <w:r>
        <w:rPr>
          <w:w w:val="105"/>
        </w:rPr>
        <w:t>two</w:t>
      </w:r>
      <w:r>
        <w:rPr>
          <w:spacing w:val="-4"/>
          <w:w w:val="105"/>
        </w:rPr>
        <w:t xml:space="preserve"> </w:t>
      </w:r>
      <w:r>
        <w:rPr>
          <w:w w:val="105"/>
        </w:rPr>
        <w:t>publicly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datasets.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Center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Animal</w:t>
      </w:r>
      <w:r>
        <w:rPr>
          <w:spacing w:val="-4"/>
          <w:w w:val="105"/>
        </w:rPr>
        <w:t xml:space="preserve"> </w:t>
      </w:r>
      <w:r>
        <w:rPr>
          <w:w w:val="105"/>
        </w:rPr>
        <w:t>MRI</w:t>
      </w:r>
      <w:r>
        <w:rPr>
          <w:spacing w:val="-4"/>
          <w:w w:val="105"/>
        </w:rPr>
        <w:t xml:space="preserve"> </w:t>
      </w:r>
      <w:r>
        <w:rPr>
          <w:w w:val="105"/>
        </w:rPr>
        <w:t>(CAMRI)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dataset</w:t>
      </w:r>
      <w:r>
        <w:rPr>
          <w:spacing w:val="-2"/>
          <w:w w:val="105"/>
          <w:position w:val="9"/>
          <w:sz w:val="16"/>
        </w:rPr>
        <w:t>57</w:t>
      </w:r>
    </w:p>
    <w:p w14:paraId="0C6219CC" w14:textId="5F4F9C83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314</w:t>
      </w:r>
      <w:r>
        <w:rPr>
          <w:rFonts w:ascii="Arial" w:hAnsi="Arial"/>
          <w:spacing w:val="39"/>
          <w:w w:val="105"/>
          <w:sz w:val="12"/>
        </w:rPr>
        <w:t xml:space="preserve">  </w:t>
      </w:r>
      <w:r>
        <w:rPr>
          <w:w w:val="105"/>
        </w:rPr>
        <w:t>from</w:t>
      </w:r>
      <w:proofErr w:type="gramEnd"/>
      <w:r>
        <w:rPr>
          <w:spacing w:val="5"/>
          <w:w w:val="105"/>
        </w:rPr>
        <w:t xml:space="preserve"> </w:t>
      </w:r>
      <w:del w:id="101" w:author="Gee, James C" w:date="2024-04-10T18:14:00Z">
        <w:r w:rsidDel="003275D8">
          <w:rPr>
            <w:w w:val="105"/>
          </w:rPr>
          <w:delText>UNC</w:delText>
        </w:r>
        <w:r w:rsidDel="003275D8">
          <w:rPr>
            <w:spacing w:val="4"/>
            <w:w w:val="105"/>
          </w:rPr>
          <w:delText xml:space="preserve"> </w:delText>
        </w:r>
      </w:del>
      <w:ins w:id="102" w:author="Gee, James C" w:date="2024-04-10T18:14:00Z">
        <w:r w:rsidR="003275D8">
          <w:rPr>
            <w:w w:val="105"/>
          </w:rPr>
          <w:t xml:space="preserve">the University of North Carolina </w:t>
        </w:r>
        <w:r w:rsidR="001579FA">
          <w:rPr>
            <w:w w:val="105"/>
          </w:rPr>
          <w:t xml:space="preserve">at </w:t>
        </w:r>
        <w:r w:rsidR="003275D8">
          <w:rPr>
            <w:w w:val="105"/>
          </w:rPr>
          <w:t>Chapel Hill</w:t>
        </w:r>
        <w:r w:rsidR="003275D8">
          <w:rPr>
            <w:spacing w:val="4"/>
            <w:w w:val="105"/>
          </w:rPr>
          <w:t xml:space="preserve"> </w:t>
        </w:r>
      </w:ins>
      <w:r>
        <w:rPr>
          <w:w w:val="105"/>
        </w:rPr>
        <w:t>consists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16</w:t>
      </w:r>
      <w:r>
        <w:rPr>
          <w:spacing w:val="4"/>
          <w:w w:val="105"/>
        </w:rPr>
        <w:t xml:space="preserve"> </w:t>
      </w:r>
      <w:r>
        <w:rPr>
          <w:w w:val="105"/>
        </w:rPr>
        <w:t>T2-weighted</w:t>
      </w:r>
      <w:r>
        <w:rPr>
          <w:spacing w:val="4"/>
          <w:w w:val="105"/>
        </w:rPr>
        <w:t xml:space="preserve"> </w:t>
      </w:r>
      <w:r>
        <w:rPr>
          <w:w w:val="105"/>
        </w:rPr>
        <w:t>MRI</w:t>
      </w:r>
      <w:ins w:id="103" w:author="Gee, James C" w:date="2024-04-10T18:21:00Z">
        <w:r w:rsidR="00660673">
          <w:rPr>
            <w:w w:val="105"/>
          </w:rPr>
          <w:t xml:space="preserve"> volumes</w:t>
        </w:r>
      </w:ins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5"/>
          <w:w w:val="105"/>
        </w:rPr>
        <w:t xml:space="preserve"> </w:t>
      </w:r>
      <w:r>
        <w:rPr>
          <w:w w:val="105"/>
        </w:rPr>
        <w:t>voxel</w:t>
      </w:r>
      <w:r>
        <w:rPr>
          <w:spacing w:val="4"/>
          <w:w w:val="105"/>
        </w:rPr>
        <w:t xml:space="preserve"> </w:t>
      </w:r>
      <w:r>
        <w:rPr>
          <w:w w:val="105"/>
        </w:rPr>
        <w:t>resolution</w:t>
      </w:r>
      <w:r>
        <w:rPr>
          <w:spacing w:val="3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8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r>
        <w:rPr>
          <w:spacing w:val="-1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8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16</w:t>
      </w:r>
      <w:ins w:id="104" w:author="Gee, James C" w:date="2024-04-10T18:15:00Z">
        <w:r w:rsidR="001579FA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3</w:t>
      </w:r>
      <w:r>
        <w:rPr>
          <w:w w:val="105"/>
        </w:rPr>
        <w:t>.</w:t>
      </w:r>
      <w:r>
        <w:rPr>
          <w:spacing w:val="2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A844D1A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315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second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16"/>
          <w:w w:val="105"/>
        </w:rPr>
        <w:t xml:space="preserve"> </w:t>
      </w:r>
      <w:r w:rsidRPr="00660673">
        <w:rPr>
          <w:w w:val="105"/>
          <w:highlight w:val="yellow"/>
          <w:rPrChange w:id="105" w:author="Gee, James C" w:date="2024-04-10T18:21:00Z">
            <w:rPr>
              <w:w w:val="105"/>
            </w:rPr>
          </w:rPrChange>
        </w:rPr>
        <w:t>data</w:t>
      </w:r>
      <w:r w:rsidRPr="00660673">
        <w:rPr>
          <w:spacing w:val="16"/>
          <w:w w:val="105"/>
          <w:highlight w:val="yellow"/>
          <w:rPrChange w:id="106" w:author="Gee, James C" w:date="2024-04-10T18:21:00Z">
            <w:rPr>
              <w:spacing w:val="16"/>
              <w:w w:val="105"/>
            </w:rPr>
          </w:rPrChange>
        </w:rPr>
        <w:t xml:space="preserve"> </w:t>
      </w:r>
      <w:r w:rsidRPr="00660673">
        <w:rPr>
          <w:w w:val="105"/>
          <w:highlight w:val="yellow"/>
          <w:rPrChange w:id="107" w:author="Gee, James C" w:date="2024-04-10T18:21:00Z">
            <w:rPr>
              <w:w w:val="105"/>
            </w:rPr>
          </w:rPrChange>
        </w:rPr>
        <w:t>set</w:t>
      </w:r>
      <w:r w:rsidRPr="00660673">
        <w:rPr>
          <w:w w:val="105"/>
          <w:position w:val="9"/>
          <w:sz w:val="16"/>
          <w:highlight w:val="yellow"/>
          <w:rPrChange w:id="108" w:author="Gee, James C" w:date="2024-04-10T18:21:00Z">
            <w:rPr>
              <w:w w:val="105"/>
              <w:position w:val="9"/>
              <w:sz w:val="16"/>
            </w:rPr>
          </w:rPrChange>
        </w:rPr>
        <w:t>5</w:t>
      </w:r>
      <w:r>
        <w:rPr>
          <w:w w:val="105"/>
          <w:position w:val="9"/>
          <w:sz w:val="16"/>
        </w:rPr>
        <w:t>8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comprises</w:t>
      </w:r>
      <w:r>
        <w:rPr>
          <w:spacing w:val="16"/>
          <w:w w:val="105"/>
        </w:rPr>
        <w:t xml:space="preserve"> </w:t>
      </w:r>
      <w:r>
        <w:rPr>
          <w:w w:val="105"/>
        </w:rPr>
        <w:t>88</w:t>
      </w:r>
      <w:r>
        <w:rPr>
          <w:spacing w:val="14"/>
          <w:w w:val="105"/>
        </w:rPr>
        <w:t xml:space="preserve"> </w:t>
      </w:r>
      <w:r>
        <w:rPr>
          <w:w w:val="105"/>
        </w:rPr>
        <w:t>specimens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three</w:t>
      </w:r>
      <w:r>
        <w:rPr>
          <w:spacing w:val="16"/>
          <w:w w:val="105"/>
        </w:rPr>
        <w:t xml:space="preserve"> </w:t>
      </w:r>
      <w:r>
        <w:rPr>
          <w:w w:val="105"/>
        </w:rPr>
        <w:t>spatially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aligned</w:t>
      </w:r>
    </w:p>
    <w:p w14:paraId="308E9572" w14:textId="28B1D0F8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316</w:t>
      </w:r>
      <w:r>
        <w:rPr>
          <w:rFonts w:ascii="Arial" w:hAnsi="Arial"/>
          <w:spacing w:val="44"/>
          <w:w w:val="105"/>
          <w:sz w:val="12"/>
        </w:rPr>
        <w:t xml:space="preserve">  </w:t>
      </w:r>
      <w:r>
        <w:rPr>
          <w:w w:val="105"/>
        </w:rPr>
        <w:t>canonical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views with in-plane resolution of 0</w:t>
      </w:r>
      <w:r>
        <w:rPr>
          <w:i/>
          <w:w w:val="105"/>
        </w:rPr>
        <w:t>.</w:t>
      </w:r>
      <w:r>
        <w:rPr>
          <w:w w:val="105"/>
        </w:rPr>
        <w:t>08</w:t>
      </w:r>
      <w:r>
        <w:rPr>
          <w:spacing w:val="-19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107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08</w:t>
      </w:r>
      <w:ins w:id="109" w:author="Gee, James C" w:date="2024-04-10T18:21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2</w:t>
      </w:r>
      <w:r>
        <w:rPr>
          <w:spacing w:val="9"/>
          <w:w w:val="105"/>
        </w:rPr>
        <w:t xml:space="preserve"> </w:t>
      </w:r>
      <w:r>
        <w:rPr>
          <w:w w:val="105"/>
        </w:rPr>
        <w:t xml:space="preserve">with a slice thickness of </w:t>
      </w:r>
      <w:r>
        <w:rPr>
          <w:spacing w:val="-2"/>
          <w:w w:val="105"/>
        </w:rPr>
        <w:t>0</w:t>
      </w:r>
      <w:r>
        <w:rPr>
          <w:i/>
          <w:spacing w:val="-2"/>
          <w:w w:val="105"/>
        </w:rPr>
        <w:t>.</w:t>
      </w:r>
      <w:r>
        <w:rPr>
          <w:spacing w:val="-2"/>
          <w:w w:val="105"/>
        </w:rPr>
        <w:t>5</w:t>
      </w:r>
      <w:ins w:id="110" w:author="Gee, James C" w:date="2024-04-10T18:21:00Z">
        <w:r w:rsidR="00660673">
          <w:rPr>
            <w:spacing w:val="-2"/>
            <w:w w:val="105"/>
          </w:rPr>
          <w:t xml:space="preserve"> </w:t>
        </w:r>
      </w:ins>
      <w:r>
        <w:rPr>
          <w:i/>
          <w:spacing w:val="-2"/>
          <w:w w:val="105"/>
        </w:rPr>
        <w:t>mm</w:t>
      </w:r>
      <w:r>
        <w:rPr>
          <w:spacing w:val="-2"/>
          <w:w w:val="105"/>
        </w:rPr>
        <w:t>.</w:t>
      </w:r>
    </w:p>
    <w:p w14:paraId="6907F653" w14:textId="77777777" w:rsidR="005F326E" w:rsidRDefault="00000000">
      <w:pPr>
        <w:pStyle w:val="BodyText"/>
        <w:spacing w:before="153"/>
      </w:pPr>
      <w:proofErr w:type="gramStart"/>
      <w:r>
        <w:rPr>
          <w:rFonts w:ascii="Arial"/>
          <w:w w:val="105"/>
          <w:sz w:val="12"/>
        </w:rPr>
        <w:t>317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orthogonal</w:t>
      </w:r>
      <w:r>
        <w:rPr>
          <w:spacing w:val="13"/>
          <w:w w:val="105"/>
        </w:rPr>
        <w:t xml:space="preserve"> </w:t>
      </w:r>
      <w:r>
        <w:rPr>
          <w:w w:val="105"/>
        </w:rPr>
        <w:t>views</w:t>
      </w:r>
      <w:r>
        <w:rPr>
          <w:spacing w:val="13"/>
          <w:w w:val="105"/>
        </w:rPr>
        <w:t xml:space="preserve"> </w:t>
      </w:r>
      <w:r>
        <w:rPr>
          <w:w w:val="105"/>
        </w:rPr>
        <w:t>were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reconstruct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single</w:t>
      </w:r>
      <w:r>
        <w:rPr>
          <w:spacing w:val="13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volume</w:t>
      </w:r>
      <w:r>
        <w:rPr>
          <w:spacing w:val="13"/>
          <w:w w:val="105"/>
        </w:rPr>
        <w:t xml:space="preserve"> </w:t>
      </w:r>
      <w:r>
        <w:rPr>
          <w:spacing w:val="-5"/>
          <w:w w:val="105"/>
        </w:rPr>
        <w:t>per</w:t>
      </w:r>
    </w:p>
    <w:p w14:paraId="7181CC0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318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subject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B-spline</w:t>
      </w:r>
      <w:r>
        <w:rPr>
          <w:spacing w:val="10"/>
          <w:w w:val="105"/>
        </w:rPr>
        <w:t xml:space="preserve"> </w:t>
      </w:r>
      <w:r>
        <w:rPr>
          <w:w w:val="105"/>
        </w:rPr>
        <w:t>fitting</w:t>
      </w:r>
      <w:r>
        <w:rPr>
          <w:spacing w:val="9"/>
          <w:w w:val="105"/>
        </w:rPr>
        <w:t xml:space="preserve"> </w:t>
      </w:r>
      <w:r>
        <w:rPr>
          <w:w w:val="105"/>
        </w:rPr>
        <w:t>algorithm</w:t>
      </w:r>
      <w:r>
        <w:rPr>
          <w:spacing w:val="9"/>
          <w:w w:val="105"/>
        </w:rPr>
        <w:t xml:space="preserve"> </w:t>
      </w:r>
      <w:r>
        <w:rPr>
          <w:w w:val="105"/>
        </w:rPr>
        <w:t>developed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67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these</w:t>
      </w:r>
      <w:r>
        <w:rPr>
          <w:spacing w:val="9"/>
          <w:w w:val="105"/>
        </w:rPr>
        <w:t xml:space="preserve"> </w:t>
      </w:r>
      <w:r>
        <w:rPr>
          <w:w w:val="105"/>
        </w:rPr>
        <w:t>two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datasets,</w:t>
      </w:r>
    </w:p>
    <w:p w14:paraId="1B7D2EBE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319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two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symmetric</w:t>
      </w:r>
      <w:r>
        <w:rPr>
          <w:spacing w:val="14"/>
          <w:w w:val="105"/>
        </w:rPr>
        <w:t xml:space="preserve"> </w:t>
      </w:r>
      <w:r>
        <w:rPr>
          <w:w w:val="105"/>
        </w:rPr>
        <w:t>isotropic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templates</w:t>
      </w:r>
      <w:r>
        <w:rPr>
          <w:w w:val="105"/>
          <w:position w:val="9"/>
          <w:sz w:val="16"/>
        </w:rPr>
        <w:t>45</w:t>
      </w:r>
      <w:r>
        <w:rPr>
          <w:spacing w:val="44"/>
          <w:w w:val="105"/>
          <w:position w:val="9"/>
          <w:sz w:val="16"/>
        </w:rPr>
        <w:t xml:space="preserve"> </w:t>
      </w:r>
      <w:r>
        <w:rPr>
          <w:w w:val="105"/>
        </w:rPr>
        <w:t>were</w:t>
      </w:r>
      <w:r>
        <w:rPr>
          <w:spacing w:val="14"/>
          <w:w w:val="105"/>
        </w:rPr>
        <w:t xml:space="preserve"> </w:t>
      </w:r>
      <w:r>
        <w:rPr>
          <w:w w:val="105"/>
        </w:rPr>
        <w:t>generated</w:t>
      </w:r>
      <w:r>
        <w:rPr>
          <w:spacing w:val="14"/>
          <w:w w:val="105"/>
        </w:rPr>
        <w:t xml:space="preserve"> </w:t>
      </w:r>
      <w:r>
        <w:rPr>
          <w:w w:val="105"/>
        </w:rPr>
        <w:t>having</w:t>
      </w:r>
      <w:r>
        <w:rPr>
          <w:spacing w:val="14"/>
          <w:w w:val="105"/>
        </w:rPr>
        <w:t xml:space="preserve"> </w:t>
      </w:r>
      <w:commentRangeStart w:id="111"/>
      <w:commentRangeStart w:id="112"/>
      <w:r>
        <w:rPr>
          <w:w w:val="105"/>
        </w:rPr>
        <w:t>different</w:t>
      </w:r>
      <w:r>
        <w:rPr>
          <w:spacing w:val="14"/>
          <w:w w:val="105"/>
        </w:rPr>
        <w:t xml:space="preserve"> </w:t>
      </w:r>
      <w:r>
        <w:rPr>
          <w:w w:val="105"/>
        </w:rPr>
        <w:t>defacing</w:t>
      </w:r>
      <w:r>
        <w:rPr>
          <w:spacing w:val="13"/>
          <w:w w:val="105"/>
        </w:rPr>
        <w:t xml:space="preserve"> </w:t>
      </w:r>
      <w:proofErr w:type="spellStart"/>
      <w:r>
        <w:rPr>
          <w:spacing w:val="-4"/>
          <w:w w:val="105"/>
        </w:rPr>
        <w:t>aes</w:t>
      </w:r>
      <w:proofErr w:type="spellEnd"/>
      <w:r>
        <w:rPr>
          <w:spacing w:val="-4"/>
          <w:w w:val="105"/>
        </w:rPr>
        <w:t>-</w:t>
      </w:r>
    </w:p>
    <w:p w14:paraId="2C76EEC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320</w:t>
      </w:r>
      <w:r>
        <w:rPr>
          <w:rFonts w:ascii="Arial"/>
          <w:spacing w:val="60"/>
          <w:w w:val="105"/>
          <w:sz w:val="12"/>
        </w:rPr>
        <w:t xml:space="preserve">  </w:t>
      </w:r>
      <w:proofErr w:type="spellStart"/>
      <w:r>
        <w:rPr>
          <w:w w:val="105"/>
        </w:rPr>
        <w:t>thetics</w:t>
      </w:r>
      <w:commentRangeEnd w:id="111"/>
      <w:proofErr w:type="spellEnd"/>
      <w:proofErr w:type="gramEnd"/>
      <w:r w:rsidR="00660673">
        <w:rPr>
          <w:rStyle w:val="CommentReference"/>
        </w:rPr>
        <w:commentReference w:id="111"/>
      </w:r>
      <w:commentRangeEnd w:id="112"/>
      <w:r w:rsidR="00406944">
        <w:rPr>
          <w:rStyle w:val="CommentReference"/>
        </w:rPr>
        <w:commentReference w:id="112"/>
      </w:r>
      <w:r>
        <w:rPr>
          <w:spacing w:val="35"/>
          <w:w w:val="105"/>
        </w:rPr>
        <w:t xml:space="preserve"> </w:t>
      </w:r>
      <w:r>
        <w:rPr>
          <w:w w:val="105"/>
        </w:rPr>
        <w:t>analogous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publicly</w:t>
      </w:r>
      <w:r>
        <w:rPr>
          <w:spacing w:val="34"/>
          <w:w w:val="105"/>
        </w:rPr>
        <w:t xml:space="preserve"> </w:t>
      </w:r>
      <w:r>
        <w:rPr>
          <w:w w:val="105"/>
        </w:rPr>
        <w:t>available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4"/>
          <w:w w:val="105"/>
        </w:rPr>
        <w:t xml:space="preserve"> </w:t>
      </w:r>
      <w:r>
        <w:rPr>
          <w:w w:val="105"/>
        </w:rPr>
        <w:t>human</w:t>
      </w:r>
      <w:r>
        <w:rPr>
          <w:spacing w:val="34"/>
          <w:w w:val="105"/>
        </w:rPr>
        <w:t xml:space="preserve"> </w:t>
      </w:r>
      <w:r>
        <w:rPr>
          <w:w w:val="105"/>
        </w:rPr>
        <w:t>brain</w:t>
      </w:r>
      <w:r>
        <w:rPr>
          <w:spacing w:val="34"/>
          <w:w w:val="105"/>
        </w:rPr>
        <w:t xml:space="preserve"> </w:t>
      </w:r>
      <w:r>
        <w:rPr>
          <w:w w:val="105"/>
        </w:rPr>
        <w:t>templates</w:t>
      </w:r>
      <w:r>
        <w:rPr>
          <w:spacing w:val="34"/>
          <w:w w:val="105"/>
        </w:rPr>
        <w:t xml:space="preserve"> </w:t>
      </w:r>
      <w:r>
        <w:rPr>
          <w:w w:val="105"/>
        </w:rPr>
        <w:t>used</w:t>
      </w:r>
      <w:r>
        <w:rPr>
          <w:spacing w:val="35"/>
          <w:w w:val="105"/>
        </w:rPr>
        <w:t xml:space="preserve"> </w:t>
      </w:r>
      <w:r>
        <w:rPr>
          <w:w w:val="105"/>
        </w:rPr>
        <w:t>in</w:t>
      </w:r>
      <w:r>
        <w:rPr>
          <w:spacing w:val="34"/>
          <w:w w:val="105"/>
        </w:rPr>
        <w:t xml:space="preserve"> </w:t>
      </w:r>
      <w:proofErr w:type="spellStart"/>
      <w:r>
        <w:rPr>
          <w:spacing w:val="-2"/>
          <w:w w:val="105"/>
        </w:rPr>
        <w:t>previ</w:t>
      </w:r>
      <w:proofErr w:type="spellEnd"/>
      <w:r>
        <w:rPr>
          <w:spacing w:val="-2"/>
          <w:w w:val="105"/>
        </w:rPr>
        <w:t>-</w:t>
      </w:r>
    </w:p>
    <w:p w14:paraId="69B384F6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321</w:t>
      </w:r>
      <w:r>
        <w:rPr>
          <w:rFonts w:ascii="Arial"/>
          <w:spacing w:val="49"/>
          <w:w w:val="105"/>
          <w:sz w:val="12"/>
        </w:rPr>
        <w:t xml:space="preserve">  </w:t>
      </w:r>
      <w:proofErr w:type="spellStart"/>
      <w:r>
        <w:rPr>
          <w:w w:val="105"/>
        </w:rPr>
        <w:t>ous</w:t>
      </w:r>
      <w:proofErr w:type="spellEnd"/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research.</w:t>
      </w:r>
      <w:r>
        <w:rPr>
          <w:w w:val="105"/>
          <w:position w:val="9"/>
          <w:sz w:val="16"/>
        </w:rPr>
        <w:t>55</w:t>
      </w:r>
      <w:r>
        <w:rPr>
          <w:spacing w:val="31"/>
          <w:w w:val="105"/>
          <w:position w:val="9"/>
          <w:sz w:val="16"/>
        </w:rPr>
        <w:t xml:space="preserve"> </w:t>
      </w:r>
      <w:r>
        <w:rPr>
          <w:w w:val="105"/>
        </w:rPr>
        <w:t>Bias</w:t>
      </w:r>
      <w:r>
        <w:rPr>
          <w:spacing w:val="2"/>
          <w:w w:val="105"/>
        </w:rPr>
        <w:t xml:space="preserve"> </w:t>
      </w:r>
      <w:r>
        <w:rPr>
          <w:w w:val="105"/>
        </w:rPr>
        <w:t>field</w:t>
      </w:r>
      <w:r>
        <w:rPr>
          <w:spacing w:val="2"/>
          <w:w w:val="105"/>
        </w:rPr>
        <w:t xml:space="preserve"> </w:t>
      </w:r>
      <w:r>
        <w:rPr>
          <w:w w:val="105"/>
        </w:rPr>
        <w:t>simulation,</w:t>
      </w:r>
      <w:r>
        <w:rPr>
          <w:spacing w:val="1"/>
          <w:w w:val="105"/>
        </w:rPr>
        <w:t xml:space="preserve"> </w:t>
      </w:r>
      <w:r>
        <w:rPr>
          <w:w w:val="105"/>
        </w:rPr>
        <w:t>intensity</w:t>
      </w:r>
      <w:r>
        <w:rPr>
          <w:spacing w:val="2"/>
          <w:w w:val="105"/>
        </w:rPr>
        <w:t xml:space="preserve"> </w:t>
      </w:r>
      <w:r>
        <w:rPr>
          <w:w w:val="105"/>
        </w:rPr>
        <w:t>histogram</w:t>
      </w:r>
      <w:r>
        <w:rPr>
          <w:spacing w:val="2"/>
          <w:w w:val="105"/>
        </w:rPr>
        <w:t xml:space="preserve"> </w:t>
      </w:r>
      <w:r>
        <w:rPr>
          <w:w w:val="105"/>
        </w:rPr>
        <w:t>warping,</w:t>
      </w:r>
      <w:r>
        <w:rPr>
          <w:spacing w:val="1"/>
          <w:w w:val="105"/>
        </w:rPr>
        <w:t xml:space="preserve"> </w:t>
      </w:r>
      <w:r>
        <w:rPr>
          <w:w w:val="105"/>
        </w:rPr>
        <w:t>noise</w:t>
      </w:r>
      <w:r>
        <w:rPr>
          <w:spacing w:val="2"/>
          <w:w w:val="105"/>
        </w:rPr>
        <w:t xml:space="preserve"> </w:t>
      </w:r>
      <w:r>
        <w:rPr>
          <w:w w:val="105"/>
        </w:rPr>
        <w:t>simulation,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random</w:t>
      </w:r>
    </w:p>
    <w:p w14:paraId="2700B97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322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translation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warping,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random</w:t>
      </w:r>
      <w:r>
        <w:rPr>
          <w:spacing w:val="-6"/>
          <w:w w:val="105"/>
        </w:rPr>
        <w:t xml:space="preserve"> </w:t>
      </w:r>
      <w:r>
        <w:rPr>
          <w:w w:val="105"/>
        </w:rPr>
        <w:t>anisotropic</w:t>
      </w:r>
      <w:r>
        <w:rPr>
          <w:spacing w:val="-5"/>
          <w:w w:val="105"/>
        </w:rPr>
        <w:t xml:space="preserve"> </w:t>
      </w:r>
      <w:r>
        <w:rPr>
          <w:w w:val="105"/>
        </w:rPr>
        <w:t>resampling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three</w:t>
      </w:r>
      <w:r>
        <w:rPr>
          <w:spacing w:val="-5"/>
          <w:w w:val="105"/>
        </w:rPr>
        <w:t xml:space="preserve"> </w:t>
      </w:r>
      <w:r>
        <w:rPr>
          <w:w w:val="105"/>
        </w:rPr>
        <w:t>canonical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directions</w:t>
      </w:r>
    </w:p>
    <w:p w14:paraId="61D709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323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were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2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creating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12"/>
          <w:w w:val="105"/>
        </w:rPr>
        <w:t xml:space="preserve"> </w:t>
      </w:r>
      <w:r>
        <w:rPr>
          <w:w w:val="105"/>
        </w:rPr>
        <w:t>brain</w:t>
      </w:r>
      <w:r>
        <w:rPr>
          <w:spacing w:val="12"/>
          <w:w w:val="105"/>
        </w:rPr>
        <w:t xml:space="preserve"> </w:t>
      </w:r>
      <w:r>
        <w:rPr>
          <w:w w:val="105"/>
        </w:rPr>
        <w:t>extraction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network.</w:t>
      </w:r>
    </w:p>
    <w:p w14:paraId="118EB1B7" w14:textId="77777777" w:rsidR="005F326E" w:rsidRDefault="005F326E">
      <w:pPr>
        <w:pStyle w:val="BodyText"/>
        <w:ind w:left="0"/>
        <w:rPr>
          <w:sz w:val="20"/>
        </w:rPr>
      </w:pPr>
    </w:p>
    <w:p w14:paraId="2A44822A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2142401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324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13" w:name="Single-shot_mouse_brain_parcellation_net"/>
      <w:bookmarkEnd w:id="113"/>
      <w:r>
        <w:rPr>
          <w:spacing w:val="-2"/>
          <w:w w:val="110"/>
        </w:rPr>
        <w:t>2.3.2</w:t>
      </w:r>
      <w:r>
        <w:tab/>
      </w:r>
      <w:r>
        <w:rPr>
          <w:w w:val="110"/>
        </w:rPr>
        <w:t>Single-shot</w:t>
      </w:r>
      <w:r>
        <w:rPr>
          <w:spacing w:val="37"/>
          <w:w w:val="110"/>
        </w:rPr>
        <w:t xml:space="preserve"> </w:t>
      </w:r>
      <w:r>
        <w:rPr>
          <w:w w:val="110"/>
        </w:rPr>
        <w:t>mouse</w:t>
      </w:r>
      <w:r>
        <w:rPr>
          <w:spacing w:val="37"/>
          <w:w w:val="110"/>
        </w:rPr>
        <w:t xml:space="preserve"> </w:t>
      </w:r>
      <w:r>
        <w:rPr>
          <w:w w:val="110"/>
        </w:rPr>
        <w:t>brain</w:t>
      </w:r>
      <w:r>
        <w:rPr>
          <w:spacing w:val="37"/>
          <w:w w:val="110"/>
        </w:rPr>
        <w:t xml:space="preserve"> </w:t>
      </w:r>
      <w:r>
        <w:rPr>
          <w:w w:val="110"/>
        </w:rPr>
        <w:t>parcellation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network</w:t>
      </w:r>
    </w:p>
    <w:p w14:paraId="05A1094C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0DEE6DC6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325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create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network</w:t>
      </w:r>
      <w:r>
        <w:rPr>
          <w:spacing w:val="16"/>
          <w:w w:val="105"/>
        </w:rPr>
        <w:t xml:space="preserve"> </w:t>
      </w:r>
      <w:r>
        <w:rPr>
          <w:w w:val="105"/>
        </w:rPr>
        <w:t>for</w:t>
      </w:r>
      <w:r>
        <w:rPr>
          <w:spacing w:val="16"/>
          <w:w w:val="105"/>
        </w:rPr>
        <w:t xml:space="preserve"> </w:t>
      </w:r>
      <w:r>
        <w:rPr>
          <w:w w:val="105"/>
        </w:rPr>
        <w:t>generating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7"/>
          <w:w w:val="105"/>
        </w:rPr>
        <w:t xml:space="preserve"> </w:t>
      </w:r>
      <w:r>
        <w:rPr>
          <w:w w:val="105"/>
        </w:rPr>
        <w:t>brain</w:t>
      </w:r>
      <w:r>
        <w:rPr>
          <w:spacing w:val="16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16"/>
          <w:w w:val="105"/>
        </w:rPr>
        <w:t xml:space="preserve"> </w:t>
      </w:r>
      <w:r>
        <w:rPr>
          <w:w w:val="105"/>
        </w:rPr>
        <w:t>consistent</w:t>
      </w:r>
      <w:r>
        <w:rPr>
          <w:spacing w:val="16"/>
          <w:w w:val="105"/>
        </w:rPr>
        <w:t xml:space="preserve"> </w:t>
      </w:r>
      <w:r>
        <w:rPr>
          <w:w w:val="105"/>
        </w:rPr>
        <w:t>with</w:t>
      </w:r>
      <w:r>
        <w:rPr>
          <w:spacing w:val="17"/>
          <w:w w:val="105"/>
        </w:rPr>
        <w:t xml:space="preserve"> </w:t>
      </w:r>
      <w:r>
        <w:rPr>
          <w:w w:val="105"/>
        </w:rPr>
        <w:t>cortical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thickness</w:t>
      </w:r>
    </w:p>
    <w:p w14:paraId="0EF5EB2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326</w:t>
      </w:r>
      <w:r>
        <w:rPr>
          <w:rFonts w:ascii="Arial"/>
          <w:spacing w:val="33"/>
          <w:w w:val="105"/>
          <w:sz w:val="12"/>
        </w:rPr>
        <w:t xml:space="preserve">  </w:t>
      </w:r>
      <w:r>
        <w:rPr>
          <w:w w:val="105"/>
        </w:rPr>
        <w:t>estimation</w:t>
      </w:r>
      <w:proofErr w:type="gramEnd"/>
      <w:r>
        <w:rPr>
          <w:w w:val="105"/>
        </w:rPr>
        <w:t>,</w:t>
      </w:r>
      <w:r>
        <w:rPr>
          <w:spacing w:val="18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used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AllenCCFv3</w:t>
      </w:r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associated</w:t>
      </w:r>
      <w:r>
        <w:rPr>
          <w:spacing w:val="13"/>
          <w:w w:val="105"/>
        </w:rPr>
        <w:t xml:space="preserve"> </w:t>
      </w:r>
      <w:proofErr w:type="spellStart"/>
      <w:r>
        <w:rPr>
          <w:rFonts w:ascii="Courier New"/>
          <w:w w:val="105"/>
        </w:rPr>
        <w:t>allensdk</w:t>
      </w:r>
      <w:proofErr w:type="spellEnd"/>
      <w:r>
        <w:rPr>
          <w:rFonts w:ascii="Courier New"/>
          <w:spacing w:val="-54"/>
          <w:w w:val="105"/>
        </w:rPr>
        <w:t xml:space="preserve"> </w:t>
      </w:r>
      <w:r>
        <w:rPr>
          <w:w w:val="105"/>
        </w:rPr>
        <w:t>Python</w:t>
      </w:r>
      <w:r>
        <w:rPr>
          <w:spacing w:val="14"/>
          <w:w w:val="105"/>
        </w:rPr>
        <w:t xml:space="preserve"> </w:t>
      </w:r>
      <w:r>
        <w:rPr>
          <w:w w:val="105"/>
        </w:rPr>
        <w:t>library.</w:t>
      </w:r>
      <w:r>
        <w:rPr>
          <w:spacing w:val="65"/>
          <w:w w:val="105"/>
        </w:rPr>
        <w:t xml:space="preserve"> </w:t>
      </w:r>
      <w:r>
        <w:rPr>
          <w:spacing w:val="-2"/>
          <w:w w:val="105"/>
        </w:rPr>
        <w:t>Using</w:t>
      </w:r>
    </w:p>
    <w:p w14:paraId="0B4AB659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327</w:t>
      </w:r>
      <w:r>
        <w:rPr>
          <w:rFonts w:ascii="Arial"/>
          <w:spacing w:val="35"/>
          <w:w w:val="105"/>
          <w:sz w:val="12"/>
        </w:rPr>
        <w:t xml:space="preserve">  </w:t>
      </w:r>
      <w:proofErr w:type="spellStart"/>
      <w:r>
        <w:rPr>
          <w:rFonts w:ascii="Courier New"/>
          <w:w w:val="105"/>
        </w:rPr>
        <w:t>allensdk</w:t>
      </w:r>
      <w:proofErr w:type="spellEnd"/>
      <w:proofErr w:type="gram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2"/>
          <w:w w:val="105"/>
        </w:rPr>
        <w:t xml:space="preserve"> </w:t>
      </w:r>
      <w:r>
        <w:rPr>
          <w:w w:val="105"/>
        </w:rPr>
        <w:t>gross</w:t>
      </w:r>
      <w:r>
        <w:rPr>
          <w:spacing w:val="2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2"/>
          <w:w w:val="105"/>
        </w:rPr>
        <w:t xml:space="preserve"> </w:t>
      </w:r>
      <w:r>
        <w:rPr>
          <w:w w:val="105"/>
        </w:rPr>
        <w:t>labeling</w:t>
      </w:r>
      <w:r>
        <w:rPr>
          <w:spacing w:val="3"/>
          <w:w w:val="105"/>
        </w:rPr>
        <w:t xml:space="preserve"> </w:t>
      </w:r>
      <w:r>
        <w:rPr>
          <w:w w:val="105"/>
        </w:rPr>
        <w:t>was</w:t>
      </w:r>
      <w:r>
        <w:rPr>
          <w:spacing w:val="2"/>
          <w:w w:val="105"/>
        </w:rPr>
        <w:t xml:space="preserve"> </w:t>
      </w:r>
      <w:r>
        <w:rPr>
          <w:w w:val="105"/>
        </w:rPr>
        <w:t>generated</w:t>
      </w:r>
      <w:r>
        <w:rPr>
          <w:spacing w:val="2"/>
          <w:w w:val="105"/>
        </w:rPr>
        <w:t xml:space="preserve"> </w:t>
      </w:r>
      <w:r>
        <w:rPr>
          <w:w w:val="105"/>
        </w:rPr>
        <w:t>from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fine</w:t>
      </w:r>
      <w:r>
        <w:rPr>
          <w:spacing w:val="2"/>
          <w:w w:val="105"/>
        </w:rPr>
        <w:t xml:space="preserve"> </w:t>
      </w:r>
      <w:r>
        <w:rPr>
          <w:w w:val="105"/>
        </w:rPr>
        <w:t>Allen</w:t>
      </w:r>
      <w:r>
        <w:rPr>
          <w:spacing w:val="2"/>
          <w:w w:val="105"/>
        </w:rPr>
        <w:t xml:space="preserve"> </w:t>
      </w:r>
      <w:r>
        <w:rPr>
          <w:w w:val="105"/>
        </w:rPr>
        <w:t>CCFv3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labeling</w:t>
      </w:r>
    </w:p>
    <w:p w14:paraId="4C4227E2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328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includes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cerebral</w:t>
      </w:r>
      <w:r>
        <w:rPr>
          <w:spacing w:val="20"/>
          <w:w w:val="105"/>
        </w:rPr>
        <w:t xml:space="preserve"> </w:t>
      </w:r>
      <w:r>
        <w:rPr>
          <w:w w:val="105"/>
        </w:rPr>
        <w:t>cortex,</w:t>
      </w:r>
      <w:r>
        <w:rPr>
          <w:spacing w:val="21"/>
          <w:w w:val="105"/>
        </w:rPr>
        <w:t xml:space="preserve"> </w:t>
      </w:r>
      <w:r>
        <w:rPr>
          <w:w w:val="105"/>
        </w:rPr>
        <w:t>cerebral</w:t>
      </w:r>
      <w:r>
        <w:rPr>
          <w:spacing w:val="20"/>
          <w:w w:val="105"/>
        </w:rPr>
        <w:t xml:space="preserve"> </w:t>
      </w:r>
      <w:r>
        <w:rPr>
          <w:w w:val="105"/>
        </w:rPr>
        <w:t>nuclei,</w:t>
      </w:r>
      <w:r>
        <w:rPr>
          <w:spacing w:val="22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stem,</w:t>
      </w:r>
      <w:r>
        <w:rPr>
          <w:spacing w:val="22"/>
          <w:w w:val="105"/>
        </w:rPr>
        <w:t xml:space="preserve"> </w:t>
      </w:r>
      <w:r>
        <w:rPr>
          <w:w w:val="105"/>
        </w:rPr>
        <w:t>cerebellum,</w:t>
      </w:r>
      <w:r>
        <w:rPr>
          <w:spacing w:val="22"/>
          <w:w w:val="105"/>
        </w:rPr>
        <w:t xml:space="preserve"> </w:t>
      </w:r>
      <w:r>
        <w:rPr>
          <w:w w:val="105"/>
        </w:rPr>
        <w:t>main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olfactory</w:t>
      </w:r>
    </w:p>
    <w:p w14:paraId="2100E1B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329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bulb</w:t>
      </w:r>
      <w:proofErr w:type="gramEnd"/>
      <w:r>
        <w:rPr>
          <w:w w:val="105"/>
        </w:rPr>
        <w:t>,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hippocampal</w:t>
      </w:r>
      <w:r>
        <w:rPr>
          <w:spacing w:val="16"/>
          <w:w w:val="105"/>
        </w:rPr>
        <w:t xml:space="preserve"> </w:t>
      </w:r>
      <w:r>
        <w:rPr>
          <w:w w:val="105"/>
        </w:rPr>
        <w:t>formation.</w:t>
      </w:r>
      <w:r>
        <w:rPr>
          <w:spacing w:val="48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labeling</w:t>
      </w:r>
      <w:r>
        <w:rPr>
          <w:spacing w:val="15"/>
          <w:w w:val="105"/>
        </w:rPr>
        <w:t xml:space="preserve"> </w:t>
      </w:r>
      <w:r>
        <w:rPr>
          <w:w w:val="105"/>
        </w:rPr>
        <w:t>was</w:t>
      </w:r>
      <w:r>
        <w:rPr>
          <w:spacing w:val="16"/>
          <w:w w:val="105"/>
        </w:rPr>
        <w:t xml:space="preserve"> </w:t>
      </w:r>
      <w:r>
        <w:rPr>
          <w:w w:val="105"/>
        </w:rPr>
        <w:t>mapped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P56</w:t>
      </w:r>
      <w:r>
        <w:rPr>
          <w:spacing w:val="16"/>
          <w:w w:val="105"/>
        </w:rPr>
        <w:t xml:space="preserve"> </w:t>
      </w:r>
      <w:r>
        <w:rPr>
          <w:w w:val="105"/>
        </w:rPr>
        <w:t>component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9E10B4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330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Both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1"/>
          <w:w w:val="105"/>
        </w:rPr>
        <w:t xml:space="preserve"> </w:t>
      </w:r>
      <w:r>
        <w:rPr>
          <w:w w:val="105"/>
        </w:rPr>
        <w:t>T2-w</w:t>
      </w:r>
      <w:r>
        <w:rPr>
          <w:spacing w:val="42"/>
          <w:w w:val="105"/>
        </w:rPr>
        <w:t xml:space="preserve"> </w:t>
      </w:r>
      <w:r>
        <w:rPr>
          <w:w w:val="105"/>
        </w:rPr>
        <w:t>P56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labelings</w:t>
      </w:r>
      <w:proofErr w:type="spellEnd"/>
      <w:r>
        <w:rPr>
          <w:w w:val="105"/>
        </w:rPr>
        <w:t>,</w:t>
      </w:r>
      <w:r>
        <w:rPr>
          <w:spacing w:val="47"/>
          <w:w w:val="105"/>
        </w:rPr>
        <w:t xml:space="preserve"> </w:t>
      </w:r>
      <w:r>
        <w:rPr>
          <w:w w:val="105"/>
        </w:rPr>
        <w:t>in</w:t>
      </w:r>
      <w:r>
        <w:rPr>
          <w:spacing w:val="42"/>
          <w:w w:val="105"/>
        </w:rPr>
        <w:t xml:space="preserve"> </w:t>
      </w:r>
      <w:r>
        <w:rPr>
          <w:w w:val="105"/>
        </w:rPr>
        <w:t>conjunction</w:t>
      </w:r>
      <w:r>
        <w:rPr>
          <w:spacing w:val="41"/>
          <w:w w:val="105"/>
        </w:rPr>
        <w:t xml:space="preserve"> </w:t>
      </w:r>
      <w:r>
        <w:rPr>
          <w:w w:val="105"/>
        </w:rPr>
        <w:t>with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0"/>
          <w:w w:val="105"/>
        </w:rPr>
        <w:t xml:space="preserve"> </w:t>
      </w:r>
      <w:proofErr w:type="spellStart"/>
      <w:r>
        <w:rPr>
          <w:spacing w:val="-4"/>
          <w:w w:val="105"/>
        </w:rPr>
        <w:t>aug</w:t>
      </w:r>
      <w:proofErr w:type="spellEnd"/>
      <w:r>
        <w:rPr>
          <w:spacing w:val="-4"/>
          <w:w w:val="105"/>
        </w:rPr>
        <w:t>-</w:t>
      </w:r>
    </w:p>
    <w:p w14:paraId="097B0AD9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505BEF10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331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mentation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described</w:t>
      </w:r>
      <w:r>
        <w:rPr>
          <w:spacing w:val="11"/>
          <w:w w:val="105"/>
        </w:rPr>
        <w:t xml:space="preserve"> </w:t>
      </w:r>
      <w:r>
        <w:rPr>
          <w:w w:val="105"/>
        </w:rPr>
        <w:t>previously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brain</w:t>
      </w:r>
      <w:r>
        <w:rPr>
          <w:spacing w:val="11"/>
          <w:w w:val="105"/>
        </w:rPr>
        <w:t xml:space="preserve"> </w:t>
      </w:r>
      <w:r>
        <w:rPr>
          <w:w w:val="105"/>
        </w:rPr>
        <w:t>extraction,</w:t>
      </w:r>
      <w:r>
        <w:rPr>
          <w:spacing w:val="11"/>
          <w:w w:val="105"/>
        </w:rPr>
        <w:t xml:space="preserve"> </w:t>
      </w:r>
      <w:r>
        <w:rPr>
          <w:w w:val="105"/>
        </w:rPr>
        <w:t>was</w:t>
      </w:r>
      <w:r>
        <w:rPr>
          <w:spacing w:val="11"/>
          <w:w w:val="105"/>
        </w:rPr>
        <w:t xml:space="preserve"> </w:t>
      </w:r>
      <w:r>
        <w:rPr>
          <w:w w:val="105"/>
        </w:rPr>
        <w:t>used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create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brain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parcellation</w:t>
      </w:r>
    </w:p>
    <w:p w14:paraId="71EF168C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332</w:t>
      </w:r>
      <w:r>
        <w:rPr>
          <w:rFonts w:ascii="Arial"/>
          <w:spacing w:val="60"/>
          <w:sz w:val="12"/>
        </w:rPr>
        <w:t xml:space="preserve">  </w:t>
      </w:r>
      <w:r>
        <w:rPr>
          <w:spacing w:val="-2"/>
          <w:sz w:val="24"/>
        </w:rPr>
        <w:t>network</w:t>
      </w:r>
      <w:proofErr w:type="gramEnd"/>
      <w:r>
        <w:rPr>
          <w:spacing w:val="-2"/>
          <w:sz w:val="24"/>
        </w:rPr>
        <w:t>.</w:t>
      </w:r>
    </w:p>
    <w:p w14:paraId="7C40DB9D" w14:textId="77777777" w:rsidR="005F326E" w:rsidRDefault="005F326E">
      <w:pPr>
        <w:pStyle w:val="BodyText"/>
        <w:ind w:left="0"/>
        <w:rPr>
          <w:sz w:val="20"/>
        </w:rPr>
      </w:pPr>
    </w:p>
    <w:p w14:paraId="5F35FF4F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35905B7B" w14:textId="77777777" w:rsidR="005F326E" w:rsidRDefault="005F326E">
      <w:pPr>
        <w:rPr>
          <w:sz w:val="20"/>
        </w:r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7E125918" w14:textId="77777777" w:rsidR="005F326E" w:rsidRDefault="005F326E">
      <w:pPr>
        <w:pStyle w:val="BodyText"/>
        <w:spacing w:before="6"/>
        <w:ind w:left="0"/>
        <w:rPr>
          <w:sz w:val="22"/>
        </w:rPr>
      </w:pPr>
    </w:p>
    <w:p w14:paraId="20F0DEA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333</w:t>
      </w:r>
    </w:p>
    <w:p w14:paraId="5399E2DD" w14:textId="77777777" w:rsidR="005F326E" w:rsidRDefault="00000000">
      <w:pPr>
        <w:pStyle w:val="Heading2"/>
        <w:tabs>
          <w:tab w:val="left" w:pos="932"/>
        </w:tabs>
      </w:pPr>
      <w:r>
        <w:rPr>
          <w:b w:val="0"/>
        </w:rPr>
        <w:br w:type="column"/>
      </w:r>
      <w:bookmarkStart w:id="114" w:name="Evaluation"/>
      <w:bookmarkEnd w:id="114"/>
      <w:r>
        <w:rPr>
          <w:spacing w:val="-4"/>
          <w:w w:val="115"/>
        </w:rPr>
        <w:t>2.3.3</w:t>
      </w:r>
      <w:r>
        <w:tab/>
      </w:r>
      <w:r>
        <w:rPr>
          <w:spacing w:val="-2"/>
          <w:w w:val="115"/>
        </w:rPr>
        <w:t>Evaluation</w:t>
      </w:r>
    </w:p>
    <w:p w14:paraId="51A11558" w14:textId="77777777" w:rsidR="005F326E" w:rsidRDefault="00000000">
      <w:pPr>
        <w:rPr>
          <w:b/>
          <w:sz w:val="20"/>
        </w:rPr>
      </w:pPr>
      <w:r>
        <w:br w:type="column"/>
      </w:r>
    </w:p>
    <w:p w14:paraId="2BBCC1BD" w14:textId="77777777" w:rsidR="005F326E" w:rsidRDefault="005F326E">
      <w:pPr>
        <w:pStyle w:val="BodyText"/>
        <w:ind w:left="0"/>
        <w:rPr>
          <w:b/>
          <w:sz w:val="20"/>
        </w:rPr>
      </w:pPr>
    </w:p>
    <w:p w14:paraId="0361314D" w14:textId="77777777" w:rsidR="005F326E" w:rsidRDefault="00000000">
      <w:pPr>
        <w:pStyle w:val="BodyText"/>
        <w:spacing w:before="11"/>
        <w:ind w:left="0"/>
        <w:rPr>
          <w:b/>
          <w:sz w:val="27"/>
        </w:rPr>
      </w:pPr>
      <w:r>
        <w:rPr>
          <w:noProof/>
        </w:rPr>
        <w:drawing>
          <wp:anchor distT="0" distB="0" distL="0" distR="0" simplePos="0" relativeHeight="487604224" behindDoc="1" locked="0" layoutInCell="1" allowOverlap="1" wp14:anchorId="22561635" wp14:editId="5B9EC3D9">
            <wp:simplePos x="0" y="0"/>
            <wp:positionH relativeFrom="page">
              <wp:posOffset>2400300</wp:posOffset>
            </wp:positionH>
            <wp:positionV relativeFrom="paragraph">
              <wp:posOffset>219380</wp:posOffset>
            </wp:positionV>
            <wp:extent cx="3000375" cy="1800225"/>
            <wp:effectExtent l="0" t="0" r="0" b="0"/>
            <wp:wrapTopAndBottom/>
            <wp:docPr id="376" name="Image 3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Image 376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AD0EF2" w14:textId="77777777" w:rsidR="005F326E" w:rsidRDefault="00000000">
      <w:pPr>
        <w:spacing w:before="77"/>
        <w:ind w:left="2310"/>
      </w:pPr>
      <w:bookmarkStart w:id="115" w:name="_bookmark5"/>
      <w:bookmarkEnd w:id="115"/>
      <w:r>
        <w:rPr>
          <w:spacing w:val="-5"/>
          <w:w w:val="115"/>
        </w:rPr>
        <w:t>(a)</w:t>
      </w:r>
    </w:p>
    <w:p w14:paraId="042327B2" w14:textId="77777777" w:rsidR="005F326E" w:rsidRDefault="005F326E">
      <w:pPr>
        <w:sectPr w:rsidR="005F326E" w:rsidSect="00EE5EAC">
          <w:type w:val="continuous"/>
          <w:pgSz w:w="12240" w:h="15840"/>
          <w:pgMar w:top="1460" w:right="0" w:bottom="280" w:left="940" w:header="720" w:footer="720" w:gutter="0"/>
          <w:cols w:num="3" w:space="720" w:equalWidth="0">
            <w:col w:w="341" w:space="49"/>
            <w:col w:w="2226" w:space="114"/>
            <w:col w:w="8570"/>
          </w:cols>
        </w:sectPr>
      </w:pPr>
    </w:p>
    <w:p w14:paraId="53B6799B" w14:textId="77777777" w:rsidR="005F326E" w:rsidRDefault="005F326E">
      <w:pPr>
        <w:pStyle w:val="BodyText"/>
        <w:spacing w:before="7"/>
        <w:ind w:left="0"/>
        <w:rPr>
          <w:sz w:val="4"/>
        </w:rPr>
      </w:pPr>
    </w:p>
    <w:p w14:paraId="1A641404" w14:textId="77777777" w:rsidR="005F326E" w:rsidRDefault="00000000">
      <w:pPr>
        <w:pStyle w:val="BodyText"/>
        <w:ind w:left="500"/>
        <w:rPr>
          <w:sz w:val="20"/>
        </w:rPr>
      </w:pPr>
      <w:r>
        <w:rPr>
          <w:noProof/>
          <w:sz w:val="20"/>
        </w:rPr>
        <w:drawing>
          <wp:inline distT="0" distB="0" distL="0" distR="0" wp14:anchorId="74CC3871" wp14:editId="599E345F">
            <wp:extent cx="6000703" cy="1800225"/>
            <wp:effectExtent l="0" t="0" r="0" b="0"/>
            <wp:docPr id="377" name="Image 3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 377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03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95BA" w14:textId="77777777" w:rsidR="005F326E" w:rsidRDefault="00000000">
      <w:pPr>
        <w:tabs>
          <w:tab w:val="left" w:pos="7386"/>
        </w:tabs>
        <w:spacing w:before="77"/>
        <w:ind w:left="2694"/>
      </w:pPr>
      <w:commentRangeStart w:id="116"/>
      <w:commentRangeStart w:id="117"/>
      <w:r>
        <w:rPr>
          <w:spacing w:val="-5"/>
          <w:w w:val="110"/>
        </w:rPr>
        <w:t>(b)</w:t>
      </w:r>
      <w:commentRangeEnd w:id="116"/>
      <w:r w:rsidR="00660673">
        <w:rPr>
          <w:rStyle w:val="CommentReference"/>
        </w:rPr>
        <w:commentReference w:id="116"/>
      </w:r>
      <w:commentRangeEnd w:id="117"/>
      <w:r w:rsidR="007B3E71">
        <w:rPr>
          <w:rStyle w:val="CommentReference"/>
        </w:rPr>
        <w:commentReference w:id="117"/>
      </w:r>
      <w:r>
        <w:tab/>
      </w:r>
      <w:r>
        <w:rPr>
          <w:spacing w:val="-5"/>
          <w:w w:val="110"/>
        </w:rPr>
        <w:t>(</w:t>
      </w:r>
      <w:commentRangeStart w:id="118"/>
      <w:commentRangeStart w:id="119"/>
      <w:r>
        <w:rPr>
          <w:spacing w:val="-5"/>
          <w:w w:val="110"/>
        </w:rPr>
        <w:t>c)</w:t>
      </w:r>
      <w:commentRangeEnd w:id="118"/>
      <w:r w:rsidR="00660673">
        <w:rPr>
          <w:rStyle w:val="CommentReference"/>
        </w:rPr>
        <w:commentReference w:id="118"/>
      </w:r>
      <w:commentRangeEnd w:id="119"/>
      <w:r w:rsidR="001D6BEA">
        <w:rPr>
          <w:rStyle w:val="CommentReference"/>
        </w:rPr>
        <w:commentReference w:id="119"/>
      </w:r>
    </w:p>
    <w:p w14:paraId="705CC3DA" w14:textId="7A4D0C5A" w:rsidR="005F326E" w:rsidRDefault="00000000">
      <w:pPr>
        <w:pStyle w:val="BodyText"/>
        <w:spacing w:before="211" w:line="249" w:lineRule="auto"/>
        <w:ind w:left="500" w:right="1435"/>
        <w:jc w:val="both"/>
      </w:pPr>
      <w:r>
        <w:t>Figure</w:t>
      </w:r>
      <w:r>
        <w:rPr>
          <w:spacing w:val="40"/>
        </w:rPr>
        <w:t xml:space="preserve"> </w:t>
      </w:r>
      <w:r>
        <w:t>6:</w:t>
      </w:r>
      <w:r>
        <w:rPr>
          <w:spacing w:val="40"/>
        </w:rPr>
        <w:t xml:space="preserve"> </w:t>
      </w:r>
      <w:r>
        <w:t>Evaluation</w:t>
      </w:r>
      <w:r>
        <w:rPr>
          <w:spacing w:val="40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proofErr w:type="spellStart"/>
      <w:r>
        <w:t>ANTsX</w:t>
      </w:r>
      <w:proofErr w:type="spellEnd"/>
      <w:r>
        <w:rPr>
          <w:spacing w:val="40"/>
        </w:rPr>
        <w:t xml:space="preserve"> </w:t>
      </w:r>
      <w:r>
        <w:t>mouse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t>extraction,</w:t>
      </w:r>
      <w:r>
        <w:rPr>
          <w:spacing w:val="40"/>
        </w:rPr>
        <w:t xml:space="preserve"> </w:t>
      </w:r>
      <w:r>
        <w:t>parcellation,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cortical</w:t>
      </w:r>
      <w:r>
        <w:rPr>
          <w:spacing w:val="40"/>
        </w:rPr>
        <w:t xml:space="preserve"> </w:t>
      </w:r>
      <w:r>
        <w:t>thick- ness</w:t>
      </w:r>
      <w:r>
        <w:rPr>
          <w:spacing w:val="-1"/>
        </w:rPr>
        <w:t xml:space="preserve"> </w:t>
      </w:r>
      <w:r>
        <w:t xml:space="preserve">pipeline on an independent dataset consisting of 12 specimens </w:t>
      </w:r>
      <w:r>
        <w:rPr>
          <w:rFonts w:ascii="Menlo" w:hAnsi="Menlo"/>
          <w:i/>
        </w:rPr>
        <w:t>×</w:t>
      </w:r>
      <w:r>
        <w:rPr>
          <w:rFonts w:ascii="Menlo" w:hAnsi="Menlo"/>
          <w:i/>
          <w:spacing w:val="-37"/>
        </w:rPr>
        <w:t xml:space="preserve"> </w:t>
      </w:r>
      <w:r>
        <w:t>7 time points = 84 total images.</w:t>
      </w:r>
      <w:r>
        <w:rPr>
          <w:spacing w:val="40"/>
        </w:rPr>
        <w:t xml:space="preserve"> </w:t>
      </w:r>
      <w:r>
        <w:t>(a) Dice overlap comparisons with the provided brain masks provide generally good agreement</w:t>
      </w:r>
      <w:r>
        <w:rPr>
          <w:spacing w:val="40"/>
        </w:rPr>
        <w:t xml:space="preserve"> </w:t>
      </w:r>
      <w:r>
        <w:t>with</w:t>
      </w:r>
      <w:r>
        <w:rPr>
          <w:spacing w:val="40"/>
        </w:rPr>
        <w:t xml:space="preserve"> </w:t>
      </w:r>
      <w:r>
        <w:t>the</w:t>
      </w:r>
      <w:r>
        <w:rPr>
          <w:spacing w:val="40"/>
        </w:rPr>
        <w:t xml:space="preserve"> </w:t>
      </w:r>
      <w:r>
        <w:t>brain</w:t>
      </w:r>
      <w:r>
        <w:rPr>
          <w:spacing w:val="40"/>
        </w:rPr>
        <w:t xml:space="preserve"> </w:t>
      </w:r>
      <w:r>
        <w:t>extraction</w:t>
      </w:r>
      <w:r>
        <w:rPr>
          <w:spacing w:val="40"/>
        </w:rPr>
        <w:t xml:space="preserve"> </w:t>
      </w:r>
      <w:r>
        <w:t>network.</w:t>
      </w:r>
      <w:r>
        <w:rPr>
          <w:spacing w:val="40"/>
        </w:rPr>
        <w:t xml:space="preserve"> </w:t>
      </w:r>
      <w:r>
        <w:t>(b)</w:t>
      </w:r>
      <w:r>
        <w:rPr>
          <w:spacing w:val="40"/>
        </w:rPr>
        <w:t xml:space="preserve"> </w:t>
      </w:r>
      <w:r>
        <w:t>Cortical</w:t>
      </w:r>
      <w:r>
        <w:rPr>
          <w:spacing w:val="40"/>
        </w:rPr>
        <w:t xml:space="preserve"> </w:t>
      </w:r>
      <w:r>
        <w:t>volume</w:t>
      </w:r>
      <w:r>
        <w:rPr>
          <w:spacing w:val="40"/>
        </w:rPr>
        <w:t xml:space="preserve"> </w:t>
      </w:r>
      <w:r>
        <w:t>measurements</w:t>
      </w:r>
      <w:r>
        <w:rPr>
          <w:spacing w:val="40"/>
        </w:rPr>
        <w:t xml:space="preserve"> </w:t>
      </w:r>
      <w:r>
        <w:t>show</w:t>
      </w:r>
      <w:r>
        <w:rPr>
          <w:spacing w:val="40"/>
        </w:rPr>
        <w:t xml:space="preserve"> </w:t>
      </w:r>
      <w:r>
        <w:t xml:space="preserve">sim- </w:t>
      </w:r>
      <w:proofErr w:type="spellStart"/>
      <w:r>
        <w:rPr>
          <w:w w:val="110"/>
        </w:rPr>
        <w:t>ilar</w:t>
      </w:r>
      <w:proofErr w:type="spellEnd"/>
      <w:r>
        <w:rPr>
          <w:spacing w:val="-10"/>
          <w:w w:val="110"/>
        </w:rPr>
        <w:t xml:space="preserve"> </w:t>
      </w:r>
      <w:r>
        <w:rPr>
          <w:w w:val="110"/>
        </w:rPr>
        <w:t>average</w:t>
      </w:r>
      <w:r>
        <w:rPr>
          <w:spacing w:val="-9"/>
          <w:w w:val="110"/>
        </w:rPr>
        <w:t xml:space="preserve"> </w:t>
      </w:r>
      <w:r>
        <w:rPr>
          <w:w w:val="110"/>
        </w:rPr>
        <w:t>quantities</w:t>
      </w:r>
      <w:r>
        <w:rPr>
          <w:spacing w:val="-9"/>
          <w:w w:val="110"/>
        </w:rPr>
        <w:t xml:space="preserve"> </w:t>
      </w:r>
      <w:r>
        <w:rPr>
          <w:w w:val="110"/>
        </w:rPr>
        <w:t>over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developmental</w:t>
      </w:r>
      <w:r>
        <w:rPr>
          <w:spacing w:val="-9"/>
          <w:w w:val="110"/>
        </w:rPr>
        <w:t xml:space="preserve"> </w:t>
      </w:r>
      <w:r>
        <w:rPr>
          <w:w w:val="110"/>
        </w:rPr>
        <w:t>trajectory</w:t>
      </w:r>
      <w:r>
        <w:rPr>
          <w:spacing w:val="-10"/>
          <w:w w:val="110"/>
        </w:rPr>
        <w:t xml:space="preserve"> </w:t>
      </w:r>
      <w:r>
        <w:rPr>
          <w:w w:val="110"/>
        </w:rPr>
        <w:t>between</w:t>
      </w:r>
      <w:r>
        <w:rPr>
          <w:spacing w:val="-10"/>
          <w:w w:val="110"/>
        </w:rPr>
        <w:t xml:space="preserve"> </w:t>
      </w:r>
      <w:r>
        <w:rPr>
          <w:w w:val="110"/>
        </w:rPr>
        <w:t>the</w:t>
      </w:r>
      <w:r>
        <w:rPr>
          <w:spacing w:val="-9"/>
          <w:w w:val="110"/>
        </w:rPr>
        <w:t xml:space="preserve"> </w:t>
      </w:r>
      <w:r>
        <w:rPr>
          <w:w w:val="110"/>
        </w:rPr>
        <w:t>original</w:t>
      </w:r>
      <w:r>
        <w:rPr>
          <w:spacing w:val="-10"/>
          <w:w w:val="110"/>
        </w:rPr>
        <w:t xml:space="preserve"> </w:t>
      </w:r>
      <w:r>
        <w:rPr>
          <w:w w:val="110"/>
        </w:rPr>
        <w:t>anisotropic data and interpolated isotropic data.</w:t>
      </w:r>
      <w:r>
        <w:rPr>
          <w:spacing w:val="40"/>
          <w:w w:val="110"/>
        </w:rPr>
        <w:t xml:space="preserve"> </w:t>
      </w:r>
      <w:ins w:id="120" w:author="Gee, James C" w:date="2024-04-10T18:23:00Z">
        <w:r w:rsidR="00660673">
          <w:rPr>
            <w:spacing w:val="40"/>
            <w:w w:val="110"/>
          </w:rPr>
          <w:t xml:space="preserve">(c) </w:t>
        </w:r>
      </w:ins>
      <w:r>
        <w:rPr>
          <w:w w:val="110"/>
        </w:rPr>
        <w:t>These results contrast with the cortical thickness measurements</w:t>
      </w:r>
      <w:r>
        <w:rPr>
          <w:spacing w:val="-17"/>
          <w:w w:val="110"/>
        </w:rPr>
        <w:t xml:space="preserve"> </w:t>
      </w:r>
      <w:r>
        <w:rPr>
          <w:w w:val="110"/>
        </w:rPr>
        <w:t>which</w:t>
      </w:r>
      <w:r>
        <w:rPr>
          <w:spacing w:val="-16"/>
          <w:w w:val="110"/>
        </w:rPr>
        <w:t xml:space="preserve"> </w:t>
      </w:r>
      <w:r>
        <w:rPr>
          <w:w w:val="110"/>
        </w:rPr>
        <w:t>show</w:t>
      </w:r>
      <w:r>
        <w:rPr>
          <w:spacing w:val="-17"/>
          <w:w w:val="110"/>
        </w:rPr>
        <w:t xml:space="preserve"> </w:t>
      </w:r>
      <w:r>
        <w:rPr>
          <w:w w:val="110"/>
        </w:rPr>
        <w:t>that</w:t>
      </w:r>
      <w:r>
        <w:rPr>
          <w:spacing w:val="-16"/>
          <w:w w:val="110"/>
        </w:rPr>
        <w:t xml:space="preserve"> </w:t>
      </w:r>
      <w:r>
        <w:rPr>
          <w:w w:val="110"/>
        </w:rPr>
        <w:t>cortical</w:t>
      </w:r>
      <w:r>
        <w:rPr>
          <w:spacing w:val="-17"/>
          <w:w w:val="110"/>
        </w:rPr>
        <w:t xml:space="preserve"> </w:t>
      </w:r>
      <w:r>
        <w:rPr>
          <w:w w:val="110"/>
        </w:rPr>
        <w:t>thickness</w:t>
      </w:r>
      <w:r>
        <w:rPr>
          <w:spacing w:val="-16"/>
          <w:w w:val="110"/>
        </w:rPr>
        <w:t xml:space="preserve"> </w:t>
      </w:r>
      <w:r>
        <w:rPr>
          <w:w w:val="110"/>
        </w:rPr>
        <w:t>estimation</w:t>
      </w:r>
      <w:r>
        <w:rPr>
          <w:spacing w:val="-17"/>
          <w:w w:val="110"/>
        </w:rPr>
        <w:t xml:space="preserve"> </w:t>
      </w:r>
      <w:r>
        <w:rPr>
          <w:w w:val="110"/>
        </w:rPr>
        <w:t>in</w:t>
      </w:r>
      <w:r>
        <w:rPr>
          <w:spacing w:val="-16"/>
          <w:w w:val="110"/>
        </w:rPr>
        <w:t xml:space="preserve"> </w:t>
      </w:r>
      <w:r>
        <w:rPr>
          <w:w w:val="110"/>
        </w:rPr>
        <w:t>anisotropic</w:t>
      </w:r>
      <w:r>
        <w:rPr>
          <w:spacing w:val="-17"/>
          <w:w w:val="110"/>
        </w:rPr>
        <w:t xml:space="preserve"> </w:t>
      </w:r>
      <w:r>
        <w:rPr>
          <w:w w:val="110"/>
        </w:rPr>
        <w:t>space</w:t>
      </w:r>
      <w:r>
        <w:rPr>
          <w:spacing w:val="-16"/>
          <w:w w:val="110"/>
        </w:rPr>
        <w:t xml:space="preserve"> </w:t>
      </w:r>
      <w:r>
        <w:rPr>
          <w:w w:val="110"/>
        </w:rPr>
        <w:t>severely underestimates the actual values.</w:t>
      </w:r>
    </w:p>
    <w:p w14:paraId="31D286BF" w14:textId="77777777" w:rsidR="005F326E" w:rsidRDefault="005F326E">
      <w:pPr>
        <w:pStyle w:val="BodyText"/>
        <w:ind w:left="0"/>
        <w:rPr>
          <w:sz w:val="20"/>
        </w:rPr>
      </w:pPr>
    </w:p>
    <w:p w14:paraId="74880D4C" w14:textId="77777777" w:rsidR="005F326E" w:rsidRDefault="00000000">
      <w:pPr>
        <w:pStyle w:val="BodyText"/>
        <w:spacing w:before="275"/>
      </w:pPr>
      <w:proofErr w:type="gramStart"/>
      <w:r>
        <w:rPr>
          <w:rFonts w:ascii="Arial"/>
          <w:w w:val="105"/>
          <w:sz w:val="12"/>
        </w:rPr>
        <w:t>334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evaluation,</w:t>
      </w:r>
      <w:r>
        <w:rPr>
          <w:spacing w:val="27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05"/>
        </w:rPr>
        <w:t xml:space="preserve"> </w:t>
      </w:r>
      <w:r>
        <w:rPr>
          <w:w w:val="105"/>
        </w:rPr>
        <w:t>an</w:t>
      </w:r>
      <w:r>
        <w:rPr>
          <w:spacing w:val="22"/>
          <w:w w:val="105"/>
        </w:rPr>
        <w:t xml:space="preserve"> </w:t>
      </w:r>
      <w:r>
        <w:rPr>
          <w:w w:val="105"/>
        </w:rPr>
        <w:t>additional</w:t>
      </w:r>
      <w:r>
        <w:rPr>
          <w:spacing w:val="23"/>
          <w:w w:val="105"/>
        </w:rPr>
        <w:t xml:space="preserve"> </w:t>
      </w:r>
      <w:r>
        <w:rPr>
          <w:w w:val="105"/>
        </w:rPr>
        <w:t>publicly</w:t>
      </w:r>
      <w:r>
        <w:rPr>
          <w:spacing w:val="24"/>
          <w:w w:val="105"/>
        </w:rPr>
        <w:t xml:space="preserve"> </w:t>
      </w:r>
      <w:r>
        <w:rPr>
          <w:w w:val="105"/>
        </w:rPr>
        <w:t>available</w:t>
      </w:r>
      <w:r>
        <w:rPr>
          <w:spacing w:val="22"/>
          <w:w w:val="105"/>
        </w:rPr>
        <w:t xml:space="preserve"> </w:t>
      </w:r>
      <w:r>
        <w:rPr>
          <w:w w:val="105"/>
        </w:rPr>
        <w:t>dataset</w:t>
      </w:r>
      <w:r>
        <w:rPr>
          <w:w w:val="105"/>
          <w:position w:val="9"/>
          <w:sz w:val="16"/>
        </w:rPr>
        <w:t>59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which</w:t>
      </w:r>
      <w:r>
        <w:rPr>
          <w:spacing w:val="23"/>
          <w:w w:val="105"/>
        </w:rPr>
        <w:t xml:space="preserve"> </w:t>
      </w:r>
      <w:r>
        <w:rPr>
          <w:w w:val="105"/>
        </w:rPr>
        <w:t>is</w:t>
      </w:r>
      <w:r>
        <w:rPr>
          <w:spacing w:val="23"/>
          <w:w w:val="105"/>
        </w:rPr>
        <w:t xml:space="preserve"> </w:t>
      </w:r>
      <w:r>
        <w:rPr>
          <w:w w:val="105"/>
        </w:rPr>
        <w:t>completely</w:t>
      </w:r>
      <w:r>
        <w:rPr>
          <w:spacing w:val="24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22731A7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335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dependent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data</w:t>
      </w:r>
      <w:r>
        <w:rPr>
          <w:spacing w:val="38"/>
          <w:w w:val="105"/>
        </w:rPr>
        <w:t xml:space="preserve"> </w:t>
      </w:r>
      <w:r>
        <w:rPr>
          <w:w w:val="105"/>
        </w:rPr>
        <w:t>used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9"/>
          <w:w w:val="105"/>
        </w:rPr>
        <w:t xml:space="preserve"> </w:t>
      </w:r>
      <w:r>
        <w:rPr>
          <w:w w:val="105"/>
        </w:rPr>
        <w:t>training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brain</w:t>
      </w:r>
      <w:r>
        <w:rPr>
          <w:spacing w:val="39"/>
          <w:w w:val="105"/>
        </w:rPr>
        <w:t xml:space="preserve"> </w:t>
      </w:r>
      <w:r>
        <w:rPr>
          <w:w w:val="105"/>
        </w:rPr>
        <w:t>extraction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34CC0D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336</w:t>
      </w:r>
      <w:r>
        <w:rPr>
          <w:rFonts w:ascii="Arial"/>
          <w:spacing w:val="64"/>
          <w:w w:val="150"/>
          <w:sz w:val="12"/>
        </w:rPr>
        <w:t xml:space="preserve">  </w:t>
      </w:r>
      <w:r>
        <w:t>Data</w:t>
      </w:r>
      <w:proofErr w:type="gramEnd"/>
      <w:r>
        <w:rPr>
          <w:spacing w:val="25"/>
        </w:rPr>
        <w:t xml:space="preserve"> </w:t>
      </w:r>
      <w:r>
        <w:t>includes</w:t>
      </w:r>
      <w:r>
        <w:rPr>
          <w:spacing w:val="25"/>
        </w:rPr>
        <w:t xml:space="preserve"> </w:t>
      </w:r>
      <w:r>
        <w:t>12</w:t>
      </w:r>
      <w:r>
        <w:rPr>
          <w:spacing w:val="25"/>
        </w:rPr>
        <w:t xml:space="preserve"> </w:t>
      </w:r>
      <w:r>
        <w:t>specimens</w:t>
      </w:r>
      <w:r>
        <w:rPr>
          <w:spacing w:val="25"/>
        </w:rPr>
        <w:t xml:space="preserve"> </w:t>
      </w:r>
      <w:r>
        <w:t>each</w:t>
      </w:r>
      <w:r>
        <w:rPr>
          <w:spacing w:val="25"/>
        </w:rPr>
        <w:t xml:space="preserve"> </w:t>
      </w:r>
      <w:r>
        <w:t>imaged</w:t>
      </w:r>
      <w:r>
        <w:rPr>
          <w:spacing w:val="25"/>
        </w:rPr>
        <w:t xml:space="preserve"> </w:t>
      </w:r>
      <w:r>
        <w:t>at</w:t>
      </w:r>
      <w:r>
        <w:rPr>
          <w:spacing w:val="25"/>
        </w:rPr>
        <w:t xml:space="preserve"> </w:t>
      </w:r>
      <w:r>
        <w:t>seven</w:t>
      </w:r>
      <w:r>
        <w:rPr>
          <w:spacing w:val="26"/>
        </w:rPr>
        <w:t xml:space="preserve"> </w:t>
      </w:r>
      <w:r>
        <w:t>time</w:t>
      </w:r>
      <w:r>
        <w:rPr>
          <w:spacing w:val="25"/>
        </w:rPr>
        <w:t xml:space="preserve"> </w:t>
      </w:r>
      <w:r>
        <w:t>points</w:t>
      </w:r>
      <w:r>
        <w:rPr>
          <w:spacing w:val="25"/>
        </w:rPr>
        <w:t xml:space="preserve"> </w:t>
      </w:r>
      <w:r>
        <w:t>(Day</w:t>
      </w:r>
      <w:r>
        <w:rPr>
          <w:spacing w:val="25"/>
        </w:rPr>
        <w:t xml:space="preserve"> </w:t>
      </w:r>
      <w:r>
        <w:t>0,</w:t>
      </w:r>
      <w:r>
        <w:rPr>
          <w:spacing w:val="26"/>
        </w:rPr>
        <w:t xml:space="preserve"> </w:t>
      </w:r>
      <w:r>
        <w:t>Day</w:t>
      </w:r>
      <w:r>
        <w:rPr>
          <w:spacing w:val="25"/>
        </w:rPr>
        <w:t xml:space="preserve"> </w:t>
      </w:r>
      <w:r>
        <w:t>3,</w:t>
      </w:r>
      <w:r>
        <w:rPr>
          <w:spacing w:val="27"/>
        </w:rPr>
        <w:t xml:space="preserve"> </w:t>
      </w:r>
      <w:r>
        <w:t>Week</w:t>
      </w:r>
      <w:r>
        <w:rPr>
          <w:spacing w:val="25"/>
        </w:rPr>
        <w:t xml:space="preserve"> </w:t>
      </w:r>
      <w:r>
        <w:t>1,</w:t>
      </w:r>
      <w:r>
        <w:rPr>
          <w:spacing w:val="26"/>
        </w:rPr>
        <w:t xml:space="preserve"> </w:t>
      </w:r>
      <w:r>
        <w:rPr>
          <w:spacing w:val="-4"/>
        </w:rPr>
        <w:t>Week</w:t>
      </w:r>
    </w:p>
    <w:p w14:paraId="1324E994" w14:textId="065EB1F8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337</w:t>
      </w:r>
      <w:r>
        <w:rPr>
          <w:rFonts w:ascii="Arial" w:hAnsi="Arial"/>
          <w:spacing w:val="51"/>
          <w:w w:val="105"/>
          <w:sz w:val="12"/>
        </w:rPr>
        <w:t xml:space="preserve">  </w:t>
      </w:r>
      <w:r>
        <w:rPr>
          <w:w w:val="105"/>
        </w:rPr>
        <w:t>4</w:t>
      </w:r>
      <w:proofErr w:type="gramEnd"/>
      <w:r>
        <w:rPr>
          <w:w w:val="105"/>
        </w:rPr>
        <w:t>,</w:t>
      </w:r>
      <w:r>
        <w:rPr>
          <w:spacing w:val="15"/>
          <w:w w:val="105"/>
        </w:rPr>
        <w:t xml:space="preserve"> </w:t>
      </w:r>
      <w:r>
        <w:rPr>
          <w:w w:val="105"/>
        </w:rPr>
        <w:t>Week</w:t>
      </w:r>
      <w:r>
        <w:rPr>
          <w:spacing w:val="13"/>
          <w:w w:val="105"/>
        </w:rPr>
        <w:t xml:space="preserve"> </w:t>
      </w:r>
      <w:r>
        <w:rPr>
          <w:w w:val="105"/>
        </w:rPr>
        <w:t>8,</w:t>
      </w:r>
      <w:r>
        <w:rPr>
          <w:spacing w:val="15"/>
          <w:w w:val="105"/>
        </w:rPr>
        <w:t xml:space="preserve"> </w:t>
      </w:r>
      <w:r>
        <w:rPr>
          <w:w w:val="105"/>
        </w:rPr>
        <w:t>Week</w:t>
      </w:r>
      <w:r>
        <w:rPr>
          <w:spacing w:val="13"/>
          <w:w w:val="105"/>
        </w:rPr>
        <w:t xml:space="preserve"> </w:t>
      </w:r>
      <w:r>
        <w:rPr>
          <w:w w:val="105"/>
        </w:rPr>
        <w:t>20)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4"/>
          <w:w w:val="105"/>
        </w:rPr>
        <w:t xml:space="preserve"> </w:t>
      </w:r>
      <w:r>
        <w:rPr>
          <w:w w:val="105"/>
        </w:rPr>
        <w:t>available</w:t>
      </w:r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3"/>
          <w:w w:val="105"/>
        </w:rPr>
        <w:t xml:space="preserve"> </w:t>
      </w:r>
      <w:r>
        <w:rPr>
          <w:w w:val="105"/>
        </w:rPr>
        <w:t>masks.</w:t>
      </w:r>
      <w:r>
        <w:rPr>
          <w:spacing w:val="49"/>
          <w:w w:val="105"/>
        </w:rPr>
        <w:t xml:space="preserve"> </w:t>
      </w:r>
      <w:r>
        <w:rPr>
          <w:w w:val="105"/>
        </w:rPr>
        <w:t>In-plane</w:t>
      </w:r>
      <w:r>
        <w:rPr>
          <w:spacing w:val="14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is</w:t>
      </w:r>
      <w:r>
        <w:rPr>
          <w:spacing w:val="12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r>
        <w:rPr>
          <w:spacing w:val="-12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4"/>
          <w:w w:val="105"/>
        </w:rPr>
        <w:t xml:space="preserve"> </w:t>
      </w:r>
      <w:r>
        <w:rPr>
          <w:w w:val="105"/>
        </w:rPr>
        <w:t>0</w:t>
      </w:r>
      <w:r>
        <w:rPr>
          <w:i/>
          <w:w w:val="105"/>
        </w:rPr>
        <w:t>.</w:t>
      </w:r>
      <w:r>
        <w:rPr>
          <w:w w:val="105"/>
        </w:rPr>
        <w:t>1</w:t>
      </w:r>
      <w:ins w:id="121" w:author="Gee, James C" w:date="2024-04-10T18:24:00Z">
        <w:r w:rsidR="00660673">
          <w:rPr>
            <w:w w:val="105"/>
          </w:rPr>
          <w:t xml:space="preserve"> </w:t>
        </w:r>
      </w:ins>
      <w:r>
        <w:rPr>
          <w:i/>
          <w:w w:val="105"/>
        </w:rPr>
        <w:t>mm</w:t>
      </w:r>
      <w:r>
        <w:rPr>
          <w:w w:val="105"/>
          <w:vertAlign w:val="superscript"/>
        </w:rPr>
        <w:t>2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with</w:t>
      </w:r>
    </w:p>
    <w:p w14:paraId="0A219561" w14:textId="77777777" w:rsidR="005F326E" w:rsidRDefault="005F326E">
      <w:pPr>
        <w:sectPr w:rsidR="005F326E" w:rsidSect="00EE5EAC">
          <w:type w:val="continuous"/>
          <w:pgSz w:w="12240" w:h="15840"/>
          <w:pgMar w:top="1460" w:right="0" w:bottom="280" w:left="940" w:header="720" w:footer="720" w:gutter="0"/>
          <w:cols w:space="720"/>
        </w:sectPr>
      </w:pPr>
    </w:p>
    <w:p w14:paraId="456C7012" w14:textId="461160E5" w:rsidR="005F326E" w:rsidRPr="006E2FBE" w:rsidRDefault="00000000" w:rsidP="006E2FBE">
      <w:pPr>
        <w:pStyle w:val="BodyText"/>
        <w:tabs>
          <w:tab w:val="left" w:pos="3586"/>
        </w:tabs>
        <w:spacing w:before="135"/>
        <w:rPr>
          <w:spacing w:val="-2"/>
          <w:w w:val="105"/>
          <w:rPrChange w:id="122" w:author="Gee, James C" w:date="2024-04-10T18:24:00Z">
            <w:rPr/>
          </w:rPrChange>
        </w:rPr>
      </w:pPr>
      <w:proofErr w:type="gramStart"/>
      <w:r>
        <w:rPr>
          <w:rFonts w:ascii="Arial"/>
          <w:w w:val="105"/>
          <w:sz w:val="12"/>
        </w:rPr>
        <w:lastRenderedPageBreak/>
        <w:t>338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slice</w:t>
      </w:r>
      <w:r>
        <w:rPr>
          <w:spacing w:val="33"/>
          <w:w w:val="105"/>
        </w:rPr>
        <w:t xml:space="preserve"> </w:t>
      </w:r>
      <w:r>
        <w:rPr>
          <w:w w:val="105"/>
        </w:rPr>
        <w:t>thickness</w:t>
      </w:r>
      <w:r>
        <w:rPr>
          <w:spacing w:val="32"/>
          <w:w w:val="105"/>
        </w:rPr>
        <w:t xml:space="preserve"> </w:t>
      </w:r>
      <w:r>
        <w:rPr>
          <w:w w:val="105"/>
        </w:rPr>
        <w:t>of</w:t>
      </w:r>
      <w:r>
        <w:rPr>
          <w:spacing w:val="32"/>
          <w:w w:val="105"/>
        </w:rPr>
        <w:t xml:space="preserve"> </w:t>
      </w:r>
      <w:r>
        <w:rPr>
          <w:spacing w:val="-2"/>
          <w:w w:val="105"/>
        </w:rPr>
        <w:t>0</w:t>
      </w:r>
      <w:r>
        <w:rPr>
          <w:i/>
          <w:spacing w:val="-2"/>
          <w:w w:val="105"/>
        </w:rPr>
        <w:t>.</w:t>
      </w:r>
      <w:r>
        <w:rPr>
          <w:spacing w:val="-2"/>
          <w:w w:val="105"/>
        </w:rPr>
        <w:t>5</w:t>
      </w:r>
      <w:ins w:id="123" w:author="Gee, James C" w:date="2024-04-10T18:24:00Z">
        <w:r w:rsidR="006E2FBE">
          <w:rPr>
            <w:spacing w:val="-2"/>
            <w:w w:val="105"/>
          </w:rPr>
          <w:t xml:space="preserve"> </w:t>
        </w:r>
      </w:ins>
      <w:r>
        <w:rPr>
          <w:i/>
          <w:spacing w:val="-2"/>
          <w:w w:val="105"/>
        </w:rPr>
        <w:t>mm</w:t>
      </w:r>
      <w:r>
        <w:rPr>
          <w:spacing w:val="-2"/>
          <w:w w:val="105"/>
        </w:rPr>
        <w:t>.</w:t>
      </w:r>
      <w:r>
        <w:tab/>
      </w:r>
      <w:r>
        <w:rPr>
          <w:w w:val="105"/>
        </w:rPr>
        <w:t>Since</w:t>
      </w:r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training</w:t>
      </w:r>
      <w:r>
        <w:rPr>
          <w:spacing w:val="54"/>
          <w:w w:val="105"/>
        </w:rPr>
        <w:t xml:space="preserve"> </w:t>
      </w:r>
      <w:r>
        <w:rPr>
          <w:w w:val="105"/>
        </w:rPr>
        <w:t>data</w:t>
      </w:r>
      <w:r>
        <w:rPr>
          <w:spacing w:val="53"/>
          <w:w w:val="105"/>
        </w:rPr>
        <w:t xml:space="preserve"> </w:t>
      </w:r>
      <w:r>
        <w:rPr>
          <w:w w:val="105"/>
        </w:rPr>
        <w:t>is</w:t>
      </w:r>
      <w:r>
        <w:rPr>
          <w:spacing w:val="54"/>
          <w:w w:val="105"/>
        </w:rPr>
        <w:t xml:space="preserve"> </w:t>
      </w:r>
      <w:r>
        <w:rPr>
          <w:w w:val="105"/>
        </w:rPr>
        <w:t>isotropic</w:t>
      </w:r>
      <w:r>
        <w:rPr>
          <w:spacing w:val="53"/>
          <w:w w:val="105"/>
        </w:rPr>
        <w:t xml:space="preserve"> </w:t>
      </w:r>
      <w:r>
        <w:rPr>
          <w:w w:val="105"/>
        </w:rPr>
        <w:t>and</w:t>
      </w:r>
      <w:r>
        <w:rPr>
          <w:spacing w:val="54"/>
          <w:w w:val="105"/>
        </w:rPr>
        <w:t xml:space="preserve"> </w:t>
      </w:r>
      <w:r>
        <w:rPr>
          <w:w w:val="105"/>
        </w:rPr>
        <w:t>data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augmentation</w:t>
      </w:r>
    </w:p>
    <w:p w14:paraId="6C14477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339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includes</w:t>
      </w:r>
      <w:proofErr w:type="gramEnd"/>
      <w:r>
        <w:rPr>
          <w:spacing w:val="15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canonical</w:t>
      </w:r>
      <w:r>
        <w:rPr>
          <w:spacing w:val="14"/>
          <w:w w:val="105"/>
        </w:rPr>
        <w:t xml:space="preserve"> </w:t>
      </w:r>
      <w:r>
        <w:rPr>
          <w:w w:val="105"/>
        </w:rPr>
        <w:t>directions,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two</w:t>
      </w:r>
      <w:r>
        <w:rPr>
          <w:spacing w:val="14"/>
          <w:w w:val="105"/>
        </w:rPr>
        <w:t xml:space="preserve"> </w:t>
      </w:r>
      <w:r>
        <w:rPr>
          <w:w w:val="105"/>
        </w:rPr>
        <w:t>networks</w:t>
      </w:r>
      <w:r>
        <w:rPr>
          <w:spacing w:val="14"/>
          <w:w w:val="105"/>
        </w:rPr>
        <w:t xml:space="preserve"> </w:t>
      </w:r>
      <w:r>
        <w:rPr>
          <w:w w:val="105"/>
        </w:rPr>
        <w:t>learns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mouse</w:t>
      </w:r>
    </w:p>
    <w:p w14:paraId="610693C5" w14:textId="77A74776" w:rsidR="005F326E" w:rsidDel="006E2FBE" w:rsidRDefault="00000000">
      <w:pPr>
        <w:pStyle w:val="BodyText"/>
        <w:spacing w:before="158"/>
        <w:rPr>
          <w:del w:id="124" w:author="Gee, James C" w:date="2024-04-10T18:24:00Z"/>
        </w:rPr>
      </w:pPr>
      <w:proofErr w:type="gramStart"/>
      <w:r>
        <w:rPr>
          <w:rFonts w:ascii="Arial"/>
          <w:w w:val="105"/>
          <w:sz w:val="12"/>
        </w:rPr>
        <w:t>340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brain</w:t>
      </w:r>
      <w:proofErr w:type="gramEnd"/>
      <w:r>
        <w:rPr>
          <w:w w:val="105"/>
        </w:rPr>
        <w:t>-specific</w:t>
      </w:r>
      <w:r>
        <w:rPr>
          <w:spacing w:val="-9"/>
          <w:w w:val="105"/>
        </w:rPr>
        <w:t xml:space="preserve"> </w:t>
      </w:r>
      <w:r>
        <w:rPr>
          <w:w w:val="105"/>
        </w:rPr>
        <w:t>interpolation</w:t>
      </w:r>
      <w:r>
        <w:rPr>
          <w:spacing w:val="-8"/>
          <w:w w:val="105"/>
        </w:rPr>
        <w:t xml:space="preserve"> </w:t>
      </w:r>
      <w:r>
        <w:rPr>
          <w:w w:val="105"/>
        </w:rPr>
        <w:t>such</w:t>
      </w:r>
      <w:r>
        <w:rPr>
          <w:spacing w:val="-9"/>
          <w:w w:val="105"/>
        </w:rPr>
        <w:t xml:space="preserve"> </w:t>
      </w:r>
      <w:r>
        <w:rPr>
          <w:w w:val="105"/>
        </w:rPr>
        <w:t>that</w:t>
      </w:r>
      <w:r>
        <w:rPr>
          <w:spacing w:val="-9"/>
          <w:w w:val="105"/>
        </w:rPr>
        <w:t xml:space="preserve"> </w:t>
      </w:r>
      <w:r>
        <w:rPr>
          <w:w w:val="105"/>
        </w:rPr>
        <w:t>one</w:t>
      </w:r>
      <w:r>
        <w:rPr>
          <w:spacing w:val="-8"/>
          <w:w w:val="105"/>
        </w:rPr>
        <w:t xml:space="preserve"> </w:t>
      </w:r>
      <w:r>
        <w:rPr>
          <w:w w:val="105"/>
        </w:rPr>
        <w:t>can</w:t>
      </w:r>
      <w:r>
        <w:rPr>
          <w:spacing w:val="-9"/>
          <w:w w:val="105"/>
        </w:rPr>
        <w:t xml:space="preserve"> </w:t>
      </w:r>
      <w:r>
        <w:rPr>
          <w:w w:val="105"/>
        </w:rPr>
        <w:t>perform</w:t>
      </w:r>
      <w:r>
        <w:rPr>
          <w:spacing w:val="-9"/>
          <w:w w:val="105"/>
        </w:rPr>
        <w:t xml:space="preserve"> </w:t>
      </w:r>
      <w:r>
        <w:rPr>
          <w:w w:val="105"/>
        </w:rPr>
        <w:t>prediction</w:t>
      </w:r>
      <w:r>
        <w:rPr>
          <w:spacing w:val="-9"/>
          <w:w w:val="105"/>
        </w:rPr>
        <w:t xml:space="preserve"> </w:t>
      </w:r>
      <w:r>
        <w:rPr>
          <w:w w:val="105"/>
        </w:rPr>
        <w:t>on</w:t>
      </w:r>
      <w:r>
        <w:rPr>
          <w:spacing w:val="-8"/>
          <w:w w:val="105"/>
        </w:rPr>
        <w:t xml:space="preserve"> </w:t>
      </w:r>
      <w:r>
        <w:rPr>
          <w:w w:val="105"/>
        </w:rPr>
        <w:t>thick-sliced</w:t>
      </w:r>
      <w:r>
        <w:rPr>
          <w:spacing w:val="-9"/>
          <w:w w:val="105"/>
        </w:rPr>
        <w:t xml:space="preserve"> </w:t>
      </w:r>
      <w:r>
        <w:rPr>
          <w:w w:val="105"/>
        </w:rPr>
        <w:t>images,</w:t>
      </w:r>
      <w:r>
        <w:rPr>
          <w:spacing w:val="-5"/>
          <w:w w:val="105"/>
        </w:rPr>
        <w:t xml:space="preserve"> </w:t>
      </w:r>
      <w:del w:id="125" w:author="Gee, James C" w:date="2024-04-10T18:24:00Z">
        <w:r w:rsidDel="006E2FBE">
          <w:rPr>
            <w:spacing w:val="-4"/>
            <w:w w:val="105"/>
          </w:rPr>
          <w:delText>such</w:delText>
        </w:r>
      </w:del>
    </w:p>
    <w:p w14:paraId="545FC9DA" w14:textId="01EFC238" w:rsidR="005F326E" w:rsidRDefault="00000000">
      <w:pPr>
        <w:pStyle w:val="BodyText"/>
        <w:spacing w:before="158"/>
        <w:pPrChange w:id="126" w:author="Gee, James C" w:date="2024-04-10T18:24:00Z">
          <w:pPr>
            <w:pStyle w:val="BodyText"/>
            <w:spacing w:before="157"/>
          </w:pPr>
        </w:pPrChange>
      </w:pPr>
      <w:del w:id="127" w:author="Gee, James C" w:date="2024-04-10T18:24:00Z">
        <w:r w:rsidDel="006E2FBE">
          <w:rPr>
            <w:rFonts w:ascii="Arial"/>
            <w:w w:val="105"/>
            <w:sz w:val="12"/>
          </w:rPr>
          <w:delText>341</w:delText>
        </w:r>
        <w:r w:rsidDel="006E2FBE">
          <w:rPr>
            <w:rFonts w:ascii="Arial"/>
            <w:spacing w:val="63"/>
            <w:w w:val="105"/>
            <w:sz w:val="12"/>
          </w:rPr>
          <w:delText xml:space="preserve">  </w:delText>
        </w:r>
        <w:r w:rsidDel="006E2FBE">
          <w:rPr>
            <w:w w:val="105"/>
          </w:rPr>
          <w:delText>as</w:delText>
        </w:r>
      </w:del>
      <w:ins w:id="128" w:author="Gee, James C" w:date="2024-04-10T18:24:00Z">
        <w:r w:rsidR="006E2FBE">
          <w:rPr>
            <w:spacing w:val="-4"/>
            <w:w w:val="105"/>
          </w:rPr>
          <w:t>as, for example, in</w:t>
        </w:r>
      </w:ins>
      <w:r>
        <w:rPr>
          <w:w w:val="105"/>
        </w:rPr>
        <w:t xml:space="preserve"> these</w:t>
      </w:r>
      <w:r>
        <w:rPr>
          <w:spacing w:val="1"/>
          <w:w w:val="105"/>
        </w:rPr>
        <w:t xml:space="preserve"> </w:t>
      </w:r>
      <w:r>
        <w:rPr>
          <w:w w:val="105"/>
        </w:rPr>
        <w:t>evaluation data,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return</w:t>
      </w:r>
      <w:r>
        <w:rPr>
          <w:spacing w:val="1"/>
          <w:w w:val="105"/>
        </w:rPr>
        <w:t xml:space="preserve"> </w:t>
      </w:r>
      <w:r>
        <w:rPr>
          <w:w w:val="105"/>
        </w:rPr>
        <w:t>isotropic</w:t>
      </w:r>
      <w:r>
        <w:rPr>
          <w:spacing w:val="1"/>
          <w:w w:val="105"/>
        </w:rPr>
        <w:t xml:space="preserve"> </w:t>
      </w:r>
      <w:r>
        <w:rPr>
          <w:w w:val="105"/>
        </w:rPr>
        <w:t>probability and</w:t>
      </w:r>
      <w:r>
        <w:rPr>
          <w:spacing w:val="1"/>
          <w:w w:val="105"/>
        </w:rPr>
        <w:t xml:space="preserve"> </w:t>
      </w:r>
      <w:r>
        <w:rPr>
          <w:w w:val="105"/>
        </w:rPr>
        <w:t>thickness maps (a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choice </w:t>
      </w:r>
      <w:r>
        <w:rPr>
          <w:spacing w:val="-2"/>
          <w:w w:val="105"/>
        </w:rPr>
        <w:t>avail-</w:t>
      </w:r>
    </w:p>
    <w:p w14:paraId="79CF8F8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342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able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user).</w:t>
      </w:r>
      <w:r>
        <w:rPr>
          <w:spacing w:val="34"/>
          <w:w w:val="105"/>
        </w:rPr>
        <w:t xml:space="preserve"> </w:t>
      </w:r>
      <w:r>
        <w:rPr>
          <w:w w:val="105"/>
        </w:rPr>
        <w:t>Figure</w:t>
      </w:r>
      <w:r>
        <w:rPr>
          <w:spacing w:val="1"/>
          <w:w w:val="105"/>
        </w:rPr>
        <w:t xml:space="preserve"> </w:t>
      </w:r>
      <w:hyperlink w:anchor="_bookmark5" w:history="1">
        <w:r>
          <w:rPr>
            <w:color w:val="AE3236"/>
            <w:w w:val="105"/>
          </w:rPr>
          <w:t>6</w:t>
        </w:r>
      </w:hyperlink>
      <w:r>
        <w:rPr>
          <w:color w:val="AE3236"/>
          <w:spacing w:val="1"/>
          <w:w w:val="105"/>
        </w:rPr>
        <w:t xml:space="preserve"> </w:t>
      </w:r>
      <w:r>
        <w:rPr>
          <w:w w:val="105"/>
        </w:rPr>
        <w:t>summarizes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results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evaluation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comparison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2AC1238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isotropic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and</w:t>
      </w:r>
      <w:r>
        <w:rPr>
          <w:spacing w:val="9"/>
          <w:w w:val="105"/>
        </w:rPr>
        <w:t xml:space="preserve"> </w:t>
      </w:r>
      <w:r>
        <w:rPr>
          <w:w w:val="105"/>
        </w:rPr>
        <w:t>anisotropic</w:t>
      </w:r>
      <w:r>
        <w:rPr>
          <w:spacing w:val="8"/>
          <w:w w:val="105"/>
        </w:rPr>
        <w:t xml:space="preserve"> </w:t>
      </w:r>
      <w:r>
        <w:rPr>
          <w:w w:val="105"/>
        </w:rPr>
        <w:t>cortical</w:t>
      </w:r>
      <w:r>
        <w:rPr>
          <w:spacing w:val="8"/>
          <w:w w:val="105"/>
        </w:rPr>
        <w:t xml:space="preserve"> </w:t>
      </w:r>
      <w:r>
        <w:rPr>
          <w:w w:val="105"/>
        </w:rPr>
        <w:t>measurements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male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female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specimens.</w:t>
      </w:r>
    </w:p>
    <w:p w14:paraId="4E7BC508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7D42B472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344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29" w:name="Discussion"/>
      <w:bookmarkEnd w:id="129"/>
      <w:r>
        <w:rPr>
          <w:b/>
          <w:spacing w:val="-10"/>
          <w:w w:val="110"/>
          <w:sz w:val="34"/>
        </w:rPr>
        <w:t>3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Discussion</w:t>
      </w:r>
    </w:p>
    <w:p w14:paraId="031172E0" w14:textId="77777777" w:rsidR="005F326E" w:rsidRDefault="005F326E">
      <w:pPr>
        <w:pStyle w:val="BodyText"/>
        <w:spacing w:before="10"/>
        <w:ind w:left="0"/>
        <w:rPr>
          <w:b/>
          <w:sz w:val="29"/>
        </w:rPr>
      </w:pPr>
    </w:p>
    <w:p w14:paraId="4F70BFC9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345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ecosystem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2"/>
          <w:w w:val="105"/>
        </w:rPr>
        <w:t xml:space="preserve"> </w:t>
      </w:r>
      <w:r>
        <w:rPr>
          <w:w w:val="105"/>
        </w:rPr>
        <w:t>a</w:t>
      </w:r>
      <w:r>
        <w:rPr>
          <w:spacing w:val="1"/>
          <w:w w:val="105"/>
        </w:rPr>
        <w:t xml:space="preserve"> </w:t>
      </w:r>
      <w:r>
        <w:rPr>
          <w:w w:val="105"/>
        </w:rPr>
        <w:t>powerful</w:t>
      </w:r>
      <w:r>
        <w:rPr>
          <w:spacing w:val="2"/>
          <w:w w:val="105"/>
        </w:rPr>
        <w:t xml:space="preserve"> </w:t>
      </w:r>
      <w:r>
        <w:rPr>
          <w:w w:val="105"/>
        </w:rPr>
        <w:t>framework</w:t>
      </w:r>
      <w:r>
        <w:rPr>
          <w:spacing w:val="1"/>
          <w:w w:val="105"/>
        </w:rPr>
        <w:t xml:space="preserve"> </w:t>
      </w:r>
      <w:r>
        <w:rPr>
          <w:w w:val="105"/>
        </w:rPr>
        <w:t>that</w:t>
      </w:r>
      <w:r>
        <w:rPr>
          <w:spacing w:val="1"/>
          <w:w w:val="105"/>
        </w:rPr>
        <w:t xml:space="preserve"> </w:t>
      </w:r>
      <w:r>
        <w:rPr>
          <w:w w:val="105"/>
        </w:rPr>
        <w:t>has</w:t>
      </w:r>
      <w:r>
        <w:rPr>
          <w:spacing w:val="2"/>
          <w:w w:val="105"/>
        </w:rPr>
        <w:t xml:space="preserve"> </w:t>
      </w:r>
      <w:r>
        <w:rPr>
          <w:w w:val="105"/>
        </w:rPr>
        <w:t>demonstrated</w:t>
      </w:r>
      <w:r>
        <w:rPr>
          <w:spacing w:val="2"/>
          <w:w w:val="105"/>
        </w:rPr>
        <w:t xml:space="preserve"> </w:t>
      </w:r>
      <w:r>
        <w:rPr>
          <w:w w:val="105"/>
        </w:rPr>
        <w:t>applicability</w:t>
      </w:r>
      <w:r>
        <w:rPr>
          <w:spacing w:val="1"/>
          <w:w w:val="105"/>
        </w:rPr>
        <w:t xml:space="preserve"> </w:t>
      </w:r>
      <w:r>
        <w:rPr>
          <w:w w:val="105"/>
        </w:rPr>
        <w:t>to</w:t>
      </w:r>
      <w:r>
        <w:rPr>
          <w:spacing w:val="1"/>
          <w:w w:val="105"/>
        </w:rPr>
        <w:t xml:space="preserve"> </w:t>
      </w:r>
      <w:proofErr w:type="spellStart"/>
      <w:r>
        <w:rPr>
          <w:spacing w:val="-4"/>
          <w:w w:val="105"/>
        </w:rPr>
        <w:t>mul</w:t>
      </w:r>
      <w:proofErr w:type="spellEnd"/>
      <w:r>
        <w:rPr>
          <w:spacing w:val="-4"/>
          <w:w w:val="105"/>
        </w:rPr>
        <w:t>-</w:t>
      </w:r>
    </w:p>
    <w:p w14:paraId="337A55A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346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tiple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species</w:t>
      </w:r>
      <w:r>
        <w:rPr>
          <w:spacing w:val="28"/>
          <w:w w:val="105"/>
        </w:rPr>
        <w:t xml:space="preserve"> </w:t>
      </w:r>
      <w:r>
        <w:rPr>
          <w:w w:val="105"/>
        </w:rPr>
        <w:t>and</w:t>
      </w:r>
      <w:r>
        <w:rPr>
          <w:spacing w:val="27"/>
          <w:w w:val="105"/>
        </w:rPr>
        <w:t xml:space="preserve"> </w:t>
      </w:r>
      <w:r>
        <w:rPr>
          <w:w w:val="105"/>
        </w:rPr>
        <w:t>organ</w:t>
      </w:r>
      <w:r>
        <w:rPr>
          <w:spacing w:val="28"/>
          <w:w w:val="105"/>
        </w:rPr>
        <w:t xml:space="preserve"> </w:t>
      </w:r>
      <w:r>
        <w:rPr>
          <w:w w:val="105"/>
        </w:rPr>
        <w:t>systems,</w:t>
      </w:r>
      <w:r>
        <w:rPr>
          <w:spacing w:val="32"/>
          <w:w w:val="105"/>
        </w:rPr>
        <w:t xml:space="preserve"> </w:t>
      </w:r>
      <w:r>
        <w:rPr>
          <w:w w:val="105"/>
        </w:rPr>
        <w:t>including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mouse</w:t>
      </w:r>
      <w:r>
        <w:rPr>
          <w:spacing w:val="27"/>
          <w:w w:val="105"/>
        </w:rPr>
        <w:t xml:space="preserve"> </w:t>
      </w:r>
      <w:r>
        <w:rPr>
          <w:w w:val="105"/>
        </w:rPr>
        <w:t>brain.</w:t>
      </w:r>
      <w:r>
        <w:rPr>
          <w:spacing w:val="61"/>
          <w:w w:val="150"/>
        </w:rPr>
        <w:t xml:space="preserve"> </w:t>
      </w:r>
      <w:r>
        <w:rPr>
          <w:w w:val="105"/>
        </w:rPr>
        <w:t>This</w:t>
      </w:r>
      <w:r>
        <w:rPr>
          <w:spacing w:val="28"/>
          <w:w w:val="105"/>
        </w:rPr>
        <w:t xml:space="preserve"> </w:t>
      </w:r>
      <w:r>
        <w:rPr>
          <w:w w:val="105"/>
        </w:rPr>
        <w:t>is</w:t>
      </w:r>
      <w:r>
        <w:rPr>
          <w:spacing w:val="28"/>
          <w:w w:val="105"/>
        </w:rPr>
        <w:t xml:space="preserve"> </w:t>
      </w:r>
      <w:r>
        <w:rPr>
          <w:w w:val="105"/>
        </w:rPr>
        <w:t>further</w:t>
      </w:r>
      <w:r>
        <w:rPr>
          <w:spacing w:val="27"/>
          <w:w w:val="105"/>
        </w:rPr>
        <w:t xml:space="preserve"> </w:t>
      </w:r>
      <w:r>
        <w:rPr>
          <w:w w:val="105"/>
        </w:rPr>
        <w:t>evidenced</w:t>
      </w:r>
      <w:r>
        <w:rPr>
          <w:spacing w:val="28"/>
          <w:w w:val="105"/>
        </w:rPr>
        <w:t xml:space="preserve"> </w:t>
      </w:r>
      <w:proofErr w:type="gramStart"/>
      <w:r>
        <w:rPr>
          <w:spacing w:val="-7"/>
          <w:w w:val="105"/>
        </w:rPr>
        <w:t>by</w:t>
      </w:r>
      <w:proofErr w:type="gramEnd"/>
    </w:p>
    <w:p w14:paraId="77345A5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347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many</w:t>
      </w:r>
      <w:r>
        <w:rPr>
          <w:spacing w:val="2"/>
          <w:w w:val="105"/>
        </w:rPr>
        <w:t xml:space="preserve"> </w:t>
      </w:r>
      <w:r>
        <w:rPr>
          <w:w w:val="105"/>
        </w:rPr>
        <w:t>other</w:t>
      </w:r>
      <w:r>
        <w:rPr>
          <w:spacing w:val="2"/>
          <w:w w:val="105"/>
        </w:rPr>
        <w:t xml:space="preserve"> </w:t>
      </w:r>
      <w:r>
        <w:rPr>
          <w:w w:val="105"/>
        </w:rPr>
        <w:t>software</w:t>
      </w:r>
      <w:r>
        <w:rPr>
          <w:spacing w:val="2"/>
          <w:w w:val="105"/>
        </w:rPr>
        <w:t xml:space="preserve"> </w:t>
      </w:r>
      <w:r>
        <w:rPr>
          <w:w w:val="105"/>
        </w:rPr>
        <w:t>packages</w:t>
      </w:r>
      <w:r>
        <w:rPr>
          <w:spacing w:val="3"/>
          <w:w w:val="105"/>
        </w:rPr>
        <w:t xml:space="preserve"> </w:t>
      </w:r>
      <w:r>
        <w:rPr>
          <w:w w:val="105"/>
        </w:rPr>
        <w:t>that</w:t>
      </w:r>
      <w:r>
        <w:rPr>
          <w:spacing w:val="2"/>
          <w:w w:val="105"/>
        </w:rPr>
        <w:t xml:space="preserve"> </w:t>
      </w:r>
      <w:r>
        <w:rPr>
          <w:w w:val="105"/>
        </w:rPr>
        <w:t>use</w:t>
      </w:r>
      <w:r>
        <w:rPr>
          <w:spacing w:val="2"/>
          <w:w w:val="105"/>
        </w:rPr>
        <w:t xml:space="preserve"> </w:t>
      </w:r>
      <w:r>
        <w:rPr>
          <w:w w:val="105"/>
        </w:rPr>
        <w:t>various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components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r>
        <w:rPr>
          <w:w w:val="105"/>
        </w:rPr>
        <w:t>their</w:t>
      </w:r>
      <w:r>
        <w:rPr>
          <w:spacing w:val="3"/>
          <w:w w:val="105"/>
        </w:rPr>
        <w:t xml:space="preserve"> </w:t>
      </w:r>
      <w:r>
        <w:rPr>
          <w:w w:val="105"/>
        </w:rPr>
        <w:t>own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mouse-</w:t>
      </w:r>
    </w:p>
    <w:p w14:paraId="2E7A3BF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348</w:t>
      </w:r>
      <w:r>
        <w:rPr>
          <w:rFonts w:ascii="Arial"/>
          <w:spacing w:val="43"/>
          <w:w w:val="105"/>
          <w:sz w:val="12"/>
        </w:rPr>
        <w:t xml:space="preserve">  </w:t>
      </w:r>
      <w:r>
        <w:rPr>
          <w:w w:val="105"/>
        </w:rPr>
        <w:t>specific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workflows.</w:t>
      </w:r>
      <w:r>
        <w:rPr>
          <w:spacing w:val="33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itself,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extensive</w:t>
      </w:r>
      <w:r>
        <w:rPr>
          <w:spacing w:val="3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makes</w:t>
      </w:r>
      <w:r>
        <w:rPr>
          <w:spacing w:val="4"/>
          <w:w w:val="105"/>
        </w:rPr>
        <w:t xml:space="preserve"> </w:t>
      </w:r>
      <w:r>
        <w:rPr>
          <w:w w:val="105"/>
        </w:rPr>
        <w:t>it</w:t>
      </w:r>
      <w:r>
        <w:rPr>
          <w:spacing w:val="3"/>
          <w:w w:val="105"/>
        </w:rPr>
        <w:t xml:space="preserve"> </w:t>
      </w:r>
      <w:proofErr w:type="gramStart"/>
      <w:r>
        <w:rPr>
          <w:spacing w:val="-2"/>
          <w:w w:val="105"/>
        </w:rPr>
        <w:t>possible</w:t>
      </w:r>
      <w:proofErr w:type="gramEnd"/>
    </w:p>
    <w:p w14:paraId="225BE29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349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create</w:t>
      </w:r>
      <w:r>
        <w:rPr>
          <w:spacing w:val="19"/>
          <w:w w:val="105"/>
        </w:rPr>
        <w:t xml:space="preserve"> </w:t>
      </w:r>
      <w:r>
        <w:rPr>
          <w:w w:val="105"/>
        </w:rPr>
        <w:t>complete</w:t>
      </w:r>
      <w:r>
        <w:rPr>
          <w:spacing w:val="18"/>
          <w:w w:val="105"/>
        </w:rPr>
        <w:t xml:space="preserve"> </w:t>
      </w:r>
      <w:r>
        <w:rPr>
          <w:w w:val="105"/>
        </w:rPr>
        <w:t>processing</w:t>
      </w:r>
      <w:r>
        <w:rPr>
          <w:spacing w:val="18"/>
          <w:w w:val="105"/>
        </w:rPr>
        <w:t xml:space="preserve"> </w:t>
      </w:r>
      <w:r>
        <w:rPr>
          <w:w w:val="105"/>
        </w:rPr>
        <w:t>pipelines</w:t>
      </w:r>
      <w:r>
        <w:rPr>
          <w:spacing w:val="19"/>
          <w:w w:val="105"/>
        </w:rPr>
        <w:t xml:space="preserve"> </w:t>
      </w:r>
      <w:r>
        <w:rPr>
          <w:w w:val="105"/>
        </w:rPr>
        <w:t>without</w:t>
      </w:r>
      <w:r>
        <w:rPr>
          <w:spacing w:val="18"/>
          <w:w w:val="105"/>
        </w:rPr>
        <w:t xml:space="preserve"> </w:t>
      </w:r>
      <w:r>
        <w:rPr>
          <w:w w:val="105"/>
        </w:rPr>
        <w:t>requiring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integration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multiple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pack-</w:t>
      </w:r>
    </w:p>
    <w:p w14:paraId="3A100BC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350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ages</w:t>
      </w:r>
      <w:proofErr w:type="gramEnd"/>
      <w:r>
        <w:rPr>
          <w:w w:val="105"/>
        </w:rPr>
        <w:t>.</w:t>
      </w:r>
      <w:r>
        <w:rPr>
          <w:spacing w:val="23"/>
          <w:w w:val="105"/>
        </w:rPr>
        <w:t xml:space="preserve"> </w:t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r>
        <w:rPr>
          <w:w w:val="105"/>
        </w:rPr>
        <w:t>open-source</w:t>
      </w:r>
      <w:r>
        <w:rPr>
          <w:spacing w:val="-4"/>
          <w:w w:val="105"/>
        </w:rPr>
        <w:t xml:space="preserve"> </w:t>
      </w:r>
      <w:r>
        <w:rPr>
          <w:w w:val="105"/>
        </w:rPr>
        <w:t>components</w:t>
      </w:r>
      <w:r>
        <w:rPr>
          <w:spacing w:val="-4"/>
          <w:w w:val="105"/>
        </w:rPr>
        <w:t xml:space="preserve"> </w:t>
      </w:r>
      <w:r>
        <w:rPr>
          <w:w w:val="105"/>
        </w:rPr>
        <w:t>not</w:t>
      </w:r>
      <w:r>
        <w:rPr>
          <w:spacing w:val="-4"/>
          <w:w w:val="105"/>
        </w:rPr>
        <w:t xml:space="preserve"> </w:t>
      </w:r>
      <w:r>
        <w:rPr>
          <w:w w:val="105"/>
        </w:rPr>
        <w:t>only</w:t>
      </w:r>
      <w:r>
        <w:rPr>
          <w:spacing w:val="-4"/>
          <w:w w:val="105"/>
        </w:rPr>
        <w:t xml:space="preserve"> </w:t>
      </w:r>
      <w:r>
        <w:rPr>
          <w:w w:val="105"/>
        </w:rPr>
        <w:t>perform</w:t>
      </w:r>
      <w:r>
        <w:rPr>
          <w:spacing w:val="-4"/>
          <w:w w:val="105"/>
        </w:rPr>
        <w:t xml:space="preserve"> </w:t>
      </w:r>
      <w:r>
        <w:rPr>
          <w:w w:val="105"/>
        </w:rPr>
        <w:t>well</w:t>
      </w:r>
      <w:r>
        <w:rPr>
          <w:spacing w:val="-3"/>
          <w:w w:val="105"/>
        </w:rPr>
        <w:t xml:space="preserve"> </w:t>
      </w:r>
      <w:r>
        <w:rPr>
          <w:w w:val="105"/>
        </w:rPr>
        <w:t>but</w:t>
      </w:r>
      <w:r>
        <w:rPr>
          <w:spacing w:val="-4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across</w:t>
      </w:r>
      <w:r>
        <w:rPr>
          <w:spacing w:val="-4"/>
          <w:w w:val="105"/>
        </w:rPr>
        <w:t xml:space="preserve"> </w:t>
      </w:r>
      <w:proofErr w:type="gramStart"/>
      <w:r>
        <w:rPr>
          <w:spacing w:val="-2"/>
          <w:w w:val="105"/>
        </w:rPr>
        <w:t>multiple</w:t>
      </w:r>
      <w:proofErr w:type="gramEnd"/>
    </w:p>
    <w:p w14:paraId="14A18E9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platforms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facilitates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tailored</w:t>
      </w:r>
      <w:r>
        <w:rPr>
          <w:spacing w:val="24"/>
          <w:w w:val="105"/>
        </w:rPr>
        <w:t xml:space="preserve"> </w:t>
      </w:r>
      <w:r>
        <w:rPr>
          <w:w w:val="105"/>
        </w:rPr>
        <w:t>pipelines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4"/>
          <w:w w:val="105"/>
        </w:rPr>
        <w:t xml:space="preserve"> </w:t>
      </w:r>
      <w:r>
        <w:rPr>
          <w:w w:val="105"/>
        </w:rPr>
        <w:t>individual</w:t>
      </w:r>
      <w:r>
        <w:rPr>
          <w:spacing w:val="24"/>
          <w:w w:val="105"/>
        </w:rPr>
        <w:t xml:space="preserve"> </w:t>
      </w:r>
      <w:r>
        <w:rPr>
          <w:w w:val="105"/>
        </w:rPr>
        <w:t>study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4"/>
          <w:w w:val="105"/>
        </w:rPr>
        <w:t>solu</w:t>
      </w:r>
      <w:proofErr w:type="spellEnd"/>
      <w:r>
        <w:rPr>
          <w:spacing w:val="-4"/>
          <w:w w:val="105"/>
        </w:rPr>
        <w:t>-</w:t>
      </w:r>
    </w:p>
    <w:p w14:paraId="14E9006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352</w:t>
      </w:r>
      <w:r>
        <w:rPr>
          <w:rFonts w:ascii="Arial"/>
          <w:spacing w:val="56"/>
          <w:w w:val="105"/>
          <w:sz w:val="12"/>
        </w:rPr>
        <w:t xml:space="preserve">  </w:t>
      </w:r>
      <w:proofErr w:type="spellStart"/>
      <w:r>
        <w:rPr>
          <w:w w:val="105"/>
        </w:rPr>
        <w:t>tions</w:t>
      </w:r>
      <w:proofErr w:type="spellEnd"/>
      <w:proofErr w:type="gramEnd"/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These</w:t>
      </w:r>
      <w:r>
        <w:rPr>
          <w:spacing w:val="-6"/>
          <w:w w:val="105"/>
        </w:rPr>
        <w:t xml:space="preserve"> </w:t>
      </w:r>
      <w:r>
        <w:rPr>
          <w:w w:val="105"/>
        </w:rPr>
        <w:t>components</w:t>
      </w:r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6"/>
          <w:w w:val="105"/>
        </w:rPr>
        <w:t xml:space="preserve"> </w:t>
      </w:r>
      <w:r>
        <w:rPr>
          <w:w w:val="105"/>
        </w:rPr>
        <w:t>also</w:t>
      </w:r>
      <w:r>
        <w:rPr>
          <w:spacing w:val="-6"/>
          <w:w w:val="105"/>
        </w:rPr>
        <w:t xml:space="preserve"> </w:t>
      </w:r>
      <w:r>
        <w:rPr>
          <w:w w:val="105"/>
        </w:rPr>
        <w:t>supported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5"/>
          <w:w w:val="105"/>
        </w:rPr>
        <w:t xml:space="preserve"> </w:t>
      </w:r>
      <w:r>
        <w:rPr>
          <w:w w:val="105"/>
        </w:rPr>
        <w:t>years</w:t>
      </w:r>
      <w:r>
        <w:rPr>
          <w:spacing w:val="-6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w w:val="105"/>
        </w:rPr>
        <w:t>development</w:t>
      </w:r>
      <w:r>
        <w:rPr>
          <w:spacing w:val="-6"/>
          <w:w w:val="105"/>
        </w:rPr>
        <w:t xml:space="preserve"> </w:t>
      </w:r>
      <w:r>
        <w:rPr>
          <w:w w:val="105"/>
        </w:rPr>
        <w:t>not</w:t>
      </w:r>
      <w:r>
        <w:rPr>
          <w:spacing w:val="-5"/>
          <w:w w:val="105"/>
        </w:rPr>
        <w:t xml:space="preserve"> </w:t>
      </w:r>
      <w:r>
        <w:rPr>
          <w:w w:val="105"/>
        </w:rPr>
        <w:t>only</w:t>
      </w:r>
      <w:r>
        <w:rPr>
          <w:spacing w:val="-6"/>
          <w:w w:val="105"/>
        </w:rPr>
        <w:t xml:space="preserve"> </w:t>
      </w:r>
      <w:r>
        <w:rPr>
          <w:w w:val="105"/>
        </w:rPr>
        <w:t>by</w:t>
      </w:r>
      <w:r>
        <w:rPr>
          <w:spacing w:val="-6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proofErr w:type="spellStart"/>
      <w:proofErr w:type="gramStart"/>
      <w:r>
        <w:rPr>
          <w:spacing w:val="-2"/>
          <w:w w:val="105"/>
        </w:rPr>
        <w:t>ANTsX</w:t>
      </w:r>
      <w:proofErr w:type="spellEnd"/>
      <w:proofErr w:type="gramEnd"/>
    </w:p>
    <w:p w14:paraId="49C0D09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development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team</w:t>
      </w:r>
      <w:r>
        <w:rPr>
          <w:spacing w:val="14"/>
          <w:w w:val="105"/>
        </w:rPr>
        <w:t xml:space="preserve"> </w:t>
      </w:r>
      <w:r>
        <w:rPr>
          <w:w w:val="105"/>
        </w:rPr>
        <w:t>but</w:t>
      </w:r>
      <w:r>
        <w:rPr>
          <w:spacing w:val="14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larger</w:t>
      </w:r>
      <w:r>
        <w:rPr>
          <w:spacing w:val="14"/>
          <w:w w:val="105"/>
        </w:rPr>
        <w:t xml:space="preserve"> </w:t>
      </w:r>
      <w:r>
        <w:rPr>
          <w:w w:val="105"/>
        </w:rPr>
        <w:t>ITK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community.</w:t>
      </w:r>
    </w:p>
    <w:p w14:paraId="05104ADE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354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case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,</w:t>
      </w:r>
      <w:r>
        <w:rPr>
          <w:spacing w:val="1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was</w:t>
      </w:r>
      <w:r>
        <w:rPr>
          <w:spacing w:val="12"/>
          <w:w w:val="105"/>
        </w:rPr>
        <w:t xml:space="preserve"> </w:t>
      </w:r>
      <w:r>
        <w:rPr>
          <w:w w:val="105"/>
        </w:rPr>
        <w:t>crucial</w:t>
      </w:r>
      <w:r>
        <w:rPr>
          <w:spacing w:val="12"/>
          <w:w w:val="105"/>
        </w:rPr>
        <w:t xml:space="preserve"> </w:t>
      </w:r>
      <w:r>
        <w:rPr>
          <w:w w:val="105"/>
        </w:rPr>
        <w:t>in</w:t>
      </w:r>
      <w:r>
        <w:rPr>
          <w:spacing w:val="12"/>
          <w:w w:val="105"/>
        </w:rPr>
        <w:t xml:space="preserve"> </w:t>
      </w:r>
      <w:r>
        <w:rPr>
          <w:w w:val="105"/>
        </w:rPr>
        <w:t>providing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necessary</w:t>
      </w:r>
    </w:p>
    <w:p w14:paraId="5D14D7B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355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functionality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yielding</w:t>
      </w:r>
      <w:r>
        <w:rPr>
          <w:spacing w:val="11"/>
          <w:w w:val="105"/>
        </w:rPr>
        <w:t xml:space="preserve"> </w:t>
      </w:r>
      <w:r>
        <w:rPr>
          <w:w w:val="105"/>
        </w:rPr>
        <w:t>high</w:t>
      </w:r>
      <w:r>
        <w:rPr>
          <w:spacing w:val="11"/>
          <w:w w:val="105"/>
        </w:rPr>
        <w:t xml:space="preserve"> </w:t>
      </w:r>
      <w:r>
        <w:rPr>
          <w:w w:val="105"/>
        </w:rPr>
        <w:t>quality</w:t>
      </w:r>
      <w:r>
        <w:rPr>
          <w:spacing w:val="11"/>
          <w:w w:val="105"/>
        </w:rPr>
        <w:t xml:space="preserve"> </w:t>
      </w:r>
      <w:r>
        <w:rPr>
          <w:w w:val="105"/>
        </w:rPr>
        <w:t>output.</w:t>
      </w:r>
      <w:r>
        <w:rPr>
          <w:spacing w:val="37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generation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individual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develop-</w:t>
      </w:r>
    </w:p>
    <w:p w14:paraId="03A4D37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mental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stage</w:t>
      </w:r>
      <w:r>
        <w:rPr>
          <w:spacing w:val="14"/>
          <w:w w:val="105"/>
        </w:rPr>
        <w:t xml:space="preserve"> </w:t>
      </w:r>
      <w:r>
        <w:rPr>
          <w:w w:val="105"/>
        </w:rPr>
        <w:t>multi-modal,</w:t>
      </w:r>
      <w:r>
        <w:rPr>
          <w:spacing w:val="14"/>
          <w:w w:val="105"/>
        </w:rPr>
        <w:t xml:space="preserve"> </w:t>
      </w:r>
      <w:r>
        <w:rPr>
          <w:w w:val="105"/>
        </w:rPr>
        <w:t>symmetric</w:t>
      </w:r>
      <w:r>
        <w:rPr>
          <w:spacing w:val="13"/>
          <w:w w:val="105"/>
        </w:rPr>
        <w:t xml:space="preserve"> </w:t>
      </w:r>
      <w:r>
        <w:rPr>
          <w:w w:val="105"/>
        </w:rPr>
        <w:t>templates,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12"/>
          <w:w w:val="105"/>
        </w:rPr>
        <w:t xml:space="preserve"> </w:t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unique</w:t>
      </w:r>
      <w:r>
        <w:rPr>
          <w:spacing w:val="12"/>
          <w:w w:val="105"/>
        </w:rPr>
        <w:t xml:space="preserve"> </w:t>
      </w:r>
      <w:r>
        <w:rPr>
          <w:w w:val="105"/>
        </w:rPr>
        <w:t>amongst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analysis</w:t>
      </w:r>
    </w:p>
    <w:p w14:paraId="6550337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357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software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packages</w:t>
      </w:r>
      <w:r>
        <w:rPr>
          <w:spacing w:val="13"/>
          <w:w w:val="105"/>
        </w:rPr>
        <w:t xml:space="preserve"> </w:t>
      </w:r>
      <w:r>
        <w:rPr>
          <w:w w:val="105"/>
        </w:rPr>
        <w:t>in</w:t>
      </w:r>
      <w:r>
        <w:rPr>
          <w:spacing w:val="13"/>
          <w:w w:val="105"/>
        </w:rPr>
        <w:t xml:space="preserve"> </w:t>
      </w:r>
      <w:r>
        <w:rPr>
          <w:w w:val="105"/>
        </w:rPr>
        <w:t>providing</w:t>
      </w:r>
      <w:r>
        <w:rPr>
          <w:spacing w:val="13"/>
          <w:w w:val="105"/>
        </w:rPr>
        <w:t xml:space="preserve"> </w:t>
      </w:r>
      <w:r>
        <w:rPr>
          <w:w w:val="105"/>
        </w:rPr>
        <w:t>existing</w:t>
      </w:r>
      <w:r>
        <w:rPr>
          <w:spacing w:val="14"/>
          <w:w w:val="105"/>
        </w:rPr>
        <w:t xml:space="preserve"> </w:t>
      </w:r>
      <w:r>
        <w:rPr>
          <w:w w:val="105"/>
        </w:rPr>
        <w:t>solutions</w:t>
      </w:r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3"/>
          <w:w w:val="105"/>
        </w:rPr>
        <w:t xml:space="preserve"> </w:t>
      </w:r>
      <w:r>
        <w:rPr>
          <w:w w:val="105"/>
        </w:rPr>
        <w:t>template</w:t>
      </w:r>
      <w:r>
        <w:rPr>
          <w:spacing w:val="13"/>
          <w:w w:val="105"/>
        </w:rPr>
        <w:t xml:space="preserve"> </w:t>
      </w:r>
      <w:r>
        <w:rPr>
          <w:w w:val="105"/>
        </w:rPr>
        <w:t>generation</w:t>
      </w:r>
      <w:r>
        <w:rPr>
          <w:spacing w:val="13"/>
          <w:w w:val="105"/>
        </w:rPr>
        <w:t xml:space="preserve"> </w:t>
      </w:r>
      <w:r>
        <w:rPr>
          <w:w w:val="105"/>
        </w:rPr>
        <w:t>which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4"/>
          <w:w w:val="105"/>
        </w:rPr>
        <w:t xml:space="preserve"> </w:t>
      </w:r>
      <w:r>
        <w:rPr>
          <w:spacing w:val="-4"/>
          <w:w w:val="105"/>
        </w:rPr>
        <w:t>been</w:t>
      </w:r>
    </w:p>
    <w:p w14:paraId="50D477B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358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thoroughly</w:t>
      </w:r>
      <w:proofErr w:type="gramEnd"/>
      <w:r>
        <w:rPr>
          <w:spacing w:val="-6"/>
          <w:w w:val="105"/>
        </w:rPr>
        <w:t xml:space="preserve"> </w:t>
      </w:r>
      <w:r>
        <w:rPr>
          <w:w w:val="105"/>
        </w:rPr>
        <w:t>vetted,</w:t>
      </w:r>
      <w:r>
        <w:rPr>
          <w:spacing w:val="-5"/>
          <w:w w:val="105"/>
        </w:rPr>
        <w:t xml:space="preserve"> </w:t>
      </w:r>
      <w:r>
        <w:rPr>
          <w:w w:val="105"/>
        </w:rPr>
        <w:t>including</w:t>
      </w:r>
      <w:r>
        <w:rPr>
          <w:spacing w:val="-7"/>
          <w:w w:val="105"/>
        </w:rPr>
        <w:t xml:space="preserve"> </w:t>
      </w:r>
      <w:r>
        <w:rPr>
          <w:w w:val="105"/>
        </w:rPr>
        <w:t>being</w:t>
      </w:r>
      <w:r>
        <w:rPr>
          <w:spacing w:val="-7"/>
          <w:w w:val="105"/>
        </w:rPr>
        <w:t xml:space="preserve"> </w:t>
      </w:r>
      <w:r>
        <w:rPr>
          <w:w w:val="105"/>
        </w:rPr>
        <w:t>used</w:t>
      </w:r>
      <w:r>
        <w:rPr>
          <w:spacing w:val="-7"/>
          <w:w w:val="105"/>
        </w:rPr>
        <w:t xml:space="preserve"> </w:t>
      </w:r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several</w:t>
      </w:r>
      <w:r>
        <w:rPr>
          <w:spacing w:val="-7"/>
          <w:w w:val="105"/>
        </w:rPr>
        <w:t xml:space="preserve"> </w:t>
      </w:r>
      <w:r>
        <w:rPr>
          <w:w w:val="105"/>
        </w:rPr>
        <w:t>studies</w:t>
      </w:r>
      <w:r>
        <w:rPr>
          <w:spacing w:val="-7"/>
          <w:w w:val="105"/>
        </w:rPr>
        <w:t xml:space="preserve"> </w:t>
      </w:r>
      <w:r>
        <w:rPr>
          <w:w w:val="105"/>
        </w:rPr>
        <w:t>over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years,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which</w:t>
      </w:r>
      <w:r>
        <w:rPr>
          <w:spacing w:val="-7"/>
          <w:w w:val="105"/>
        </w:rPr>
        <w:t xml:space="preserve"> </w:t>
      </w:r>
      <w:r>
        <w:rPr>
          <w:spacing w:val="-2"/>
          <w:w w:val="105"/>
        </w:rPr>
        <w:t>continue</w:t>
      </w:r>
    </w:p>
    <w:p w14:paraId="0202570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359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under</w:t>
      </w:r>
      <w:r>
        <w:rPr>
          <w:spacing w:val="23"/>
          <w:w w:val="105"/>
        </w:rPr>
        <w:t xml:space="preserve"> </w:t>
      </w:r>
      <w:r>
        <w:rPr>
          <w:w w:val="105"/>
        </w:rPr>
        <w:t>active</w:t>
      </w:r>
      <w:r>
        <w:rPr>
          <w:spacing w:val="24"/>
          <w:w w:val="105"/>
        </w:rPr>
        <w:t xml:space="preserve"> </w:t>
      </w:r>
      <w:r>
        <w:rPr>
          <w:w w:val="105"/>
        </w:rPr>
        <w:t>refinement.</w:t>
      </w:r>
      <w:r>
        <w:rPr>
          <w:spacing w:val="75"/>
          <w:w w:val="105"/>
        </w:rPr>
        <w:t xml:space="preserve"> </w:t>
      </w:r>
      <w:r>
        <w:rPr>
          <w:w w:val="105"/>
        </w:rPr>
        <w:t>At</w:t>
      </w:r>
      <w:r>
        <w:rPr>
          <w:spacing w:val="24"/>
          <w:w w:val="105"/>
        </w:rPr>
        <w:t xml:space="preserve"> </w:t>
      </w:r>
      <w:r>
        <w:rPr>
          <w:w w:val="105"/>
        </w:rPr>
        <w:t>its</w:t>
      </w:r>
      <w:r>
        <w:rPr>
          <w:spacing w:val="23"/>
          <w:w w:val="105"/>
        </w:rPr>
        <w:t xml:space="preserve"> </w:t>
      </w:r>
      <w:r>
        <w:rPr>
          <w:w w:val="105"/>
        </w:rPr>
        <w:t>core,</w:t>
      </w:r>
      <w:r>
        <w:rPr>
          <w:spacing w:val="27"/>
          <w:w w:val="105"/>
        </w:rPr>
        <w:t xml:space="preserve"> </w:t>
      </w:r>
      <w:r>
        <w:rPr>
          <w:w w:val="105"/>
        </w:rPr>
        <w:t>computationally</w:t>
      </w:r>
      <w:r>
        <w:rPr>
          <w:spacing w:val="24"/>
          <w:w w:val="105"/>
        </w:rPr>
        <w:t xml:space="preserve"> </w:t>
      </w:r>
      <w:r>
        <w:rPr>
          <w:w w:val="105"/>
        </w:rPr>
        <w:t>efficient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quality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template</w:t>
      </w:r>
    </w:p>
    <w:p w14:paraId="2ED107A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360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generation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requires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use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6"/>
          <w:w w:val="105"/>
        </w:rPr>
        <w:t xml:space="preserve"> </w:t>
      </w:r>
      <w:r>
        <w:rPr>
          <w:w w:val="105"/>
        </w:rPr>
        <w:t>precision</w:t>
      </w:r>
      <w:r>
        <w:rPr>
          <w:spacing w:val="25"/>
          <w:w w:val="105"/>
        </w:rPr>
        <w:t xml:space="preserve"> </w:t>
      </w:r>
      <w:r>
        <w:rPr>
          <w:w w:val="105"/>
        </w:rPr>
        <w:t>pairwise</w:t>
      </w:r>
      <w:r>
        <w:rPr>
          <w:spacing w:val="26"/>
          <w:w w:val="105"/>
        </w:rPr>
        <w:t xml:space="preserve"> </w:t>
      </w:r>
      <w:r>
        <w:rPr>
          <w:w w:val="105"/>
        </w:rPr>
        <w:t>image</w:t>
      </w:r>
      <w:r>
        <w:rPr>
          <w:spacing w:val="26"/>
          <w:w w:val="105"/>
        </w:rPr>
        <w:t xml:space="preserve"> </w:t>
      </w:r>
      <w:r>
        <w:rPr>
          <w:w w:val="105"/>
        </w:rPr>
        <w:t>mapping</w:t>
      </w:r>
      <w:r>
        <w:rPr>
          <w:spacing w:val="25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6"/>
          <w:w w:val="105"/>
        </w:rPr>
        <w:t xml:space="preserve"> </w:t>
      </w:r>
      <w:r>
        <w:rPr>
          <w:w w:val="105"/>
        </w:rPr>
        <w:t>which,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his-</w:t>
      </w:r>
    </w:p>
    <w:p w14:paraId="241E506F" w14:textId="69162DF3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361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torically</w:t>
      </w:r>
      <w:proofErr w:type="spellEnd"/>
      <w:proofErr w:type="gramEnd"/>
      <w:r>
        <w:rPr>
          <w:w w:val="105"/>
        </w:rPr>
        <w:t>,</w:t>
      </w:r>
      <w:r>
        <w:rPr>
          <w:spacing w:val="9"/>
          <w:w w:val="105"/>
        </w:rPr>
        <w:t xml:space="preserve"> </w:t>
      </w:r>
      <w:r>
        <w:rPr>
          <w:w w:val="105"/>
        </w:rPr>
        <w:t>is</w:t>
      </w:r>
      <w:r>
        <w:rPr>
          <w:spacing w:val="7"/>
          <w:w w:val="105"/>
        </w:rPr>
        <w:t xml:space="preserve"> </w:t>
      </w:r>
      <w:r>
        <w:rPr>
          <w:w w:val="105"/>
        </w:rPr>
        <w:t>at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origins</w:t>
      </w:r>
      <w:r>
        <w:rPr>
          <w:spacing w:val="7"/>
          <w:w w:val="105"/>
        </w:rPr>
        <w:t xml:space="preserve"> </w:t>
      </w:r>
      <w:r>
        <w:rPr>
          <w:w w:val="105"/>
        </w:rPr>
        <w:t>of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ecosystem.</w:t>
      </w:r>
      <w:r>
        <w:rPr>
          <w:spacing w:val="34"/>
          <w:w w:val="105"/>
        </w:rPr>
        <w:t xml:space="preserve"> </w:t>
      </w:r>
      <w:del w:id="130" w:author="Gee, James C" w:date="2024-04-10T18:25:00Z">
        <w:r w:rsidDel="00043344">
          <w:rPr>
            <w:w w:val="105"/>
          </w:rPr>
          <w:delText>And</w:delText>
        </w:r>
        <w:r w:rsidDel="00043344">
          <w:rPr>
            <w:spacing w:val="7"/>
            <w:w w:val="105"/>
          </w:rPr>
          <w:delText xml:space="preserve"> </w:delText>
        </w:r>
      </w:del>
      <w:ins w:id="131" w:author="Gee, James C" w:date="2024-04-10T18:25:00Z">
        <w:r w:rsidR="00043344">
          <w:rPr>
            <w:w w:val="105"/>
          </w:rPr>
          <w:t xml:space="preserve">Moreover, </w:t>
        </w:r>
      </w:ins>
      <w:r>
        <w:rPr>
          <w:w w:val="105"/>
        </w:rPr>
        <w:t>these</w:t>
      </w:r>
      <w:r>
        <w:rPr>
          <w:spacing w:val="7"/>
          <w:w w:val="105"/>
        </w:rPr>
        <w:t xml:space="preserve"> </w:t>
      </w:r>
      <w:r>
        <w:rPr>
          <w:w w:val="105"/>
        </w:rPr>
        <w:t>mapping</w:t>
      </w:r>
      <w:r>
        <w:rPr>
          <w:spacing w:val="7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7"/>
          <w:w w:val="105"/>
        </w:rPr>
        <w:t xml:space="preserve"> </w:t>
      </w:r>
      <w:proofErr w:type="gramStart"/>
      <w:r>
        <w:rPr>
          <w:spacing w:val="-2"/>
          <w:w w:val="105"/>
        </w:rPr>
        <w:t>extend</w:t>
      </w:r>
      <w:proofErr w:type="gramEnd"/>
    </w:p>
    <w:p w14:paraId="3A006B7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362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beyond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template</w:t>
      </w:r>
      <w:r>
        <w:rPr>
          <w:spacing w:val="-3"/>
          <w:w w:val="105"/>
        </w:rPr>
        <w:t xml:space="preserve"> </w:t>
      </w:r>
      <w:r>
        <w:rPr>
          <w:w w:val="105"/>
        </w:rPr>
        <w:t>generation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mapping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other</w:t>
      </w:r>
      <w:r>
        <w:rPr>
          <w:spacing w:val="-4"/>
          <w:w w:val="105"/>
        </w:rPr>
        <w:t xml:space="preserve"> </w:t>
      </w:r>
      <w:r>
        <w:rPr>
          <w:w w:val="105"/>
        </w:rPr>
        <w:t>image</w:t>
      </w:r>
      <w:r>
        <w:rPr>
          <w:spacing w:val="-3"/>
          <w:w w:val="105"/>
        </w:rPr>
        <w:t xml:space="preserve"> </w:t>
      </w:r>
      <w:r>
        <w:rPr>
          <w:w w:val="105"/>
        </w:rPr>
        <w:t>data</w:t>
      </w:r>
      <w:r>
        <w:rPr>
          <w:spacing w:val="-3"/>
          <w:w w:val="105"/>
        </w:rPr>
        <w:t xml:space="preserve"> </w:t>
      </w:r>
      <w:r>
        <w:rPr>
          <w:w w:val="105"/>
        </w:rPr>
        <w:t>(e.g.,</w:t>
      </w:r>
      <w:r>
        <w:rPr>
          <w:spacing w:val="-1"/>
          <w:w w:val="105"/>
        </w:rPr>
        <w:t xml:space="preserve"> </w:t>
      </w:r>
      <w:r>
        <w:rPr>
          <w:w w:val="105"/>
        </w:rPr>
        <w:t>gene</w:t>
      </w:r>
      <w:r>
        <w:rPr>
          <w:spacing w:val="-3"/>
          <w:w w:val="105"/>
        </w:rPr>
        <w:t xml:space="preserve"> </w:t>
      </w:r>
      <w:r>
        <w:rPr>
          <w:w w:val="105"/>
        </w:rPr>
        <w:t>expression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maps)</w:t>
      </w:r>
    </w:p>
    <w:p w14:paraId="3D28B15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363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a</w:t>
      </w:r>
      <w:r>
        <w:rPr>
          <w:spacing w:val="11"/>
          <w:w w:val="105"/>
        </w:rPr>
        <w:t xml:space="preserve"> </w:t>
      </w:r>
      <w:r>
        <w:rPr>
          <w:w w:val="105"/>
        </w:rPr>
        <w:t>selected</w:t>
      </w:r>
      <w:r>
        <w:rPr>
          <w:spacing w:val="10"/>
          <w:w w:val="105"/>
        </w:rPr>
        <w:t xml:space="preserve"> </w:t>
      </w:r>
      <w:r>
        <w:rPr>
          <w:w w:val="105"/>
        </w:rPr>
        <w:t>template</w:t>
      </w:r>
      <w:r>
        <w:rPr>
          <w:spacing w:val="11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providing</w:t>
      </w:r>
      <w:r>
        <w:rPr>
          <w:spacing w:val="11"/>
          <w:w w:val="105"/>
        </w:rPr>
        <w:t xml:space="preserve"> </w:t>
      </w:r>
      <w:r>
        <w:rPr>
          <w:w w:val="105"/>
        </w:rPr>
        <w:t>further</w:t>
      </w:r>
      <w:r>
        <w:rPr>
          <w:spacing w:val="10"/>
          <w:w w:val="105"/>
        </w:rPr>
        <w:t xml:space="preserve"> </w:t>
      </w:r>
      <w:r>
        <w:rPr>
          <w:w w:val="105"/>
        </w:rPr>
        <w:t>insight</w:t>
      </w:r>
      <w:r>
        <w:rPr>
          <w:spacing w:val="10"/>
          <w:w w:val="105"/>
        </w:rPr>
        <w:t xml:space="preserve"> </w:t>
      </w:r>
      <w:r>
        <w:rPr>
          <w:w w:val="105"/>
        </w:rPr>
        <w:t>into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mouse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brain.</w:t>
      </w:r>
    </w:p>
    <w:p w14:paraId="5D274385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364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With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respect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,</w:t>
      </w:r>
      <w:r>
        <w:rPr>
          <w:spacing w:val="22"/>
          <w:w w:val="105"/>
        </w:rPr>
        <w:t xml:space="preserve"> </w:t>
      </w:r>
      <w:r>
        <w:rPr>
          <w:w w:val="105"/>
        </w:rPr>
        <w:t>despite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significant</w:t>
      </w:r>
      <w:r>
        <w:rPr>
          <w:spacing w:val="22"/>
          <w:w w:val="105"/>
        </w:rPr>
        <w:t xml:space="preserve"> </w:t>
      </w:r>
      <w:r>
        <w:rPr>
          <w:w w:val="105"/>
        </w:rPr>
        <w:t>expansion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available</w:t>
      </w:r>
      <w:r>
        <w:rPr>
          <w:spacing w:val="23"/>
          <w:w w:val="105"/>
        </w:rPr>
        <w:t xml:space="preserve"> </w:t>
      </w:r>
      <w:r>
        <w:rPr>
          <w:spacing w:val="-2"/>
          <w:w w:val="105"/>
        </w:rPr>
        <w:t>developmental</w:t>
      </w:r>
    </w:p>
    <w:p w14:paraId="4656300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365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age</w:t>
      </w:r>
      <w:proofErr w:type="gramEnd"/>
      <w:r>
        <w:rPr>
          <w:spacing w:val="11"/>
          <w:w w:val="105"/>
        </w:rPr>
        <w:t xml:space="preserve"> </w:t>
      </w:r>
      <w:r>
        <w:rPr>
          <w:w w:val="105"/>
        </w:rPr>
        <w:t>templates</w:t>
      </w:r>
      <w:r>
        <w:rPr>
          <w:spacing w:val="10"/>
          <w:w w:val="105"/>
        </w:rPr>
        <w:t xml:space="preserve"> </w:t>
      </w:r>
      <w:r>
        <w:rPr>
          <w:w w:val="105"/>
        </w:rPr>
        <w:t>beyond</w:t>
      </w:r>
      <w:r>
        <w:rPr>
          <w:spacing w:val="10"/>
          <w:w w:val="105"/>
        </w:rPr>
        <w:t xml:space="preserve"> </w:t>
      </w:r>
      <w:r>
        <w:rPr>
          <w:w w:val="105"/>
        </w:rPr>
        <w:t>what</w:t>
      </w:r>
      <w:r>
        <w:rPr>
          <w:spacing w:val="9"/>
          <w:w w:val="105"/>
        </w:rPr>
        <w:t xml:space="preserve"> </w:t>
      </w:r>
      <w:r>
        <w:rPr>
          <w:w w:val="105"/>
        </w:rPr>
        <w:t>existed</w:t>
      </w:r>
      <w:r>
        <w:rPr>
          <w:spacing w:val="11"/>
          <w:w w:val="105"/>
        </w:rPr>
        <w:t xml:space="preserve"> </w:t>
      </w:r>
      <w:r>
        <w:rPr>
          <w:w w:val="105"/>
        </w:rPr>
        <w:t>previously,</w:t>
      </w:r>
      <w:r>
        <w:rPr>
          <w:spacing w:val="10"/>
          <w:w w:val="105"/>
        </w:rPr>
        <w:t xml:space="preserve"> </w:t>
      </w:r>
      <w:r>
        <w:rPr>
          <w:w w:val="105"/>
        </w:rPr>
        <w:t>there</w:t>
      </w:r>
      <w:r>
        <w:rPr>
          <w:spacing w:val="10"/>
          <w:w w:val="105"/>
        </w:rPr>
        <w:t xml:space="preserve"> </w:t>
      </w:r>
      <w:r>
        <w:rPr>
          <w:w w:val="105"/>
        </w:rPr>
        <w:t>are</w:t>
      </w:r>
      <w:r>
        <w:rPr>
          <w:spacing w:val="10"/>
          <w:w w:val="105"/>
        </w:rPr>
        <w:t xml:space="preserve"> </w:t>
      </w:r>
      <w:r>
        <w:rPr>
          <w:w w:val="105"/>
        </w:rPr>
        <w:t>still</w:t>
      </w:r>
      <w:r>
        <w:rPr>
          <w:spacing w:val="10"/>
          <w:w w:val="105"/>
        </w:rPr>
        <w:t xml:space="preserve"> </w:t>
      </w:r>
      <w:r>
        <w:rPr>
          <w:w w:val="105"/>
        </w:rPr>
        <w:t>temporal</w:t>
      </w:r>
      <w:r>
        <w:rPr>
          <w:spacing w:val="11"/>
          <w:w w:val="105"/>
        </w:rPr>
        <w:t xml:space="preserve"> </w:t>
      </w:r>
      <w:r>
        <w:rPr>
          <w:w w:val="105"/>
        </w:rPr>
        <w:t>gaps</w:t>
      </w:r>
      <w:r>
        <w:rPr>
          <w:spacing w:val="10"/>
          <w:w w:val="105"/>
        </w:rPr>
        <w:t xml:space="preserve"> </w:t>
      </w:r>
      <w:r>
        <w:rPr>
          <w:w w:val="105"/>
        </w:rPr>
        <w:t>in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spacing w:val="-2"/>
          <w:w w:val="105"/>
        </w:rPr>
        <w:t>DevCCF</w:t>
      </w:r>
      <w:proofErr w:type="spellEnd"/>
    </w:p>
    <w:p w14:paraId="737CD61A" w14:textId="77777777" w:rsidR="005F326E" w:rsidRDefault="00000000">
      <w:pPr>
        <w:pStyle w:val="BodyText"/>
        <w:tabs>
          <w:tab w:val="left" w:pos="7143"/>
        </w:tabs>
        <w:spacing w:before="157"/>
      </w:pPr>
      <w:proofErr w:type="gramStart"/>
      <w:r>
        <w:rPr>
          <w:rFonts w:ascii="Arial"/>
          <w:w w:val="105"/>
          <w:sz w:val="12"/>
        </w:rPr>
        <w:t>366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which</w:t>
      </w:r>
      <w:proofErr w:type="gramEnd"/>
      <w:r>
        <w:rPr>
          <w:spacing w:val="46"/>
          <w:w w:val="105"/>
        </w:rPr>
        <w:t xml:space="preserve"> </w:t>
      </w:r>
      <w:r>
        <w:rPr>
          <w:w w:val="105"/>
        </w:rPr>
        <w:t>can</w:t>
      </w:r>
      <w:r>
        <w:rPr>
          <w:spacing w:val="46"/>
          <w:w w:val="105"/>
        </w:rPr>
        <w:t xml:space="preserve"> </w:t>
      </w:r>
      <w:r>
        <w:rPr>
          <w:w w:val="105"/>
        </w:rPr>
        <w:t>be</w:t>
      </w:r>
      <w:r>
        <w:rPr>
          <w:spacing w:val="46"/>
          <w:w w:val="105"/>
        </w:rPr>
        <w:t xml:space="preserve"> </w:t>
      </w:r>
      <w:r>
        <w:rPr>
          <w:w w:val="105"/>
        </w:rPr>
        <w:t>potentially</w:t>
      </w:r>
      <w:r>
        <w:rPr>
          <w:spacing w:val="46"/>
          <w:w w:val="105"/>
        </w:rPr>
        <w:t xml:space="preserve"> </w:t>
      </w:r>
      <w:r>
        <w:rPr>
          <w:w w:val="105"/>
        </w:rPr>
        <w:t>sampled</w:t>
      </w:r>
      <w:r>
        <w:rPr>
          <w:spacing w:val="46"/>
          <w:w w:val="105"/>
        </w:rPr>
        <w:t xml:space="preserve"> </w:t>
      </w:r>
      <w:r>
        <w:rPr>
          <w:w w:val="105"/>
        </w:rPr>
        <w:t>by</w:t>
      </w:r>
      <w:r>
        <w:rPr>
          <w:spacing w:val="46"/>
          <w:w w:val="105"/>
        </w:rPr>
        <w:t xml:space="preserve"> </w:t>
      </w:r>
      <w:r>
        <w:rPr>
          <w:w w:val="105"/>
        </w:rPr>
        <w:t>future</w:t>
      </w:r>
      <w:r>
        <w:rPr>
          <w:spacing w:val="47"/>
          <w:w w:val="105"/>
        </w:rPr>
        <w:t xml:space="preserve"> </w:t>
      </w:r>
      <w:r>
        <w:rPr>
          <w:w w:val="105"/>
        </w:rPr>
        <w:t>research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efforts.</w:t>
      </w:r>
      <w:r>
        <w:tab/>
      </w:r>
      <w:r>
        <w:rPr>
          <w:spacing w:val="-2"/>
          <w:w w:val="105"/>
        </w:rPr>
        <w:t>However,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pioneering</w:t>
      </w:r>
      <w:r>
        <w:rPr>
          <w:spacing w:val="19"/>
          <w:w w:val="105"/>
        </w:rPr>
        <w:t xml:space="preserve"> </w:t>
      </w:r>
      <w:r>
        <w:rPr>
          <w:spacing w:val="-4"/>
          <w:w w:val="105"/>
        </w:rPr>
        <w:t>work</w:t>
      </w:r>
    </w:p>
    <w:p w14:paraId="172E9CA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367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involving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time-varying</w:t>
      </w:r>
      <w:r>
        <w:rPr>
          <w:spacing w:val="20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20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21"/>
          <w:w w:val="105"/>
        </w:rPr>
        <w:t xml:space="preserve"> </w:t>
      </w:r>
      <w:r>
        <w:rPr>
          <w:w w:val="105"/>
        </w:rPr>
        <w:t>allow</w:t>
      </w:r>
      <w:r>
        <w:rPr>
          <w:spacing w:val="19"/>
          <w:w w:val="105"/>
        </w:rPr>
        <w:t xml:space="preserve"> </w:t>
      </w:r>
      <w:r>
        <w:rPr>
          <w:w w:val="105"/>
        </w:rPr>
        <w:t>us</w:t>
      </w:r>
      <w:r>
        <w:rPr>
          <w:spacing w:val="21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continuously</w:t>
      </w:r>
      <w:r>
        <w:rPr>
          <w:spacing w:val="20"/>
          <w:w w:val="105"/>
        </w:rPr>
        <w:t xml:space="preserve"> </w:t>
      </w:r>
      <w:r>
        <w:rPr>
          <w:w w:val="105"/>
        </w:rPr>
        <w:t>situate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23D950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368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existing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templates</w:t>
      </w:r>
      <w:r>
        <w:rPr>
          <w:spacing w:val="-4"/>
          <w:w w:val="105"/>
        </w:rPr>
        <w:t xml:space="preserve"> </w:t>
      </w:r>
      <w:r>
        <w:rPr>
          <w:w w:val="105"/>
        </w:rPr>
        <w:t>within</w:t>
      </w:r>
      <w:r>
        <w:rPr>
          <w:spacing w:val="-4"/>
          <w:w w:val="105"/>
        </w:rPr>
        <w:t xml:space="preserve"> </w:t>
      </w:r>
      <w:r>
        <w:rPr>
          <w:w w:val="105"/>
        </w:rPr>
        <w:t>a</w:t>
      </w:r>
      <w:r>
        <w:rPr>
          <w:spacing w:val="-4"/>
          <w:w w:val="105"/>
        </w:rPr>
        <w:t xml:space="preserve"> </w:t>
      </w:r>
      <w:r>
        <w:rPr>
          <w:w w:val="105"/>
        </w:rPr>
        <w:t>velocity</w:t>
      </w:r>
      <w:r>
        <w:rPr>
          <w:spacing w:val="-5"/>
          <w:w w:val="105"/>
        </w:rPr>
        <w:t xml:space="preserve"> </w:t>
      </w:r>
      <w:r>
        <w:rPr>
          <w:w w:val="105"/>
        </w:rPr>
        <w:t>flow</w:t>
      </w:r>
      <w:r>
        <w:rPr>
          <w:spacing w:val="-4"/>
          <w:w w:val="105"/>
        </w:rPr>
        <w:t xml:space="preserve"> </w:t>
      </w:r>
      <w:r>
        <w:rPr>
          <w:w w:val="105"/>
        </w:rPr>
        <w:t>model.</w:t>
      </w:r>
      <w:r>
        <w:rPr>
          <w:spacing w:val="25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r>
        <w:rPr>
          <w:w w:val="105"/>
        </w:rPr>
        <w:t>allows</w:t>
      </w:r>
      <w:r>
        <w:rPr>
          <w:spacing w:val="-5"/>
          <w:w w:val="105"/>
        </w:rPr>
        <w:t xml:space="preserve"> </w:t>
      </w:r>
      <w:r>
        <w:rPr>
          <w:w w:val="105"/>
        </w:rPr>
        <w:t>one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determine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proofErr w:type="spellStart"/>
      <w:r>
        <w:rPr>
          <w:spacing w:val="-2"/>
          <w:w w:val="105"/>
        </w:rPr>
        <w:t>diffeomor</w:t>
      </w:r>
      <w:proofErr w:type="spellEnd"/>
      <w:r>
        <w:rPr>
          <w:spacing w:val="-2"/>
          <w:w w:val="105"/>
        </w:rPr>
        <w:t>-</w:t>
      </w:r>
    </w:p>
    <w:p w14:paraId="3F8A206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369</w:t>
      </w:r>
      <w:r>
        <w:rPr>
          <w:rFonts w:ascii="Arial"/>
          <w:spacing w:val="65"/>
          <w:w w:val="105"/>
          <w:sz w:val="12"/>
        </w:rPr>
        <w:t xml:space="preserve">  </w:t>
      </w:r>
      <w:proofErr w:type="spellStart"/>
      <w:r>
        <w:rPr>
          <w:w w:val="105"/>
        </w:rPr>
        <w:t>phic</w:t>
      </w:r>
      <w:proofErr w:type="spellEnd"/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2"/>
          <w:w w:val="105"/>
        </w:rPr>
        <w:t xml:space="preserve"> </w:t>
      </w:r>
      <w:r>
        <w:rPr>
          <w:w w:val="105"/>
        </w:rPr>
        <w:t>from</w:t>
      </w:r>
      <w:r>
        <w:rPr>
          <w:spacing w:val="21"/>
          <w:w w:val="105"/>
        </w:rPr>
        <w:t xml:space="preserve"> </w:t>
      </w:r>
      <w:r>
        <w:rPr>
          <w:w w:val="105"/>
        </w:rPr>
        <w:t>any</w:t>
      </w:r>
      <w:r>
        <w:rPr>
          <w:spacing w:val="20"/>
          <w:w w:val="105"/>
        </w:rPr>
        <w:t xml:space="preserve"> </w:t>
      </w:r>
      <w:r>
        <w:rPr>
          <w:w w:val="105"/>
        </w:rPr>
        <w:t>one</w:t>
      </w:r>
      <w:r>
        <w:rPr>
          <w:spacing w:val="22"/>
          <w:w w:val="105"/>
        </w:rPr>
        <w:t xml:space="preserve"> </w:t>
      </w:r>
      <w:r>
        <w:rPr>
          <w:w w:val="105"/>
        </w:rPr>
        <w:t>temporal</w:t>
      </w:r>
      <w:r>
        <w:rPr>
          <w:spacing w:val="21"/>
          <w:w w:val="105"/>
        </w:rPr>
        <w:t xml:space="preserve"> </w:t>
      </w:r>
      <w:r>
        <w:rPr>
          <w:w w:val="105"/>
        </w:rPr>
        <w:t>location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1"/>
          <w:w w:val="105"/>
        </w:rPr>
        <w:t xml:space="preserve"> </w:t>
      </w:r>
      <w:r>
        <w:rPr>
          <w:w w:val="105"/>
        </w:rPr>
        <w:t>any</w:t>
      </w:r>
      <w:r>
        <w:rPr>
          <w:spacing w:val="21"/>
          <w:w w:val="105"/>
        </w:rPr>
        <w:t xml:space="preserve"> </w:t>
      </w:r>
      <w:r>
        <w:rPr>
          <w:w w:val="105"/>
        </w:rPr>
        <w:t>other</w:t>
      </w:r>
      <w:r>
        <w:rPr>
          <w:spacing w:val="21"/>
          <w:w w:val="105"/>
        </w:rPr>
        <w:t xml:space="preserve"> </w:t>
      </w:r>
      <w:r>
        <w:rPr>
          <w:w w:val="105"/>
        </w:rPr>
        <w:t>temporal</w:t>
      </w:r>
      <w:r>
        <w:rPr>
          <w:spacing w:val="21"/>
          <w:w w:val="105"/>
        </w:rPr>
        <w:t xml:space="preserve"> </w:t>
      </w:r>
      <w:r>
        <w:rPr>
          <w:w w:val="105"/>
        </w:rPr>
        <w:t>location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within</w:t>
      </w:r>
    </w:p>
    <w:p w14:paraId="3108FAF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370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time</w:t>
      </w:r>
      <w:r>
        <w:rPr>
          <w:spacing w:val="16"/>
          <w:w w:val="105"/>
        </w:rPr>
        <w:t xml:space="preserve"> </w:t>
      </w:r>
      <w:r>
        <w:rPr>
          <w:w w:val="105"/>
        </w:rPr>
        <w:t>span</w:t>
      </w:r>
      <w:r>
        <w:rPr>
          <w:spacing w:val="16"/>
          <w:w w:val="105"/>
        </w:rPr>
        <w:t xml:space="preserve"> </w:t>
      </w:r>
      <w:r>
        <w:rPr>
          <w:w w:val="105"/>
        </w:rPr>
        <w:t>defined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temporal</w:t>
      </w:r>
      <w:r>
        <w:rPr>
          <w:spacing w:val="16"/>
          <w:w w:val="105"/>
        </w:rPr>
        <w:t xml:space="preserve"> </w:t>
      </w:r>
      <w:r>
        <w:rPr>
          <w:w w:val="105"/>
        </w:rPr>
        <w:t>limits</w:t>
      </w:r>
      <w:r>
        <w:rPr>
          <w:spacing w:val="17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w w:val="105"/>
        </w:rPr>
        <w:t>.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6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16"/>
          <w:w w:val="105"/>
        </w:rPr>
        <w:t xml:space="preserve"> </w:t>
      </w:r>
      <w:r>
        <w:rPr>
          <w:w w:val="105"/>
        </w:rPr>
        <w:t>is</w:t>
      </w:r>
      <w:r>
        <w:rPr>
          <w:spacing w:val="16"/>
          <w:w w:val="105"/>
        </w:rPr>
        <w:t xml:space="preserve"> </w:t>
      </w:r>
      <w:r>
        <w:rPr>
          <w:w w:val="105"/>
        </w:rPr>
        <w:t>built</w:t>
      </w:r>
      <w:r>
        <w:rPr>
          <w:spacing w:val="16"/>
          <w:w w:val="105"/>
        </w:rPr>
        <w:t xml:space="preserve"> </w:t>
      </w:r>
      <w:proofErr w:type="gramStart"/>
      <w:r>
        <w:rPr>
          <w:spacing w:val="-5"/>
          <w:w w:val="105"/>
        </w:rPr>
        <w:t>on</w:t>
      </w:r>
      <w:proofErr w:type="gramEnd"/>
    </w:p>
    <w:p w14:paraId="409175E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371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multiple</w:t>
      </w:r>
      <w:proofErr w:type="gramEnd"/>
      <w:r>
        <w:rPr>
          <w:spacing w:val="10"/>
          <w:w w:val="105"/>
        </w:rPr>
        <w:t xml:space="preserve"> </w:t>
      </w:r>
      <w:r>
        <w:rPr>
          <w:w w:val="105"/>
        </w:rPr>
        <w:t>components</w:t>
      </w:r>
      <w:r>
        <w:rPr>
          <w:spacing w:val="11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commentRangeStart w:id="132"/>
      <w:commentRangeStart w:id="133"/>
      <w:r>
        <w:rPr>
          <w:w w:val="105"/>
        </w:rPr>
        <w:t>Insight</w:t>
      </w:r>
      <w:r>
        <w:rPr>
          <w:spacing w:val="11"/>
          <w:w w:val="105"/>
        </w:rPr>
        <w:t xml:space="preserve"> </w:t>
      </w:r>
      <w:r>
        <w:rPr>
          <w:w w:val="105"/>
        </w:rPr>
        <w:t>Segmentation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0"/>
          <w:w w:val="105"/>
        </w:rPr>
        <w:t xml:space="preserve"> </w:t>
      </w:r>
      <w:r>
        <w:rPr>
          <w:w w:val="105"/>
        </w:rPr>
        <w:t>Toolkit</w:t>
      </w:r>
      <w:r>
        <w:rPr>
          <w:spacing w:val="10"/>
          <w:w w:val="105"/>
        </w:rPr>
        <w:t xml:space="preserve"> </w:t>
      </w:r>
      <w:commentRangeEnd w:id="132"/>
      <w:r w:rsidR="00043344">
        <w:rPr>
          <w:rStyle w:val="CommentReference"/>
        </w:rPr>
        <w:commentReference w:id="132"/>
      </w:r>
      <w:commentRangeEnd w:id="133"/>
      <w:r w:rsidR="00B463B3">
        <w:rPr>
          <w:rStyle w:val="CommentReference"/>
        </w:rPr>
        <w:commentReference w:id="133"/>
      </w:r>
      <w:r>
        <w:rPr>
          <w:w w:val="105"/>
        </w:rPr>
        <w:t>including</w:t>
      </w:r>
      <w:r>
        <w:rPr>
          <w:spacing w:val="1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7650F6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372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</w:t>
      </w:r>
      <w:proofErr w:type="gramEnd"/>
      <w:r>
        <w:rPr>
          <w:w w:val="105"/>
        </w:rPr>
        <w:t>-spline</w:t>
      </w:r>
      <w:r>
        <w:rPr>
          <w:spacing w:val="-7"/>
          <w:w w:val="105"/>
        </w:rPr>
        <w:t xml:space="preserve"> </w:t>
      </w:r>
      <w:r>
        <w:rPr>
          <w:w w:val="105"/>
        </w:rPr>
        <w:t>scattered</w:t>
      </w:r>
      <w:r>
        <w:rPr>
          <w:spacing w:val="-7"/>
          <w:w w:val="105"/>
        </w:rPr>
        <w:t xml:space="preserve"> </w:t>
      </w:r>
      <w:r>
        <w:rPr>
          <w:w w:val="105"/>
        </w:rPr>
        <w:t>data</w:t>
      </w:r>
      <w:r>
        <w:rPr>
          <w:spacing w:val="-7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8"/>
          <w:w w:val="105"/>
        </w:rPr>
        <w:t xml:space="preserve"> </w:t>
      </w:r>
      <w:r>
        <w:rPr>
          <w:w w:val="105"/>
        </w:rPr>
        <w:t>technique</w:t>
      </w:r>
      <w:r>
        <w:rPr>
          <w:spacing w:val="-7"/>
          <w:w w:val="105"/>
        </w:rPr>
        <w:t xml:space="preserve"> </w:t>
      </w:r>
      <w:r>
        <w:rPr>
          <w:w w:val="105"/>
        </w:rPr>
        <w:t>for</w:t>
      </w:r>
      <w:r>
        <w:rPr>
          <w:spacing w:val="-7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velocity</w:t>
      </w:r>
      <w:r>
        <w:rPr>
          <w:spacing w:val="-7"/>
          <w:w w:val="105"/>
        </w:rPr>
        <w:t xml:space="preserve"> </w:t>
      </w:r>
      <w:r>
        <w:rPr>
          <w:w w:val="105"/>
        </w:rPr>
        <w:t>field</w:t>
      </w:r>
      <w:r>
        <w:rPr>
          <w:spacing w:val="-7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6B0C1517" w14:textId="77777777" w:rsidR="005F326E" w:rsidRDefault="005F326E">
      <w:p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4992022D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373</w:t>
      </w:r>
      <w:r>
        <w:rPr>
          <w:rFonts w:ascii="Arial"/>
          <w:spacing w:val="62"/>
          <w:w w:val="105"/>
          <w:sz w:val="12"/>
        </w:rPr>
        <w:t xml:space="preserve">  </w:t>
      </w:r>
      <w:proofErr w:type="spellStart"/>
      <w:r>
        <w:rPr>
          <w:w w:val="105"/>
        </w:rPr>
        <w:t>tegration</w:t>
      </w:r>
      <w:proofErr w:type="spellEnd"/>
      <w:proofErr w:type="gram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velocity</w:t>
      </w:r>
      <w:r>
        <w:rPr>
          <w:spacing w:val="4"/>
          <w:w w:val="105"/>
        </w:rPr>
        <w:t xml:space="preserve"> </w:t>
      </w:r>
      <w:r>
        <w:rPr>
          <w:w w:val="105"/>
        </w:rPr>
        <w:t>field</w:t>
      </w:r>
      <w:r>
        <w:rPr>
          <w:spacing w:val="4"/>
          <w:w w:val="105"/>
        </w:rPr>
        <w:t xml:space="preserve"> </w:t>
      </w:r>
      <w:r>
        <w:rPr>
          <w:w w:val="105"/>
        </w:rPr>
        <w:t>model</w:t>
      </w:r>
      <w:r>
        <w:rPr>
          <w:spacing w:val="3"/>
          <w:w w:val="105"/>
        </w:rPr>
        <w:t xml:space="preserve"> </w:t>
      </w:r>
      <w:r>
        <w:rPr>
          <w:w w:val="105"/>
        </w:rPr>
        <w:t>permits</w:t>
      </w:r>
      <w:r>
        <w:rPr>
          <w:spacing w:val="4"/>
          <w:w w:val="105"/>
        </w:rPr>
        <w:t xml:space="preserve"> </w:t>
      </w:r>
      <w:r>
        <w:rPr>
          <w:w w:val="105"/>
        </w:rPr>
        <w:t>intra-template</w:t>
      </w:r>
      <w:r>
        <w:rPr>
          <w:spacing w:val="4"/>
          <w:w w:val="105"/>
        </w:rPr>
        <w:t xml:space="preserve"> </w:t>
      </w:r>
      <w:r>
        <w:rPr>
          <w:w w:val="105"/>
        </w:rPr>
        <w:t>comparison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gramStart"/>
      <w:r>
        <w:rPr>
          <w:spacing w:val="-2"/>
          <w:w w:val="105"/>
        </w:rPr>
        <w:t>construction</w:t>
      </w:r>
      <w:proofErr w:type="gramEnd"/>
    </w:p>
    <w:p w14:paraId="016A44B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374</w:t>
      </w:r>
      <w:r>
        <w:rPr>
          <w:rFonts w:ascii="Arial"/>
          <w:spacing w:val="68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virtual</w:t>
      </w:r>
      <w:r>
        <w:rPr>
          <w:spacing w:val="11"/>
          <w:w w:val="105"/>
        </w:rPr>
        <w:t xml:space="preserve"> </w:t>
      </w:r>
      <w:r>
        <w:rPr>
          <w:w w:val="105"/>
        </w:rPr>
        <w:t>templates</w:t>
      </w:r>
      <w:r>
        <w:rPr>
          <w:spacing w:val="11"/>
          <w:w w:val="105"/>
        </w:rPr>
        <w:t xml:space="preserve"> </w:t>
      </w:r>
      <w:r>
        <w:rPr>
          <w:w w:val="105"/>
        </w:rPr>
        <w:t>where</w:t>
      </w:r>
      <w:r>
        <w:rPr>
          <w:spacing w:val="11"/>
          <w:w w:val="105"/>
        </w:rPr>
        <w:t xml:space="preserve"> </w:t>
      </w:r>
      <w:r>
        <w:rPr>
          <w:w w:val="105"/>
        </w:rPr>
        <w:t>a</w:t>
      </w:r>
      <w:r>
        <w:rPr>
          <w:spacing w:val="12"/>
          <w:w w:val="105"/>
        </w:rPr>
        <w:t xml:space="preserve"> </w:t>
      </w:r>
      <w:r>
        <w:rPr>
          <w:w w:val="105"/>
        </w:rPr>
        <w:t>template</w:t>
      </w:r>
      <w:r>
        <w:rPr>
          <w:spacing w:val="11"/>
          <w:w w:val="105"/>
        </w:rPr>
        <w:t xml:space="preserve"> </w:t>
      </w:r>
      <w:r>
        <w:rPr>
          <w:w w:val="105"/>
        </w:rPr>
        <w:t>can</w:t>
      </w:r>
      <w:r>
        <w:rPr>
          <w:spacing w:val="11"/>
          <w:w w:val="105"/>
        </w:rPr>
        <w:t xml:space="preserve"> </w:t>
      </w:r>
      <w:r>
        <w:rPr>
          <w:w w:val="105"/>
        </w:rPr>
        <w:t>be</w:t>
      </w:r>
      <w:r>
        <w:rPr>
          <w:spacing w:val="11"/>
          <w:w w:val="105"/>
        </w:rPr>
        <w:t xml:space="preserve"> </w:t>
      </w:r>
      <w:r>
        <w:rPr>
          <w:w w:val="105"/>
        </w:rPr>
        <w:t>estimated</w:t>
      </w:r>
      <w:r>
        <w:rPr>
          <w:spacing w:val="11"/>
          <w:w w:val="105"/>
        </w:rPr>
        <w:t xml:space="preserve"> </w:t>
      </w:r>
      <w:r>
        <w:rPr>
          <w:w w:val="105"/>
        </w:rPr>
        <w:t>at</w:t>
      </w:r>
      <w:r>
        <w:rPr>
          <w:spacing w:val="11"/>
          <w:w w:val="105"/>
        </w:rPr>
        <w:t xml:space="preserve"> </w:t>
      </w:r>
      <w:r>
        <w:rPr>
          <w:w w:val="105"/>
        </w:rPr>
        <w:t>any</w:t>
      </w:r>
      <w:r>
        <w:rPr>
          <w:spacing w:val="12"/>
          <w:w w:val="105"/>
        </w:rPr>
        <w:t xml:space="preserve"> </w:t>
      </w:r>
      <w:r>
        <w:rPr>
          <w:w w:val="105"/>
        </w:rPr>
        <w:t>continuous</w:t>
      </w:r>
      <w:r>
        <w:rPr>
          <w:spacing w:val="11"/>
          <w:w w:val="105"/>
        </w:rPr>
        <w:t xml:space="preserve"> </w:t>
      </w:r>
      <w:r>
        <w:rPr>
          <w:w w:val="105"/>
        </w:rPr>
        <w:t>time</w:t>
      </w:r>
      <w:r>
        <w:rPr>
          <w:spacing w:val="11"/>
          <w:w w:val="105"/>
        </w:rPr>
        <w:t xml:space="preserve"> </w:t>
      </w:r>
      <w:r>
        <w:rPr>
          <w:w w:val="105"/>
        </w:rPr>
        <w:t>point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within</w:t>
      </w:r>
    </w:p>
    <w:p w14:paraId="64DA6463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375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temporal</w:t>
      </w:r>
      <w:r>
        <w:rPr>
          <w:spacing w:val="19"/>
          <w:w w:val="105"/>
        </w:rPr>
        <w:t xml:space="preserve"> </w:t>
      </w:r>
      <w:r>
        <w:rPr>
          <w:w w:val="105"/>
        </w:rPr>
        <w:t>domain.</w:t>
      </w:r>
      <w:r>
        <w:rPr>
          <w:spacing w:val="53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novel</w:t>
      </w:r>
      <w:r>
        <w:rPr>
          <w:spacing w:val="19"/>
          <w:w w:val="105"/>
        </w:rPr>
        <w:t xml:space="preserve"> </w:t>
      </w:r>
      <w:r>
        <w:rPr>
          <w:w w:val="105"/>
        </w:rPr>
        <w:t>application</w:t>
      </w:r>
      <w:r>
        <w:rPr>
          <w:spacing w:val="19"/>
          <w:w w:val="105"/>
        </w:rPr>
        <w:t xml:space="preserve"> </w:t>
      </w:r>
      <w:r>
        <w:rPr>
          <w:w w:val="105"/>
        </w:rPr>
        <w:t>can</w:t>
      </w:r>
      <w:r>
        <w:rPr>
          <w:spacing w:val="19"/>
          <w:w w:val="105"/>
        </w:rPr>
        <w:t xml:space="preserve"> </w:t>
      </w:r>
      <w:r>
        <w:rPr>
          <w:w w:val="105"/>
        </w:rPr>
        <w:t>potentially</w:t>
      </w:r>
      <w:r>
        <w:rPr>
          <w:spacing w:val="19"/>
          <w:w w:val="105"/>
        </w:rPr>
        <w:t xml:space="preserve"> </w:t>
      </w:r>
      <w:r>
        <w:rPr>
          <w:w w:val="105"/>
        </w:rPr>
        <w:t>enhance</w:t>
      </w:r>
      <w:r>
        <w:rPr>
          <w:spacing w:val="19"/>
          <w:w w:val="105"/>
        </w:rPr>
        <w:t xml:space="preserve"> </w:t>
      </w:r>
      <w:r>
        <w:rPr>
          <w:w w:val="105"/>
        </w:rPr>
        <w:t>our</w:t>
      </w:r>
      <w:r>
        <w:rPr>
          <w:spacing w:val="19"/>
          <w:w w:val="105"/>
        </w:rPr>
        <w:t xml:space="preserve"> </w:t>
      </w:r>
      <w:r>
        <w:rPr>
          <w:w w:val="105"/>
        </w:rPr>
        <w:t>understanding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294A10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376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intermediate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stages.</w:t>
      </w:r>
    </w:p>
    <w:p w14:paraId="195DFD82" w14:textId="77777777" w:rsidR="005F326E" w:rsidRDefault="00000000">
      <w:pPr>
        <w:pStyle w:val="BodyText"/>
        <w:spacing w:before="277"/>
      </w:pPr>
      <w:proofErr w:type="gramStart"/>
      <w:r>
        <w:rPr>
          <w:rFonts w:ascii="Arial"/>
          <w:w w:val="105"/>
          <w:sz w:val="12"/>
        </w:rPr>
        <w:t>377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We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also</w:t>
      </w:r>
      <w:r>
        <w:rPr>
          <w:spacing w:val="38"/>
          <w:w w:val="105"/>
        </w:rPr>
        <w:t xml:space="preserve"> </w:t>
      </w:r>
      <w:r>
        <w:rPr>
          <w:w w:val="105"/>
        </w:rPr>
        <w:t>presented</w:t>
      </w:r>
      <w:r>
        <w:rPr>
          <w:spacing w:val="38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mouse</w:t>
      </w:r>
      <w:r>
        <w:rPr>
          <w:spacing w:val="38"/>
          <w:w w:val="105"/>
        </w:rPr>
        <w:t xml:space="preserve"> </w:t>
      </w:r>
      <w:r>
        <w:rPr>
          <w:w w:val="105"/>
        </w:rPr>
        <w:t>brain</w:t>
      </w:r>
      <w:r>
        <w:rPr>
          <w:spacing w:val="38"/>
          <w:w w:val="105"/>
        </w:rPr>
        <w:t xml:space="preserve"> </w:t>
      </w:r>
      <w:r>
        <w:rPr>
          <w:w w:val="105"/>
        </w:rPr>
        <w:t>pipeline</w:t>
      </w:r>
      <w:r>
        <w:rPr>
          <w:spacing w:val="38"/>
          <w:w w:val="105"/>
        </w:rPr>
        <w:t xml:space="preserve"> </w:t>
      </w:r>
      <w:r>
        <w:rPr>
          <w:w w:val="105"/>
        </w:rPr>
        <w:t>for</w:t>
      </w:r>
      <w:r>
        <w:rPr>
          <w:spacing w:val="38"/>
          <w:w w:val="105"/>
        </w:rPr>
        <w:t xml:space="preserve"> </w:t>
      </w:r>
      <w:r>
        <w:rPr>
          <w:w w:val="105"/>
        </w:rPr>
        <w:t>brain</w:t>
      </w:r>
      <w:r>
        <w:rPr>
          <w:spacing w:val="38"/>
          <w:w w:val="105"/>
        </w:rPr>
        <w:t xml:space="preserve"> </w:t>
      </w:r>
      <w:r>
        <w:rPr>
          <w:w w:val="105"/>
        </w:rPr>
        <w:t>extraction,</w:t>
      </w:r>
      <w:r>
        <w:rPr>
          <w:spacing w:val="44"/>
          <w:w w:val="105"/>
        </w:rPr>
        <w:t xml:space="preserve"> </w:t>
      </w:r>
      <w:r>
        <w:rPr>
          <w:w w:val="105"/>
        </w:rPr>
        <w:t>parcellation,</w:t>
      </w:r>
      <w:r>
        <w:rPr>
          <w:spacing w:val="45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cortical</w:t>
      </w:r>
    </w:p>
    <w:p w14:paraId="45D315A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378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thickness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single-shot</w:t>
      </w:r>
      <w:r>
        <w:rPr>
          <w:spacing w:val="23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two-shot</w:t>
      </w:r>
      <w:r>
        <w:rPr>
          <w:spacing w:val="25"/>
          <w:w w:val="105"/>
        </w:rPr>
        <w:t xml:space="preserve"> </w:t>
      </w:r>
      <w:r>
        <w:rPr>
          <w:w w:val="105"/>
        </w:rPr>
        <w:t>learning</w:t>
      </w:r>
      <w:r>
        <w:rPr>
          <w:spacing w:val="23"/>
          <w:w w:val="105"/>
        </w:rPr>
        <w:t xml:space="preserve"> </w:t>
      </w:r>
      <w:r>
        <w:rPr>
          <w:w w:val="105"/>
        </w:rPr>
        <w:t>with</w:t>
      </w:r>
      <w:r>
        <w:rPr>
          <w:spacing w:val="25"/>
          <w:w w:val="105"/>
        </w:rPr>
        <w:t xml:space="preserve"> </w:t>
      </w:r>
      <w:r>
        <w:rPr>
          <w:w w:val="105"/>
        </w:rPr>
        <w:t>data</w:t>
      </w:r>
      <w:r>
        <w:rPr>
          <w:spacing w:val="25"/>
          <w:w w:val="105"/>
        </w:rPr>
        <w:t xml:space="preserve"> </w:t>
      </w:r>
      <w:r>
        <w:rPr>
          <w:w w:val="105"/>
        </w:rPr>
        <w:t>augmentation.</w:t>
      </w:r>
      <w:r>
        <w:rPr>
          <w:spacing w:val="77"/>
          <w:w w:val="105"/>
        </w:rPr>
        <w:t xml:space="preserve"> </w:t>
      </w:r>
      <w:r>
        <w:rPr>
          <w:w w:val="105"/>
        </w:rPr>
        <w:t>This</w:t>
      </w:r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approach</w:t>
      </w:r>
    </w:p>
    <w:p w14:paraId="4DF3898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379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attempts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to</w:t>
      </w:r>
      <w:r>
        <w:rPr>
          <w:spacing w:val="53"/>
          <w:w w:val="105"/>
        </w:rPr>
        <w:t xml:space="preserve"> </w:t>
      </w:r>
      <w:r>
        <w:rPr>
          <w:w w:val="105"/>
        </w:rPr>
        <w:t>circumvent</w:t>
      </w:r>
      <w:r>
        <w:rPr>
          <w:spacing w:val="53"/>
          <w:w w:val="105"/>
        </w:rPr>
        <w:t xml:space="preserve"> </w:t>
      </w:r>
      <w:r>
        <w:rPr>
          <w:w w:val="105"/>
        </w:rPr>
        <w:t>(or</w:t>
      </w:r>
      <w:r>
        <w:rPr>
          <w:spacing w:val="53"/>
          <w:w w:val="105"/>
        </w:rPr>
        <w:t xml:space="preserve"> </w:t>
      </w:r>
      <w:r>
        <w:rPr>
          <w:w w:val="105"/>
        </w:rPr>
        <w:t>at</w:t>
      </w:r>
      <w:r>
        <w:rPr>
          <w:spacing w:val="53"/>
          <w:w w:val="105"/>
        </w:rPr>
        <w:t xml:space="preserve"> </w:t>
      </w:r>
      <w:r>
        <w:rPr>
          <w:w w:val="105"/>
        </w:rPr>
        <w:t>least</w:t>
      </w:r>
      <w:r>
        <w:rPr>
          <w:spacing w:val="52"/>
          <w:w w:val="105"/>
        </w:rPr>
        <w:t xml:space="preserve"> </w:t>
      </w:r>
      <w:r>
        <w:rPr>
          <w:w w:val="105"/>
        </w:rPr>
        <w:t>minimize)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typical</w:t>
      </w:r>
      <w:r>
        <w:rPr>
          <w:spacing w:val="54"/>
          <w:w w:val="105"/>
        </w:rPr>
        <w:t xml:space="preserve"> </w:t>
      </w:r>
      <w:r>
        <w:rPr>
          <w:w w:val="105"/>
        </w:rPr>
        <w:t>requirement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3"/>
          <w:w w:val="105"/>
        </w:rPr>
        <w:t xml:space="preserve"> </w:t>
      </w:r>
      <w:r>
        <w:rPr>
          <w:w w:val="105"/>
        </w:rPr>
        <w:t>large</w:t>
      </w:r>
      <w:r>
        <w:rPr>
          <w:spacing w:val="53"/>
          <w:w w:val="105"/>
        </w:rPr>
        <w:t xml:space="preserve"> </w:t>
      </w:r>
      <w:r>
        <w:rPr>
          <w:spacing w:val="-2"/>
          <w:w w:val="105"/>
        </w:rPr>
        <w:t>training</w:t>
      </w:r>
    </w:p>
    <w:p w14:paraId="12F0E22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380</w:t>
      </w:r>
      <w:r>
        <w:rPr>
          <w:rFonts w:ascii="Arial"/>
          <w:spacing w:val="69"/>
          <w:w w:val="150"/>
          <w:sz w:val="12"/>
        </w:rPr>
        <w:t xml:space="preserve">  </w:t>
      </w:r>
      <w:r>
        <w:t>datasets</w:t>
      </w:r>
      <w:proofErr w:type="gramEnd"/>
      <w:r>
        <w:rPr>
          <w:spacing w:val="28"/>
        </w:rPr>
        <w:t xml:space="preserve"> </w:t>
      </w:r>
      <w:r>
        <w:t>as</w:t>
      </w:r>
      <w:r>
        <w:rPr>
          <w:spacing w:val="27"/>
        </w:rPr>
        <w:t xml:space="preserve"> </w:t>
      </w:r>
      <w:r>
        <w:t>with</w:t>
      </w:r>
      <w:r>
        <w:rPr>
          <w:spacing w:val="26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human</w:t>
      </w:r>
      <w:r>
        <w:rPr>
          <w:spacing w:val="25"/>
        </w:rPr>
        <w:t xml:space="preserve"> </w:t>
      </w:r>
      <w:proofErr w:type="spellStart"/>
      <w:r>
        <w:t>ANTsX</w:t>
      </w:r>
      <w:proofErr w:type="spellEnd"/>
      <w:r>
        <w:rPr>
          <w:spacing w:val="26"/>
        </w:rPr>
        <w:t xml:space="preserve"> </w:t>
      </w:r>
      <w:r>
        <w:t>pipeline</w:t>
      </w:r>
      <w:r>
        <w:rPr>
          <w:spacing w:val="27"/>
        </w:rPr>
        <w:t xml:space="preserve"> </w:t>
      </w:r>
      <w:r>
        <w:t>analog.</w:t>
      </w:r>
      <w:r>
        <w:rPr>
          <w:spacing w:val="62"/>
        </w:rPr>
        <w:t xml:space="preserve"> </w:t>
      </w:r>
      <w:r>
        <w:t>However,</w:t>
      </w:r>
      <w:r>
        <w:rPr>
          <w:spacing w:val="28"/>
        </w:rPr>
        <w:t xml:space="preserve"> </w:t>
      </w:r>
      <w:r>
        <w:t>even</w:t>
      </w:r>
      <w:r>
        <w:rPr>
          <w:spacing w:val="26"/>
        </w:rPr>
        <w:t xml:space="preserve"> </w:t>
      </w:r>
      <w:r>
        <w:t>given</w:t>
      </w:r>
      <w:r>
        <w:rPr>
          <w:spacing w:val="27"/>
        </w:rPr>
        <w:t xml:space="preserve"> </w:t>
      </w:r>
      <w:r>
        <w:t>our</w:t>
      </w:r>
      <w:r>
        <w:rPr>
          <w:spacing w:val="25"/>
        </w:rPr>
        <w:t xml:space="preserve"> </w:t>
      </w:r>
      <w:r>
        <w:t>initial</w:t>
      </w:r>
      <w:r>
        <w:rPr>
          <w:spacing w:val="27"/>
        </w:rPr>
        <w:t xml:space="preserve"> </w:t>
      </w:r>
      <w:proofErr w:type="gramStart"/>
      <w:r>
        <w:rPr>
          <w:spacing w:val="-2"/>
        </w:rPr>
        <w:t>success</w:t>
      </w:r>
      <w:proofErr w:type="gramEnd"/>
    </w:p>
    <w:p w14:paraId="3E20DCA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on</w:t>
      </w:r>
      <w:proofErr w:type="gramEnd"/>
      <w:r>
        <w:rPr>
          <w:spacing w:val="-7"/>
          <w:w w:val="105"/>
        </w:rPr>
        <w:t xml:space="preserve"> </w:t>
      </w:r>
      <w:r>
        <w:rPr>
          <w:w w:val="105"/>
        </w:rPr>
        <w:t>independent</w:t>
      </w:r>
      <w:r>
        <w:rPr>
          <w:spacing w:val="-6"/>
          <w:w w:val="105"/>
        </w:rPr>
        <w:t xml:space="preserve"> </w:t>
      </w:r>
      <w:r>
        <w:rPr>
          <w:w w:val="105"/>
        </w:rPr>
        <w:t>data,</w:t>
      </w:r>
      <w:r>
        <w:rPr>
          <w:spacing w:val="-3"/>
          <w:w w:val="105"/>
        </w:rPr>
        <w:t xml:space="preserve"> </w:t>
      </w:r>
      <w:r>
        <w:rPr>
          <w:w w:val="105"/>
        </w:rPr>
        <w:t>we</w:t>
      </w:r>
      <w:r>
        <w:rPr>
          <w:spacing w:val="-6"/>
          <w:w w:val="105"/>
        </w:rPr>
        <w:t xml:space="preserve"> </w:t>
      </w:r>
      <w:r>
        <w:rPr>
          <w:w w:val="105"/>
        </w:rPr>
        <w:t>fully</w:t>
      </w:r>
      <w:r>
        <w:rPr>
          <w:spacing w:val="-7"/>
          <w:w w:val="105"/>
        </w:rPr>
        <w:t xml:space="preserve"> </w:t>
      </w:r>
      <w:r>
        <w:rPr>
          <w:w w:val="105"/>
        </w:rPr>
        <w:t>anticipate</w:t>
      </w:r>
      <w:r>
        <w:rPr>
          <w:spacing w:val="-5"/>
          <w:w w:val="105"/>
        </w:rPr>
        <w:t xml:space="preserve"> </w:t>
      </w:r>
      <w:r>
        <w:rPr>
          <w:w w:val="105"/>
        </w:rPr>
        <w:t>that</w:t>
      </w:r>
      <w:r>
        <w:rPr>
          <w:spacing w:val="-7"/>
          <w:w w:val="105"/>
        </w:rPr>
        <w:t xml:space="preserve"> </w:t>
      </w:r>
      <w:r>
        <w:rPr>
          <w:w w:val="105"/>
        </w:rPr>
        <w:t>refinements</w:t>
      </w:r>
      <w:r>
        <w:rPr>
          <w:spacing w:val="-6"/>
          <w:w w:val="105"/>
        </w:rPr>
        <w:t xml:space="preserve"> </w:t>
      </w:r>
      <w:r>
        <w:rPr>
          <w:w w:val="105"/>
        </w:rPr>
        <w:t>will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7"/>
          <w:w w:val="105"/>
        </w:rPr>
        <w:t xml:space="preserve"> </w:t>
      </w:r>
      <w:r>
        <w:rPr>
          <w:w w:val="105"/>
        </w:rPr>
        <w:t>necessary.</w:t>
      </w:r>
      <w:r>
        <w:rPr>
          <w:spacing w:val="29"/>
          <w:w w:val="105"/>
        </w:rPr>
        <w:t xml:space="preserve"> </w:t>
      </w:r>
      <w:commentRangeStart w:id="134"/>
      <w:commentRangeStart w:id="135"/>
      <w:r>
        <w:rPr>
          <w:w w:val="105"/>
        </w:rPr>
        <w:t>In</w:t>
      </w:r>
      <w:r>
        <w:rPr>
          <w:spacing w:val="-7"/>
          <w:w w:val="105"/>
        </w:rPr>
        <w:t xml:space="preserve"> </w:t>
      </w:r>
      <w:r>
        <w:rPr>
          <w:w w:val="105"/>
        </w:rPr>
        <w:t>fact,</w:t>
      </w:r>
      <w:r>
        <w:rPr>
          <w:spacing w:val="-3"/>
          <w:w w:val="105"/>
        </w:rPr>
        <w:t xml:space="preserve"> </w:t>
      </w:r>
      <w:r>
        <w:rPr>
          <w:w w:val="105"/>
        </w:rPr>
        <w:t>a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current</w:t>
      </w:r>
    </w:p>
    <w:p w14:paraId="0DBD5DB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382</w:t>
      </w:r>
      <w:r>
        <w:rPr>
          <w:rFonts w:ascii="Arial"/>
          <w:spacing w:val="67"/>
          <w:w w:val="105"/>
          <w:sz w:val="12"/>
        </w:rPr>
        <w:t xml:space="preserve">  </w:t>
      </w:r>
      <w:r>
        <w:rPr>
          <w:w w:val="105"/>
        </w:rPr>
        <w:t>parallel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study</w:t>
      </w:r>
      <w:r>
        <w:rPr>
          <w:spacing w:val="13"/>
          <w:w w:val="105"/>
        </w:rPr>
        <w:t xml:space="preserve"> </w:t>
      </w:r>
      <w:r>
        <w:rPr>
          <w:w w:val="105"/>
        </w:rPr>
        <w:t>with</w:t>
      </w:r>
      <w:r>
        <w:rPr>
          <w:spacing w:val="13"/>
          <w:w w:val="105"/>
        </w:rPr>
        <w:t xml:space="preserve"> </w:t>
      </w:r>
      <w:r>
        <w:rPr>
          <w:w w:val="105"/>
        </w:rPr>
        <w:t>a</w:t>
      </w:r>
      <w:r>
        <w:rPr>
          <w:spacing w:val="13"/>
          <w:w w:val="105"/>
        </w:rPr>
        <w:t xml:space="preserve"> </w:t>
      </w:r>
      <w:r>
        <w:rPr>
          <w:w w:val="105"/>
        </w:rPr>
        <w:t>separate</w:t>
      </w:r>
      <w:r>
        <w:rPr>
          <w:spacing w:val="12"/>
          <w:w w:val="105"/>
        </w:rPr>
        <w:t xml:space="preserve"> </w:t>
      </w:r>
      <w:r>
        <w:rPr>
          <w:w w:val="105"/>
        </w:rPr>
        <w:t>collaborator</w:t>
      </w:r>
      <w:r>
        <w:rPr>
          <w:spacing w:val="13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private</w:t>
      </w:r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yielded</w:t>
      </w:r>
      <w:r>
        <w:rPr>
          <w:spacing w:val="12"/>
          <w:w w:val="105"/>
        </w:rPr>
        <w:t xml:space="preserve"> </w:t>
      </w:r>
      <w:r>
        <w:rPr>
          <w:w w:val="105"/>
        </w:rPr>
        <w:t>three</w:t>
      </w:r>
      <w:r>
        <w:rPr>
          <w:spacing w:val="13"/>
          <w:w w:val="105"/>
        </w:rPr>
        <w:t xml:space="preserve"> </w:t>
      </w:r>
      <w:r>
        <w:rPr>
          <w:w w:val="105"/>
        </w:rPr>
        <w:t>brain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extraction</w:t>
      </w:r>
    </w:p>
    <w:p w14:paraId="34C0082C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383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failures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(out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89</w:t>
      </w:r>
      <w:r>
        <w:rPr>
          <w:spacing w:val="-3"/>
          <w:w w:val="105"/>
        </w:rPr>
        <w:t xml:space="preserve"> </w:t>
      </w:r>
      <w:r>
        <w:rPr>
          <w:w w:val="105"/>
        </w:rPr>
        <w:t>specimens).</w:t>
      </w:r>
      <w:commentRangeEnd w:id="134"/>
      <w:r w:rsidR="00043344">
        <w:rPr>
          <w:rStyle w:val="CommentReference"/>
        </w:rPr>
        <w:commentReference w:id="134"/>
      </w:r>
      <w:commentRangeEnd w:id="135"/>
      <w:r w:rsidR="00406944">
        <w:rPr>
          <w:rStyle w:val="CommentReference"/>
        </w:rPr>
        <w:commentReference w:id="135"/>
      </w:r>
      <w:r>
        <w:rPr>
          <w:spacing w:val="27"/>
          <w:w w:val="105"/>
        </w:rPr>
        <w:t xml:space="preserve"> </w:t>
      </w:r>
      <w:r>
        <w:rPr>
          <w:w w:val="105"/>
        </w:rPr>
        <w:t>Given</w:t>
      </w:r>
      <w:r>
        <w:rPr>
          <w:spacing w:val="-2"/>
          <w:w w:val="105"/>
        </w:rPr>
        <w:t xml:space="preserve"> </w:t>
      </w:r>
      <w:r>
        <w:rPr>
          <w:w w:val="105"/>
        </w:rPr>
        <w:t>that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toolkit</w:t>
      </w:r>
      <w:r>
        <w:rPr>
          <w:spacing w:val="-3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</w:t>
      </w:r>
      <w:r>
        <w:rPr>
          <w:spacing w:val="-3"/>
          <w:w w:val="105"/>
        </w:rPr>
        <w:t xml:space="preserve"> </w:t>
      </w:r>
      <w:r>
        <w:rPr>
          <w:w w:val="105"/>
        </w:rPr>
        <w:t>dynamic</w:t>
      </w:r>
      <w:r>
        <w:rPr>
          <w:spacing w:val="-2"/>
          <w:w w:val="105"/>
        </w:rPr>
        <w:t xml:space="preserve"> </w:t>
      </w:r>
      <w:r>
        <w:rPr>
          <w:w w:val="105"/>
        </w:rPr>
        <w:t>effort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undergoing</w:t>
      </w:r>
    </w:p>
    <w:p w14:paraId="460654A7" w14:textId="3C3D9776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384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continual</w:t>
      </w:r>
      <w:proofErr w:type="gramEnd"/>
      <w:r>
        <w:rPr>
          <w:spacing w:val="-4"/>
          <w:w w:val="105"/>
        </w:rPr>
        <w:t xml:space="preserve"> </w:t>
      </w:r>
      <w:r>
        <w:rPr>
          <w:w w:val="105"/>
        </w:rPr>
        <w:t>improvement,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</w:t>
      </w:r>
      <w:r>
        <w:rPr>
          <w:w w:val="105"/>
        </w:rPr>
        <w:t>manually</w:t>
      </w:r>
      <w:r>
        <w:rPr>
          <w:spacing w:val="-4"/>
          <w:w w:val="105"/>
        </w:rPr>
        <w:t xml:space="preserve"> </w:t>
      </w:r>
      <w:r>
        <w:rPr>
          <w:w w:val="105"/>
        </w:rPr>
        <w:t>correct</w:t>
      </w:r>
      <w:r>
        <w:rPr>
          <w:spacing w:val="-5"/>
          <w:w w:val="105"/>
        </w:rPr>
        <w:t xml:space="preserve"> </w:t>
      </w:r>
      <w:del w:id="136" w:author="Gee, James C" w:date="2024-04-10T18:27:00Z">
        <w:r w:rsidDel="00043344">
          <w:rPr>
            <w:w w:val="105"/>
          </w:rPr>
          <w:delText>such</w:delText>
        </w:r>
        <w:r w:rsidDel="00043344">
          <w:rPr>
            <w:spacing w:val="-4"/>
            <w:w w:val="105"/>
          </w:rPr>
          <w:delText xml:space="preserve"> </w:delText>
        </w:r>
      </w:del>
      <w:r>
        <w:rPr>
          <w:w w:val="105"/>
        </w:rPr>
        <w:t>cases</w:t>
      </w:r>
      <w:r>
        <w:rPr>
          <w:spacing w:val="-4"/>
          <w:w w:val="105"/>
        </w:rPr>
        <w:t xml:space="preserve"> </w:t>
      </w:r>
      <w:ins w:id="137" w:author="Gee, James C" w:date="2024-04-10T18:27:00Z">
        <w:r w:rsidR="00043344">
          <w:rPr>
            <w:spacing w:val="-4"/>
            <w:w w:val="105"/>
          </w:rPr>
          <w:t xml:space="preserve">that fail </w:t>
        </w:r>
      </w:ins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use</w:t>
      </w:r>
      <w:r>
        <w:rPr>
          <w:spacing w:val="-4"/>
          <w:w w:val="105"/>
        </w:rPr>
        <w:t xml:space="preserve"> </w:t>
      </w:r>
      <w:r>
        <w:rPr>
          <w:w w:val="105"/>
        </w:rPr>
        <w:t>them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future</w:t>
      </w:r>
      <w:r>
        <w:rPr>
          <w:spacing w:val="-4"/>
          <w:w w:val="105"/>
        </w:rPr>
        <w:t xml:space="preserve"> </w:t>
      </w:r>
      <w:r>
        <w:rPr>
          <w:w w:val="105"/>
        </w:rPr>
        <w:t>training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7BEA6E3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385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refinement</w:t>
      </w:r>
      <w:proofErr w:type="gramEnd"/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network</w:t>
      </w:r>
      <w:r>
        <w:rPr>
          <w:spacing w:val="13"/>
          <w:w w:val="105"/>
        </w:rPr>
        <w:t xml:space="preserve"> </w:t>
      </w:r>
      <w:r>
        <w:rPr>
          <w:w w:val="105"/>
        </w:rPr>
        <w:t>weights</w:t>
      </w:r>
      <w:r>
        <w:rPr>
          <w:spacing w:val="12"/>
          <w:w w:val="105"/>
        </w:rPr>
        <w:t xml:space="preserve"> </w:t>
      </w:r>
      <w:r>
        <w:rPr>
          <w:w w:val="105"/>
        </w:rPr>
        <w:t>as</w:t>
      </w:r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3"/>
          <w:w w:val="105"/>
        </w:rPr>
        <w:t xml:space="preserve"> </w:t>
      </w:r>
      <w:r>
        <w:rPr>
          <w:w w:val="105"/>
        </w:rPr>
        <w:t>have</w:t>
      </w:r>
      <w:r>
        <w:rPr>
          <w:spacing w:val="12"/>
          <w:w w:val="105"/>
        </w:rPr>
        <w:t xml:space="preserve"> </w:t>
      </w:r>
      <w:r>
        <w:rPr>
          <w:w w:val="105"/>
        </w:rPr>
        <w:t>done</w:t>
      </w:r>
      <w:r>
        <w:rPr>
          <w:spacing w:val="12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our</w:t>
      </w:r>
      <w:r>
        <w:rPr>
          <w:spacing w:val="13"/>
          <w:w w:val="105"/>
        </w:rPr>
        <w:t xml:space="preserve"> </w:t>
      </w:r>
      <w:r>
        <w:rPr>
          <w:w w:val="105"/>
        </w:rPr>
        <w:t>human-based</w:t>
      </w:r>
      <w:r>
        <w:rPr>
          <w:spacing w:val="12"/>
          <w:w w:val="105"/>
        </w:rPr>
        <w:t xml:space="preserve"> </w:t>
      </w:r>
      <w:r>
        <w:rPr>
          <w:w w:val="105"/>
        </w:rPr>
        <w:t>networks.</w:t>
      </w:r>
      <w:r>
        <w:rPr>
          <w:spacing w:val="55"/>
          <w:w w:val="105"/>
        </w:rPr>
        <w:t xml:space="preserve"> </w:t>
      </w:r>
      <w:r>
        <w:rPr>
          <w:spacing w:val="-2"/>
          <w:w w:val="105"/>
        </w:rPr>
        <w:t>Generally,</w:t>
      </w:r>
    </w:p>
    <w:p w14:paraId="6B94501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386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these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approaches</w:t>
      </w:r>
      <w:r>
        <w:rPr>
          <w:spacing w:val="5"/>
          <w:w w:val="105"/>
        </w:rPr>
        <w:t xml:space="preserve"> </w:t>
      </w:r>
      <w:r>
        <w:rPr>
          <w:w w:val="105"/>
        </w:rPr>
        <w:t>provide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way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bootstrap</w:t>
      </w:r>
      <w:r>
        <w:rPr>
          <w:spacing w:val="5"/>
          <w:w w:val="105"/>
        </w:rPr>
        <w:t xml:space="preserve"> </w:t>
      </w:r>
      <w:r>
        <w:rPr>
          <w:w w:val="105"/>
        </w:rPr>
        <w:t>training</w:t>
      </w:r>
      <w:r>
        <w:rPr>
          <w:spacing w:val="4"/>
          <w:w w:val="105"/>
        </w:rPr>
        <w:t xml:space="preserve"> </w:t>
      </w:r>
      <w:r>
        <w:rPr>
          <w:w w:val="105"/>
        </w:rPr>
        <w:t>data</w:t>
      </w:r>
      <w:r>
        <w:rPr>
          <w:spacing w:val="5"/>
          <w:w w:val="105"/>
        </w:rPr>
        <w:t xml:space="preserve"> </w:t>
      </w:r>
      <w:r>
        <w:rPr>
          <w:w w:val="105"/>
        </w:rPr>
        <w:t>for</w:t>
      </w:r>
      <w:r>
        <w:rPr>
          <w:spacing w:val="5"/>
          <w:w w:val="105"/>
        </w:rPr>
        <w:t xml:space="preserve"> </w:t>
      </w:r>
      <w:r>
        <w:rPr>
          <w:w w:val="105"/>
        </w:rPr>
        <w:t>manual</w:t>
      </w:r>
      <w:r>
        <w:rPr>
          <w:spacing w:val="5"/>
          <w:w w:val="105"/>
        </w:rPr>
        <w:t xml:space="preserve"> </w:t>
      </w:r>
      <w:r>
        <w:rPr>
          <w:w w:val="105"/>
        </w:rPr>
        <w:t>refinement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spacing w:val="-2"/>
          <w:w w:val="105"/>
        </w:rPr>
        <w:t>future</w:t>
      </w:r>
    </w:p>
    <w:p w14:paraId="33D136B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387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generation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2"/>
          <w:w w:val="105"/>
        </w:rPr>
        <w:t xml:space="preserve"> </w:t>
      </w:r>
      <w:r>
        <w:rPr>
          <w:w w:val="105"/>
        </w:rPr>
        <w:t>more</w:t>
      </w:r>
      <w:r>
        <w:rPr>
          <w:spacing w:val="-13"/>
          <w:w w:val="105"/>
        </w:rPr>
        <w:t xml:space="preserve"> </w:t>
      </w:r>
      <w:r>
        <w:rPr>
          <w:w w:val="105"/>
        </w:rPr>
        <w:t>accurate</w:t>
      </w:r>
      <w:r>
        <w:rPr>
          <w:spacing w:val="-12"/>
          <w:w w:val="105"/>
        </w:rPr>
        <w:t xml:space="preserve"> </w:t>
      </w:r>
      <w:r>
        <w:rPr>
          <w:w w:val="105"/>
        </w:rPr>
        <w:t>deep</w:t>
      </w:r>
      <w:r>
        <w:rPr>
          <w:spacing w:val="-13"/>
          <w:w w:val="105"/>
        </w:rPr>
        <w:t xml:space="preserve"> </w:t>
      </w:r>
      <w:r>
        <w:rPr>
          <w:w w:val="105"/>
        </w:rPr>
        <w:t>learning</w:t>
      </w:r>
      <w:r>
        <w:rPr>
          <w:spacing w:val="-12"/>
          <w:w w:val="105"/>
        </w:rPr>
        <w:t xml:space="preserve"> </w:t>
      </w:r>
      <w:r>
        <w:rPr>
          <w:w w:val="105"/>
        </w:rPr>
        <w:t>networks</w:t>
      </w:r>
      <w:r>
        <w:rPr>
          <w:spacing w:val="-13"/>
          <w:w w:val="105"/>
        </w:rPr>
        <w:t xml:space="preserve"> </w:t>
      </w:r>
      <w:r>
        <w:rPr>
          <w:w w:val="105"/>
        </w:rPr>
        <w:t>in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3"/>
          <w:w w:val="105"/>
        </w:rPr>
        <w:t xml:space="preserve"> </w:t>
      </w:r>
      <w:r>
        <w:rPr>
          <w:w w:val="105"/>
        </w:rPr>
        <w:t>absence</w:t>
      </w:r>
      <w:r>
        <w:rPr>
          <w:spacing w:val="-12"/>
          <w:w w:val="105"/>
        </w:rPr>
        <w:t xml:space="preserve"> </w:t>
      </w:r>
      <w:r>
        <w:rPr>
          <w:w w:val="105"/>
        </w:rPr>
        <w:t>of</w:t>
      </w:r>
      <w:r>
        <w:rPr>
          <w:spacing w:val="-13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-12"/>
          <w:w w:val="105"/>
        </w:rPr>
        <w:t xml:space="preserve"> </w:t>
      </w:r>
      <w:r>
        <w:rPr>
          <w:w w:val="105"/>
        </w:rPr>
        <w:t>non</w:t>
      </w:r>
      <w:r>
        <w:rPr>
          <w:spacing w:val="-13"/>
          <w:w w:val="105"/>
        </w:rPr>
        <w:t xml:space="preserve"> </w:t>
      </w:r>
      <w:r>
        <w:rPr>
          <w:spacing w:val="-4"/>
          <w:w w:val="105"/>
        </w:rPr>
        <w:t>deep</w:t>
      </w:r>
    </w:p>
    <w:p w14:paraId="7C2D7C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388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learning</w:t>
      </w:r>
      <w:proofErr w:type="gramEnd"/>
      <w:r>
        <w:rPr>
          <w:w w:val="105"/>
        </w:rPr>
        <w:t>-based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tools.</w:t>
      </w:r>
    </w:p>
    <w:p w14:paraId="7810E8AB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3BBADD16" w14:textId="77777777" w:rsidR="005F326E" w:rsidRDefault="00000000">
      <w:pPr>
        <w:tabs>
          <w:tab w:val="left" w:pos="1080"/>
        </w:tabs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389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138" w:name="Methods"/>
      <w:bookmarkEnd w:id="138"/>
      <w:r>
        <w:rPr>
          <w:b/>
          <w:spacing w:val="-10"/>
          <w:w w:val="110"/>
          <w:sz w:val="34"/>
        </w:rPr>
        <w:t>4</w:t>
      </w:r>
      <w:r>
        <w:rPr>
          <w:b/>
          <w:sz w:val="34"/>
        </w:rPr>
        <w:tab/>
      </w:r>
      <w:r>
        <w:rPr>
          <w:b/>
          <w:spacing w:val="-2"/>
          <w:w w:val="110"/>
          <w:sz w:val="34"/>
        </w:rPr>
        <w:t>Methods</w:t>
      </w:r>
    </w:p>
    <w:p w14:paraId="0AC05D4D" w14:textId="77777777" w:rsidR="005F326E" w:rsidRDefault="005F326E">
      <w:pPr>
        <w:pStyle w:val="BodyText"/>
        <w:ind w:left="0"/>
        <w:rPr>
          <w:b/>
          <w:sz w:val="20"/>
        </w:rPr>
      </w:pPr>
    </w:p>
    <w:p w14:paraId="10C81151" w14:textId="77777777" w:rsidR="005F326E" w:rsidRDefault="00000000">
      <w:pPr>
        <w:pStyle w:val="BodyText"/>
        <w:spacing w:before="262"/>
      </w:pPr>
      <w:proofErr w:type="gramStart"/>
      <w:r>
        <w:rPr>
          <w:rFonts w:ascii="Arial"/>
          <w:w w:val="105"/>
          <w:sz w:val="12"/>
        </w:rPr>
        <w:t>390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30"/>
          <w:w w:val="105"/>
        </w:rPr>
        <w:t xml:space="preserve"> </w:t>
      </w:r>
      <w:r>
        <w:rPr>
          <w:w w:val="105"/>
        </w:rPr>
        <w:t>following</w:t>
      </w:r>
      <w:r>
        <w:rPr>
          <w:spacing w:val="29"/>
          <w:w w:val="105"/>
        </w:rPr>
        <w:t xml:space="preserve"> </w:t>
      </w:r>
      <w:r>
        <w:rPr>
          <w:w w:val="105"/>
        </w:rPr>
        <w:t>methods</w:t>
      </w:r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all</w:t>
      </w:r>
      <w:r>
        <w:rPr>
          <w:spacing w:val="29"/>
          <w:w w:val="105"/>
        </w:rPr>
        <w:t xml:space="preserve"> </w:t>
      </w:r>
      <w:r>
        <w:rPr>
          <w:w w:val="105"/>
        </w:rPr>
        <w:t>available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part</w:t>
      </w:r>
      <w:r>
        <w:rPr>
          <w:spacing w:val="29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ecosystem</w:t>
      </w:r>
      <w:r>
        <w:rPr>
          <w:spacing w:val="29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analogous</w:t>
      </w:r>
    </w:p>
    <w:p w14:paraId="664D08B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391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elements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existing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both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(ANTs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R)</w:t>
      </w:r>
      <w:r>
        <w:rPr>
          <w:spacing w:val="26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(ANTs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6"/>
          <w:w w:val="105"/>
        </w:rPr>
        <w:t xml:space="preserve"> </w:t>
      </w:r>
      <w:r>
        <w:rPr>
          <w:w w:val="105"/>
        </w:rPr>
        <w:t>Python)</w:t>
      </w:r>
      <w:r>
        <w:rPr>
          <w:spacing w:val="26"/>
          <w:w w:val="105"/>
        </w:rPr>
        <w:t xml:space="preserve"> </w:t>
      </w:r>
      <w:commentRangeStart w:id="139"/>
      <w:commentRangeStart w:id="140"/>
      <w:r>
        <w:rPr>
          <w:w w:val="105"/>
        </w:rPr>
        <w:t>with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and</w:t>
      </w:r>
      <w:commentRangeEnd w:id="139"/>
      <w:r w:rsidR="00043344">
        <w:rPr>
          <w:rStyle w:val="CommentReference"/>
        </w:rPr>
        <w:commentReference w:id="139"/>
      </w:r>
      <w:commentRangeEnd w:id="140"/>
      <w:r w:rsidR="00B463B3">
        <w:rPr>
          <w:rStyle w:val="CommentReference"/>
        </w:rPr>
        <w:commentReference w:id="140"/>
      </w:r>
    </w:p>
    <w:p w14:paraId="34537E5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392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ANTs</w:t>
      </w:r>
      <w:proofErr w:type="gramEnd"/>
      <w:r>
        <w:rPr>
          <w:w w:val="105"/>
        </w:rPr>
        <w:t>/ITK</w:t>
      </w:r>
      <w:r>
        <w:rPr>
          <w:spacing w:val="3"/>
          <w:w w:val="105"/>
        </w:rPr>
        <w:t xml:space="preserve"> </w:t>
      </w:r>
      <w:r>
        <w:rPr>
          <w:w w:val="105"/>
        </w:rPr>
        <w:t>C++</w:t>
      </w:r>
      <w:r>
        <w:rPr>
          <w:spacing w:val="2"/>
          <w:w w:val="105"/>
        </w:rPr>
        <w:t xml:space="preserve"> </w:t>
      </w:r>
      <w:r>
        <w:rPr>
          <w:w w:val="105"/>
        </w:rPr>
        <w:t>core.</w:t>
      </w:r>
      <w:r>
        <w:rPr>
          <w:spacing w:val="28"/>
          <w:w w:val="105"/>
        </w:rPr>
        <w:t xml:space="preserve"> </w:t>
      </w:r>
      <w:r>
        <w:rPr>
          <w:w w:val="105"/>
        </w:rPr>
        <w:t>However,</w:t>
      </w:r>
      <w:r>
        <w:rPr>
          <w:spacing w:val="4"/>
          <w:w w:val="105"/>
        </w:rPr>
        <w:t xml:space="preserve"> </w:t>
      </w:r>
      <w:r>
        <w:rPr>
          <w:w w:val="105"/>
        </w:rPr>
        <w:t>most</w:t>
      </w:r>
      <w:r>
        <w:rPr>
          <w:spacing w:val="1"/>
          <w:w w:val="105"/>
        </w:rPr>
        <w:t xml:space="preserve"> </w:t>
      </w:r>
      <w:r>
        <w:rPr>
          <w:w w:val="105"/>
        </w:rPr>
        <w:t>of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work</w:t>
      </w:r>
      <w:r>
        <w:rPr>
          <w:spacing w:val="2"/>
          <w:w w:val="105"/>
        </w:rPr>
        <w:t xml:space="preserve"> </w:t>
      </w:r>
      <w:r>
        <w:rPr>
          <w:w w:val="105"/>
        </w:rPr>
        <w:t>described</w:t>
      </w:r>
      <w:r>
        <w:rPr>
          <w:spacing w:val="1"/>
          <w:w w:val="105"/>
        </w:rPr>
        <w:t xml:space="preserve"> </w:t>
      </w:r>
      <w:r>
        <w:rPr>
          <w:w w:val="105"/>
        </w:rPr>
        <w:t>below</w:t>
      </w:r>
      <w:r>
        <w:rPr>
          <w:spacing w:val="2"/>
          <w:w w:val="105"/>
        </w:rPr>
        <w:t xml:space="preserve"> </w:t>
      </w:r>
      <w:proofErr w:type="gramStart"/>
      <w:r>
        <w:rPr>
          <w:spacing w:val="-5"/>
          <w:w w:val="105"/>
        </w:rPr>
        <w:t>was</w:t>
      </w:r>
      <w:proofErr w:type="gramEnd"/>
    </w:p>
    <w:p w14:paraId="0221A14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393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performed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.</w:t>
      </w:r>
      <w:r>
        <w:rPr>
          <w:spacing w:val="24"/>
          <w:w w:val="105"/>
        </w:rPr>
        <w:t xml:space="preserve"> </w:t>
      </w:r>
      <w:r>
        <w:rPr>
          <w:w w:val="105"/>
        </w:rPr>
        <w:t>For</w:t>
      </w:r>
      <w:r>
        <w:rPr>
          <w:spacing w:val="2"/>
          <w:w w:val="105"/>
        </w:rPr>
        <w:t xml:space="preserve"> </w:t>
      </w:r>
      <w:r>
        <w:rPr>
          <w:w w:val="105"/>
        </w:rPr>
        <w:t>equivalent</w:t>
      </w:r>
      <w:r>
        <w:rPr>
          <w:spacing w:val="2"/>
          <w:w w:val="105"/>
        </w:rPr>
        <w:t xml:space="preserve"> </w:t>
      </w:r>
      <w:r>
        <w:rPr>
          <w:w w:val="105"/>
        </w:rPr>
        <w:t>calls</w:t>
      </w:r>
      <w:r>
        <w:rPr>
          <w:spacing w:val="2"/>
          <w:w w:val="105"/>
        </w:rPr>
        <w:t xml:space="preserve"> </w:t>
      </w:r>
      <w:r>
        <w:rPr>
          <w:w w:val="105"/>
        </w:rPr>
        <w:t>in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w w:val="105"/>
        </w:rPr>
        <w:t>,</w:t>
      </w:r>
      <w:r>
        <w:rPr>
          <w:spacing w:val="2"/>
          <w:w w:val="105"/>
        </w:rPr>
        <w:t xml:space="preserve"> </w:t>
      </w:r>
      <w:r>
        <w:rPr>
          <w:w w:val="105"/>
        </w:rPr>
        <w:t>please</w:t>
      </w:r>
      <w:r>
        <w:rPr>
          <w:spacing w:val="2"/>
          <w:w w:val="105"/>
        </w:rPr>
        <w:t xml:space="preserve"> </w:t>
      </w:r>
      <w:r>
        <w:rPr>
          <w:w w:val="105"/>
        </w:rPr>
        <w:t>see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tutorial</w:t>
      </w:r>
      <w:r>
        <w:rPr>
          <w:spacing w:val="2"/>
          <w:w w:val="105"/>
        </w:rPr>
        <w:t xml:space="preserve"> </w:t>
      </w:r>
      <w:r>
        <w:rPr>
          <w:spacing w:val="-5"/>
          <w:w w:val="105"/>
        </w:rPr>
        <w:t>at</w:t>
      </w:r>
    </w:p>
    <w:p w14:paraId="5F33D416" w14:textId="77777777" w:rsidR="005F326E" w:rsidRDefault="00000000">
      <w:pPr>
        <w:pStyle w:val="BodyText"/>
        <w:spacing w:before="157"/>
      </w:pPr>
      <w:r>
        <w:rPr>
          <w:rFonts w:ascii="Arial"/>
          <w:w w:val="110"/>
          <w:sz w:val="12"/>
        </w:rPr>
        <w:t>394</w:t>
      </w:r>
      <w:r>
        <w:rPr>
          <w:rFonts w:ascii="Arial"/>
          <w:spacing w:val="47"/>
          <w:w w:val="110"/>
          <w:sz w:val="12"/>
        </w:rPr>
        <w:t xml:space="preserve">  </w:t>
      </w:r>
      <w:hyperlink r:id="rId286">
        <w:r>
          <w:rPr>
            <w:color w:val="0000FF"/>
            <w:spacing w:val="-2"/>
            <w:w w:val="110"/>
          </w:rPr>
          <w:t>https://tinyurl.com/antsxtutorial</w:t>
        </w:r>
      </w:hyperlink>
      <w:r>
        <w:rPr>
          <w:spacing w:val="-2"/>
          <w:w w:val="110"/>
        </w:rPr>
        <w:t>.</w:t>
      </w:r>
    </w:p>
    <w:p w14:paraId="625C46E7" w14:textId="77777777" w:rsidR="005F326E" w:rsidRDefault="005F326E">
      <w:pPr>
        <w:pStyle w:val="BodyText"/>
        <w:ind w:left="0"/>
        <w:rPr>
          <w:sz w:val="20"/>
        </w:rPr>
      </w:pPr>
    </w:p>
    <w:p w14:paraId="091906E1" w14:textId="77777777" w:rsidR="005F326E" w:rsidRDefault="005F326E">
      <w:pPr>
        <w:pStyle w:val="BodyText"/>
        <w:spacing w:before="8"/>
        <w:ind w:left="0"/>
      </w:pPr>
    </w:p>
    <w:p w14:paraId="20299BFD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395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41" w:name="General_ANTsX_utilities"/>
      <w:bookmarkEnd w:id="141"/>
      <w:r>
        <w:rPr>
          <w:spacing w:val="-5"/>
          <w:w w:val="115"/>
        </w:rPr>
        <w:t>4.1</w:t>
      </w:r>
      <w:r>
        <w:tab/>
      </w:r>
      <w:r>
        <w:rPr>
          <w:w w:val="115"/>
        </w:rPr>
        <w:t>General</w:t>
      </w:r>
      <w:r>
        <w:rPr>
          <w:spacing w:val="29"/>
          <w:w w:val="115"/>
        </w:rPr>
        <w:t xml:space="preserve"> </w:t>
      </w:r>
      <w:proofErr w:type="spellStart"/>
      <w:r>
        <w:rPr>
          <w:w w:val="115"/>
        </w:rPr>
        <w:t>ANTsX</w:t>
      </w:r>
      <w:proofErr w:type="spellEnd"/>
      <w:r>
        <w:rPr>
          <w:spacing w:val="30"/>
          <w:w w:val="115"/>
        </w:rPr>
        <w:t xml:space="preserve"> </w:t>
      </w:r>
      <w:r>
        <w:rPr>
          <w:spacing w:val="-2"/>
          <w:w w:val="115"/>
        </w:rPr>
        <w:t>utilities</w:t>
      </w:r>
    </w:p>
    <w:p w14:paraId="7751FFDD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1FD1C20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396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2" w:name="Preprocessing:_bias_field_correction_and"/>
      <w:bookmarkEnd w:id="142"/>
      <w:r>
        <w:rPr>
          <w:spacing w:val="-2"/>
          <w:w w:val="110"/>
        </w:rPr>
        <w:t>4.1.1</w:t>
      </w:r>
      <w:r>
        <w:tab/>
      </w:r>
      <w:r>
        <w:rPr>
          <w:w w:val="110"/>
        </w:rPr>
        <w:t>Preprocessing:</w:t>
      </w:r>
      <w:r>
        <w:rPr>
          <w:spacing w:val="62"/>
          <w:w w:val="110"/>
        </w:rPr>
        <w:t xml:space="preserve"> </w:t>
      </w:r>
      <w:r>
        <w:rPr>
          <w:w w:val="110"/>
        </w:rPr>
        <w:t>bias</w:t>
      </w:r>
      <w:r>
        <w:rPr>
          <w:spacing w:val="31"/>
          <w:w w:val="110"/>
        </w:rPr>
        <w:t xml:space="preserve"> </w:t>
      </w:r>
      <w:r>
        <w:rPr>
          <w:w w:val="110"/>
        </w:rPr>
        <w:t>field</w:t>
      </w:r>
      <w:r>
        <w:rPr>
          <w:spacing w:val="30"/>
          <w:w w:val="110"/>
        </w:rPr>
        <w:t xml:space="preserve"> </w:t>
      </w:r>
      <w:r>
        <w:rPr>
          <w:w w:val="110"/>
        </w:rPr>
        <w:t>correction</w:t>
      </w:r>
      <w:r>
        <w:rPr>
          <w:spacing w:val="30"/>
          <w:w w:val="110"/>
        </w:rPr>
        <w:t xml:space="preserve"> </w:t>
      </w:r>
      <w:r>
        <w:rPr>
          <w:w w:val="110"/>
        </w:rPr>
        <w:t>and</w:t>
      </w:r>
      <w:r>
        <w:rPr>
          <w:spacing w:val="30"/>
          <w:w w:val="110"/>
        </w:rPr>
        <w:t xml:space="preserve"> </w:t>
      </w:r>
      <w:r>
        <w:rPr>
          <w:spacing w:val="-2"/>
          <w:w w:val="110"/>
        </w:rPr>
        <w:t>denoising</w:t>
      </w:r>
    </w:p>
    <w:p w14:paraId="4D0CC92D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7E8EA640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sz w:val="12"/>
        </w:rPr>
        <w:t>397</w:t>
      </w:r>
      <w:r>
        <w:rPr>
          <w:rFonts w:ascii="Arial"/>
          <w:spacing w:val="74"/>
          <w:w w:val="150"/>
          <w:sz w:val="12"/>
        </w:rPr>
        <w:t xml:space="preserve">  </w:t>
      </w:r>
      <w:r>
        <w:t>Bias</w:t>
      </w:r>
      <w:proofErr w:type="gramEnd"/>
      <w:r>
        <w:rPr>
          <w:spacing w:val="18"/>
        </w:rPr>
        <w:t xml:space="preserve"> </w:t>
      </w:r>
      <w:r>
        <w:t>field</w:t>
      </w:r>
      <w:r>
        <w:rPr>
          <w:spacing w:val="16"/>
        </w:rPr>
        <w:t xml:space="preserve"> </w:t>
      </w:r>
      <w:r>
        <w:t>correction</w:t>
      </w:r>
      <w:r>
        <w:rPr>
          <w:spacing w:val="15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image</w:t>
      </w:r>
      <w:r>
        <w:rPr>
          <w:spacing w:val="16"/>
        </w:rPr>
        <w:t xml:space="preserve"> </w:t>
      </w:r>
      <w:r>
        <w:t>denoising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standard</w:t>
      </w:r>
      <w:r>
        <w:rPr>
          <w:spacing w:val="15"/>
        </w:rPr>
        <w:t xml:space="preserve"> </w:t>
      </w:r>
      <w:r>
        <w:t>preprocessing</w:t>
      </w:r>
      <w:r>
        <w:rPr>
          <w:spacing w:val="16"/>
        </w:rPr>
        <w:t xml:space="preserve"> </w:t>
      </w:r>
      <w:r>
        <w:t>steps</w:t>
      </w:r>
      <w:r>
        <w:rPr>
          <w:spacing w:val="17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improving</w:t>
      </w:r>
      <w:r>
        <w:rPr>
          <w:spacing w:val="16"/>
        </w:rPr>
        <w:t xml:space="preserve"> </w:t>
      </w:r>
      <w:r>
        <w:rPr>
          <w:spacing w:val="-2"/>
        </w:rPr>
        <w:t>over-</w:t>
      </w:r>
    </w:p>
    <w:p w14:paraId="418CDC7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398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all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w w:val="105"/>
        </w:rPr>
        <w:t>quality</w:t>
      </w:r>
      <w:r>
        <w:rPr>
          <w:spacing w:val="4"/>
          <w:w w:val="105"/>
        </w:rPr>
        <w:t xml:space="preserve"> </w:t>
      </w:r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r>
        <w:rPr>
          <w:w w:val="105"/>
        </w:rPr>
        <w:t>mouse</w:t>
      </w:r>
      <w:r>
        <w:rPr>
          <w:spacing w:val="4"/>
          <w:w w:val="105"/>
        </w:rPr>
        <w:t xml:space="preserve"> </w:t>
      </w:r>
      <w:r>
        <w:rPr>
          <w:w w:val="105"/>
        </w:rPr>
        <w:t>brain</w:t>
      </w:r>
      <w:r>
        <w:rPr>
          <w:spacing w:val="4"/>
          <w:w w:val="105"/>
        </w:rPr>
        <w:t xml:space="preserve"> </w:t>
      </w:r>
      <w:r>
        <w:rPr>
          <w:w w:val="105"/>
        </w:rPr>
        <w:t>images.</w:t>
      </w:r>
      <w:r>
        <w:rPr>
          <w:spacing w:val="3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bias</w:t>
      </w:r>
      <w:r>
        <w:rPr>
          <w:spacing w:val="4"/>
          <w:w w:val="105"/>
        </w:rPr>
        <w:t xml:space="preserve"> </w:t>
      </w:r>
      <w:r>
        <w:rPr>
          <w:w w:val="105"/>
        </w:rPr>
        <w:t>field,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r>
        <w:rPr>
          <w:w w:val="105"/>
        </w:rPr>
        <w:t>gradual</w:t>
      </w:r>
      <w:r>
        <w:rPr>
          <w:spacing w:val="4"/>
          <w:w w:val="105"/>
        </w:rPr>
        <w:t xml:space="preserve"> </w:t>
      </w:r>
      <w:r>
        <w:rPr>
          <w:w w:val="105"/>
        </w:rPr>
        <w:t>spatial</w:t>
      </w:r>
      <w:r>
        <w:rPr>
          <w:spacing w:val="4"/>
          <w:w w:val="105"/>
        </w:rPr>
        <w:t xml:space="preserve"> </w:t>
      </w:r>
      <w:r>
        <w:rPr>
          <w:w w:val="105"/>
        </w:rPr>
        <w:t>intensity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variation</w:t>
      </w:r>
    </w:p>
    <w:p w14:paraId="53F2746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399</w:t>
      </w:r>
      <w:r>
        <w:rPr>
          <w:rFonts w:ascii="Arial"/>
          <w:spacing w:val="42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images,</w:t>
      </w:r>
      <w:r>
        <w:rPr>
          <w:spacing w:val="-10"/>
          <w:w w:val="105"/>
        </w:rPr>
        <w:t xml:space="preserve"> </w:t>
      </w:r>
      <w:r>
        <w:rPr>
          <w:w w:val="105"/>
        </w:rPr>
        <w:t>can</w:t>
      </w:r>
      <w:r>
        <w:rPr>
          <w:spacing w:val="-12"/>
          <w:w w:val="105"/>
        </w:rPr>
        <w:t xml:space="preserve"> </w:t>
      </w:r>
      <w:r>
        <w:rPr>
          <w:w w:val="105"/>
        </w:rPr>
        <w:t>arise</w:t>
      </w:r>
      <w:r>
        <w:rPr>
          <w:spacing w:val="-12"/>
          <w:w w:val="105"/>
        </w:rPr>
        <w:t xml:space="preserve"> </w:t>
      </w:r>
      <w:r>
        <w:rPr>
          <w:w w:val="105"/>
        </w:rPr>
        <w:t>from</w:t>
      </w:r>
      <w:r>
        <w:rPr>
          <w:spacing w:val="-12"/>
          <w:w w:val="105"/>
        </w:rPr>
        <w:t xml:space="preserve"> </w:t>
      </w:r>
      <w:r>
        <w:rPr>
          <w:w w:val="105"/>
        </w:rPr>
        <w:t>various</w:t>
      </w:r>
      <w:r>
        <w:rPr>
          <w:spacing w:val="-12"/>
          <w:w w:val="105"/>
        </w:rPr>
        <w:t xml:space="preserve"> </w:t>
      </w:r>
      <w:r>
        <w:rPr>
          <w:w w:val="105"/>
        </w:rPr>
        <w:t>sources</w:t>
      </w:r>
      <w:r>
        <w:rPr>
          <w:spacing w:val="-12"/>
          <w:w w:val="105"/>
        </w:rPr>
        <w:t xml:space="preserve"> </w:t>
      </w:r>
      <w:r>
        <w:rPr>
          <w:w w:val="105"/>
        </w:rPr>
        <w:t>such</w:t>
      </w:r>
      <w:r>
        <w:rPr>
          <w:spacing w:val="-12"/>
          <w:w w:val="105"/>
        </w:rPr>
        <w:t xml:space="preserve"> </w:t>
      </w:r>
      <w:r>
        <w:rPr>
          <w:w w:val="105"/>
        </w:rPr>
        <w:t>as</w:t>
      </w:r>
      <w:r>
        <w:rPr>
          <w:spacing w:val="-12"/>
          <w:w w:val="105"/>
        </w:rPr>
        <w:t xml:space="preserve"> </w:t>
      </w:r>
      <w:r>
        <w:rPr>
          <w:w w:val="105"/>
        </w:rPr>
        <w:t>magnetic</w:t>
      </w:r>
      <w:r>
        <w:rPr>
          <w:spacing w:val="-12"/>
          <w:w w:val="105"/>
        </w:rPr>
        <w:t xml:space="preserve"> </w:t>
      </w:r>
      <w:r>
        <w:rPr>
          <w:w w:val="105"/>
        </w:rPr>
        <w:t>field</w:t>
      </w:r>
      <w:r>
        <w:rPr>
          <w:spacing w:val="-12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12"/>
          <w:w w:val="105"/>
        </w:rPr>
        <w:t xml:space="preserve"> </w:t>
      </w:r>
      <w:r>
        <w:rPr>
          <w:w w:val="105"/>
        </w:rPr>
        <w:t>or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acquisition</w:t>
      </w:r>
    </w:p>
    <w:p w14:paraId="176895F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400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artifacts</w:t>
      </w:r>
      <w:proofErr w:type="gramEnd"/>
      <w:r>
        <w:rPr>
          <w:w w:val="105"/>
        </w:rPr>
        <w:t>,</w:t>
      </w:r>
      <w:r>
        <w:rPr>
          <w:spacing w:val="25"/>
          <w:w w:val="105"/>
        </w:rPr>
        <w:t xml:space="preserve"> </w:t>
      </w:r>
      <w:r>
        <w:rPr>
          <w:w w:val="105"/>
        </w:rPr>
        <w:t>leading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distortions</w:t>
      </w:r>
      <w:r>
        <w:rPr>
          <w:spacing w:val="23"/>
          <w:w w:val="105"/>
        </w:rPr>
        <w:t xml:space="preserve"> </w:t>
      </w:r>
      <w:r>
        <w:rPr>
          <w:w w:val="105"/>
        </w:rPr>
        <w:t>that</w:t>
      </w:r>
      <w:r>
        <w:rPr>
          <w:spacing w:val="23"/>
          <w:w w:val="105"/>
        </w:rPr>
        <w:t xml:space="preserve"> </w:t>
      </w:r>
      <w:r>
        <w:rPr>
          <w:w w:val="105"/>
        </w:rPr>
        <w:t>can</w:t>
      </w:r>
      <w:r>
        <w:rPr>
          <w:spacing w:val="23"/>
          <w:w w:val="105"/>
        </w:rPr>
        <w:t xml:space="preserve"> </w:t>
      </w:r>
      <w:r>
        <w:rPr>
          <w:w w:val="105"/>
        </w:rPr>
        <w:t>compromise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quality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brain</w:t>
      </w:r>
      <w:r>
        <w:rPr>
          <w:spacing w:val="24"/>
          <w:w w:val="105"/>
        </w:rPr>
        <w:t xml:space="preserve"> </w:t>
      </w:r>
      <w:r>
        <w:rPr>
          <w:w w:val="105"/>
        </w:rPr>
        <w:t>images.</w:t>
      </w:r>
      <w:r>
        <w:rPr>
          <w:spacing w:val="67"/>
          <w:w w:val="105"/>
        </w:rPr>
        <w:t xml:space="preserve"> </w:t>
      </w:r>
      <w:r>
        <w:rPr>
          <w:spacing w:val="-2"/>
          <w:w w:val="105"/>
        </w:rPr>
        <w:t>Correct-</w:t>
      </w:r>
    </w:p>
    <w:p w14:paraId="224D286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401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bias</w:t>
      </w:r>
      <w:r>
        <w:rPr>
          <w:spacing w:val="8"/>
          <w:w w:val="105"/>
        </w:rPr>
        <w:t xml:space="preserve"> </w:t>
      </w:r>
      <w:r>
        <w:rPr>
          <w:w w:val="105"/>
        </w:rPr>
        <w:t>fields</w:t>
      </w:r>
      <w:r>
        <w:rPr>
          <w:spacing w:val="8"/>
          <w:w w:val="105"/>
        </w:rPr>
        <w:t xml:space="preserve"> </w:t>
      </w:r>
      <w:r>
        <w:rPr>
          <w:w w:val="105"/>
        </w:rPr>
        <w:t>ensures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8"/>
          <w:w w:val="105"/>
        </w:rPr>
        <w:t xml:space="preserve"> </w:t>
      </w:r>
      <w:r>
        <w:rPr>
          <w:w w:val="105"/>
        </w:rPr>
        <w:t>more</w:t>
      </w:r>
      <w:r>
        <w:rPr>
          <w:spacing w:val="8"/>
          <w:w w:val="105"/>
        </w:rPr>
        <w:t xml:space="preserve"> </w:t>
      </w:r>
      <w:r>
        <w:rPr>
          <w:w w:val="105"/>
        </w:rPr>
        <w:t>uniform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consistent</w:t>
      </w:r>
      <w:r>
        <w:rPr>
          <w:spacing w:val="8"/>
          <w:w w:val="105"/>
        </w:rPr>
        <w:t xml:space="preserve"> </w:t>
      </w:r>
      <w:r>
        <w:rPr>
          <w:w w:val="105"/>
        </w:rPr>
        <w:t>representation</w:t>
      </w:r>
      <w:r>
        <w:rPr>
          <w:spacing w:val="8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brain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structures,</w:t>
      </w:r>
    </w:p>
    <w:p w14:paraId="0514AA5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enabling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more</w:t>
      </w:r>
      <w:r>
        <w:rPr>
          <w:spacing w:val="20"/>
          <w:w w:val="105"/>
        </w:rPr>
        <w:t xml:space="preserve"> </w:t>
      </w:r>
      <w:r>
        <w:rPr>
          <w:w w:val="105"/>
        </w:rPr>
        <w:t>accurate</w:t>
      </w:r>
      <w:r>
        <w:rPr>
          <w:spacing w:val="19"/>
          <w:w w:val="105"/>
        </w:rPr>
        <w:t xml:space="preserve"> </w:t>
      </w:r>
      <w:r>
        <w:rPr>
          <w:w w:val="105"/>
        </w:rPr>
        <w:t>quantitative</w:t>
      </w:r>
      <w:r>
        <w:rPr>
          <w:spacing w:val="20"/>
          <w:w w:val="105"/>
        </w:rPr>
        <w:t xml:space="preserve"> </w:t>
      </w:r>
      <w:r>
        <w:rPr>
          <w:w w:val="105"/>
        </w:rPr>
        <w:t>analysis.</w:t>
      </w:r>
      <w:r>
        <w:rPr>
          <w:spacing w:val="64"/>
          <w:w w:val="105"/>
        </w:rPr>
        <w:t xml:space="preserve"> </w:t>
      </w:r>
      <w:r>
        <w:rPr>
          <w:w w:val="105"/>
        </w:rPr>
        <w:t>Additionally,</w:t>
      </w:r>
      <w:r>
        <w:rPr>
          <w:spacing w:val="21"/>
          <w:w w:val="105"/>
        </w:rPr>
        <w:t xml:space="preserve"> </w:t>
      </w:r>
      <w:r>
        <w:rPr>
          <w:w w:val="105"/>
        </w:rPr>
        <w:t>brain</w:t>
      </w:r>
      <w:r>
        <w:rPr>
          <w:spacing w:val="19"/>
          <w:w w:val="105"/>
        </w:rPr>
        <w:t xml:space="preserve"> </w:t>
      </w:r>
      <w:r>
        <w:rPr>
          <w:w w:val="105"/>
        </w:rPr>
        <w:t>images</w:t>
      </w:r>
      <w:r>
        <w:rPr>
          <w:spacing w:val="19"/>
          <w:w w:val="105"/>
        </w:rPr>
        <w:t xml:space="preserve"> </w:t>
      </w:r>
      <w:r>
        <w:rPr>
          <w:w w:val="105"/>
        </w:rPr>
        <w:t>are</w:t>
      </w:r>
      <w:r>
        <w:rPr>
          <w:spacing w:val="19"/>
          <w:w w:val="105"/>
        </w:rPr>
        <w:t xml:space="preserve"> </w:t>
      </w:r>
      <w:r>
        <w:rPr>
          <w:w w:val="105"/>
        </w:rPr>
        <w:t>often</w:t>
      </w:r>
      <w:r>
        <w:rPr>
          <w:spacing w:val="19"/>
          <w:w w:val="105"/>
        </w:rPr>
        <w:t xml:space="preserve"> </w:t>
      </w:r>
      <w:proofErr w:type="spellStart"/>
      <w:r>
        <w:rPr>
          <w:spacing w:val="-2"/>
          <w:w w:val="105"/>
        </w:rPr>
        <w:t>suscep</w:t>
      </w:r>
      <w:proofErr w:type="spellEnd"/>
      <w:r>
        <w:rPr>
          <w:spacing w:val="-2"/>
          <w:w w:val="105"/>
        </w:rPr>
        <w:t>-</w:t>
      </w:r>
    </w:p>
    <w:p w14:paraId="04D70BF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403</w:t>
      </w:r>
      <w:r>
        <w:rPr>
          <w:rFonts w:ascii="Arial"/>
          <w:spacing w:val="79"/>
          <w:sz w:val="12"/>
        </w:rPr>
        <w:t xml:space="preserve">  </w:t>
      </w:r>
      <w:proofErr w:type="spellStart"/>
      <w:r>
        <w:t>tible</w:t>
      </w:r>
      <w:proofErr w:type="spellEnd"/>
      <w:proofErr w:type="gramEnd"/>
      <w:r>
        <w:rPr>
          <w:spacing w:val="51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various</w:t>
      </w:r>
      <w:r>
        <w:rPr>
          <w:spacing w:val="50"/>
        </w:rPr>
        <w:t xml:space="preserve"> </w:t>
      </w:r>
      <w:r>
        <w:t>forms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noise,</w:t>
      </w:r>
      <w:r>
        <w:rPr>
          <w:spacing w:val="55"/>
        </w:rPr>
        <w:t xml:space="preserve"> </w:t>
      </w:r>
      <w:r>
        <w:t>which</w:t>
      </w:r>
      <w:r>
        <w:rPr>
          <w:spacing w:val="50"/>
        </w:rPr>
        <w:t xml:space="preserve"> </w:t>
      </w:r>
      <w:r>
        <w:t>can</w:t>
      </w:r>
      <w:r>
        <w:rPr>
          <w:spacing w:val="50"/>
        </w:rPr>
        <w:t xml:space="preserve"> </w:t>
      </w:r>
      <w:r>
        <w:t>obscure</w:t>
      </w:r>
      <w:r>
        <w:rPr>
          <w:spacing w:val="51"/>
        </w:rPr>
        <w:t xml:space="preserve"> </w:t>
      </w:r>
      <w:r>
        <w:t>subtle</w:t>
      </w:r>
      <w:r>
        <w:rPr>
          <w:spacing w:val="50"/>
        </w:rPr>
        <w:t xml:space="preserve"> </w:t>
      </w:r>
      <w:r>
        <w:t>features</w:t>
      </w:r>
      <w:r>
        <w:rPr>
          <w:spacing w:val="50"/>
        </w:rPr>
        <w:t xml:space="preserve"> </w:t>
      </w:r>
      <w:r>
        <w:t>and</w:t>
      </w:r>
      <w:r>
        <w:rPr>
          <w:spacing w:val="50"/>
        </w:rPr>
        <w:t xml:space="preserve"> </w:t>
      </w:r>
      <w:r>
        <w:t>affect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rPr>
          <w:spacing w:val="-2"/>
        </w:rPr>
        <w:t>precision</w:t>
      </w:r>
    </w:p>
    <w:p w14:paraId="48F3E0F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404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of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measurements.</w:t>
      </w:r>
      <w:r>
        <w:rPr>
          <w:spacing w:val="63"/>
          <w:w w:val="150"/>
        </w:rPr>
        <w:t xml:space="preserve"> </w:t>
      </w:r>
      <w:r>
        <w:rPr>
          <w:w w:val="105"/>
        </w:rPr>
        <w:t>Denoising</w:t>
      </w:r>
      <w:r>
        <w:rPr>
          <w:spacing w:val="27"/>
          <w:w w:val="105"/>
        </w:rPr>
        <w:t xml:space="preserve"> </w:t>
      </w:r>
      <w:r>
        <w:rPr>
          <w:w w:val="105"/>
        </w:rPr>
        <w:t>techniques</w:t>
      </w:r>
      <w:r>
        <w:rPr>
          <w:spacing w:val="26"/>
          <w:w w:val="105"/>
        </w:rPr>
        <w:t xml:space="preserve"> </w:t>
      </w:r>
      <w:r>
        <w:rPr>
          <w:w w:val="105"/>
        </w:rPr>
        <w:t>help</w:t>
      </w:r>
      <w:r>
        <w:rPr>
          <w:spacing w:val="27"/>
          <w:w w:val="105"/>
        </w:rPr>
        <w:t xml:space="preserve"> </w:t>
      </w:r>
      <w:r>
        <w:rPr>
          <w:w w:val="105"/>
        </w:rPr>
        <w:t>mitigate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impact</w:t>
      </w:r>
      <w:r>
        <w:rPr>
          <w:spacing w:val="26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noise,</w:t>
      </w:r>
      <w:r>
        <w:rPr>
          <w:spacing w:val="32"/>
          <w:w w:val="105"/>
        </w:rPr>
        <w:t xml:space="preserve"> </w:t>
      </w:r>
      <w:r>
        <w:rPr>
          <w:w w:val="105"/>
        </w:rPr>
        <w:t>enhancing</w:t>
      </w:r>
      <w:r>
        <w:rPr>
          <w:spacing w:val="2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F097D4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405</w:t>
      </w:r>
      <w:r>
        <w:rPr>
          <w:rFonts w:ascii="Arial"/>
          <w:spacing w:val="46"/>
          <w:w w:val="105"/>
          <w:sz w:val="12"/>
        </w:rPr>
        <w:t xml:space="preserve">  </w:t>
      </w:r>
      <w:r>
        <w:rPr>
          <w:w w:val="105"/>
        </w:rPr>
        <w:t>signal</w:t>
      </w:r>
      <w:proofErr w:type="gramEnd"/>
      <w:r>
        <w:rPr>
          <w:w w:val="105"/>
        </w:rPr>
        <w:t>-to-noise</w:t>
      </w:r>
      <w:r>
        <w:rPr>
          <w:spacing w:val="2"/>
          <w:w w:val="105"/>
        </w:rPr>
        <w:t xml:space="preserve"> </w:t>
      </w:r>
      <w:r>
        <w:rPr>
          <w:w w:val="105"/>
        </w:rPr>
        <w:t>ratio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improving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overall</w:t>
      </w:r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2"/>
          <w:w w:val="105"/>
        </w:rPr>
        <w:t xml:space="preserve"> </w:t>
      </w:r>
      <w:r>
        <w:rPr>
          <w:w w:val="105"/>
        </w:rPr>
        <w:t>quality.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well-known</w:t>
      </w:r>
      <w:r>
        <w:rPr>
          <w:spacing w:val="2"/>
          <w:w w:val="105"/>
        </w:rPr>
        <w:t xml:space="preserve"> </w:t>
      </w:r>
      <w:r>
        <w:rPr>
          <w:w w:val="105"/>
        </w:rPr>
        <w:t>N4</w:t>
      </w:r>
      <w:r>
        <w:rPr>
          <w:spacing w:val="3"/>
          <w:w w:val="105"/>
        </w:rPr>
        <w:t xml:space="preserve"> </w:t>
      </w:r>
      <w:r>
        <w:rPr>
          <w:w w:val="105"/>
        </w:rPr>
        <w:t>bias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field</w:t>
      </w:r>
    </w:p>
    <w:p w14:paraId="3A18E790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406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correction</w:t>
      </w:r>
      <w:proofErr w:type="gramEnd"/>
      <w:r>
        <w:rPr>
          <w:w w:val="105"/>
        </w:rPr>
        <w:t xml:space="preserve"> algorithm</w:t>
      </w:r>
      <w:r>
        <w:rPr>
          <w:w w:val="105"/>
          <w:position w:val="9"/>
          <w:sz w:val="16"/>
        </w:rPr>
        <w:t>25</w:t>
      </w:r>
      <w:r>
        <w:rPr>
          <w:spacing w:val="28"/>
          <w:w w:val="105"/>
          <w:position w:val="9"/>
          <w:sz w:val="16"/>
        </w:rPr>
        <w:t xml:space="preserve"> </w:t>
      </w:r>
      <w:r>
        <w:rPr>
          <w:w w:val="105"/>
        </w:rPr>
        <w:t>has</w:t>
      </w:r>
      <w:r>
        <w:rPr>
          <w:spacing w:val="-1"/>
          <w:w w:val="105"/>
        </w:rPr>
        <w:t xml:space="preserve"> </w:t>
      </w:r>
      <w:r>
        <w:rPr>
          <w:w w:val="105"/>
        </w:rPr>
        <w:t>its origins</w:t>
      </w:r>
      <w:r>
        <w:rPr>
          <w:spacing w:val="-1"/>
          <w:w w:val="105"/>
        </w:rPr>
        <w:t xml:space="preserve"> </w:t>
      </w:r>
      <w:r>
        <w:rPr>
          <w:w w:val="105"/>
        </w:rPr>
        <w:t>in</w:t>
      </w:r>
      <w:r>
        <w:rPr>
          <w:spacing w:val="-1"/>
          <w:w w:val="105"/>
        </w:rPr>
        <w:t xml:space="preserve"> </w:t>
      </w:r>
      <w:r>
        <w:rPr>
          <w:w w:val="105"/>
        </w:rPr>
        <w:t>the</w:t>
      </w:r>
      <w:r>
        <w:rPr>
          <w:spacing w:val="-1"/>
          <w:w w:val="105"/>
        </w:rPr>
        <w:t xml:space="preserve"> </w:t>
      </w:r>
      <w:r>
        <w:rPr>
          <w:w w:val="105"/>
        </w:rPr>
        <w:t>ANTs</w:t>
      </w:r>
      <w:r>
        <w:rPr>
          <w:spacing w:val="-1"/>
          <w:w w:val="105"/>
        </w:rPr>
        <w:t xml:space="preserve"> </w:t>
      </w:r>
      <w:r>
        <w:rPr>
          <w:w w:val="105"/>
        </w:rPr>
        <w:t>toolkit</w:t>
      </w:r>
      <w:r>
        <w:rPr>
          <w:spacing w:val="-2"/>
          <w:w w:val="105"/>
        </w:rPr>
        <w:t xml:space="preserve"> </w:t>
      </w:r>
      <w:r>
        <w:rPr>
          <w:w w:val="105"/>
        </w:rPr>
        <w:t>which</w:t>
      </w:r>
      <w:r>
        <w:rPr>
          <w:spacing w:val="-1"/>
          <w:w w:val="105"/>
        </w:rPr>
        <w:t xml:space="preserve"> </w:t>
      </w:r>
      <w:r>
        <w:rPr>
          <w:w w:val="105"/>
        </w:rPr>
        <w:t>was</w:t>
      </w:r>
      <w:r>
        <w:rPr>
          <w:spacing w:val="-1"/>
          <w:w w:val="105"/>
        </w:rPr>
        <w:t xml:space="preserve"> </w:t>
      </w:r>
      <w:r>
        <w:rPr>
          <w:w w:val="105"/>
        </w:rPr>
        <w:t>implemented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intro-</w:t>
      </w:r>
    </w:p>
    <w:p w14:paraId="68784B1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pacing w:val="-6"/>
          <w:sz w:val="12"/>
        </w:rPr>
        <w:t>407</w:t>
      </w:r>
      <w:r>
        <w:rPr>
          <w:rFonts w:ascii="Arial"/>
          <w:spacing w:val="44"/>
          <w:sz w:val="12"/>
        </w:rPr>
        <w:t xml:space="preserve">  </w:t>
      </w:r>
      <w:proofErr w:type="spellStart"/>
      <w:r>
        <w:rPr>
          <w:spacing w:val="-6"/>
        </w:rPr>
        <w:t>duced</w:t>
      </w:r>
      <w:proofErr w:type="spellEnd"/>
      <w:proofErr w:type="gramEnd"/>
      <w:r>
        <w:rPr>
          <w:spacing w:val="-6"/>
        </w:rPr>
        <w:t xml:space="preserve"> into</w:t>
      </w:r>
      <w:r>
        <w:rPr>
          <w:spacing w:val="-7"/>
        </w:rPr>
        <w:t xml:space="preserve"> </w:t>
      </w:r>
      <w:r>
        <w:rPr>
          <w:spacing w:val="-6"/>
        </w:rPr>
        <w:t>the ITK</w:t>
      </w:r>
      <w:r>
        <w:rPr>
          <w:spacing w:val="-7"/>
        </w:rPr>
        <w:t xml:space="preserve"> </w:t>
      </w:r>
      <w:r>
        <w:rPr>
          <w:spacing w:val="-6"/>
        </w:rPr>
        <w:t>toolkit,</w:t>
      </w:r>
      <w:r>
        <w:rPr>
          <w:spacing w:val="-5"/>
        </w:rPr>
        <w:t xml:space="preserve"> </w:t>
      </w:r>
      <w:r>
        <w:rPr>
          <w:spacing w:val="-6"/>
        </w:rPr>
        <w:t>i.e.</w:t>
      </w:r>
      <w:r>
        <w:rPr>
          <w:spacing w:val="-7"/>
        </w:rPr>
        <w:t xml:space="preserve"> </w:t>
      </w:r>
      <w:r>
        <w:rPr>
          <w:rFonts w:ascii="Courier New"/>
          <w:spacing w:val="-6"/>
        </w:rPr>
        <w:t>ants.n4_bias_field_correction(...)</w:t>
      </w:r>
      <w:r>
        <w:rPr>
          <w:spacing w:val="-6"/>
        </w:rPr>
        <w:t>.</w:t>
      </w:r>
      <w:r>
        <w:rPr>
          <w:spacing w:val="19"/>
        </w:rPr>
        <w:t xml:space="preserve"> </w:t>
      </w:r>
      <w:r>
        <w:rPr>
          <w:spacing w:val="-6"/>
        </w:rPr>
        <w:t>Similarly,</w:t>
      </w:r>
      <w:r>
        <w:rPr>
          <w:spacing w:val="-5"/>
        </w:rPr>
        <w:t xml:space="preserve"> </w:t>
      </w:r>
      <w:proofErr w:type="spellStart"/>
      <w:r>
        <w:rPr>
          <w:spacing w:val="-6"/>
        </w:rPr>
        <w:t>ANTsX</w:t>
      </w:r>
      <w:proofErr w:type="spellEnd"/>
    </w:p>
    <w:p w14:paraId="69E49727" w14:textId="77777777" w:rsidR="005F326E" w:rsidRDefault="00000000">
      <w:pPr>
        <w:pStyle w:val="BodyText"/>
        <w:spacing w:before="122"/>
      </w:pPr>
      <w:proofErr w:type="gramStart"/>
      <w:r>
        <w:rPr>
          <w:rFonts w:ascii="Arial"/>
          <w:w w:val="105"/>
          <w:sz w:val="12"/>
        </w:rPr>
        <w:t>408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contains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an</w:t>
      </w:r>
      <w:r>
        <w:rPr>
          <w:spacing w:val="17"/>
          <w:w w:val="105"/>
        </w:rPr>
        <w:t xml:space="preserve"> </w:t>
      </w:r>
      <w:r>
        <w:rPr>
          <w:w w:val="105"/>
        </w:rPr>
        <w:t>implementation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a</w:t>
      </w:r>
      <w:r>
        <w:rPr>
          <w:spacing w:val="16"/>
          <w:w w:val="105"/>
        </w:rPr>
        <w:t xml:space="preserve"> </w:t>
      </w:r>
      <w:r>
        <w:rPr>
          <w:w w:val="105"/>
        </w:rPr>
        <w:t>well-performing</w:t>
      </w:r>
      <w:r>
        <w:rPr>
          <w:spacing w:val="17"/>
          <w:w w:val="105"/>
        </w:rPr>
        <w:t xml:space="preserve"> </w:t>
      </w:r>
      <w:r>
        <w:rPr>
          <w:w w:val="105"/>
        </w:rPr>
        <w:t>patch-based</w:t>
      </w:r>
      <w:r>
        <w:rPr>
          <w:spacing w:val="16"/>
          <w:w w:val="105"/>
        </w:rPr>
        <w:t xml:space="preserve"> </w:t>
      </w:r>
      <w:r>
        <w:rPr>
          <w:w w:val="105"/>
        </w:rPr>
        <w:t>denoising</w:t>
      </w:r>
      <w:r>
        <w:rPr>
          <w:spacing w:val="17"/>
          <w:w w:val="105"/>
        </w:rPr>
        <w:t xml:space="preserve"> </w:t>
      </w:r>
      <w:r>
        <w:rPr>
          <w:w w:val="105"/>
        </w:rPr>
        <w:t>technique</w:t>
      </w:r>
      <w:r>
        <w:rPr>
          <w:w w:val="105"/>
          <w:position w:val="9"/>
          <w:sz w:val="16"/>
        </w:rPr>
        <w:t>47</w:t>
      </w:r>
      <w:r>
        <w:rPr>
          <w:spacing w:val="46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is</w:t>
      </w:r>
    </w:p>
    <w:p w14:paraId="0187940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409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also</w:t>
      </w:r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available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7"/>
          <w:w w:val="105"/>
        </w:rPr>
        <w:t xml:space="preserve"> </w:t>
      </w:r>
      <w:r>
        <w:rPr>
          <w:w w:val="105"/>
        </w:rPr>
        <w:t>an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filter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ITK</w:t>
      </w:r>
      <w:r>
        <w:rPr>
          <w:spacing w:val="7"/>
          <w:w w:val="105"/>
        </w:rPr>
        <w:t xml:space="preserve"> </w:t>
      </w:r>
      <w:r>
        <w:rPr>
          <w:w w:val="105"/>
        </w:rPr>
        <w:t>community,</w:t>
      </w:r>
      <w:r>
        <w:rPr>
          <w:spacing w:val="6"/>
          <w:w w:val="105"/>
        </w:rPr>
        <w:t xml:space="preserve"> </w:t>
      </w:r>
      <w:proofErr w:type="spellStart"/>
      <w:r>
        <w:rPr>
          <w:rFonts w:ascii="Courier New"/>
          <w:spacing w:val="-2"/>
          <w:w w:val="90"/>
        </w:rPr>
        <w:t>ants.denoise_image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49478B3E" w14:textId="77777777" w:rsidR="005F326E" w:rsidRDefault="005F326E">
      <w:pPr>
        <w:pStyle w:val="BodyText"/>
        <w:ind w:left="0"/>
        <w:rPr>
          <w:sz w:val="20"/>
        </w:rPr>
      </w:pPr>
    </w:p>
    <w:p w14:paraId="58B59F2B" w14:textId="77777777" w:rsidR="005F326E" w:rsidRDefault="005F326E">
      <w:pPr>
        <w:pStyle w:val="BodyText"/>
        <w:spacing w:before="6"/>
        <w:ind w:left="0"/>
        <w:rPr>
          <w:sz w:val="18"/>
        </w:rPr>
      </w:pPr>
    </w:p>
    <w:p w14:paraId="4AA80B2A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410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3" w:name="Image_registration"/>
      <w:bookmarkEnd w:id="143"/>
      <w:r>
        <w:rPr>
          <w:spacing w:val="-2"/>
          <w:w w:val="110"/>
        </w:rPr>
        <w:t>4.1.2</w:t>
      </w:r>
      <w:r>
        <w:tab/>
      </w:r>
      <w:r>
        <w:rPr>
          <w:w w:val="110"/>
        </w:rPr>
        <w:t>Image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registration</w:t>
      </w:r>
    </w:p>
    <w:p w14:paraId="2BC11C3B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2A64D256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411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ANTs</w:t>
      </w:r>
      <w:r>
        <w:rPr>
          <w:spacing w:val="5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2"/>
          <w:w w:val="105"/>
        </w:rPr>
        <w:t xml:space="preserve"> </w:t>
      </w:r>
      <w:r>
        <w:rPr>
          <w:w w:val="105"/>
        </w:rPr>
        <w:t>toolkit</w:t>
      </w:r>
      <w:r>
        <w:rPr>
          <w:spacing w:val="53"/>
          <w:w w:val="105"/>
        </w:rPr>
        <w:t xml:space="preserve"> </w:t>
      </w:r>
      <w:r>
        <w:rPr>
          <w:w w:val="105"/>
        </w:rPr>
        <w:t>is</w:t>
      </w:r>
      <w:r>
        <w:rPr>
          <w:spacing w:val="52"/>
          <w:w w:val="105"/>
        </w:rPr>
        <w:t xml:space="preserve"> </w:t>
      </w:r>
      <w:r>
        <w:rPr>
          <w:w w:val="105"/>
        </w:rPr>
        <w:t>a</w:t>
      </w:r>
      <w:r>
        <w:rPr>
          <w:spacing w:val="52"/>
          <w:w w:val="105"/>
        </w:rPr>
        <w:t xml:space="preserve"> </w:t>
      </w:r>
      <w:r>
        <w:rPr>
          <w:w w:val="105"/>
        </w:rPr>
        <w:t>complex</w:t>
      </w:r>
      <w:r>
        <w:rPr>
          <w:spacing w:val="52"/>
          <w:w w:val="105"/>
        </w:rPr>
        <w:t xml:space="preserve"> </w:t>
      </w:r>
      <w:r>
        <w:rPr>
          <w:w w:val="105"/>
        </w:rPr>
        <w:t>framework</w:t>
      </w:r>
      <w:r>
        <w:rPr>
          <w:spacing w:val="52"/>
          <w:w w:val="105"/>
        </w:rPr>
        <w:t xml:space="preserve"> </w:t>
      </w:r>
      <w:r>
        <w:rPr>
          <w:w w:val="105"/>
        </w:rPr>
        <w:t>permitting</w:t>
      </w:r>
      <w:r>
        <w:rPr>
          <w:spacing w:val="52"/>
          <w:w w:val="105"/>
        </w:rPr>
        <w:t xml:space="preserve"> </w:t>
      </w:r>
      <w:r>
        <w:rPr>
          <w:w w:val="105"/>
        </w:rPr>
        <w:t>highly</w:t>
      </w:r>
      <w:r>
        <w:rPr>
          <w:spacing w:val="53"/>
          <w:w w:val="105"/>
        </w:rPr>
        <w:t xml:space="preserve"> </w:t>
      </w:r>
      <w:r>
        <w:rPr>
          <w:w w:val="105"/>
        </w:rPr>
        <w:t>tailored</w:t>
      </w:r>
      <w:r>
        <w:rPr>
          <w:spacing w:val="52"/>
          <w:w w:val="105"/>
        </w:rPr>
        <w:t xml:space="preserve"> </w:t>
      </w:r>
      <w:proofErr w:type="spellStart"/>
      <w:r>
        <w:rPr>
          <w:spacing w:val="-4"/>
          <w:w w:val="105"/>
        </w:rPr>
        <w:t>solu</w:t>
      </w:r>
      <w:proofErr w:type="spellEnd"/>
      <w:r>
        <w:rPr>
          <w:spacing w:val="-4"/>
          <w:w w:val="105"/>
        </w:rPr>
        <w:t>-</w:t>
      </w:r>
    </w:p>
    <w:p w14:paraId="78E5EAF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412</w:t>
      </w:r>
      <w:r>
        <w:rPr>
          <w:rFonts w:ascii="Arial"/>
          <w:spacing w:val="57"/>
          <w:w w:val="105"/>
          <w:sz w:val="12"/>
        </w:rPr>
        <w:t xml:space="preserve">  </w:t>
      </w:r>
      <w:proofErr w:type="spellStart"/>
      <w:r>
        <w:rPr>
          <w:w w:val="105"/>
        </w:rPr>
        <w:t>tions</w:t>
      </w:r>
      <w:proofErr w:type="spellEnd"/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2"/>
          <w:w w:val="105"/>
        </w:rPr>
        <w:t xml:space="preserve"> </w:t>
      </w:r>
      <w:r>
        <w:rPr>
          <w:w w:val="105"/>
        </w:rPr>
        <w:t>pairwise</w:t>
      </w:r>
      <w:r>
        <w:rPr>
          <w:spacing w:val="13"/>
          <w:w w:val="105"/>
        </w:rPr>
        <w:t xml:space="preserve"> </w:t>
      </w:r>
      <w:r>
        <w:rPr>
          <w:w w:val="105"/>
        </w:rPr>
        <w:t>image</w:t>
      </w:r>
      <w:r>
        <w:rPr>
          <w:spacing w:val="13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12"/>
          <w:w w:val="105"/>
        </w:rPr>
        <w:t xml:space="preserve"> </w:t>
      </w:r>
      <w:r>
        <w:rPr>
          <w:w w:val="105"/>
        </w:rPr>
        <w:t>scenarios.</w:t>
      </w:r>
      <w:r>
        <w:rPr>
          <w:w w:val="105"/>
          <w:position w:val="9"/>
          <w:sz w:val="16"/>
        </w:rPr>
        <w:t>68</w:t>
      </w:r>
      <w:r>
        <w:rPr>
          <w:spacing w:val="43"/>
          <w:w w:val="105"/>
          <w:position w:val="9"/>
          <w:sz w:val="16"/>
        </w:rPr>
        <w:t xml:space="preserve"> </w:t>
      </w:r>
      <w:r>
        <w:rPr>
          <w:w w:val="105"/>
        </w:rPr>
        <w:t>It</w:t>
      </w:r>
      <w:r>
        <w:rPr>
          <w:spacing w:val="13"/>
          <w:w w:val="105"/>
        </w:rPr>
        <w:t xml:space="preserve"> </w:t>
      </w:r>
      <w:r>
        <w:rPr>
          <w:w w:val="105"/>
        </w:rPr>
        <w:t>includes</w:t>
      </w:r>
      <w:r>
        <w:rPr>
          <w:spacing w:val="13"/>
          <w:w w:val="105"/>
        </w:rPr>
        <w:t xml:space="preserve"> </w:t>
      </w:r>
      <w:r>
        <w:rPr>
          <w:w w:val="105"/>
        </w:rPr>
        <w:t>innovative</w:t>
      </w:r>
      <w:r>
        <w:rPr>
          <w:spacing w:val="13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12"/>
          <w:w w:val="105"/>
        </w:rPr>
        <w:t xml:space="preserve"> </w:t>
      </w:r>
      <w:r>
        <w:rPr>
          <w:spacing w:val="-4"/>
          <w:w w:val="105"/>
        </w:rPr>
        <w:t>mod-</w:t>
      </w:r>
    </w:p>
    <w:p w14:paraId="277492CD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413</w:t>
      </w:r>
      <w:r>
        <w:rPr>
          <w:rFonts w:ascii="Arial"/>
          <w:spacing w:val="48"/>
          <w:w w:val="105"/>
          <w:sz w:val="12"/>
        </w:rPr>
        <w:t xml:space="preserve">  </w:t>
      </w:r>
      <w:proofErr w:type="spellStart"/>
      <w:r>
        <w:rPr>
          <w:w w:val="105"/>
        </w:rPr>
        <w:t>els</w:t>
      </w:r>
      <w:proofErr w:type="spellEnd"/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3"/>
          <w:w w:val="105"/>
        </w:rPr>
        <w:t xml:space="preserve"> </w:t>
      </w:r>
      <w:r>
        <w:rPr>
          <w:w w:val="105"/>
        </w:rPr>
        <w:t>biological</w:t>
      </w:r>
      <w:r>
        <w:rPr>
          <w:spacing w:val="23"/>
          <w:w w:val="105"/>
        </w:rPr>
        <w:t xml:space="preserve"> </w:t>
      </w:r>
      <w:r>
        <w:rPr>
          <w:w w:val="105"/>
        </w:rPr>
        <w:t>modeling</w:t>
      </w:r>
      <w:r>
        <w:rPr>
          <w:w w:val="105"/>
          <w:position w:val="9"/>
          <w:sz w:val="16"/>
        </w:rPr>
        <w:t>41,53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r>
        <w:rPr>
          <w:w w:val="105"/>
        </w:rPr>
        <w:t>has</w:t>
      </w:r>
      <w:r>
        <w:rPr>
          <w:spacing w:val="23"/>
          <w:w w:val="105"/>
        </w:rPr>
        <w:t xml:space="preserve"> </w:t>
      </w:r>
      <w:r>
        <w:rPr>
          <w:w w:val="105"/>
        </w:rPr>
        <w:t>proven</w:t>
      </w:r>
      <w:r>
        <w:rPr>
          <w:spacing w:val="24"/>
          <w:w w:val="105"/>
        </w:rPr>
        <w:t xml:space="preserve"> </w:t>
      </w:r>
      <w:r>
        <w:rPr>
          <w:w w:val="105"/>
        </w:rPr>
        <w:t>capable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3"/>
          <w:w w:val="105"/>
        </w:rPr>
        <w:t xml:space="preserve"> </w:t>
      </w:r>
      <w:r>
        <w:rPr>
          <w:w w:val="105"/>
        </w:rPr>
        <w:t>excellent</w:t>
      </w:r>
      <w:r>
        <w:rPr>
          <w:spacing w:val="23"/>
          <w:w w:val="105"/>
        </w:rPr>
        <w:t xml:space="preserve"> </w:t>
      </w:r>
      <w:r>
        <w:rPr>
          <w:w w:val="105"/>
        </w:rPr>
        <w:t>performance.</w:t>
      </w:r>
      <w:r>
        <w:rPr>
          <w:w w:val="105"/>
          <w:position w:val="9"/>
          <w:sz w:val="16"/>
        </w:rPr>
        <w:t>42,69</w:t>
      </w:r>
      <w:r>
        <w:rPr>
          <w:spacing w:val="53"/>
          <w:w w:val="105"/>
          <w:position w:val="9"/>
          <w:sz w:val="16"/>
        </w:rPr>
        <w:t xml:space="preserve"> </w:t>
      </w:r>
      <w:r>
        <w:rPr>
          <w:spacing w:val="-4"/>
          <w:w w:val="105"/>
        </w:rPr>
        <w:t>Var-</w:t>
      </w:r>
    </w:p>
    <w:p w14:paraId="3E308070" w14:textId="77777777" w:rsidR="005F326E" w:rsidRDefault="005F326E">
      <w:p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65BC2AD7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414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ious</w:t>
      </w:r>
      <w:proofErr w:type="spellEnd"/>
      <w:proofErr w:type="gramEnd"/>
      <w:r>
        <w:rPr>
          <w:spacing w:val="37"/>
          <w:w w:val="105"/>
        </w:rPr>
        <w:t xml:space="preserve"> </w:t>
      </w:r>
      <w:r>
        <w:rPr>
          <w:w w:val="105"/>
        </w:rPr>
        <w:t>parameter</w:t>
      </w:r>
      <w:r>
        <w:rPr>
          <w:spacing w:val="36"/>
          <w:w w:val="105"/>
        </w:rPr>
        <w:t xml:space="preserve"> </w:t>
      </w:r>
      <w:r>
        <w:rPr>
          <w:w w:val="105"/>
        </w:rPr>
        <w:t>sets</w:t>
      </w:r>
      <w:r>
        <w:rPr>
          <w:spacing w:val="38"/>
          <w:w w:val="105"/>
        </w:rPr>
        <w:t xml:space="preserve"> </w:t>
      </w:r>
      <w:r>
        <w:rPr>
          <w:w w:val="105"/>
        </w:rPr>
        <w:t>targeting</w:t>
      </w:r>
      <w:r>
        <w:rPr>
          <w:spacing w:val="36"/>
          <w:w w:val="105"/>
        </w:rPr>
        <w:t xml:space="preserve"> </w:t>
      </w:r>
      <w:r>
        <w:rPr>
          <w:w w:val="105"/>
        </w:rPr>
        <w:t>specific</w:t>
      </w:r>
      <w:r>
        <w:rPr>
          <w:spacing w:val="36"/>
          <w:w w:val="105"/>
        </w:rPr>
        <w:t xml:space="preserve"> </w:t>
      </w:r>
      <w:r>
        <w:rPr>
          <w:w w:val="105"/>
        </w:rPr>
        <w:t>applications</w:t>
      </w:r>
      <w:r>
        <w:rPr>
          <w:spacing w:val="36"/>
          <w:w w:val="105"/>
        </w:rPr>
        <w:t xml:space="preserve"> </w:t>
      </w:r>
      <w:r>
        <w:rPr>
          <w:w w:val="105"/>
        </w:rPr>
        <w:t>have</w:t>
      </w:r>
      <w:r>
        <w:rPr>
          <w:spacing w:val="37"/>
          <w:w w:val="105"/>
        </w:rPr>
        <w:t xml:space="preserve"> </w:t>
      </w:r>
      <w:r>
        <w:rPr>
          <w:w w:val="105"/>
        </w:rPr>
        <w:t>been</w:t>
      </w:r>
      <w:r>
        <w:rPr>
          <w:spacing w:val="36"/>
          <w:w w:val="105"/>
        </w:rPr>
        <w:t xml:space="preserve"> </w:t>
      </w:r>
      <w:r>
        <w:rPr>
          <w:w w:val="105"/>
        </w:rPr>
        <w:t>packaged</w:t>
      </w:r>
      <w:r>
        <w:rPr>
          <w:spacing w:val="36"/>
          <w:w w:val="105"/>
        </w:rPr>
        <w:t xml:space="preserve"> </w:t>
      </w:r>
      <w:r>
        <w:rPr>
          <w:w w:val="105"/>
        </w:rPr>
        <w:t>with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different</w:t>
      </w:r>
    </w:p>
    <w:p w14:paraId="7EC4785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415</w:t>
      </w:r>
      <w:r>
        <w:rPr>
          <w:rFonts w:asci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platforms,</w:t>
      </w:r>
      <w:r>
        <w:rPr>
          <w:spacing w:val="42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35"/>
          <w:w w:val="105"/>
        </w:rPr>
        <w:t xml:space="preserve"> </w:t>
      </w:r>
      <w:r>
        <w:rPr>
          <w:w w:val="105"/>
        </w:rPr>
        <w:t>ANTs,</w:t>
      </w:r>
      <w:r>
        <w:rPr>
          <w:spacing w:val="43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42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ANTsR</w:t>
      </w:r>
      <w:proofErr w:type="spellEnd"/>
      <w:r>
        <w:rPr>
          <w:w w:val="105"/>
        </w:rPr>
        <w:t>.</w:t>
      </w:r>
      <w:r>
        <w:rPr>
          <w:w w:val="105"/>
          <w:position w:val="9"/>
          <w:sz w:val="16"/>
        </w:rPr>
        <w:t>26</w:t>
      </w:r>
      <w:r>
        <w:rPr>
          <w:spacing w:val="64"/>
          <w:w w:val="105"/>
          <w:position w:val="9"/>
          <w:sz w:val="16"/>
        </w:rPr>
        <w:t xml:space="preserve"> </w:t>
      </w:r>
      <w:r>
        <w:rPr>
          <w:w w:val="105"/>
        </w:rPr>
        <w:t>In</w:t>
      </w:r>
      <w:r>
        <w:rPr>
          <w:spacing w:val="35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43"/>
          <w:w w:val="105"/>
        </w:rPr>
        <w:t xml:space="preserve"> </w:t>
      </w:r>
      <w:r>
        <w:rPr>
          <w:w w:val="105"/>
        </w:rPr>
        <w:t>the</w:t>
      </w:r>
      <w:r>
        <w:rPr>
          <w:spacing w:val="35"/>
          <w:w w:val="105"/>
        </w:rPr>
        <w:t xml:space="preserve"> </w:t>
      </w:r>
      <w:r>
        <w:rPr>
          <w:spacing w:val="-2"/>
          <w:w w:val="105"/>
        </w:rPr>
        <w:t>function</w:t>
      </w:r>
    </w:p>
    <w:p w14:paraId="524A3DBC" w14:textId="77777777" w:rsidR="005F326E" w:rsidRDefault="00000000">
      <w:pPr>
        <w:pStyle w:val="BodyText"/>
        <w:spacing w:before="157"/>
      </w:pPr>
      <w:r>
        <w:rPr>
          <w:rFonts w:ascii="Arial"/>
          <w:sz w:val="12"/>
        </w:rPr>
        <w:t>416</w:t>
      </w:r>
      <w:r>
        <w:rPr>
          <w:rFonts w:ascii="Arial"/>
          <w:spacing w:val="78"/>
          <w:w w:val="150"/>
          <w:sz w:val="12"/>
        </w:rPr>
        <w:t xml:space="preserve"> </w:t>
      </w:r>
      <w:proofErr w:type="spellStart"/>
      <w:proofErr w:type="gramStart"/>
      <w:r>
        <w:rPr>
          <w:rFonts w:ascii="Courier New"/>
        </w:rPr>
        <w:t>ants.registration</w:t>
      </w:r>
      <w:proofErr w:type="spellEnd"/>
      <w:proofErr w:type="gramEnd"/>
      <w:r>
        <w:rPr>
          <w:rFonts w:ascii="Courier New"/>
        </w:rPr>
        <w:t>(...)</w:t>
      </w:r>
      <w:r>
        <w:rPr>
          <w:rFonts w:ascii="Courier New"/>
          <w:spacing w:val="-4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register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images</w:t>
      </w:r>
      <w:r>
        <w:rPr>
          <w:spacing w:val="-2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image</w:t>
      </w:r>
      <w:r>
        <w:rPr>
          <w:spacing w:val="-3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rPr>
          <w:spacing w:val="-2"/>
        </w:rPr>
        <w:t>where</w:t>
      </w:r>
    </w:p>
    <w:p w14:paraId="052F26BF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sz w:val="12"/>
        </w:rPr>
        <w:t>417</w:t>
      </w:r>
      <w:r>
        <w:rPr>
          <w:rFonts w:ascii="Arial"/>
          <w:spacing w:val="40"/>
          <w:sz w:val="12"/>
        </w:rPr>
        <w:t xml:space="preserve">  </w:t>
      </w:r>
      <w:proofErr w:type="spellStart"/>
      <w:r>
        <w:rPr>
          <w:rFonts w:ascii="Courier New"/>
        </w:rPr>
        <w:t>type</w:t>
      </w:r>
      <w:proofErr w:type="gramEnd"/>
      <w:r>
        <w:rPr>
          <w:rFonts w:ascii="Courier New"/>
        </w:rPr>
        <w:t>_of_transform</w:t>
      </w:r>
      <w:proofErr w:type="spellEnd"/>
      <w:r>
        <w:rPr>
          <w:rFonts w:ascii="Courier New"/>
          <w:spacing w:val="-6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 user-specified</w:t>
      </w:r>
      <w:r>
        <w:rPr>
          <w:spacing w:val="1"/>
        </w:rPr>
        <w:t xml:space="preserve"> </w:t>
      </w:r>
      <w:r>
        <w:t>option that</w:t>
      </w:r>
      <w:r>
        <w:rPr>
          <w:spacing w:val="1"/>
        </w:rPr>
        <w:t xml:space="preserve"> </w:t>
      </w:r>
      <w:r>
        <w:t>invokes a</w:t>
      </w:r>
      <w:r>
        <w:rPr>
          <w:spacing w:val="1"/>
        </w:rPr>
        <w:t xml:space="preserve"> </w:t>
      </w:r>
      <w:r>
        <w:t>specific parameter</w:t>
      </w:r>
      <w:r>
        <w:rPr>
          <w:spacing w:val="1"/>
        </w:rPr>
        <w:t xml:space="preserve"> </w:t>
      </w:r>
      <w:r>
        <w:t>set.</w:t>
      </w:r>
      <w:r>
        <w:rPr>
          <w:spacing w:val="23"/>
        </w:rPr>
        <w:t xml:space="preserve"> </w:t>
      </w:r>
      <w:r>
        <w:t xml:space="preserve">For </w:t>
      </w:r>
      <w:r>
        <w:rPr>
          <w:spacing w:val="-5"/>
        </w:rPr>
        <w:t>ex-</w:t>
      </w:r>
    </w:p>
    <w:p w14:paraId="7CEE31DE" w14:textId="77777777" w:rsidR="005F326E" w:rsidRDefault="00000000">
      <w:pPr>
        <w:pStyle w:val="BodyText"/>
        <w:spacing w:before="48"/>
      </w:pPr>
      <w:proofErr w:type="gramStart"/>
      <w:r>
        <w:rPr>
          <w:rFonts w:ascii="Arial"/>
          <w:w w:val="90"/>
          <w:sz w:val="12"/>
        </w:rPr>
        <w:t>418</w:t>
      </w:r>
      <w:r>
        <w:rPr>
          <w:rFonts w:ascii="Arial"/>
          <w:spacing w:val="72"/>
          <w:sz w:val="12"/>
        </w:rPr>
        <w:t xml:space="preserve">  </w:t>
      </w:r>
      <w:r>
        <w:rPr>
          <w:w w:val="90"/>
        </w:rPr>
        <w:t>ample</w:t>
      </w:r>
      <w:proofErr w:type="gramEnd"/>
      <w:r>
        <w:rPr>
          <w:spacing w:val="5"/>
        </w:rPr>
        <w:t xml:space="preserve"> </w:t>
      </w:r>
      <w:proofErr w:type="spellStart"/>
      <w:r>
        <w:rPr>
          <w:rFonts w:ascii="Courier New"/>
          <w:w w:val="90"/>
        </w:rPr>
        <w:t>type_of_transform</w:t>
      </w:r>
      <w:proofErr w:type="spellEnd"/>
      <w:r>
        <w:rPr>
          <w:rFonts w:ascii="Courier New"/>
          <w:w w:val="90"/>
        </w:rPr>
        <w:t>=</w:t>
      </w:r>
      <w:r>
        <w:rPr>
          <w:rFonts w:ascii="Monaco"/>
          <w:w w:val="90"/>
        </w:rPr>
        <w:t>'</w:t>
      </w:r>
      <w:proofErr w:type="spellStart"/>
      <w:r>
        <w:rPr>
          <w:rFonts w:ascii="Courier New"/>
          <w:w w:val="90"/>
        </w:rPr>
        <w:t>antsRegistrationSyNQuick</w:t>
      </w:r>
      <w:proofErr w:type="spellEnd"/>
      <w:r>
        <w:rPr>
          <w:rFonts w:ascii="Courier New"/>
          <w:w w:val="90"/>
        </w:rPr>
        <w:t>[s]</w:t>
      </w:r>
      <w:r>
        <w:rPr>
          <w:rFonts w:ascii="Monaco"/>
          <w:w w:val="90"/>
        </w:rPr>
        <w:t>'</w:t>
      </w:r>
      <w:r>
        <w:rPr>
          <w:rFonts w:ascii="Monaco"/>
          <w:spacing w:val="-65"/>
          <w:w w:val="90"/>
        </w:rPr>
        <w:t xml:space="preserve"> </w:t>
      </w:r>
      <w:r>
        <w:rPr>
          <w:w w:val="90"/>
        </w:rPr>
        <w:t>encapsulates</w:t>
      </w:r>
      <w:r>
        <w:rPr>
          <w:spacing w:val="4"/>
        </w:rPr>
        <w:t xml:space="preserve"> </w:t>
      </w:r>
      <w:r>
        <w:rPr>
          <w:w w:val="90"/>
        </w:rPr>
        <w:t>an</w:t>
      </w:r>
      <w:r>
        <w:rPr>
          <w:spacing w:val="4"/>
        </w:rPr>
        <w:t xml:space="preserve"> </w:t>
      </w:r>
      <w:r>
        <w:rPr>
          <w:w w:val="90"/>
        </w:rPr>
        <w:t>oft-used</w:t>
      </w:r>
      <w:r>
        <w:rPr>
          <w:spacing w:val="4"/>
        </w:rPr>
        <w:t xml:space="preserve"> </w:t>
      </w:r>
      <w:r>
        <w:rPr>
          <w:spacing w:val="-5"/>
          <w:w w:val="90"/>
        </w:rPr>
        <w:t>pa-</w:t>
      </w:r>
    </w:p>
    <w:p w14:paraId="58FC1299" w14:textId="77777777" w:rsidR="005F326E" w:rsidRDefault="00000000">
      <w:pPr>
        <w:pStyle w:val="BodyText"/>
        <w:spacing w:before="19"/>
        <w:rPr>
          <w:rFonts w:ascii="Monaco"/>
        </w:rPr>
      </w:pPr>
      <w:proofErr w:type="gramStart"/>
      <w:r>
        <w:rPr>
          <w:rFonts w:ascii="Arial"/>
          <w:sz w:val="12"/>
        </w:rPr>
        <w:t>419</w:t>
      </w:r>
      <w:r>
        <w:rPr>
          <w:rFonts w:ascii="Arial"/>
          <w:spacing w:val="78"/>
          <w:w w:val="150"/>
          <w:sz w:val="12"/>
        </w:rPr>
        <w:t xml:space="preserve">  </w:t>
      </w:r>
      <w:proofErr w:type="spellStart"/>
      <w:r>
        <w:t>rameter</w:t>
      </w:r>
      <w:proofErr w:type="spellEnd"/>
      <w:proofErr w:type="gramEnd"/>
      <w:r>
        <w:rPr>
          <w:spacing w:val="9"/>
        </w:rPr>
        <w:t xml:space="preserve"> </w:t>
      </w:r>
      <w:r>
        <w:t>set</w:t>
      </w:r>
      <w:r>
        <w:rPr>
          <w:spacing w:val="6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quick</w:t>
      </w:r>
      <w:r>
        <w:rPr>
          <w:spacing w:val="8"/>
        </w:rPr>
        <w:t xml:space="preserve"> </w:t>
      </w:r>
      <w:r>
        <w:t>registration</w:t>
      </w:r>
      <w:r>
        <w:rPr>
          <w:spacing w:val="6"/>
        </w:rPr>
        <w:t xml:space="preserve"> </w:t>
      </w:r>
      <w:r>
        <w:t>whereas</w:t>
      </w:r>
      <w:r>
        <w:rPr>
          <w:spacing w:val="6"/>
        </w:rPr>
        <w:t xml:space="preserve"> </w:t>
      </w:r>
      <w:proofErr w:type="spellStart"/>
      <w:r>
        <w:rPr>
          <w:rFonts w:ascii="Courier New"/>
          <w:spacing w:val="-2"/>
          <w:w w:val="85"/>
        </w:rPr>
        <w:t>type_of_transform</w:t>
      </w:r>
      <w:proofErr w:type="spellEnd"/>
      <w:r>
        <w:rPr>
          <w:rFonts w:ascii="Courier New"/>
          <w:spacing w:val="-2"/>
          <w:w w:val="85"/>
        </w:rPr>
        <w:t>=</w:t>
      </w:r>
      <w:r>
        <w:rPr>
          <w:rFonts w:ascii="Monaco"/>
          <w:spacing w:val="-2"/>
          <w:w w:val="85"/>
        </w:rPr>
        <w:t>'</w:t>
      </w:r>
      <w:proofErr w:type="spellStart"/>
      <w:r>
        <w:rPr>
          <w:rFonts w:ascii="Courier New"/>
          <w:spacing w:val="-2"/>
          <w:w w:val="85"/>
        </w:rPr>
        <w:t>antsRegistrationSyN</w:t>
      </w:r>
      <w:proofErr w:type="spellEnd"/>
      <w:r>
        <w:rPr>
          <w:rFonts w:ascii="Courier New"/>
          <w:spacing w:val="-2"/>
          <w:w w:val="85"/>
        </w:rPr>
        <w:t>[s]</w:t>
      </w:r>
      <w:r>
        <w:rPr>
          <w:rFonts w:ascii="Monaco"/>
          <w:spacing w:val="-2"/>
          <w:w w:val="85"/>
        </w:rPr>
        <w:t>'</w:t>
      </w:r>
    </w:p>
    <w:p w14:paraId="596268A6" w14:textId="77777777" w:rsidR="005F326E" w:rsidRDefault="00000000">
      <w:pPr>
        <w:pStyle w:val="BodyText"/>
        <w:spacing w:before="108"/>
      </w:pPr>
      <w:proofErr w:type="gramStart"/>
      <w:r>
        <w:rPr>
          <w:rFonts w:ascii="Arial"/>
          <w:w w:val="105"/>
          <w:sz w:val="12"/>
        </w:rPr>
        <w:t>420</w:t>
      </w:r>
      <w:r>
        <w:rPr>
          <w:rFonts w:ascii="Arial"/>
          <w:spacing w:val="39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-16"/>
          <w:w w:val="105"/>
        </w:rPr>
        <w:t xml:space="preserve"> </w:t>
      </w:r>
      <w:r>
        <w:rPr>
          <w:w w:val="105"/>
        </w:rPr>
        <w:t>a</w:t>
      </w:r>
      <w:r>
        <w:rPr>
          <w:spacing w:val="-16"/>
          <w:w w:val="105"/>
        </w:rPr>
        <w:t xml:space="preserve"> </w:t>
      </w:r>
      <w:r>
        <w:rPr>
          <w:w w:val="105"/>
        </w:rPr>
        <w:t>more</w:t>
      </w:r>
      <w:r>
        <w:rPr>
          <w:spacing w:val="-15"/>
          <w:w w:val="105"/>
        </w:rPr>
        <w:t xml:space="preserve"> </w:t>
      </w:r>
      <w:r>
        <w:rPr>
          <w:w w:val="105"/>
        </w:rPr>
        <w:t>detailed</w:t>
      </w:r>
      <w:r>
        <w:rPr>
          <w:spacing w:val="-16"/>
          <w:w w:val="105"/>
        </w:rPr>
        <w:t xml:space="preserve"> </w:t>
      </w:r>
      <w:r>
        <w:rPr>
          <w:w w:val="105"/>
        </w:rPr>
        <w:t>alternative.</w:t>
      </w:r>
      <w:r>
        <w:rPr>
          <w:spacing w:val="19"/>
          <w:w w:val="105"/>
        </w:rPr>
        <w:t xml:space="preserve"> </w:t>
      </w:r>
      <w:r>
        <w:rPr>
          <w:w w:val="105"/>
        </w:rPr>
        <w:t>Transforming</w:t>
      </w:r>
      <w:r>
        <w:rPr>
          <w:spacing w:val="-16"/>
          <w:w w:val="105"/>
        </w:rPr>
        <w:t xml:space="preserve"> </w:t>
      </w:r>
      <w:r>
        <w:rPr>
          <w:w w:val="105"/>
        </w:rPr>
        <w:t>images</w:t>
      </w:r>
      <w:r>
        <w:rPr>
          <w:spacing w:val="-15"/>
          <w:w w:val="105"/>
        </w:rPr>
        <w:t xml:space="preserve"> </w:t>
      </w:r>
      <w:r>
        <w:rPr>
          <w:w w:val="105"/>
        </w:rPr>
        <w:t>using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6"/>
          <w:w w:val="105"/>
        </w:rPr>
        <w:t xml:space="preserve"> </w:t>
      </w:r>
      <w:r>
        <w:rPr>
          <w:w w:val="105"/>
        </w:rPr>
        <w:t>derived</w:t>
      </w:r>
      <w:r>
        <w:rPr>
          <w:spacing w:val="-16"/>
          <w:w w:val="105"/>
        </w:rPr>
        <w:t xml:space="preserve"> </w:t>
      </w:r>
      <w:r>
        <w:rPr>
          <w:w w:val="105"/>
        </w:rPr>
        <w:t>transforms</w:t>
      </w:r>
      <w:r>
        <w:rPr>
          <w:spacing w:val="-15"/>
          <w:w w:val="105"/>
        </w:rPr>
        <w:t xml:space="preserve"> </w:t>
      </w:r>
      <w:r>
        <w:rPr>
          <w:w w:val="105"/>
        </w:rPr>
        <w:t>is</w:t>
      </w:r>
      <w:r>
        <w:rPr>
          <w:spacing w:val="-16"/>
          <w:w w:val="105"/>
        </w:rPr>
        <w:t xml:space="preserve"> </w:t>
      </w:r>
      <w:proofErr w:type="gramStart"/>
      <w:r>
        <w:rPr>
          <w:spacing w:val="-2"/>
          <w:w w:val="105"/>
        </w:rPr>
        <w:t>performed</w:t>
      </w:r>
      <w:proofErr w:type="gramEnd"/>
    </w:p>
    <w:p w14:paraId="2F5585D1" w14:textId="77777777" w:rsidR="005F326E" w:rsidRDefault="00000000">
      <w:pPr>
        <w:pStyle w:val="BodyText"/>
        <w:spacing w:before="158"/>
      </w:pPr>
      <w:r>
        <w:rPr>
          <w:rFonts w:ascii="Arial"/>
          <w:w w:val="90"/>
          <w:sz w:val="12"/>
        </w:rPr>
        <w:t>421</w:t>
      </w:r>
      <w:r>
        <w:rPr>
          <w:rFonts w:ascii="Arial"/>
          <w:spacing w:val="79"/>
          <w:w w:val="150"/>
          <w:sz w:val="12"/>
        </w:rPr>
        <w:t xml:space="preserve"> </w:t>
      </w:r>
      <w:r>
        <w:rPr>
          <w:w w:val="90"/>
        </w:rPr>
        <w:t>via</w:t>
      </w:r>
      <w:r>
        <w:rPr>
          <w:spacing w:val="-1"/>
        </w:rPr>
        <w:t xml:space="preserve"> </w:t>
      </w:r>
      <w:r>
        <w:rPr>
          <w:w w:val="90"/>
        </w:rPr>
        <w:t>the</w:t>
      </w:r>
      <w:r>
        <w:t xml:space="preserve"> </w:t>
      </w:r>
      <w:proofErr w:type="spellStart"/>
      <w:proofErr w:type="gramStart"/>
      <w:r>
        <w:rPr>
          <w:rFonts w:ascii="Courier New"/>
          <w:w w:val="90"/>
        </w:rPr>
        <w:t>ants.apply</w:t>
      </w:r>
      <w:proofErr w:type="gramEnd"/>
      <w:r>
        <w:rPr>
          <w:rFonts w:ascii="Courier New"/>
          <w:w w:val="90"/>
        </w:rPr>
        <w:t>_transforms</w:t>
      </w:r>
      <w:proofErr w:type="spellEnd"/>
      <w:r>
        <w:rPr>
          <w:rFonts w:ascii="Courier New"/>
          <w:w w:val="90"/>
        </w:rPr>
        <w:t>(...)</w:t>
      </w:r>
      <w:r>
        <w:rPr>
          <w:rFonts w:ascii="Courier New"/>
          <w:spacing w:val="-26"/>
          <w:w w:val="90"/>
        </w:rPr>
        <w:t xml:space="preserve"> </w:t>
      </w:r>
      <w:r>
        <w:rPr>
          <w:spacing w:val="-2"/>
          <w:w w:val="90"/>
        </w:rPr>
        <w:t>function.</w:t>
      </w:r>
    </w:p>
    <w:p w14:paraId="7EFB70C6" w14:textId="77777777" w:rsidR="005F326E" w:rsidRDefault="00000000">
      <w:pPr>
        <w:pStyle w:val="BodyText"/>
        <w:spacing w:before="257"/>
      </w:pPr>
      <w:proofErr w:type="gramStart"/>
      <w:r>
        <w:rPr>
          <w:rFonts w:ascii="Arial"/>
          <w:w w:val="105"/>
          <w:sz w:val="12"/>
        </w:rPr>
        <w:t>422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Initially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linear</w:t>
      </w:r>
      <w:r>
        <w:rPr>
          <w:spacing w:val="3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3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initialized</w:t>
      </w:r>
      <w:r>
        <w:rPr>
          <w:spacing w:val="3"/>
          <w:w w:val="105"/>
        </w:rPr>
        <w:t xml:space="preserve"> </w:t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center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(intensity)</w:t>
      </w:r>
      <w:r>
        <w:rPr>
          <w:spacing w:val="3"/>
          <w:w w:val="105"/>
        </w:rPr>
        <w:t xml:space="preserve"> </w:t>
      </w:r>
      <w:r>
        <w:rPr>
          <w:w w:val="105"/>
        </w:rPr>
        <w:t>mass</w:t>
      </w:r>
      <w:r>
        <w:rPr>
          <w:spacing w:val="3"/>
          <w:w w:val="105"/>
        </w:rPr>
        <w:t xml:space="preserve"> </w:t>
      </w:r>
      <w:r>
        <w:rPr>
          <w:w w:val="105"/>
        </w:rPr>
        <w:t>alignment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typically</w:t>
      </w:r>
    </w:p>
    <w:p w14:paraId="0F2251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followed</w:t>
      </w:r>
      <w:proofErr w:type="gramEnd"/>
      <w:r>
        <w:rPr>
          <w:spacing w:val="21"/>
          <w:w w:val="105"/>
        </w:rPr>
        <w:t xml:space="preserve"> </w:t>
      </w:r>
      <w:r>
        <w:rPr>
          <w:w w:val="105"/>
        </w:rPr>
        <w:t>by</w:t>
      </w:r>
      <w:r>
        <w:rPr>
          <w:spacing w:val="19"/>
          <w:w w:val="105"/>
        </w:rPr>
        <w:t xml:space="preserve"> </w:t>
      </w:r>
      <w:r>
        <w:rPr>
          <w:w w:val="105"/>
        </w:rPr>
        <w:t>optimization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both</w:t>
      </w:r>
      <w:r>
        <w:rPr>
          <w:spacing w:val="19"/>
          <w:w w:val="105"/>
        </w:rPr>
        <w:t xml:space="preserve"> </w:t>
      </w:r>
      <w:r>
        <w:rPr>
          <w:w w:val="105"/>
        </w:rPr>
        <w:t>rigid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affine</w:t>
      </w:r>
      <w:r>
        <w:rPr>
          <w:spacing w:val="20"/>
          <w:w w:val="105"/>
        </w:rPr>
        <w:t xml:space="preserve"> </w:t>
      </w:r>
      <w:r>
        <w:rPr>
          <w:w w:val="105"/>
        </w:rPr>
        <w:t>transforms</w:t>
      </w:r>
      <w:r>
        <w:rPr>
          <w:spacing w:val="19"/>
          <w:w w:val="105"/>
        </w:rPr>
        <w:t xml:space="preserve"> </w:t>
      </w:r>
      <w:r>
        <w:rPr>
          <w:w w:val="105"/>
        </w:rPr>
        <w:t>using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mutual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information</w:t>
      </w:r>
    </w:p>
    <w:p w14:paraId="32A0084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424</w:t>
      </w:r>
      <w:r>
        <w:rPr>
          <w:rFonts w:ascii="Arial"/>
          <w:spacing w:val="77"/>
          <w:sz w:val="12"/>
        </w:rPr>
        <w:t xml:space="preserve">  </w:t>
      </w:r>
      <w:r>
        <w:t>similarity</w:t>
      </w:r>
      <w:proofErr w:type="gramEnd"/>
      <w:r>
        <w:rPr>
          <w:spacing w:val="35"/>
        </w:rPr>
        <w:t xml:space="preserve"> </w:t>
      </w:r>
      <w:r>
        <w:t>metric.</w:t>
      </w:r>
      <w:r>
        <w:rPr>
          <w:spacing w:val="77"/>
        </w:rPr>
        <w:t xml:space="preserve"> </w:t>
      </w:r>
      <w:r>
        <w:t>This</w:t>
      </w:r>
      <w:r>
        <w:rPr>
          <w:spacing w:val="35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followed</w:t>
      </w:r>
      <w:r>
        <w:rPr>
          <w:spacing w:val="34"/>
        </w:rPr>
        <w:t xml:space="preserve"> </w:t>
      </w:r>
      <w:r>
        <w:t>by</w:t>
      </w:r>
      <w:r>
        <w:rPr>
          <w:spacing w:val="34"/>
        </w:rPr>
        <w:t xml:space="preserve"> </w:t>
      </w:r>
      <w:r>
        <w:t>diffeomorphic</w:t>
      </w:r>
      <w:r>
        <w:rPr>
          <w:spacing w:val="34"/>
        </w:rPr>
        <w:t xml:space="preserve"> </w:t>
      </w:r>
      <w:r>
        <w:t>deformable</w:t>
      </w:r>
      <w:r>
        <w:rPr>
          <w:spacing w:val="35"/>
        </w:rPr>
        <w:t xml:space="preserve"> </w:t>
      </w:r>
      <w:r>
        <w:t>alignment</w:t>
      </w:r>
      <w:r>
        <w:rPr>
          <w:spacing w:val="34"/>
        </w:rPr>
        <w:t xml:space="preserve"> </w:t>
      </w:r>
      <w:r>
        <w:t>using</w:t>
      </w:r>
      <w:r>
        <w:rPr>
          <w:spacing w:val="34"/>
        </w:rPr>
        <w:t xml:space="preserve"> </w:t>
      </w:r>
      <w:proofErr w:type="gramStart"/>
      <w:r>
        <w:rPr>
          <w:spacing w:val="-2"/>
        </w:rPr>
        <w:t>symmetric</w:t>
      </w:r>
      <w:proofErr w:type="gramEnd"/>
    </w:p>
    <w:p w14:paraId="4069AAFC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425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15"/>
          <w:w w:val="105"/>
        </w:rPr>
        <w:t xml:space="preserve"> </w:t>
      </w:r>
      <w:r>
        <w:rPr>
          <w:w w:val="105"/>
        </w:rPr>
        <w:t>with</w:t>
      </w:r>
      <w:r>
        <w:rPr>
          <w:spacing w:val="15"/>
          <w:w w:val="105"/>
        </w:rPr>
        <w:t xml:space="preserve"> </w:t>
      </w:r>
      <w:r>
        <w:rPr>
          <w:w w:val="105"/>
        </w:rPr>
        <w:t>Gaussian</w:t>
      </w:r>
      <w:r>
        <w:rPr>
          <w:w w:val="105"/>
          <w:position w:val="9"/>
          <w:sz w:val="16"/>
        </w:rPr>
        <w:t>41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or</w:t>
      </w:r>
      <w:r>
        <w:rPr>
          <w:spacing w:val="15"/>
          <w:w w:val="105"/>
        </w:rPr>
        <w:t xml:space="preserve"> </w:t>
      </w:r>
      <w:r>
        <w:rPr>
          <w:w w:val="105"/>
        </w:rPr>
        <w:t>B-spline</w:t>
      </w:r>
      <w:r>
        <w:rPr>
          <w:spacing w:val="15"/>
          <w:w w:val="105"/>
        </w:rPr>
        <w:t xml:space="preserve"> </w:t>
      </w:r>
      <w:r>
        <w:rPr>
          <w:w w:val="105"/>
        </w:rPr>
        <w:t>regularization</w:t>
      </w:r>
      <w:r>
        <w:rPr>
          <w:w w:val="105"/>
          <w:position w:val="9"/>
          <w:sz w:val="16"/>
        </w:rPr>
        <w:t>53</w:t>
      </w:r>
      <w:r>
        <w:rPr>
          <w:spacing w:val="45"/>
          <w:w w:val="105"/>
          <w:position w:val="9"/>
          <w:sz w:val="16"/>
        </w:rPr>
        <w:t xml:space="preserve"> </w:t>
      </w:r>
      <w:r>
        <w:rPr>
          <w:w w:val="105"/>
        </w:rPr>
        <w:t>where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forward</w:t>
      </w:r>
      <w:r>
        <w:rPr>
          <w:spacing w:val="15"/>
          <w:w w:val="105"/>
        </w:rPr>
        <w:t xml:space="preserve"> </w:t>
      </w:r>
      <w:r>
        <w:rPr>
          <w:spacing w:val="-2"/>
          <w:w w:val="105"/>
        </w:rPr>
        <w:t>trans-</w:t>
      </w:r>
    </w:p>
    <w:p w14:paraId="30D16B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426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form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39"/>
          <w:w w:val="105"/>
        </w:rPr>
        <w:t xml:space="preserve"> </w:t>
      </w:r>
      <w:r>
        <w:rPr>
          <w:w w:val="105"/>
        </w:rPr>
        <w:t>invertible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differentiable.</w:t>
      </w:r>
      <w:r>
        <w:rPr>
          <w:spacing w:val="28"/>
          <w:w w:val="105"/>
        </w:rPr>
        <w:t xml:space="preserve"> 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similarity</w:t>
      </w:r>
      <w:r>
        <w:rPr>
          <w:spacing w:val="38"/>
          <w:w w:val="105"/>
        </w:rPr>
        <w:t xml:space="preserve"> </w:t>
      </w:r>
      <w:r>
        <w:rPr>
          <w:w w:val="105"/>
        </w:rPr>
        <w:t>metric</w:t>
      </w:r>
      <w:r>
        <w:rPr>
          <w:spacing w:val="39"/>
          <w:w w:val="105"/>
        </w:rPr>
        <w:t xml:space="preserve"> </w:t>
      </w:r>
      <w:r>
        <w:rPr>
          <w:w w:val="105"/>
        </w:rPr>
        <w:t>employed</w:t>
      </w:r>
      <w:r>
        <w:rPr>
          <w:spacing w:val="39"/>
          <w:w w:val="105"/>
        </w:rPr>
        <w:t xml:space="preserve"> </w:t>
      </w:r>
      <w:r>
        <w:rPr>
          <w:w w:val="105"/>
        </w:rPr>
        <w:t>at</w:t>
      </w:r>
      <w:r>
        <w:rPr>
          <w:spacing w:val="39"/>
          <w:w w:val="105"/>
        </w:rPr>
        <w:t xml:space="preserve"> </w:t>
      </w:r>
      <w:r>
        <w:rPr>
          <w:w w:val="105"/>
        </w:rPr>
        <w:t>this</w:t>
      </w:r>
      <w:r>
        <w:rPr>
          <w:spacing w:val="39"/>
          <w:w w:val="105"/>
        </w:rPr>
        <w:t xml:space="preserve"> </w:t>
      </w:r>
      <w:r>
        <w:rPr>
          <w:w w:val="105"/>
        </w:rPr>
        <w:t>latter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stage</w:t>
      </w:r>
      <w:proofErr w:type="gramEnd"/>
    </w:p>
    <w:p w14:paraId="6D1C956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427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is</w:t>
      </w:r>
      <w:proofErr w:type="gramEnd"/>
      <w:r>
        <w:rPr>
          <w:spacing w:val="34"/>
          <w:w w:val="105"/>
        </w:rPr>
        <w:t xml:space="preserve"> </w:t>
      </w:r>
      <w:r>
        <w:rPr>
          <w:w w:val="105"/>
        </w:rPr>
        <w:t>typically</w:t>
      </w:r>
      <w:r>
        <w:rPr>
          <w:spacing w:val="32"/>
          <w:w w:val="105"/>
        </w:rPr>
        <w:t xml:space="preserve"> </w:t>
      </w:r>
      <w:r>
        <w:rPr>
          <w:w w:val="105"/>
        </w:rPr>
        <w:t>either</w:t>
      </w:r>
      <w:r>
        <w:rPr>
          <w:spacing w:val="33"/>
          <w:w w:val="105"/>
        </w:rPr>
        <w:t xml:space="preserve"> </w:t>
      </w:r>
      <w:r>
        <w:rPr>
          <w:w w:val="105"/>
        </w:rPr>
        <w:t>neighborhood</w:t>
      </w:r>
      <w:r>
        <w:rPr>
          <w:spacing w:val="32"/>
          <w:w w:val="105"/>
        </w:rPr>
        <w:t xml:space="preserve"> </w:t>
      </w:r>
      <w:r>
        <w:rPr>
          <w:w w:val="105"/>
        </w:rPr>
        <w:t>cross-correlation</w:t>
      </w:r>
      <w:r>
        <w:rPr>
          <w:spacing w:val="32"/>
          <w:w w:val="105"/>
        </w:rPr>
        <w:t xml:space="preserve"> </w:t>
      </w:r>
      <w:r>
        <w:rPr>
          <w:w w:val="105"/>
        </w:rPr>
        <w:t>or</w:t>
      </w:r>
      <w:r>
        <w:rPr>
          <w:spacing w:val="33"/>
          <w:w w:val="105"/>
        </w:rPr>
        <w:t xml:space="preserve"> </w:t>
      </w:r>
      <w:r>
        <w:rPr>
          <w:w w:val="105"/>
        </w:rPr>
        <w:t>mutual</w:t>
      </w:r>
      <w:r>
        <w:rPr>
          <w:spacing w:val="32"/>
          <w:w w:val="105"/>
        </w:rPr>
        <w:t xml:space="preserve"> </w:t>
      </w:r>
      <w:r>
        <w:rPr>
          <w:w w:val="105"/>
        </w:rPr>
        <w:t>information.</w:t>
      </w:r>
      <w:r>
        <w:rPr>
          <w:spacing w:val="71"/>
          <w:w w:val="150"/>
        </w:rPr>
        <w:t xml:space="preserve"> </w:t>
      </w:r>
      <w:r>
        <w:rPr>
          <w:w w:val="105"/>
        </w:rPr>
        <w:t>Note</w:t>
      </w:r>
      <w:r>
        <w:rPr>
          <w:spacing w:val="33"/>
          <w:w w:val="105"/>
        </w:rPr>
        <w:t xml:space="preserve"> </w:t>
      </w:r>
      <w:r>
        <w:rPr>
          <w:w w:val="105"/>
        </w:rPr>
        <w:t>that</w:t>
      </w:r>
      <w:r>
        <w:rPr>
          <w:spacing w:val="32"/>
          <w:w w:val="105"/>
        </w:rPr>
        <w:t xml:space="preserve"> </w:t>
      </w:r>
      <w:proofErr w:type="gramStart"/>
      <w:r>
        <w:rPr>
          <w:spacing w:val="-2"/>
          <w:w w:val="105"/>
        </w:rPr>
        <w:t>these</w:t>
      </w:r>
      <w:proofErr w:type="gramEnd"/>
    </w:p>
    <w:p w14:paraId="7C9D5EA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428</w:t>
      </w:r>
      <w:r>
        <w:rPr>
          <w:rFonts w:ascii="Arial"/>
          <w:spacing w:val="66"/>
          <w:w w:val="105"/>
          <w:sz w:val="12"/>
        </w:rPr>
        <w:t xml:space="preserve">  </w:t>
      </w:r>
      <w:r>
        <w:rPr>
          <w:w w:val="105"/>
        </w:rPr>
        <w:t>parameter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sets</w:t>
      </w:r>
      <w:r>
        <w:rPr>
          <w:spacing w:val="26"/>
          <w:w w:val="105"/>
        </w:rPr>
        <w:t xml:space="preserve"> </w:t>
      </w:r>
      <w:r>
        <w:rPr>
          <w:w w:val="105"/>
        </w:rPr>
        <w:t>are</w:t>
      </w:r>
      <w:r>
        <w:rPr>
          <w:spacing w:val="26"/>
          <w:w w:val="105"/>
        </w:rPr>
        <w:t xml:space="preserve"> </w:t>
      </w:r>
      <w:r>
        <w:rPr>
          <w:w w:val="105"/>
        </w:rPr>
        <w:t>robust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input</w:t>
      </w:r>
      <w:r>
        <w:rPr>
          <w:spacing w:val="24"/>
          <w:w w:val="105"/>
        </w:rPr>
        <w:t xml:space="preserve"> </w:t>
      </w:r>
      <w:r>
        <w:rPr>
          <w:w w:val="105"/>
        </w:rPr>
        <w:t>image</w:t>
      </w:r>
      <w:r>
        <w:rPr>
          <w:spacing w:val="25"/>
          <w:w w:val="105"/>
        </w:rPr>
        <w:t xml:space="preserve"> </w:t>
      </w:r>
      <w:r>
        <w:rPr>
          <w:w w:val="105"/>
        </w:rPr>
        <w:t>type</w:t>
      </w:r>
      <w:r>
        <w:rPr>
          <w:spacing w:val="26"/>
          <w:w w:val="105"/>
        </w:rPr>
        <w:t xml:space="preserve"> </w:t>
      </w:r>
      <w:r>
        <w:rPr>
          <w:w w:val="105"/>
        </w:rPr>
        <w:t>(i.e.,</w:t>
      </w:r>
      <w:r>
        <w:rPr>
          <w:spacing w:val="27"/>
          <w:w w:val="105"/>
        </w:rPr>
        <w:t xml:space="preserve"> </w:t>
      </w:r>
      <w:commentRangeStart w:id="144"/>
      <w:commentRangeStart w:id="145"/>
      <w:r>
        <w:rPr>
          <w:w w:val="105"/>
        </w:rPr>
        <w:t>LSFM</w:t>
      </w:r>
      <w:commentRangeEnd w:id="144"/>
      <w:r w:rsidR="00043344">
        <w:rPr>
          <w:rStyle w:val="CommentReference"/>
        </w:rPr>
        <w:commentReference w:id="144"/>
      </w:r>
      <w:commentRangeEnd w:id="145"/>
      <w:r w:rsidR="00B463B3">
        <w:rPr>
          <w:rStyle w:val="CommentReference"/>
        </w:rPr>
        <w:commentReference w:id="145"/>
      </w:r>
      <w:r>
        <w:rPr>
          <w:w w:val="105"/>
        </w:rPr>
        <w:t>,</w:t>
      </w:r>
      <w:r>
        <w:rPr>
          <w:spacing w:val="26"/>
          <w:w w:val="105"/>
        </w:rPr>
        <w:t xml:space="preserve"> </w:t>
      </w:r>
      <w:r>
        <w:rPr>
          <w:w w:val="105"/>
        </w:rPr>
        <w:t>Nissl</w:t>
      </w:r>
      <w:r>
        <w:rPr>
          <w:spacing w:val="25"/>
          <w:w w:val="105"/>
        </w:rPr>
        <w:t xml:space="preserve"> </w:t>
      </w:r>
      <w:r>
        <w:rPr>
          <w:w w:val="105"/>
        </w:rPr>
        <w:t>staining,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various</w:t>
      </w:r>
    </w:p>
    <w:p w14:paraId="3C45D1D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429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MRI</w:t>
      </w:r>
      <w:proofErr w:type="gramEnd"/>
      <w:r>
        <w:rPr>
          <w:spacing w:val="8"/>
          <w:w w:val="105"/>
        </w:rPr>
        <w:t xml:space="preserve"> </w:t>
      </w:r>
      <w:r>
        <w:rPr>
          <w:w w:val="105"/>
        </w:rPr>
        <w:t>modalities)</w:t>
      </w:r>
      <w:r>
        <w:rPr>
          <w:spacing w:val="8"/>
          <w:w w:val="105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are</w:t>
      </w:r>
      <w:r>
        <w:rPr>
          <w:spacing w:val="8"/>
          <w:w w:val="105"/>
        </w:rPr>
        <w:t xml:space="preserve"> </w:t>
      </w:r>
      <w:r>
        <w:rPr>
          <w:w w:val="105"/>
        </w:rPr>
        <w:t>adaptable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commentRangeStart w:id="146"/>
      <w:commentRangeStart w:id="147"/>
      <w:r>
        <w:rPr>
          <w:w w:val="105"/>
        </w:rPr>
        <w:t>mousing</w:t>
      </w:r>
      <w:r>
        <w:rPr>
          <w:spacing w:val="8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geometry</w:t>
      </w:r>
      <w:r>
        <w:rPr>
          <w:spacing w:val="8"/>
          <w:w w:val="105"/>
        </w:rPr>
        <w:t xml:space="preserve"> </w:t>
      </w:r>
      <w:r>
        <w:rPr>
          <w:w w:val="105"/>
        </w:rPr>
        <w:t>scaling</w:t>
      </w:r>
      <w:commentRangeEnd w:id="146"/>
      <w:r w:rsidR="00043344">
        <w:rPr>
          <w:rStyle w:val="CommentReference"/>
        </w:rPr>
        <w:commentReference w:id="146"/>
      </w:r>
      <w:commentRangeEnd w:id="147"/>
      <w:r w:rsidR="00B463B3">
        <w:rPr>
          <w:rStyle w:val="CommentReference"/>
        </w:rPr>
        <w:commentReference w:id="147"/>
      </w:r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Further</w:t>
      </w:r>
      <w:r>
        <w:rPr>
          <w:spacing w:val="8"/>
          <w:w w:val="105"/>
        </w:rPr>
        <w:t xml:space="preserve"> </w:t>
      </w:r>
      <w:r>
        <w:rPr>
          <w:w w:val="105"/>
        </w:rPr>
        <w:t>details</w:t>
      </w:r>
      <w:r>
        <w:rPr>
          <w:spacing w:val="8"/>
          <w:w w:val="105"/>
        </w:rPr>
        <w:t xml:space="preserve"> </w:t>
      </w:r>
      <w:r>
        <w:rPr>
          <w:spacing w:val="-5"/>
          <w:w w:val="105"/>
        </w:rPr>
        <w:t>can</w:t>
      </w:r>
    </w:p>
    <w:p w14:paraId="5D90DBF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430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6"/>
          <w:w w:val="105"/>
        </w:rPr>
        <w:t xml:space="preserve"> </w:t>
      </w:r>
      <w:r>
        <w:rPr>
          <w:w w:val="105"/>
        </w:rPr>
        <w:t>found</w:t>
      </w:r>
      <w:r>
        <w:rPr>
          <w:spacing w:val="6"/>
          <w:w w:val="105"/>
        </w:rPr>
        <w:t xml:space="preserve"> </w:t>
      </w:r>
      <w:r>
        <w:rPr>
          <w:w w:val="105"/>
        </w:rPr>
        <w:t>in</w:t>
      </w:r>
      <w:r>
        <w:rPr>
          <w:spacing w:val="5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various</w:t>
      </w:r>
      <w:r>
        <w:rPr>
          <w:spacing w:val="6"/>
          <w:w w:val="105"/>
        </w:rPr>
        <w:t xml:space="preserve"> </w:t>
      </w:r>
      <w:r>
        <w:rPr>
          <w:w w:val="105"/>
        </w:rPr>
        <w:t>documentation</w:t>
      </w:r>
      <w:r>
        <w:rPr>
          <w:spacing w:val="7"/>
          <w:w w:val="105"/>
        </w:rPr>
        <w:t xml:space="preserve"> </w:t>
      </w:r>
      <w:r>
        <w:rPr>
          <w:w w:val="105"/>
        </w:rPr>
        <w:t>sources</w:t>
      </w:r>
      <w:r>
        <w:rPr>
          <w:spacing w:val="6"/>
          <w:w w:val="105"/>
        </w:rPr>
        <w:t xml:space="preserve"> </w:t>
      </w:r>
      <w:r>
        <w:rPr>
          <w:w w:val="105"/>
        </w:rPr>
        <w:t>for</w:t>
      </w:r>
      <w:r>
        <w:rPr>
          <w:spacing w:val="6"/>
          <w:w w:val="105"/>
        </w:rPr>
        <w:t xml:space="preserve"> </w:t>
      </w:r>
      <w:r>
        <w:rPr>
          <w:w w:val="105"/>
        </w:rPr>
        <w:t>these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packages.</w:t>
      </w:r>
    </w:p>
    <w:p w14:paraId="19541E14" w14:textId="77777777" w:rsidR="005F326E" w:rsidRDefault="005F326E">
      <w:pPr>
        <w:pStyle w:val="BodyText"/>
        <w:ind w:left="0"/>
        <w:rPr>
          <w:sz w:val="20"/>
        </w:rPr>
      </w:pPr>
    </w:p>
    <w:p w14:paraId="4B129C56" w14:textId="77777777" w:rsidR="005F326E" w:rsidRDefault="005F326E">
      <w:pPr>
        <w:pStyle w:val="BodyText"/>
        <w:spacing w:before="3"/>
        <w:ind w:left="0"/>
        <w:rPr>
          <w:sz w:val="20"/>
        </w:rPr>
      </w:pPr>
    </w:p>
    <w:p w14:paraId="24047C7D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431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48" w:name="Template_generation"/>
      <w:bookmarkEnd w:id="148"/>
      <w:r>
        <w:rPr>
          <w:spacing w:val="-2"/>
          <w:w w:val="110"/>
        </w:rPr>
        <w:t>4.1.3</w:t>
      </w:r>
      <w:r>
        <w:tab/>
      </w:r>
      <w:r>
        <w:rPr>
          <w:w w:val="110"/>
        </w:rPr>
        <w:t>Template</w:t>
      </w:r>
      <w:r>
        <w:rPr>
          <w:spacing w:val="42"/>
          <w:w w:val="110"/>
        </w:rPr>
        <w:t xml:space="preserve"> </w:t>
      </w:r>
      <w:r>
        <w:rPr>
          <w:spacing w:val="-2"/>
          <w:w w:val="110"/>
        </w:rPr>
        <w:t>generation</w:t>
      </w:r>
    </w:p>
    <w:p w14:paraId="5B289ACE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3FC7B10B" w14:textId="2BA75958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432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ANTsX</w:t>
      </w:r>
      <w:proofErr w:type="spellEnd"/>
      <w:proofErr w:type="gramEnd"/>
      <w:r>
        <w:rPr>
          <w:spacing w:val="-1"/>
          <w:w w:val="105"/>
        </w:rPr>
        <w:t xml:space="preserve"> </w:t>
      </w:r>
      <w:r>
        <w:rPr>
          <w:w w:val="105"/>
        </w:rPr>
        <w:t>provides</w:t>
      </w:r>
      <w:r>
        <w:rPr>
          <w:spacing w:val="-1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2"/>
          <w:w w:val="105"/>
        </w:rPr>
        <w:t xml:space="preserve"> </w:t>
      </w:r>
      <w:r>
        <w:rPr>
          <w:w w:val="105"/>
        </w:rPr>
        <w:t>for</w:t>
      </w:r>
      <w:r>
        <w:rPr>
          <w:spacing w:val="-1"/>
          <w:w w:val="105"/>
        </w:rPr>
        <w:t xml:space="preserve"> </w:t>
      </w:r>
      <w:r>
        <w:rPr>
          <w:w w:val="105"/>
        </w:rPr>
        <w:t>constructing</w:t>
      </w:r>
      <w:r>
        <w:rPr>
          <w:spacing w:val="-1"/>
          <w:w w:val="105"/>
        </w:rPr>
        <w:t xml:space="preserve"> </w:t>
      </w:r>
      <w:ins w:id="149" w:author="Gee, James C" w:date="2024-04-10T18:28:00Z">
        <w:r w:rsidR="00043344">
          <w:rPr>
            <w:spacing w:val="-1"/>
            <w:w w:val="105"/>
          </w:rPr>
          <w:t xml:space="preserve">population </w:t>
        </w:r>
      </w:ins>
      <w:r>
        <w:rPr>
          <w:w w:val="105"/>
        </w:rPr>
        <w:t>templates</w:t>
      </w:r>
      <w:r>
        <w:rPr>
          <w:spacing w:val="-2"/>
          <w:w w:val="105"/>
        </w:rPr>
        <w:t xml:space="preserve"> </w:t>
      </w:r>
      <w:r>
        <w:rPr>
          <w:w w:val="105"/>
        </w:rPr>
        <w:t>from</w:t>
      </w:r>
      <w:r>
        <w:rPr>
          <w:spacing w:val="-1"/>
          <w:w w:val="105"/>
        </w:rPr>
        <w:t xml:space="preserve"> </w:t>
      </w:r>
      <w:r>
        <w:rPr>
          <w:w w:val="105"/>
        </w:rPr>
        <w:t>a</w:t>
      </w:r>
      <w:r>
        <w:rPr>
          <w:spacing w:val="-2"/>
          <w:w w:val="105"/>
        </w:rPr>
        <w:t xml:space="preserve"> </w:t>
      </w:r>
      <w:r>
        <w:rPr>
          <w:w w:val="105"/>
        </w:rPr>
        <w:t>set</w:t>
      </w:r>
      <w:r>
        <w:rPr>
          <w:spacing w:val="-1"/>
          <w:w w:val="105"/>
        </w:rPr>
        <w:t xml:space="preserve"> </w:t>
      </w:r>
      <w:r>
        <w:rPr>
          <w:w w:val="105"/>
        </w:rPr>
        <w:t>(or</w:t>
      </w:r>
      <w:r>
        <w:rPr>
          <w:spacing w:val="-1"/>
          <w:w w:val="105"/>
        </w:rPr>
        <w:t xml:space="preserve"> </w:t>
      </w:r>
      <w:r>
        <w:rPr>
          <w:w w:val="105"/>
        </w:rPr>
        <w:t>multi-modal</w:t>
      </w:r>
      <w:r>
        <w:rPr>
          <w:spacing w:val="-2"/>
          <w:w w:val="105"/>
        </w:rPr>
        <w:t xml:space="preserve"> </w:t>
      </w:r>
      <w:r>
        <w:rPr>
          <w:w w:val="105"/>
        </w:rPr>
        <w:t>sets)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6ADFD586" w14:textId="77777777" w:rsidR="005F326E" w:rsidRDefault="00000000">
      <w:pPr>
        <w:pStyle w:val="BodyText"/>
        <w:spacing w:before="143"/>
        <w:rPr>
          <w:sz w:val="16"/>
        </w:rPr>
      </w:pPr>
      <w:proofErr w:type="gramStart"/>
      <w:r>
        <w:rPr>
          <w:rFonts w:ascii="Arial"/>
          <w:w w:val="105"/>
          <w:sz w:val="12"/>
        </w:rPr>
        <w:t>433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input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images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originally</w:t>
      </w:r>
      <w:r>
        <w:rPr>
          <w:spacing w:val="8"/>
          <w:w w:val="105"/>
        </w:rPr>
        <w:t xml:space="preserve"> </w:t>
      </w:r>
      <w:r>
        <w:rPr>
          <w:w w:val="105"/>
        </w:rPr>
        <w:t>described</w:t>
      </w:r>
      <w:r>
        <w:rPr>
          <w:w w:val="105"/>
          <w:position w:val="9"/>
          <w:sz w:val="16"/>
        </w:rPr>
        <w:t>45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and</w:t>
      </w:r>
      <w:r>
        <w:rPr>
          <w:spacing w:val="8"/>
          <w:w w:val="105"/>
        </w:rPr>
        <w:t xml:space="preserve"> </w:t>
      </w:r>
      <w:r>
        <w:rPr>
          <w:w w:val="105"/>
        </w:rPr>
        <w:t>recently</w:t>
      </w:r>
      <w:r>
        <w:rPr>
          <w:spacing w:val="8"/>
          <w:w w:val="105"/>
        </w:rPr>
        <w:t xml:space="preserve"> </w:t>
      </w:r>
      <w:r>
        <w:rPr>
          <w:w w:val="105"/>
        </w:rPr>
        <w:t>used</w:t>
      </w:r>
      <w:r>
        <w:rPr>
          <w:spacing w:val="8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create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templates.</w:t>
      </w:r>
      <w:r>
        <w:rPr>
          <w:spacing w:val="-2"/>
          <w:w w:val="105"/>
          <w:position w:val="9"/>
          <w:sz w:val="16"/>
        </w:rPr>
        <w:t>15</w:t>
      </w:r>
    </w:p>
    <w:p w14:paraId="280F706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434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An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initial</w:t>
      </w:r>
      <w:r>
        <w:rPr>
          <w:spacing w:val="32"/>
          <w:w w:val="105"/>
        </w:rPr>
        <w:t xml:space="preserve"> </w:t>
      </w:r>
      <w:r>
        <w:rPr>
          <w:w w:val="105"/>
        </w:rPr>
        <w:t>template</w:t>
      </w:r>
      <w:r>
        <w:rPr>
          <w:spacing w:val="31"/>
          <w:w w:val="105"/>
        </w:rPr>
        <w:t xml:space="preserve"> </w:t>
      </w:r>
      <w:r>
        <w:rPr>
          <w:w w:val="105"/>
        </w:rPr>
        <w:t>estimate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1"/>
          <w:w w:val="105"/>
        </w:rPr>
        <w:t xml:space="preserve"> </w:t>
      </w:r>
      <w:r>
        <w:rPr>
          <w:w w:val="105"/>
        </w:rPr>
        <w:t>constructed</w:t>
      </w:r>
      <w:r>
        <w:rPr>
          <w:spacing w:val="32"/>
          <w:w w:val="105"/>
        </w:rPr>
        <w:t xml:space="preserve"> </w:t>
      </w:r>
      <w:r>
        <w:rPr>
          <w:w w:val="105"/>
        </w:rPr>
        <w:t>from</w:t>
      </w:r>
      <w:r>
        <w:rPr>
          <w:spacing w:val="31"/>
          <w:w w:val="105"/>
        </w:rPr>
        <w:t xml:space="preserve"> </w:t>
      </w:r>
      <w:r>
        <w:rPr>
          <w:w w:val="105"/>
        </w:rPr>
        <w:t>an</w:t>
      </w:r>
      <w:r>
        <w:rPr>
          <w:spacing w:val="32"/>
          <w:w w:val="105"/>
        </w:rPr>
        <w:t xml:space="preserve"> </w:t>
      </w:r>
      <w:r>
        <w:rPr>
          <w:w w:val="105"/>
        </w:rPr>
        <w:t>existing</w:t>
      </w:r>
      <w:r>
        <w:rPr>
          <w:spacing w:val="31"/>
          <w:w w:val="105"/>
        </w:rPr>
        <w:t xml:space="preserve"> </w:t>
      </w:r>
      <w:r>
        <w:rPr>
          <w:w w:val="105"/>
        </w:rPr>
        <w:t>subject</w:t>
      </w:r>
      <w:r>
        <w:rPr>
          <w:spacing w:val="32"/>
          <w:w w:val="105"/>
        </w:rPr>
        <w:t xml:space="preserve"> </w:t>
      </w:r>
      <w:r>
        <w:rPr>
          <w:w w:val="105"/>
        </w:rPr>
        <w:t>image</w:t>
      </w:r>
      <w:r>
        <w:rPr>
          <w:spacing w:val="31"/>
          <w:w w:val="105"/>
        </w:rPr>
        <w:t xml:space="preserve"> </w:t>
      </w:r>
      <w:r>
        <w:rPr>
          <w:w w:val="105"/>
        </w:rPr>
        <w:t>or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proofErr w:type="spellStart"/>
      <w:r>
        <w:rPr>
          <w:spacing w:val="-2"/>
          <w:w w:val="105"/>
        </w:rPr>
        <w:t>voxelwise</w:t>
      </w:r>
      <w:proofErr w:type="spellEnd"/>
    </w:p>
    <w:p w14:paraId="73585A36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435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average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derived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rigid</w:t>
      </w:r>
      <w:r>
        <w:rPr>
          <w:spacing w:val="20"/>
          <w:w w:val="105"/>
        </w:rPr>
        <w:t xml:space="preserve"> </w:t>
      </w:r>
      <w:r>
        <w:rPr>
          <w:w w:val="105"/>
        </w:rPr>
        <w:t>pre-alignment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w w:val="105"/>
        </w:rPr>
        <w:t>population.</w:t>
      </w:r>
      <w:r>
        <w:rPr>
          <w:spacing w:val="71"/>
          <w:w w:val="105"/>
        </w:rPr>
        <w:t xml:space="preserve"> </w:t>
      </w:r>
      <w:r>
        <w:rPr>
          <w:w w:val="105"/>
        </w:rPr>
        <w:t>Pairwise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1F89C34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436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subject</w:t>
      </w:r>
      <w:r>
        <w:rPr>
          <w:spacing w:val="20"/>
          <w:w w:val="105"/>
        </w:rPr>
        <w:t xml:space="preserve"> </w:t>
      </w:r>
      <w:r>
        <w:rPr>
          <w:w w:val="105"/>
        </w:rPr>
        <w:t>and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w w:val="105"/>
        </w:rPr>
        <w:t>current</w:t>
      </w:r>
      <w:r>
        <w:rPr>
          <w:spacing w:val="20"/>
          <w:w w:val="105"/>
        </w:rPr>
        <w:t xml:space="preserve"> </w:t>
      </w:r>
      <w:r>
        <w:rPr>
          <w:w w:val="105"/>
        </w:rPr>
        <w:t>template</w:t>
      </w:r>
      <w:r>
        <w:rPr>
          <w:spacing w:val="20"/>
          <w:w w:val="105"/>
        </w:rPr>
        <w:t xml:space="preserve"> </w:t>
      </w:r>
      <w:r>
        <w:rPr>
          <w:w w:val="105"/>
        </w:rPr>
        <w:t>estimate</w:t>
      </w:r>
      <w:r>
        <w:rPr>
          <w:spacing w:val="21"/>
          <w:w w:val="105"/>
        </w:rPr>
        <w:t xml:space="preserve"> </w:t>
      </w:r>
      <w:r>
        <w:rPr>
          <w:w w:val="105"/>
        </w:rPr>
        <w:t>is</w:t>
      </w:r>
      <w:r>
        <w:rPr>
          <w:spacing w:val="20"/>
          <w:w w:val="105"/>
        </w:rPr>
        <w:t xml:space="preserve"> </w:t>
      </w:r>
      <w:r>
        <w:rPr>
          <w:w w:val="105"/>
        </w:rPr>
        <w:t>performed</w:t>
      </w:r>
      <w:r>
        <w:rPr>
          <w:spacing w:val="20"/>
          <w:w w:val="105"/>
        </w:rPr>
        <w:t xml:space="preserve"> </w:t>
      </w:r>
      <w:r>
        <w:rPr>
          <w:w w:val="105"/>
        </w:rPr>
        <w:t>using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Symmetric</w:t>
      </w:r>
    </w:p>
    <w:p w14:paraId="03163A37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437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Normalization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SyN</w:t>
      </w:r>
      <w:proofErr w:type="spellEnd"/>
      <w:r>
        <w:rPr>
          <w:w w:val="105"/>
        </w:rPr>
        <w:t>)</w:t>
      </w:r>
      <w:r>
        <w:rPr>
          <w:spacing w:val="8"/>
          <w:w w:val="105"/>
        </w:rPr>
        <w:t xml:space="preserve"> </w:t>
      </w:r>
      <w:r>
        <w:rPr>
          <w:w w:val="105"/>
        </w:rPr>
        <w:t>algorithm.</w:t>
      </w:r>
      <w:r>
        <w:rPr>
          <w:w w:val="105"/>
          <w:position w:val="9"/>
          <w:sz w:val="16"/>
        </w:rPr>
        <w:t>41</w:t>
      </w:r>
      <w:r>
        <w:rPr>
          <w:spacing w:val="39"/>
          <w:w w:val="105"/>
          <w:position w:val="9"/>
          <w:sz w:val="16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w w:val="105"/>
        </w:rPr>
        <w:t>template</w:t>
      </w:r>
      <w:r>
        <w:rPr>
          <w:spacing w:val="9"/>
          <w:w w:val="105"/>
        </w:rPr>
        <w:t xml:space="preserve"> </w:t>
      </w:r>
      <w:r>
        <w:rPr>
          <w:w w:val="105"/>
        </w:rPr>
        <w:t>estimate</w:t>
      </w:r>
      <w:r>
        <w:rPr>
          <w:spacing w:val="8"/>
          <w:w w:val="105"/>
        </w:rPr>
        <w:t xml:space="preserve"> </w:t>
      </w:r>
      <w:r>
        <w:rPr>
          <w:w w:val="105"/>
        </w:rPr>
        <w:t>is</w:t>
      </w:r>
      <w:r>
        <w:rPr>
          <w:spacing w:val="9"/>
          <w:w w:val="105"/>
        </w:rPr>
        <w:t xml:space="preserve"> </w:t>
      </w:r>
      <w:r>
        <w:rPr>
          <w:w w:val="105"/>
        </w:rPr>
        <w:t>updated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warping</w:t>
      </w:r>
      <w:r>
        <w:rPr>
          <w:spacing w:val="8"/>
          <w:w w:val="105"/>
        </w:rPr>
        <w:t xml:space="preserve"> </w:t>
      </w:r>
      <w:r>
        <w:rPr>
          <w:w w:val="105"/>
        </w:rPr>
        <w:t>all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subjects</w:t>
      </w:r>
    </w:p>
    <w:p w14:paraId="06C41046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438</w:t>
      </w:r>
      <w:r>
        <w:rPr>
          <w:rFonts w:ascii="Arial" w:hAnsi="Arial"/>
          <w:spacing w:val="55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space</w:t>
      </w:r>
      <w:r>
        <w:rPr>
          <w:spacing w:val="4"/>
          <w:w w:val="105"/>
        </w:rPr>
        <w:t xml:space="preserve"> </w:t>
      </w:r>
      <w:r>
        <w:rPr>
          <w:w w:val="105"/>
        </w:rPr>
        <w:t>of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template,</w:t>
      </w:r>
      <w:r>
        <w:rPr>
          <w:spacing w:val="5"/>
          <w:w w:val="105"/>
        </w:rPr>
        <w:t xml:space="preserve"> </w:t>
      </w:r>
      <w:r>
        <w:rPr>
          <w:w w:val="105"/>
        </w:rPr>
        <w:t>performing</w:t>
      </w:r>
      <w:r>
        <w:rPr>
          <w:spacing w:val="3"/>
          <w:w w:val="105"/>
        </w:rPr>
        <w:t xml:space="preserve"> </w:t>
      </w:r>
      <w:r>
        <w:rPr>
          <w:w w:val="105"/>
        </w:rPr>
        <w:t>a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voxelwise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average,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then</w:t>
      </w:r>
      <w:r>
        <w:rPr>
          <w:spacing w:val="4"/>
          <w:w w:val="105"/>
        </w:rPr>
        <w:t xml:space="preserve"> </w:t>
      </w:r>
      <w:r>
        <w:rPr>
          <w:w w:val="105"/>
        </w:rPr>
        <w:t>performing</w:t>
      </w:r>
      <w:r>
        <w:rPr>
          <w:spacing w:val="4"/>
          <w:w w:val="105"/>
        </w:rPr>
        <w:t xml:space="preserve"> </w:t>
      </w:r>
      <w:r>
        <w:rPr>
          <w:w w:val="105"/>
        </w:rPr>
        <w:t>a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“shape</w:t>
      </w:r>
    </w:p>
    <w:p w14:paraId="2AB0FB11" w14:textId="77777777" w:rsidR="005F326E" w:rsidRDefault="00000000">
      <w:pPr>
        <w:pStyle w:val="BodyText"/>
        <w:spacing w:before="158"/>
      </w:pPr>
      <w:proofErr w:type="gramStart"/>
      <w:r>
        <w:rPr>
          <w:rFonts w:ascii="Arial" w:hAnsi="Arial"/>
          <w:w w:val="105"/>
          <w:sz w:val="12"/>
        </w:rPr>
        <w:t>439</w:t>
      </w:r>
      <w:r>
        <w:rPr>
          <w:rFonts w:ascii="Arial" w:hAnsi="Arial"/>
          <w:spacing w:val="60"/>
          <w:w w:val="105"/>
          <w:sz w:val="12"/>
        </w:rPr>
        <w:t xml:space="preserve">  </w:t>
      </w:r>
      <w:r>
        <w:rPr>
          <w:w w:val="105"/>
        </w:rPr>
        <w:t>update</w:t>
      </w:r>
      <w:proofErr w:type="gramEnd"/>
      <w:r>
        <w:rPr>
          <w:w w:val="105"/>
        </w:rPr>
        <w:t>”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8"/>
          <w:w w:val="105"/>
        </w:rPr>
        <w:t xml:space="preserve"> </w:t>
      </w:r>
      <w:r>
        <w:rPr>
          <w:w w:val="105"/>
        </w:rPr>
        <w:t>this</w:t>
      </w:r>
      <w:r>
        <w:rPr>
          <w:spacing w:val="8"/>
          <w:w w:val="105"/>
        </w:rPr>
        <w:t xml:space="preserve"> </w:t>
      </w:r>
      <w:r>
        <w:rPr>
          <w:w w:val="105"/>
        </w:rPr>
        <w:t>latter</w:t>
      </w:r>
      <w:r>
        <w:rPr>
          <w:spacing w:val="9"/>
          <w:w w:val="105"/>
        </w:rPr>
        <w:t xml:space="preserve"> </w:t>
      </w:r>
      <w:r>
        <w:rPr>
          <w:w w:val="105"/>
        </w:rPr>
        <w:t>image</w:t>
      </w:r>
      <w:r>
        <w:rPr>
          <w:spacing w:val="8"/>
          <w:w w:val="105"/>
        </w:rPr>
        <w:t xml:space="preserve"> </w:t>
      </w:r>
      <w:r>
        <w:rPr>
          <w:w w:val="105"/>
        </w:rPr>
        <w:t>by</w:t>
      </w:r>
      <w:r>
        <w:rPr>
          <w:spacing w:val="9"/>
          <w:w w:val="105"/>
        </w:rPr>
        <w:t xml:space="preserve"> </w:t>
      </w:r>
      <w:r>
        <w:rPr>
          <w:w w:val="105"/>
        </w:rPr>
        <w:t>warping</w:t>
      </w:r>
      <w:r>
        <w:rPr>
          <w:spacing w:val="8"/>
          <w:w w:val="105"/>
        </w:rPr>
        <w:t xml:space="preserve"> </w:t>
      </w:r>
      <w:r>
        <w:rPr>
          <w:w w:val="105"/>
        </w:rPr>
        <w:t>it</w:t>
      </w:r>
      <w:r>
        <w:rPr>
          <w:spacing w:val="9"/>
          <w:w w:val="105"/>
        </w:rPr>
        <w:t xml:space="preserve"> </w:t>
      </w:r>
      <w:r>
        <w:rPr>
          <w:w w:val="105"/>
        </w:rPr>
        <w:t>by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average</w:t>
      </w:r>
      <w:r>
        <w:rPr>
          <w:spacing w:val="8"/>
          <w:w w:val="105"/>
        </w:rPr>
        <w:t xml:space="preserve"> </w:t>
      </w:r>
      <w:r>
        <w:rPr>
          <w:w w:val="105"/>
        </w:rPr>
        <w:t>inverse</w:t>
      </w:r>
      <w:r>
        <w:rPr>
          <w:spacing w:val="9"/>
          <w:w w:val="105"/>
        </w:rPr>
        <w:t xml:space="preserve"> </w:t>
      </w:r>
      <w:r>
        <w:rPr>
          <w:w w:val="105"/>
        </w:rPr>
        <w:t>deformation,</w:t>
      </w:r>
      <w:r>
        <w:rPr>
          <w:spacing w:val="8"/>
          <w:w w:val="105"/>
        </w:rPr>
        <w:t xml:space="preserve"> </w:t>
      </w:r>
      <w:r>
        <w:rPr>
          <w:w w:val="105"/>
        </w:rPr>
        <w:t>thus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yielding</w:t>
      </w:r>
    </w:p>
    <w:p w14:paraId="629C770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440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mean</w:t>
      </w:r>
      <w:r>
        <w:rPr>
          <w:spacing w:val="28"/>
          <w:w w:val="105"/>
        </w:rPr>
        <w:t xml:space="preserve"> </w:t>
      </w:r>
      <w:r>
        <w:rPr>
          <w:w w:val="105"/>
        </w:rPr>
        <w:t>image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population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terms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both</w:t>
      </w:r>
      <w:r>
        <w:rPr>
          <w:spacing w:val="28"/>
          <w:w w:val="105"/>
        </w:rPr>
        <w:t xml:space="preserve"> </w:t>
      </w:r>
      <w:r>
        <w:rPr>
          <w:w w:val="105"/>
        </w:rPr>
        <w:t>intensity</w:t>
      </w:r>
      <w:r>
        <w:rPr>
          <w:spacing w:val="27"/>
          <w:w w:val="105"/>
        </w:rPr>
        <w:t xml:space="preserve"> </w:t>
      </w:r>
      <w:r>
        <w:rPr>
          <w:w w:val="105"/>
        </w:rPr>
        <w:t>and</w:t>
      </w:r>
      <w:r>
        <w:rPr>
          <w:spacing w:val="28"/>
          <w:w w:val="105"/>
        </w:rPr>
        <w:t xml:space="preserve"> </w:t>
      </w:r>
      <w:r>
        <w:rPr>
          <w:w w:val="105"/>
        </w:rPr>
        <w:t>shape.</w:t>
      </w:r>
      <w:r>
        <w:rPr>
          <w:spacing w:val="54"/>
          <w:w w:val="150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corresponding</w:t>
      </w:r>
    </w:p>
    <w:p w14:paraId="278F63E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441</w:t>
      </w:r>
      <w:r>
        <w:rPr>
          <w:rFonts w:ascii="Arial"/>
          <w:spacing w:val="77"/>
          <w:sz w:val="12"/>
        </w:rPr>
        <w:t xml:space="preserve">  </w:t>
      </w:r>
      <w:proofErr w:type="spellStart"/>
      <w:r>
        <w:t>ANTsPy</w:t>
      </w:r>
      <w:proofErr w:type="spellEnd"/>
      <w:proofErr w:type="gramEnd"/>
      <w:r>
        <w:rPr>
          <w:spacing w:val="27"/>
        </w:rPr>
        <w:t xml:space="preserve"> </w:t>
      </w:r>
      <w:r>
        <w:t>function</w:t>
      </w:r>
      <w:r>
        <w:rPr>
          <w:spacing w:val="25"/>
        </w:rPr>
        <w:t xml:space="preserve"> </w:t>
      </w:r>
      <w:r>
        <w:t>is</w:t>
      </w:r>
      <w:r>
        <w:rPr>
          <w:spacing w:val="27"/>
        </w:rPr>
        <w:t xml:space="preserve"> </w:t>
      </w:r>
      <w:proofErr w:type="spellStart"/>
      <w:r>
        <w:rPr>
          <w:rFonts w:ascii="Courier New"/>
          <w:spacing w:val="-2"/>
          <w:w w:val="90"/>
        </w:rPr>
        <w:t>ants.build_template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42F79B89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3016A6B8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0"/>
          <w:sz w:val="12"/>
        </w:rPr>
        <w:lastRenderedPageBreak/>
        <w:t>442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50" w:name="Visualization"/>
      <w:bookmarkEnd w:id="150"/>
      <w:r>
        <w:rPr>
          <w:spacing w:val="-2"/>
          <w:w w:val="110"/>
        </w:rPr>
        <w:t>4.1.4</w:t>
      </w:r>
      <w:r>
        <w:tab/>
      </w:r>
      <w:r>
        <w:rPr>
          <w:spacing w:val="-2"/>
          <w:w w:val="110"/>
        </w:rPr>
        <w:t>Visualization</w:t>
      </w:r>
    </w:p>
    <w:p w14:paraId="7006B36A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4C1DC9CA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443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complement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well-known</w:t>
      </w:r>
      <w:r>
        <w:rPr>
          <w:spacing w:val="38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38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39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Python,</w:t>
      </w:r>
      <w:r>
        <w:rPr>
          <w:spacing w:val="47"/>
          <w:w w:val="105"/>
        </w:rPr>
        <w:t xml:space="preserve"> </w:t>
      </w:r>
      <w:r>
        <w:rPr>
          <w:w w:val="105"/>
        </w:rPr>
        <w:t>e.g.,</w:t>
      </w:r>
      <w:r>
        <w:rPr>
          <w:spacing w:val="46"/>
          <w:w w:val="105"/>
        </w:rPr>
        <w:t xml:space="preserve"> </w:t>
      </w:r>
      <w:r>
        <w:rPr>
          <w:spacing w:val="-2"/>
          <w:w w:val="105"/>
        </w:rPr>
        <w:t>ggplot2</w:t>
      </w:r>
    </w:p>
    <w:p w14:paraId="2DD333F5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444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38"/>
          <w:w w:val="105"/>
        </w:rPr>
        <w:t xml:space="preserve"> </w:t>
      </w:r>
      <w:r>
        <w:rPr>
          <w:w w:val="105"/>
        </w:rPr>
        <w:t>matplotlib,</w:t>
      </w:r>
      <w:r>
        <w:rPr>
          <w:spacing w:val="45"/>
          <w:w w:val="105"/>
        </w:rPr>
        <w:t xml:space="preserve"> </w:t>
      </w:r>
      <w:r>
        <w:rPr>
          <w:w w:val="105"/>
        </w:rPr>
        <w:t>respectively,</w:t>
      </w:r>
      <w:r>
        <w:rPr>
          <w:spacing w:val="44"/>
          <w:w w:val="105"/>
        </w:rPr>
        <w:t xml:space="preserve"> </w:t>
      </w:r>
      <w:r>
        <w:rPr>
          <w:w w:val="105"/>
        </w:rPr>
        <w:t>image-specific</w:t>
      </w:r>
      <w:r>
        <w:rPr>
          <w:spacing w:val="37"/>
          <w:w w:val="105"/>
        </w:rPr>
        <w:t xml:space="preserve"> </w:t>
      </w:r>
      <w:r>
        <w:rPr>
          <w:w w:val="105"/>
        </w:rPr>
        <w:t>visualization</w:t>
      </w:r>
      <w:r>
        <w:rPr>
          <w:spacing w:val="37"/>
          <w:w w:val="105"/>
        </w:rPr>
        <w:t xml:space="preserve"> </w:t>
      </w:r>
      <w:r>
        <w:rPr>
          <w:w w:val="105"/>
        </w:rPr>
        <w:t>capabilities</w:t>
      </w:r>
      <w:r>
        <w:rPr>
          <w:spacing w:val="37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w w:val="105"/>
        </w:rPr>
        <w:t>available</w:t>
      </w:r>
      <w:r>
        <w:rPr>
          <w:spacing w:val="37"/>
          <w:w w:val="105"/>
        </w:rPr>
        <w:t xml:space="preserve"> </w:t>
      </w:r>
      <w:r>
        <w:rPr>
          <w:w w:val="105"/>
        </w:rPr>
        <w:t>in</w:t>
      </w:r>
      <w:r>
        <w:rPr>
          <w:spacing w:val="3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1A7D1539" w14:textId="78687FB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445</w:t>
      </w:r>
      <w:r>
        <w:rPr>
          <w:rFonts w:ascii="Arial"/>
          <w:spacing w:val="59"/>
          <w:sz w:val="12"/>
        </w:rPr>
        <w:t xml:space="preserve">  </w:t>
      </w:r>
      <w:proofErr w:type="spellStart"/>
      <w:r>
        <w:rPr>
          <w:rFonts w:ascii="Courier New"/>
        </w:rPr>
        <w:t>ants</w:t>
      </w:r>
      <w:proofErr w:type="gramEnd"/>
      <w:r>
        <w:rPr>
          <w:rFonts w:ascii="Courier New"/>
        </w:rPr>
        <w:t>.plot</w:t>
      </w:r>
      <w:proofErr w:type="spellEnd"/>
      <w:r>
        <w:rPr>
          <w:rFonts w:ascii="Courier New"/>
        </w:rPr>
        <w:t>(...)</w:t>
      </w:r>
      <w:ins w:id="151" w:author="Gee, James C" w:date="2024-04-10T18:28:00Z">
        <w:r w:rsidR="00154D9E">
          <w:rPr>
            <w:rFonts w:ascii="Courier New"/>
            <w:spacing w:val="39"/>
          </w:rPr>
          <w:t xml:space="preserve">function </w:t>
        </w:r>
      </w:ins>
      <w:del w:id="152" w:author="Gee, James C" w:date="2024-04-10T18:28:00Z">
        <w:r w:rsidDel="00154D9E">
          <w:rPr>
            <w:rFonts w:ascii="Courier New"/>
            <w:spacing w:val="39"/>
          </w:rPr>
          <w:delText xml:space="preserve"> </w:delText>
        </w:r>
      </w:del>
      <w:r>
        <w:t>(Python).</w:t>
      </w:r>
      <w:r>
        <w:rPr>
          <w:spacing w:val="31"/>
        </w:rPr>
        <w:t xml:space="preserve">  </w:t>
      </w:r>
      <w:r>
        <w:t>These</w:t>
      </w:r>
      <w:r>
        <w:rPr>
          <w:spacing w:val="40"/>
        </w:rPr>
        <w:t xml:space="preserve"> </w:t>
      </w:r>
      <w:r>
        <w:t>are</w:t>
      </w:r>
      <w:r>
        <w:rPr>
          <w:spacing w:val="41"/>
        </w:rPr>
        <w:t xml:space="preserve"> </w:t>
      </w:r>
      <w:r>
        <w:t>capable</w:t>
      </w:r>
      <w:r>
        <w:rPr>
          <w:spacing w:val="41"/>
        </w:rPr>
        <w:t xml:space="preserve"> </w:t>
      </w:r>
      <w:r>
        <w:t>of</w:t>
      </w:r>
      <w:r>
        <w:rPr>
          <w:spacing w:val="40"/>
        </w:rPr>
        <w:t xml:space="preserve"> </w:t>
      </w:r>
      <w:r>
        <w:t>illustrating</w:t>
      </w:r>
      <w:r>
        <w:rPr>
          <w:spacing w:val="41"/>
        </w:rPr>
        <w:t xml:space="preserve"> </w:t>
      </w:r>
      <w:r>
        <w:t>multiple</w:t>
      </w:r>
      <w:r>
        <w:rPr>
          <w:spacing w:val="41"/>
        </w:rPr>
        <w:t xml:space="preserve"> </w:t>
      </w:r>
      <w:r>
        <w:t>slices</w:t>
      </w:r>
      <w:r>
        <w:rPr>
          <w:spacing w:val="40"/>
        </w:rPr>
        <w:t xml:space="preserve"> </w:t>
      </w:r>
      <w:r>
        <w:t>in</w:t>
      </w:r>
      <w:r>
        <w:rPr>
          <w:spacing w:val="41"/>
        </w:rPr>
        <w:t xml:space="preserve"> </w:t>
      </w:r>
      <w:proofErr w:type="gramStart"/>
      <w:r>
        <w:rPr>
          <w:spacing w:val="-2"/>
        </w:rPr>
        <w:t>different</w:t>
      </w:r>
      <w:proofErr w:type="gramEnd"/>
    </w:p>
    <w:p w14:paraId="4BA3EFAB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446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orientations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with</w:t>
      </w:r>
      <w:r>
        <w:rPr>
          <w:spacing w:val="7"/>
          <w:w w:val="105"/>
        </w:rPr>
        <w:t xml:space="preserve"> </w:t>
      </w:r>
      <w:commentRangeStart w:id="153"/>
      <w:commentRangeStart w:id="154"/>
      <w:r>
        <w:rPr>
          <w:w w:val="105"/>
        </w:rPr>
        <w:t>both</w:t>
      </w:r>
      <w:commentRangeEnd w:id="153"/>
      <w:r w:rsidR="00154D9E">
        <w:rPr>
          <w:rStyle w:val="CommentReference"/>
        </w:rPr>
        <w:commentReference w:id="153"/>
      </w:r>
      <w:commentRangeEnd w:id="154"/>
      <w:r w:rsidR="00B463B3">
        <w:rPr>
          <w:rStyle w:val="CommentReference"/>
        </w:rPr>
        <w:commentReference w:id="154"/>
      </w:r>
      <w:r>
        <w:rPr>
          <w:spacing w:val="7"/>
          <w:w w:val="105"/>
        </w:rPr>
        <w:t xml:space="preserve"> </w:t>
      </w:r>
      <w:r>
        <w:rPr>
          <w:w w:val="105"/>
        </w:rPr>
        <w:t>other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overlays</w:t>
      </w:r>
      <w:r>
        <w:rPr>
          <w:spacing w:val="8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well</w:t>
      </w:r>
      <w:r>
        <w:rPr>
          <w:spacing w:val="7"/>
          <w:w w:val="105"/>
        </w:rPr>
        <w:t xml:space="preserve"> </w:t>
      </w:r>
      <w:r>
        <w:rPr>
          <w:w w:val="105"/>
        </w:rPr>
        <w:t>as</w:t>
      </w:r>
      <w:r>
        <w:rPr>
          <w:spacing w:val="8"/>
          <w:w w:val="105"/>
        </w:rPr>
        <w:t xml:space="preserve"> </w:t>
      </w:r>
      <w:r>
        <w:rPr>
          <w:w w:val="105"/>
        </w:rPr>
        <w:t>label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images.</w:t>
      </w:r>
    </w:p>
    <w:p w14:paraId="6B2E434B" w14:textId="77777777" w:rsidR="005F326E" w:rsidRDefault="005F326E">
      <w:pPr>
        <w:pStyle w:val="BodyText"/>
        <w:ind w:left="0"/>
        <w:rPr>
          <w:sz w:val="20"/>
        </w:rPr>
      </w:pPr>
    </w:p>
    <w:p w14:paraId="68D87BB8" w14:textId="77777777" w:rsidR="005F326E" w:rsidRDefault="005F326E">
      <w:pPr>
        <w:pStyle w:val="BodyText"/>
        <w:spacing w:before="8"/>
        <w:ind w:left="0"/>
      </w:pPr>
    </w:p>
    <w:p w14:paraId="540F3C33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447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155" w:name="Mapping_fMOST_data_to_AllenCCFv3"/>
      <w:bookmarkEnd w:id="155"/>
      <w:r>
        <w:rPr>
          <w:spacing w:val="-5"/>
          <w:w w:val="115"/>
        </w:rPr>
        <w:t>4.2</w:t>
      </w:r>
      <w:r>
        <w:tab/>
      </w:r>
      <w:r>
        <w:rPr>
          <w:w w:val="115"/>
        </w:rPr>
        <w:t>Mapping</w:t>
      </w:r>
      <w:r>
        <w:rPr>
          <w:spacing w:val="26"/>
          <w:w w:val="115"/>
        </w:rPr>
        <w:t xml:space="preserve"> </w:t>
      </w:r>
      <w:proofErr w:type="spellStart"/>
      <w:r>
        <w:rPr>
          <w:w w:val="115"/>
        </w:rPr>
        <w:t>fMOST</w:t>
      </w:r>
      <w:proofErr w:type="spellEnd"/>
      <w:r>
        <w:rPr>
          <w:spacing w:val="26"/>
          <w:w w:val="115"/>
        </w:rPr>
        <w:t xml:space="preserve"> </w:t>
      </w:r>
      <w:r>
        <w:rPr>
          <w:w w:val="115"/>
        </w:rPr>
        <w:t>data</w:t>
      </w:r>
      <w:r>
        <w:rPr>
          <w:spacing w:val="26"/>
          <w:w w:val="115"/>
        </w:rPr>
        <w:t xml:space="preserve"> </w:t>
      </w:r>
      <w:r>
        <w:rPr>
          <w:w w:val="115"/>
        </w:rPr>
        <w:t>to</w:t>
      </w:r>
      <w:r>
        <w:rPr>
          <w:spacing w:val="27"/>
          <w:w w:val="115"/>
        </w:rPr>
        <w:t xml:space="preserve"> </w:t>
      </w:r>
      <w:r>
        <w:rPr>
          <w:spacing w:val="-2"/>
          <w:w w:val="115"/>
        </w:rPr>
        <w:t>AllenCCFv3</w:t>
      </w:r>
    </w:p>
    <w:p w14:paraId="6785621E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031200D4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448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r>
        <w:rPr>
          <w:spacing w:val="-2"/>
          <w:w w:val="110"/>
        </w:rPr>
        <w:t>4.2.1</w:t>
      </w:r>
      <w:r>
        <w:tab/>
      </w:r>
      <w:r>
        <w:rPr>
          <w:spacing w:val="-2"/>
          <w:w w:val="110"/>
        </w:rPr>
        <w:t>Preprocessing</w:t>
      </w:r>
    </w:p>
    <w:p w14:paraId="64B67604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46DA6FB7" w14:textId="77777777" w:rsidR="005F326E" w:rsidRDefault="00000000">
      <w:pPr>
        <w:pStyle w:val="BodyText"/>
        <w:tabs>
          <w:tab w:val="left" w:pos="786"/>
        </w:tabs>
        <w:spacing w:before="145"/>
      </w:pPr>
      <w:r>
        <w:rPr>
          <w:rFonts w:ascii="Arial" w:hAnsi="Arial"/>
          <w:spacing w:val="-5"/>
          <w:w w:val="110"/>
          <w:sz w:val="12"/>
        </w:rPr>
        <w:t>449</w:t>
      </w:r>
      <w:r>
        <w:rPr>
          <w:rFonts w:ascii="Arial" w:hAnsi="Arial"/>
          <w:sz w:val="12"/>
        </w:rPr>
        <w:tab/>
      </w:r>
      <w:commentRangeStart w:id="156"/>
      <w:commentRangeStart w:id="157"/>
      <w:r>
        <w:rPr>
          <w:rFonts w:ascii="Arial" w:hAnsi="Arial"/>
          <w:w w:val="105"/>
        </w:rPr>
        <w:t>•</w:t>
      </w:r>
      <w:r>
        <w:rPr>
          <w:rFonts w:ascii="Arial" w:hAnsi="Arial"/>
          <w:spacing w:val="37"/>
          <w:w w:val="105"/>
        </w:rPr>
        <w:t xml:space="preserve"> </w:t>
      </w:r>
      <w:proofErr w:type="spellStart"/>
      <w:r>
        <w:rPr>
          <w:i/>
          <w:w w:val="105"/>
        </w:rPr>
        <w:t>Downsampling</w:t>
      </w:r>
      <w:commentRangeEnd w:id="156"/>
      <w:proofErr w:type="spellEnd"/>
      <w:r w:rsidR="00154D9E">
        <w:rPr>
          <w:rStyle w:val="CommentReference"/>
        </w:rPr>
        <w:commentReference w:id="156"/>
      </w:r>
      <w:commentRangeEnd w:id="157"/>
      <w:r w:rsidR="00B463B3">
        <w:rPr>
          <w:rStyle w:val="CommentReference"/>
        </w:rPr>
        <w:commentReference w:id="157"/>
      </w:r>
      <w:r>
        <w:rPr>
          <w:w w:val="105"/>
        </w:rPr>
        <w:t>.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w w:val="105"/>
        </w:rPr>
        <w:t>first</w:t>
      </w:r>
      <w:r>
        <w:rPr>
          <w:spacing w:val="-7"/>
          <w:w w:val="105"/>
        </w:rPr>
        <w:t xml:space="preserve"> </w:t>
      </w:r>
      <w:r>
        <w:rPr>
          <w:w w:val="105"/>
        </w:rPr>
        <w:t>challenge</w:t>
      </w:r>
      <w:r>
        <w:rPr>
          <w:spacing w:val="-7"/>
          <w:w w:val="105"/>
        </w:rPr>
        <w:t xml:space="preserve"> </w:t>
      </w:r>
      <w:r>
        <w:rPr>
          <w:w w:val="105"/>
        </w:rPr>
        <w:t>when</w:t>
      </w:r>
      <w:r>
        <w:rPr>
          <w:spacing w:val="-8"/>
          <w:w w:val="105"/>
        </w:rPr>
        <w:t xml:space="preserve"> </w:t>
      </w:r>
      <w:r>
        <w:rPr>
          <w:w w:val="105"/>
        </w:rPr>
        <w:t>mapping</w:t>
      </w:r>
      <w:r>
        <w:rPr>
          <w:spacing w:val="-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-8"/>
          <w:w w:val="105"/>
        </w:rPr>
        <w:t xml:space="preserve"> </w:t>
      </w:r>
      <w:r>
        <w:rPr>
          <w:w w:val="105"/>
        </w:rPr>
        <w:t>images</w:t>
      </w:r>
      <w:r>
        <w:rPr>
          <w:spacing w:val="-7"/>
          <w:w w:val="105"/>
        </w:rPr>
        <w:t xml:space="preserve"> </w:t>
      </w:r>
      <w:r>
        <w:rPr>
          <w:w w:val="105"/>
        </w:rPr>
        <w:t>into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8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44FC9E6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450</w:t>
      </w:r>
      <w:r>
        <w:rPr>
          <w:rFonts w:ascii="Arial"/>
          <w:sz w:val="12"/>
        </w:rPr>
        <w:tab/>
      </w:r>
      <w:r>
        <w:rPr>
          <w:w w:val="105"/>
        </w:rPr>
        <w:t>is</w:t>
      </w:r>
      <w:r>
        <w:rPr>
          <w:spacing w:val="13"/>
          <w:w w:val="105"/>
        </w:rPr>
        <w:t xml:space="preserve"> </w:t>
      </w:r>
      <w:r>
        <w:rPr>
          <w:w w:val="105"/>
        </w:rPr>
        <w:t>addressing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3"/>
          <w:w w:val="105"/>
        </w:rPr>
        <w:t xml:space="preserve"> </w:t>
      </w:r>
      <w:r>
        <w:rPr>
          <w:w w:val="105"/>
        </w:rPr>
        <w:t>resolution</w:t>
      </w:r>
      <w:r>
        <w:rPr>
          <w:spacing w:val="13"/>
          <w:w w:val="105"/>
        </w:rPr>
        <w:t xml:space="preserve"> </w:t>
      </w:r>
      <w:r>
        <w:rPr>
          <w:w w:val="105"/>
        </w:rPr>
        <w:t>scale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data.</w:t>
      </w:r>
      <w:r>
        <w:rPr>
          <w:spacing w:val="42"/>
          <w:w w:val="105"/>
        </w:rPr>
        <w:t xml:space="preserve"> </w:t>
      </w:r>
      <w:r>
        <w:rPr>
          <w:w w:val="105"/>
        </w:rPr>
        <w:t>Native</w:t>
      </w:r>
      <w:r>
        <w:rPr>
          <w:spacing w:val="13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3"/>
          <w:w w:val="105"/>
        </w:rPr>
        <w:t xml:space="preserve"> </w:t>
      </w:r>
      <w:r>
        <w:rPr>
          <w:w w:val="105"/>
        </w:rPr>
        <w:t>data</w:t>
      </w:r>
      <w:r>
        <w:rPr>
          <w:spacing w:val="13"/>
          <w:w w:val="105"/>
        </w:rPr>
        <w:t xml:space="preserve"> </w:t>
      </w:r>
      <w:r>
        <w:rPr>
          <w:w w:val="105"/>
        </w:rPr>
        <w:t>from</w:t>
      </w:r>
      <w:r>
        <w:rPr>
          <w:spacing w:val="14"/>
          <w:w w:val="105"/>
        </w:rPr>
        <w:t xml:space="preserve"> </w:t>
      </w:r>
      <w:r>
        <w:rPr>
          <w:w w:val="105"/>
        </w:rPr>
        <w:t>an</w:t>
      </w:r>
      <w:r>
        <w:rPr>
          <w:spacing w:val="13"/>
          <w:w w:val="105"/>
        </w:rPr>
        <w:t xml:space="preserve"> </w:t>
      </w:r>
      <w:r>
        <w:rPr>
          <w:spacing w:val="-2"/>
          <w:w w:val="105"/>
        </w:rPr>
        <w:t>individual</w:t>
      </w:r>
    </w:p>
    <w:p w14:paraId="2A5627A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451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specimen</w:t>
      </w:r>
      <w:proofErr w:type="gramEnd"/>
      <w:r>
        <w:rPr>
          <w:spacing w:val="-3"/>
          <w:w w:val="105"/>
        </w:rPr>
        <w:t xml:space="preserve"> </w:t>
      </w:r>
      <w:r>
        <w:rPr>
          <w:w w:val="105"/>
        </w:rPr>
        <w:t>can</w:t>
      </w:r>
      <w:r>
        <w:rPr>
          <w:spacing w:val="-2"/>
          <w:w w:val="105"/>
        </w:rPr>
        <w:t xml:space="preserve"> </w:t>
      </w:r>
      <w:r>
        <w:rPr>
          <w:w w:val="105"/>
        </w:rPr>
        <w:t>range</w:t>
      </w:r>
      <w:r>
        <w:rPr>
          <w:spacing w:val="-3"/>
          <w:w w:val="105"/>
        </w:rPr>
        <w:t xml:space="preserve"> </w:t>
      </w:r>
      <w:r>
        <w:rPr>
          <w:w w:val="105"/>
        </w:rPr>
        <w:t>in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order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2"/>
          <w:w w:val="105"/>
        </w:rPr>
        <w:t xml:space="preserve"> </w:t>
      </w:r>
      <w:r>
        <w:rPr>
          <w:w w:val="105"/>
        </w:rPr>
        <w:t>terabytes,</w:t>
      </w:r>
      <w:r>
        <w:rPr>
          <w:spacing w:val="-1"/>
          <w:w w:val="105"/>
        </w:rPr>
        <w:t xml:space="preserve"> </w:t>
      </w:r>
      <w:r>
        <w:rPr>
          <w:w w:val="105"/>
        </w:rPr>
        <w:t>which</w:t>
      </w:r>
      <w:r>
        <w:rPr>
          <w:spacing w:val="-2"/>
          <w:w w:val="105"/>
        </w:rPr>
        <w:t xml:space="preserve"> </w:t>
      </w:r>
      <w:r>
        <w:rPr>
          <w:w w:val="105"/>
        </w:rPr>
        <w:t>leads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3"/>
          <w:w w:val="105"/>
        </w:rPr>
        <w:t xml:space="preserve"> </w:t>
      </w:r>
      <w:r>
        <w:rPr>
          <w:w w:val="105"/>
        </w:rPr>
        <w:t>two</w:t>
      </w:r>
      <w:r>
        <w:rPr>
          <w:spacing w:val="-3"/>
          <w:w w:val="105"/>
        </w:rPr>
        <w:t xml:space="preserve"> </w:t>
      </w:r>
      <w:r>
        <w:rPr>
          <w:w w:val="105"/>
        </w:rPr>
        <w:t>main</w:t>
      </w:r>
      <w:r>
        <w:rPr>
          <w:spacing w:val="-3"/>
          <w:w w:val="105"/>
        </w:rPr>
        <w:t xml:space="preserve"> </w:t>
      </w:r>
      <w:r>
        <w:rPr>
          <w:w w:val="105"/>
        </w:rPr>
        <w:t>problems.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First,</w:t>
      </w:r>
    </w:p>
    <w:p w14:paraId="463C98D2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452</w:t>
      </w:r>
      <w:r>
        <w:rPr>
          <w:rFonts w:ascii="Arial"/>
          <w:sz w:val="12"/>
        </w:rPr>
        <w:tab/>
      </w:r>
      <w:r>
        <w:rPr>
          <w:w w:val="105"/>
        </w:rPr>
        <w:t>volumetric</w:t>
      </w:r>
      <w:r>
        <w:rPr>
          <w:spacing w:val="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"/>
          <w:w w:val="105"/>
        </w:rPr>
        <w:t xml:space="preserve"> </w:t>
      </w:r>
      <w:r>
        <w:rPr>
          <w:w w:val="105"/>
        </w:rPr>
        <w:t>methods</w:t>
      </w:r>
      <w:r>
        <w:rPr>
          <w:spacing w:val="1"/>
          <w:w w:val="105"/>
        </w:rPr>
        <w:t xml:space="preserve"> </w:t>
      </w:r>
      <w:r>
        <w:rPr>
          <w:w w:val="105"/>
        </w:rPr>
        <w:t>(particularly</w:t>
      </w:r>
      <w:r>
        <w:rPr>
          <w:spacing w:val="2"/>
          <w:w w:val="105"/>
        </w:rPr>
        <w:t xml:space="preserve"> </w:t>
      </w:r>
      <w:r>
        <w:rPr>
          <w:w w:val="105"/>
        </w:rPr>
        <w:t>those</w:t>
      </w:r>
      <w:r>
        <w:rPr>
          <w:spacing w:val="1"/>
          <w:w w:val="105"/>
        </w:rPr>
        <w:t xml:space="preserve"> </w:t>
      </w:r>
      <w:r>
        <w:rPr>
          <w:w w:val="105"/>
        </w:rPr>
        <w:t>estimating</w:t>
      </w:r>
      <w:r>
        <w:rPr>
          <w:spacing w:val="2"/>
          <w:w w:val="105"/>
        </w:rPr>
        <w:t xml:space="preserve"> </w:t>
      </w:r>
      <w:r>
        <w:rPr>
          <w:w w:val="105"/>
        </w:rPr>
        <w:t>local</w:t>
      </w:r>
      <w:r>
        <w:rPr>
          <w:spacing w:val="1"/>
          <w:w w:val="105"/>
        </w:rPr>
        <w:t xml:space="preserve"> </w:t>
      </w:r>
      <w:r>
        <w:rPr>
          <w:w w:val="105"/>
        </w:rPr>
        <w:t>deformation)</w:t>
      </w:r>
      <w:r>
        <w:rPr>
          <w:spacing w:val="2"/>
          <w:w w:val="105"/>
        </w:rPr>
        <w:t xml:space="preserve"> </w:t>
      </w:r>
      <w:proofErr w:type="gramStart"/>
      <w:r>
        <w:rPr>
          <w:spacing w:val="-4"/>
          <w:w w:val="105"/>
        </w:rPr>
        <w:t>have</w:t>
      </w:r>
      <w:proofErr w:type="gramEnd"/>
    </w:p>
    <w:p w14:paraId="1DBF97F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453</w:t>
      </w:r>
      <w:r>
        <w:rPr>
          <w:rFonts w:ascii="Arial"/>
          <w:sz w:val="12"/>
        </w:rPr>
        <w:tab/>
      </w:r>
      <w:r>
        <w:rPr>
          <w:w w:val="105"/>
        </w:rPr>
        <w:t>high</w:t>
      </w:r>
      <w:r>
        <w:rPr>
          <w:spacing w:val="25"/>
          <w:w w:val="105"/>
        </w:rPr>
        <w:t xml:space="preserve"> </w:t>
      </w:r>
      <w:r>
        <w:rPr>
          <w:w w:val="105"/>
        </w:rPr>
        <w:t>computational</w:t>
      </w:r>
      <w:r>
        <w:rPr>
          <w:spacing w:val="26"/>
          <w:w w:val="105"/>
        </w:rPr>
        <w:t xml:space="preserve"> </w:t>
      </w:r>
      <w:r>
        <w:rPr>
          <w:w w:val="105"/>
        </w:rPr>
        <w:t>complexity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6"/>
          <w:w w:val="105"/>
        </w:rPr>
        <w:t xml:space="preserve"> </w:t>
      </w:r>
      <w:r>
        <w:rPr>
          <w:w w:val="105"/>
        </w:rPr>
        <w:t>typically</w:t>
      </w:r>
      <w:r>
        <w:rPr>
          <w:spacing w:val="25"/>
          <w:w w:val="105"/>
        </w:rPr>
        <w:t xml:space="preserve"> </w:t>
      </w:r>
      <w:r>
        <w:rPr>
          <w:w w:val="105"/>
        </w:rPr>
        <w:t>cannot</w:t>
      </w:r>
      <w:r>
        <w:rPr>
          <w:spacing w:val="26"/>
          <w:w w:val="105"/>
        </w:rPr>
        <w:t xml:space="preserve"> </w:t>
      </w:r>
      <w:r>
        <w:rPr>
          <w:w w:val="105"/>
        </w:rPr>
        <w:t>operate</w:t>
      </w:r>
      <w:r>
        <w:rPr>
          <w:spacing w:val="25"/>
          <w:w w:val="105"/>
        </w:rPr>
        <w:t xml:space="preserve"> </w:t>
      </w:r>
      <w:r>
        <w:rPr>
          <w:w w:val="105"/>
        </w:rPr>
        <w:t>on</w:t>
      </w:r>
      <w:r>
        <w:rPr>
          <w:spacing w:val="26"/>
          <w:w w:val="105"/>
        </w:rPr>
        <w:t xml:space="preserve"> </w:t>
      </w:r>
      <w:r>
        <w:rPr>
          <w:w w:val="105"/>
        </w:rPr>
        <w:t>such</w:t>
      </w:r>
      <w:r>
        <w:rPr>
          <w:spacing w:val="25"/>
          <w:w w:val="105"/>
        </w:rPr>
        <w:t xml:space="preserve"> </w:t>
      </w:r>
      <w:r>
        <w:rPr>
          <w:w w:val="105"/>
        </w:rPr>
        <w:t>high-</w:t>
      </w:r>
      <w:r>
        <w:rPr>
          <w:spacing w:val="-2"/>
          <w:w w:val="105"/>
        </w:rPr>
        <w:t>resolution</w:t>
      </w:r>
    </w:p>
    <w:p w14:paraId="5A36ADBC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454</w:t>
      </w:r>
      <w:r>
        <w:rPr>
          <w:rFonts w:ascii="Arial"/>
          <w:sz w:val="12"/>
        </w:rPr>
        <w:tab/>
      </w:r>
      <w:r>
        <w:rPr>
          <w:w w:val="105"/>
        </w:rPr>
        <w:t>data</w:t>
      </w:r>
      <w:r>
        <w:rPr>
          <w:spacing w:val="46"/>
          <w:w w:val="105"/>
        </w:rPr>
        <w:t xml:space="preserve"> </w:t>
      </w:r>
      <w:r>
        <w:rPr>
          <w:w w:val="105"/>
        </w:rPr>
        <w:t>under</w:t>
      </w:r>
      <w:r>
        <w:rPr>
          <w:spacing w:val="47"/>
          <w:w w:val="105"/>
        </w:rPr>
        <w:t xml:space="preserve"> </w:t>
      </w:r>
      <w:r>
        <w:rPr>
          <w:w w:val="105"/>
        </w:rPr>
        <w:t>reasonable</w:t>
      </w:r>
      <w:r>
        <w:rPr>
          <w:spacing w:val="47"/>
          <w:w w:val="105"/>
        </w:rPr>
        <w:t xml:space="preserve"> </w:t>
      </w:r>
      <w:r>
        <w:rPr>
          <w:w w:val="105"/>
        </w:rPr>
        <w:t>memory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runtime</w:t>
      </w:r>
      <w:r>
        <w:rPr>
          <w:spacing w:val="48"/>
          <w:w w:val="105"/>
        </w:rPr>
        <w:t xml:space="preserve"> </w:t>
      </w:r>
      <w:r>
        <w:rPr>
          <w:w w:val="105"/>
        </w:rPr>
        <w:t>constraints.</w:t>
      </w:r>
      <w:r>
        <w:rPr>
          <w:spacing w:val="37"/>
          <w:w w:val="105"/>
        </w:rPr>
        <w:t xml:space="preserve">  </w:t>
      </w:r>
      <w:r>
        <w:rPr>
          <w:w w:val="105"/>
        </w:rPr>
        <w:t>Second,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48"/>
          <w:w w:val="105"/>
        </w:rPr>
        <w:t xml:space="preserve"> </w:t>
      </w:r>
      <w:r>
        <w:rPr>
          <w:w w:val="105"/>
        </w:rPr>
        <w:t>resolution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7EB3E38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455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AllenCCFv3</w:t>
      </w:r>
      <w:r>
        <w:rPr>
          <w:spacing w:val="14"/>
          <w:w w:val="105"/>
        </w:rPr>
        <w:t xml:space="preserve"> </w:t>
      </w:r>
      <w:r>
        <w:rPr>
          <w:w w:val="105"/>
        </w:rPr>
        <w:t>atlas</w:t>
      </w:r>
      <w:r>
        <w:rPr>
          <w:spacing w:val="15"/>
          <w:w w:val="105"/>
        </w:rPr>
        <w:t xml:space="preserve"> </w:t>
      </w:r>
      <w:r>
        <w:rPr>
          <w:w w:val="105"/>
        </w:rPr>
        <w:t>is</w:t>
      </w:r>
      <w:r>
        <w:rPr>
          <w:spacing w:val="15"/>
          <w:w w:val="105"/>
        </w:rPr>
        <w:t xml:space="preserve"> </w:t>
      </w:r>
      <w:r>
        <w:rPr>
          <w:w w:val="105"/>
        </w:rPr>
        <w:t>much</w:t>
      </w:r>
      <w:r>
        <w:rPr>
          <w:spacing w:val="14"/>
          <w:w w:val="105"/>
        </w:rPr>
        <w:t xml:space="preserve"> </w:t>
      </w:r>
      <w:r>
        <w:rPr>
          <w:w w:val="105"/>
        </w:rPr>
        <w:t>lower</w:t>
      </w:r>
      <w:r>
        <w:rPr>
          <w:spacing w:val="14"/>
          <w:w w:val="105"/>
        </w:rPr>
        <w:t xml:space="preserve"> </w:t>
      </w:r>
      <w:r>
        <w:rPr>
          <w:w w:val="105"/>
        </w:rPr>
        <w:t>than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5"/>
          <w:w w:val="105"/>
        </w:rPr>
        <w:t xml:space="preserve"> </w:t>
      </w:r>
      <w:r>
        <w:rPr>
          <w:w w:val="105"/>
        </w:rPr>
        <w:t>data,</w:t>
      </w:r>
      <w:r>
        <w:rPr>
          <w:spacing w:val="14"/>
          <w:w w:val="105"/>
        </w:rPr>
        <w:t xml:space="preserve"> </w:t>
      </w:r>
      <w:r>
        <w:rPr>
          <w:w w:val="105"/>
        </w:rPr>
        <w:t>thus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mapping</w:t>
      </w:r>
      <w:r>
        <w:rPr>
          <w:spacing w:val="14"/>
          <w:w w:val="105"/>
        </w:rPr>
        <w:t xml:space="preserve"> </w:t>
      </w:r>
      <w:proofErr w:type="gramStart"/>
      <w:r>
        <w:rPr>
          <w:spacing w:val="-2"/>
          <w:w w:val="105"/>
        </w:rPr>
        <w:t>process</w:t>
      </w:r>
      <w:proofErr w:type="gramEnd"/>
    </w:p>
    <w:p w14:paraId="562DABC1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456</w:t>
      </w:r>
      <w:r>
        <w:rPr>
          <w:rFonts w:ascii="Arial"/>
          <w:sz w:val="12"/>
        </w:rPr>
        <w:tab/>
      </w:r>
      <w:r>
        <w:rPr>
          <w:w w:val="105"/>
        </w:rPr>
        <w:t>will</w:t>
      </w:r>
      <w:r>
        <w:rPr>
          <w:spacing w:val="26"/>
          <w:w w:val="105"/>
        </w:rPr>
        <w:t xml:space="preserve"> </w:t>
      </w:r>
      <w:r>
        <w:rPr>
          <w:w w:val="105"/>
        </w:rPr>
        <w:t>cause</w:t>
      </w:r>
      <w:r>
        <w:rPr>
          <w:spacing w:val="27"/>
          <w:w w:val="105"/>
        </w:rPr>
        <w:t xml:space="preserve"> </w:t>
      </w:r>
      <w:r>
        <w:rPr>
          <w:w w:val="105"/>
        </w:rPr>
        <w:t>much</w:t>
      </w:r>
      <w:r>
        <w:rPr>
          <w:spacing w:val="27"/>
          <w:w w:val="105"/>
        </w:rPr>
        <w:t xml:space="preserve"> </w:t>
      </w:r>
      <w:r>
        <w:rPr>
          <w:w w:val="105"/>
        </w:rPr>
        <w:t>of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high-resolution</w:t>
      </w:r>
      <w:r>
        <w:rPr>
          <w:spacing w:val="27"/>
          <w:w w:val="105"/>
        </w:rPr>
        <w:t xml:space="preserve"> </w:t>
      </w:r>
      <w:r>
        <w:rPr>
          <w:w w:val="105"/>
        </w:rPr>
        <w:t>information</w:t>
      </w:r>
      <w:r>
        <w:rPr>
          <w:spacing w:val="26"/>
          <w:w w:val="105"/>
        </w:rPr>
        <w:t xml:space="preserve"> </w:t>
      </w:r>
      <w:r>
        <w:rPr>
          <w:w w:val="105"/>
        </w:rPr>
        <w:t>in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6"/>
          <w:w w:val="105"/>
        </w:rPr>
        <w:t xml:space="preserve"> </w:t>
      </w:r>
      <w:r>
        <w:rPr>
          <w:w w:val="105"/>
        </w:rPr>
        <w:t>images</w:t>
      </w:r>
      <w:r>
        <w:rPr>
          <w:spacing w:val="27"/>
          <w:w w:val="105"/>
        </w:rPr>
        <w:t xml:space="preserve"> </w:t>
      </w:r>
      <w:r>
        <w:rPr>
          <w:w w:val="105"/>
        </w:rPr>
        <w:t>to</w:t>
      </w:r>
      <w:r>
        <w:rPr>
          <w:spacing w:val="26"/>
          <w:w w:val="105"/>
        </w:rPr>
        <w:t xml:space="preserve"> </w:t>
      </w:r>
      <w:r>
        <w:rPr>
          <w:w w:val="105"/>
        </w:rPr>
        <w:t>be</w:t>
      </w:r>
      <w:r>
        <w:rPr>
          <w:spacing w:val="27"/>
          <w:w w:val="105"/>
        </w:rPr>
        <w:t xml:space="preserve"> </w:t>
      </w:r>
      <w:proofErr w:type="gramStart"/>
      <w:r>
        <w:rPr>
          <w:spacing w:val="-4"/>
          <w:w w:val="105"/>
        </w:rPr>
        <w:t>lost</w:t>
      </w:r>
      <w:proofErr w:type="gramEnd"/>
    </w:p>
    <w:p w14:paraId="3122FDFB" w14:textId="277FCFF9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457</w:t>
      </w:r>
      <w:r>
        <w:rPr>
          <w:rFonts w:ascii="Arial"/>
          <w:sz w:val="12"/>
        </w:rPr>
        <w:tab/>
      </w:r>
      <w:r>
        <w:rPr>
          <w:w w:val="105"/>
        </w:rPr>
        <w:t>regardless.</w:t>
      </w:r>
      <w:r>
        <w:rPr>
          <w:spacing w:val="76"/>
          <w:w w:val="105"/>
        </w:rPr>
        <w:t xml:space="preserve"> </w:t>
      </w:r>
      <w:r>
        <w:rPr>
          <w:w w:val="105"/>
        </w:rPr>
        <w:t>Thus,</w:t>
      </w:r>
      <w:r>
        <w:rPr>
          <w:spacing w:val="25"/>
          <w:w w:val="105"/>
        </w:rPr>
        <w:t xml:space="preserve"> </w:t>
      </w:r>
      <w:r>
        <w:rPr>
          <w:w w:val="105"/>
        </w:rPr>
        <w:t>we</w:t>
      </w:r>
      <w:r>
        <w:rPr>
          <w:spacing w:val="22"/>
          <w:w w:val="105"/>
        </w:rPr>
        <w:t xml:space="preserve"> </w:t>
      </w:r>
      <w:r>
        <w:rPr>
          <w:w w:val="105"/>
        </w:rPr>
        <w:t>perform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2"/>
          <w:w w:val="105"/>
        </w:rPr>
        <w:t xml:space="preserve"> </w:t>
      </w:r>
      <w:r>
        <w:rPr>
          <w:w w:val="105"/>
        </w:rPr>
        <w:t>cubic</w:t>
      </w:r>
      <w:r>
        <w:rPr>
          <w:spacing w:val="22"/>
          <w:w w:val="105"/>
        </w:rPr>
        <w:t xml:space="preserve"> </w:t>
      </w:r>
      <w:ins w:id="158" w:author="Gee, James C" w:date="2024-04-10T18:29:00Z">
        <w:r w:rsidR="00154D9E">
          <w:rPr>
            <w:w w:val="105"/>
          </w:rPr>
          <w:t>B</w:t>
        </w:r>
      </w:ins>
      <w:del w:id="159" w:author="Gee, James C" w:date="2024-04-10T18:29:00Z">
        <w:r w:rsidDel="00154D9E">
          <w:rPr>
            <w:w w:val="105"/>
          </w:rPr>
          <w:delText>b</w:delText>
        </w:r>
      </w:del>
      <w:r>
        <w:rPr>
          <w:w w:val="105"/>
        </w:rPr>
        <w:t>-spline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downsampling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data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26764B1F" w14:textId="5188048A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458</w:t>
      </w:r>
      <w:r>
        <w:rPr>
          <w:rFonts w:ascii="Arial" w:hAnsi="Arial"/>
          <w:sz w:val="12"/>
        </w:rPr>
        <w:tab/>
      </w:r>
      <w:r>
        <w:rPr>
          <w:w w:val="105"/>
        </w:rPr>
        <w:t>reduce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r>
        <w:rPr>
          <w:spacing w:val="-7"/>
          <w:w w:val="105"/>
        </w:rPr>
        <w:t xml:space="preserve"> </w:t>
      </w:r>
      <w:r>
        <w:rPr>
          <w:w w:val="105"/>
        </w:rPr>
        <w:t>resolution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7"/>
          <w:w w:val="105"/>
        </w:rPr>
        <w:t xml:space="preserve"> </w:t>
      </w:r>
      <w:r>
        <w:rPr>
          <w:w w:val="105"/>
        </w:rPr>
        <w:t>each</w:t>
      </w:r>
      <w:r>
        <w:rPr>
          <w:spacing w:val="-7"/>
          <w:w w:val="105"/>
        </w:rPr>
        <w:t xml:space="preserve"> </w:t>
      </w:r>
      <w:r>
        <w:rPr>
          <w:w w:val="105"/>
        </w:rPr>
        <w:t>image</w:t>
      </w:r>
      <w:r>
        <w:rPr>
          <w:spacing w:val="-7"/>
          <w:w w:val="105"/>
        </w:rPr>
        <w:t xml:space="preserve"> </w:t>
      </w:r>
      <w:r w:rsidRPr="00FA2623">
        <w:rPr>
          <w:strike/>
          <w:w w:val="105"/>
          <w:rPrChange w:id="160" w:author="Gee, James C" w:date="2024-04-10T18:29:00Z">
            <w:rPr>
              <w:w w:val="105"/>
            </w:rPr>
          </w:rPrChange>
        </w:rPr>
        <w:t>to</w:t>
      </w:r>
      <w:r w:rsidRPr="00FA2623">
        <w:rPr>
          <w:strike/>
          <w:spacing w:val="-7"/>
          <w:w w:val="105"/>
          <w:rPrChange w:id="161" w:author="Gee, James C" w:date="2024-04-10T18:29:00Z">
            <w:rPr>
              <w:spacing w:val="-7"/>
              <w:w w:val="105"/>
            </w:rPr>
          </w:rPrChange>
        </w:rPr>
        <w:t xml:space="preserve"> </w:t>
      </w:r>
      <w:r w:rsidRPr="00FA2623">
        <w:rPr>
          <w:strike/>
          <w:w w:val="105"/>
          <w:rPrChange w:id="162" w:author="Gee, James C" w:date="2024-04-10T18:29:00Z">
            <w:rPr>
              <w:w w:val="105"/>
            </w:rPr>
          </w:rPrChange>
        </w:rPr>
        <w:t>25</w:t>
      </w:r>
      <w:r w:rsidRPr="00FA2623">
        <w:rPr>
          <w:strike/>
          <w:spacing w:val="-8"/>
          <w:w w:val="105"/>
          <w:rPrChange w:id="163" w:author="Gee, James C" w:date="2024-04-10T18:29:00Z">
            <w:rPr>
              <w:spacing w:val="-8"/>
              <w:w w:val="105"/>
            </w:rPr>
          </w:rPrChange>
        </w:rPr>
        <w:t xml:space="preserve"> </w:t>
      </w:r>
      <w:r w:rsidRPr="00FA2623">
        <w:rPr>
          <w:i/>
          <w:strike/>
          <w:w w:val="105"/>
          <w:rPrChange w:id="164" w:author="Gee, James C" w:date="2024-04-10T18:29:00Z">
            <w:rPr>
              <w:i/>
              <w:w w:val="105"/>
            </w:rPr>
          </w:rPrChange>
        </w:rPr>
        <w:t>µm</w:t>
      </w:r>
      <w:r w:rsidRPr="00FA2623">
        <w:rPr>
          <w:i/>
          <w:strike/>
          <w:spacing w:val="-7"/>
          <w:w w:val="105"/>
          <w:rPrChange w:id="165" w:author="Gee, James C" w:date="2024-04-10T18:29:00Z">
            <w:rPr>
              <w:i/>
              <w:spacing w:val="-7"/>
              <w:w w:val="105"/>
            </w:rPr>
          </w:rPrChange>
        </w:rPr>
        <w:t xml:space="preserve"> </w:t>
      </w:r>
      <w:r w:rsidRPr="00FA2623">
        <w:rPr>
          <w:strike/>
          <w:w w:val="105"/>
          <w:rPrChange w:id="166" w:author="Gee, James C" w:date="2024-04-10T18:29:00Z">
            <w:rPr>
              <w:w w:val="105"/>
            </w:rPr>
          </w:rPrChange>
        </w:rPr>
        <w:t>isotropic</w:t>
      </w:r>
      <w:r>
        <w:rPr>
          <w:spacing w:val="-7"/>
          <w:w w:val="105"/>
        </w:rPr>
        <w:t xml:space="preserve"> </w:t>
      </w:r>
      <w:r>
        <w:rPr>
          <w:w w:val="105"/>
        </w:rPr>
        <w:t>to</w:t>
      </w:r>
      <w:r>
        <w:rPr>
          <w:spacing w:val="-7"/>
          <w:w w:val="105"/>
        </w:rPr>
        <w:t xml:space="preserve"> </w:t>
      </w:r>
      <w:r>
        <w:rPr>
          <w:w w:val="105"/>
        </w:rPr>
        <w:t>match</w:t>
      </w:r>
      <w:r>
        <w:rPr>
          <w:spacing w:val="-7"/>
          <w:w w:val="105"/>
        </w:rPr>
        <w:t xml:space="preserve"> </w:t>
      </w:r>
      <w:r>
        <w:rPr>
          <w:w w:val="105"/>
        </w:rPr>
        <w:t>the</w:t>
      </w:r>
      <w:ins w:id="167" w:author="Gee, James C" w:date="2024-04-10T18:30:00Z">
        <w:r w:rsidR="00FA2623">
          <w:rPr>
            <w:w w:val="105"/>
          </w:rPr>
          <w:t xml:space="preserve"> isotropic</w:t>
        </w:r>
      </w:ins>
      <w:r>
        <w:rPr>
          <w:spacing w:val="-7"/>
          <w:w w:val="105"/>
        </w:rPr>
        <w:t xml:space="preserve"> </w:t>
      </w:r>
      <w:r>
        <w:rPr>
          <w:w w:val="105"/>
        </w:rPr>
        <w:t>25</w:t>
      </w:r>
      <w:r>
        <w:rPr>
          <w:spacing w:val="-7"/>
          <w:w w:val="105"/>
        </w:rPr>
        <w:t xml:space="preserve"> </w:t>
      </w:r>
      <w:r>
        <w:rPr>
          <w:i/>
          <w:w w:val="105"/>
        </w:rPr>
        <w:t>µm</w:t>
      </w:r>
      <w:r>
        <w:rPr>
          <w:i/>
          <w:spacing w:val="-7"/>
          <w:w w:val="105"/>
        </w:rPr>
        <w:t xml:space="preserve"> </w:t>
      </w:r>
      <w:ins w:id="168" w:author="Gee, James C" w:date="2024-04-10T18:30:00Z">
        <w:r w:rsidR="00FA2623">
          <w:rPr>
            <w:i/>
            <w:spacing w:val="-7"/>
            <w:w w:val="105"/>
          </w:rPr>
          <w:t xml:space="preserve">voxel resolution of the </w:t>
        </w:r>
      </w:ins>
      <w:proofErr w:type="gramStart"/>
      <w:r>
        <w:rPr>
          <w:spacing w:val="-2"/>
          <w:w w:val="105"/>
        </w:rPr>
        <w:t>AllenCCFv3</w:t>
      </w:r>
      <w:proofErr w:type="gramEnd"/>
    </w:p>
    <w:p w14:paraId="232C9BE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459</w:t>
      </w:r>
      <w:r>
        <w:rPr>
          <w:rFonts w:ascii="Arial"/>
          <w:sz w:val="12"/>
        </w:rPr>
        <w:tab/>
      </w:r>
      <w:r>
        <w:rPr>
          <w:spacing w:val="-2"/>
        </w:rPr>
        <w:t>intensity</w:t>
      </w:r>
      <w:r>
        <w:rPr>
          <w:spacing w:val="-5"/>
        </w:rPr>
        <w:t xml:space="preserve"> </w:t>
      </w:r>
      <w:r>
        <w:rPr>
          <w:spacing w:val="-2"/>
        </w:rPr>
        <w:t>atlas</w:t>
      </w:r>
      <w:r>
        <w:rPr>
          <w:spacing w:val="-4"/>
        </w:rPr>
        <w:t xml:space="preserve"> </w:t>
      </w:r>
      <w:r>
        <w:rPr>
          <w:spacing w:val="-2"/>
        </w:rPr>
        <w:t xml:space="preserve">using </w:t>
      </w:r>
      <w:proofErr w:type="spellStart"/>
      <w:proofErr w:type="gramStart"/>
      <w:r>
        <w:rPr>
          <w:rFonts w:ascii="Courier New"/>
          <w:spacing w:val="-2"/>
        </w:rPr>
        <w:t>ants.resample</w:t>
      </w:r>
      <w:proofErr w:type="gramEnd"/>
      <w:r>
        <w:rPr>
          <w:rFonts w:ascii="Courier New"/>
          <w:spacing w:val="-2"/>
        </w:rPr>
        <w:t>_image</w:t>
      </w:r>
      <w:proofErr w:type="spellEnd"/>
      <w:r>
        <w:rPr>
          <w:rFonts w:ascii="Courier New"/>
          <w:spacing w:val="-2"/>
        </w:rPr>
        <w:t>(...)</w:t>
      </w:r>
      <w:r>
        <w:rPr>
          <w:spacing w:val="-2"/>
        </w:rPr>
        <w:t>.</w:t>
      </w:r>
      <w:r>
        <w:rPr>
          <w:spacing w:val="23"/>
        </w:rPr>
        <w:t xml:space="preserve"> </w:t>
      </w:r>
      <w:r>
        <w:rPr>
          <w:spacing w:val="-2"/>
        </w:rPr>
        <w:t>An</w:t>
      </w:r>
      <w:r>
        <w:rPr>
          <w:spacing w:val="-5"/>
        </w:rPr>
        <w:t xml:space="preserve"> </w:t>
      </w:r>
      <w:r>
        <w:rPr>
          <w:spacing w:val="-2"/>
        </w:rPr>
        <w:t>important</w:t>
      </w:r>
      <w:r>
        <w:rPr>
          <w:spacing w:val="-4"/>
        </w:rPr>
        <w:t xml:space="preserve"> </w:t>
      </w:r>
      <w:r>
        <w:rPr>
          <w:spacing w:val="-2"/>
        </w:rPr>
        <w:t>detail</w:t>
      </w:r>
      <w:r>
        <w:rPr>
          <w:spacing w:val="-4"/>
        </w:rPr>
        <w:t xml:space="preserve"> </w:t>
      </w:r>
      <w:r>
        <w:rPr>
          <w:spacing w:val="-2"/>
        </w:rPr>
        <w:t>to</w:t>
      </w:r>
      <w:r>
        <w:rPr>
          <w:spacing w:val="-4"/>
        </w:rPr>
        <w:t xml:space="preserve"> </w:t>
      </w:r>
      <w:r>
        <w:rPr>
          <w:spacing w:val="-2"/>
        </w:rPr>
        <w:t>note</w:t>
      </w:r>
      <w:r>
        <w:rPr>
          <w:spacing w:val="-4"/>
        </w:rPr>
        <w:t xml:space="preserve"> </w:t>
      </w:r>
      <w:r>
        <w:rPr>
          <w:spacing w:val="-2"/>
        </w:rPr>
        <w:t>is</w:t>
      </w:r>
      <w:r>
        <w:rPr>
          <w:spacing w:val="-5"/>
        </w:rPr>
        <w:t xml:space="preserve"> </w:t>
      </w:r>
      <w:proofErr w:type="gramStart"/>
      <w:r>
        <w:rPr>
          <w:spacing w:val="-4"/>
        </w:rPr>
        <w:t>that</w:t>
      </w:r>
      <w:proofErr w:type="gramEnd"/>
    </w:p>
    <w:p w14:paraId="0166F818" w14:textId="77777777" w:rsidR="005F326E" w:rsidRDefault="00000000">
      <w:pPr>
        <w:pStyle w:val="BodyText"/>
        <w:tabs>
          <w:tab w:val="left" w:pos="1085"/>
        </w:tabs>
        <w:spacing w:before="137"/>
      </w:pPr>
      <w:r>
        <w:rPr>
          <w:rFonts w:ascii="Arial"/>
          <w:spacing w:val="-5"/>
          <w:w w:val="105"/>
          <w:sz w:val="12"/>
        </w:rPr>
        <w:t>460</w:t>
      </w:r>
      <w:r>
        <w:rPr>
          <w:rFonts w:ascii="Arial"/>
          <w:sz w:val="12"/>
        </w:rPr>
        <w:tab/>
      </w:r>
      <w:r>
        <w:rPr>
          <w:w w:val="105"/>
        </w:rPr>
        <w:t>while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6"/>
          <w:w w:val="105"/>
        </w:rPr>
        <w:t xml:space="preserve"> </w:t>
      </w:r>
      <w:r>
        <w:rPr>
          <w:w w:val="105"/>
        </w:rPr>
        <w:t>images</w:t>
      </w:r>
      <w:r>
        <w:rPr>
          <w:spacing w:val="6"/>
          <w:w w:val="105"/>
        </w:rPr>
        <w:t xml:space="preserve"> </w:t>
      </w:r>
      <w:r>
        <w:rPr>
          <w:w w:val="105"/>
        </w:rPr>
        <w:t>and</w:t>
      </w:r>
      <w:r>
        <w:rPr>
          <w:spacing w:val="6"/>
          <w:w w:val="105"/>
        </w:rPr>
        <w:t xml:space="preserve"> </w:t>
      </w:r>
      <w:r>
        <w:rPr>
          <w:w w:val="105"/>
        </w:rPr>
        <w:t>atlas</w:t>
      </w:r>
      <w:r>
        <w:rPr>
          <w:spacing w:val="7"/>
          <w:w w:val="105"/>
        </w:rPr>
        <w:t xml:space="preserve"> </w:t>
      </w:r>
      <w:r>
        <w:rPr>
          <w:w w:val="105"/>
        </w:rPr>
        <w:t>are</w:t>
      </w:r>
      <w:r>
        <w:rPr>
          <w:spacing w:val="6"/>
          <w:w w:val="105"/>
        </w:rPr>
        <w:t xml:space="preserve"> </w:t>
      </w:r>
      <w:proofErr w:type="spellStart"/>
      <w:r>
        <w:rPr>
          <w:w w:val="105"/>
        </w:rPr>
        <w:t>downsampled</w:t>
      </w:r>
      <w:proofErr w:type="spellEnd"/>
      <w:r>
        <w:rPr>
          <w:w w:val="105"/>
        </w:rPr>
        <w:t>,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mapping</w:t>
      </w:r>
      <w:r>
        <w:rPr>
          <w:spacing w:val="6"/>
          <w:w w:val="105"/>
        </w:rPr>
        <w:t xml:space="preserve"> </w:t>
      </w:r>
      <w:r>
        <w:rPr>
          <w:w w:val="105"/>
        </w:rPr>
        <w:t>learned</w:t>
      </w:r>
      <w:r>
        <w:rPr>
          <w:spacing w:val="6"/>
          <w:w w:val="105"/>
        </w:rPr>
        <w:t xml:space="preserve"> </w:t>
      </w:r>
      <w:r>
        <w:rPr>
          <w:w w:val="105"/>
        </w:rPr>
        <w:t>during</w:t>
      </w:r>
      <w:r>
        <w:rPr>
          <w:spacing w:val="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648632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461</w:t>
      </w:r>
      <w:r>
        <w:rPr>
          <w:rFonts w:ascii="Arial"/>
          <w:sz w:val="12"/>
        </w:rPr>
        <w:tab/>
      </w:r>
      <w:r>
        <w:rPr>
          <w:w w:val="105"/>
        </w:rPr>
        <w:t>registration</w:t>
      </w:r>
      <w:r>
        <w:rPr>
          <w:spacing w:val="46"/>
          <w:w w:val="105"/>
        </w:rPr>
        <w:t xml:space="preserve"> </w:t>
      </w:r>
      <w:r>
        <w:rPr>
          <w:w w:val="105"/>
        </w:rPr>
        <w:t>is</w:t>
      </w:r>
      <w:r>
        <w:rPr>
          <w:spacing w:val="46"/>
          <w:w w:val="105"/>
        </w:rPr>
        <w:t xml:space="preserve"> </w:t>
      </w:r>
      <w:r>
        <w:rPr>
          <w:w w:val="105"/>
        </w:rPr>
        <w:t>assumed</w:t>
      </w:r>
      <w:r>
        <w:rPr>
          <w:spacing w:val="47"/>
          <w:w w:val="105"/>
        </w:rPr>
        <w:t xml:space="preserve"> </w:t>
      </w:r>
      <w:r>
        <w:rPr>
          <w:w w:val="105"/>
        </w:rPr>
        <w:t>to</w:t>
      </w:r>
      <w:r>
        <w:rPr>
          <w:spacing w:val="46"/>
          <w:w w:val="105"/>
        </w:rPr>
        <w:t xml:space="preserve"> </w:t>
      </w:r>
      <w:r>
        <w:rPr>
          <w:w w:val="105"/>
        </w:rPr>
        <w:t>be</w:t>
      </w:r>
      <w:r>
        <w:rPr>
          <w:spacing w:val="47"/>
          <w:w w:val="105"/>
        </w:rPr>
        <w:t xml:space="preserve"> </w:t>
      </w:r>
      <w:r>
        <w:rPr>
          <w:w w:val="105"/>
        </w:rPr>
        <w:t>continuous.</w:t>
      </w:r>
      <w:r>
        <w:rPr>
          <w:spacing w:val="37"/>
          <w:w w:val="105"/>
        </w:rPr>
        <w:t xml:space="preserve">  </w:t>
      </w:r>
      <w:r>
        <w:rPr>
          <w:w w:val="105"/>
        </w:rPr>
        <w:t>Thus,</w:t>
      </w:r>
      <w:r>
        <w:rPr>
          <w:spacing w:val="54"/>
          <w:w w:val="105"/>
        </w:rPr>
        <w:t xml:space="preserve"> </w:t>
      </w:r>
      <w:r>
        <w:rPr>
          <w:w w:val="105"/>
        </w:rPr>
        <w:t>after</w:t>
      </w:r>
      <w:r>
        <w:rPr>
          <w:spacing w:val="47"/>
          <w:w w:val="105"/>
        </w:rPr>
        <w:t xml:space="preserve"> </w:t>
      </w:r>
      <w:r>
        <w:rPr>
          <w:w w:val="105"/>
        </w:rPr>
        <w:t>establishing</w:t>
      </w:r>
      <w:r>
        <w:rPr>
          <w:spacing w:val="46"/>
          <w:w w:val="105"/>
        </w:rPr>
        <w:t xml:space="preserve"> </w:t>
      </w:r>
      <w:r>
        <w:rPr>
          <w:w w:val="105"/>
        </w:rPr>
        <w:t>the</w:t>
      </w:r>
      <w:r>
        <w:rPr>
          <w:spacing w:val="47"/>
          <w:w w:val="105"/>
        </w:rPr>
        <w:t xml:space="preserve"> </w:t>
      </w:r>
      <w:r>
        <w:rPr>
          <w:w w:val="105"/>
        </w:rPr>
        <w:t>mapping</w:t>
      </w:r>
      <w:r>
        <w:rPr>
          <w:spacing w:val="46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021065A7" w14:textId="686C6304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462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AllenCCFv3,</w:t>
      </w:r>
      <w:r>
        <w:rPr>
          <w:spacing w:val="44"/>
          <w:w w:val="105"/>
        </w:rPr>
        <w:t xml:space="preserve"> </w:t>
      </w:r>
      <w:r>
        <w:rPr>
          <w:w w:val="105"/>
        </w:rPr>
        <w:t>we</w:t>
      </w:r>
      <w:r>
        <w:rPr>
          <w:spacing w:val="38"/>
          <w:w w:val="105"/>
        </w:rPr>
        <w:t xml:space="preserve"> </w:t>
      </w:r>
      <w:r>
        <w:rPr>
          <w:w w:val="105"/>
        </w:rPr>
        <w:t>can</w:t>
      </w:r>
      <w:r>
        <w:rPr>
          <w:spacing w:val="38"/>
          <w:w w:val="105"/>
        </w:rPr>
        <w:t xml:space="preserve"> </w:t>
      </w:r>
      <w:r>
        <w:rPr>
          <w:w w:val="105"/>
        </w:rPr>
        <w:t>interpolate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learned</w:t>
      </w:r>
      <w:r>
        <w:rPr>
          <w:spacing w:val="38"/>
          <w:w w:val="105"/>
        </w:rPr>
        <w:t xml:space="preserve"> </w:t>
      </w:r>
      <w:r>
        <w:rPr>
          <w:w w:val="105"/>
        </w:rPr>
        <w:t>mapping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apply</w:t>
      </w:r>
      <w:r>
        <w:rPr>
          <w:spacing w:val="37"/>
          <w:w w:val="105"/>
        </w:rPr>
        <w:t xml:space="preserve"> </w:t>
      </w:r>
      <w:r>
        <w:rPr>
          <w:w w:val="105"/>
        </w:rPr>
        <w:t>it</w:t>
      </w:r>
      <w:ins w:id="169" w:author="Gee, James C" w:date="2024-04-10T18:30:00Z">
        <w:r w:rsidR="00FA2623">
          <w:rPr>
            <w:w w:val="105"/>
          </w:rPr>
          <w:t xml:space="preserve"> directly</w:t>
        </w:r>
      </w:ins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9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spacing w:val="-2"/>
          <w:w w:val="105"/>
        </w:rPr>
        <w:t>high-</w:t>
      </w:r>
    </w:p>
    <w:p w14:paraId="4A186320" w14:textId="75DE8AFB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463</w:t>
      </w:r>
      <w:r>
        <w:rPr>
          <w:rFonts w:ascii="Arial"/>
          <w:sz w:val="12"/>
        </w:rPr>
        <w:tab/>
      </w:r>
      <w:r>
        <w:rPr>
          <w:w w:val="105"/>
        </w:rPr>
        <w:t>resolution</w:t>
      </w:r>
      <w:r>
        <w:rPr>
          <w:spacing w:val="42"/>
          <w:w w:val="105"/>
        </w:rPr>
        <w:t xml:space="preserve"> </w:t>
      </w:r>
      <w:r>
        <w:rPr>
          <w:w w:val="105"/>
        </w:rPr>
        <w:t>native</w:t>
      </w:r>
      <w:r>
        <w:rPr>
          <w:spacing w:val="43"/>
          <w:w w:val="105"/>
        </w:rPr>
        <w:t xml:space="preserve"> </w:t>
      </w:r>
      <w:r>
        <w:rPr>
          <w:w w:val="105"/>
        </w:rPr>
        <w:t>data</w:t>
      </w:r>
      <w:r>
        <w:rPr>
          <w:spacing w:val="43"/>
          <w:w w:val="105"/>
        </w:rPr>
        <w:t xml:space="preserve"> </w:t>
      </w:r>
      <w:del w:id="170" w:author="Gee, James C" w:date="2024-04-10T18:30:00Z">
        <w:r w:rsidDel="00FA2623">
          <w:rPr>
            <w:w w:val="105"/>
          </w:rPr>
          <w:delText>directly</w:delText>
        </w:r>
        <w:r w:rsidDel="00FA2623">
          <w:rPr>
            <w:spacing w:val="42"/>
            <w:w w:val="105"/>
          </w:rPr>
          <w:delText xml:space="preserve"> </w:delText>
        </w:r>
      </w:del>
      <w:r>
        <w:rPr>
          <w:w w:val="105"/>
        </w:rPr>
        <w:t>to</w:t>
      </w:r>
      <w:r>
        <w:rPr>
          <w:spacing w:val="43"/>
          <w:w w:val="105"/>
        </w:rPr>
        <w:t xml:space="preserve"> </w:t>
      </w:r>
      <w:r>
        <w:rPr>
          <w:w w:val="105"/>
        </w:rPr>
        <w:t>transform</w:t>
      </w:r>
      <w:r>
        <w:rPr>
          <w:spacing w:val="41"/>
          <w:w w:val="105"/>
        </w:rPr>
        <w:t xml:space="preserve"> </w:t>
      </w:r>
      <w:r>
        <w:rPr>
          <w:w w:val="105"/>
        </w:rPr>
        <w:t>any</w:t>
      </w:r>
      <w:r>
        <w:rPr>
          <w:spacing w:val="43"/>
          <w:w w:val="105"/>
        </w:rPr>
        <w:t xml:space="preserve"> </w:t>
      </w:r>
      <w:r>
        <w:rPr>
          <w:w w:val="105"/>
        </w:rPr>
        <w:t>spatially</w:t>
      </w:r>
      <w:r>
        <w:rPr>
          <w:spacing w:val="42"/>
          <w:w w:val="105"/>
        </w:rPr>
        <w:t xml:space="preserve"> </w:t>
      </w:r>
      <w:r>
        <w:rPr>
          <w:w w:val="105"/>
        </w:rPr>
        <w:t>aligned</w:t>
      </w:r>
      <w:r>
        <w:rPr>
          <w:spacing w:val="42"/>
          <w:w w:val="105"/>
        </w:rPr>
        <w:t xml:space="preserve"> </w:t>
      </w:r>
      <w:r>
        <w:rPr>
          <w:w w:val="105"/>
        </w:rPr>
        <w:t>data</w:t>
      </w:r>
      <w:r>
        <w:rPr>
          <w:spacing w:val="43"/>
          <w:w w:val="105"/>
        </w:rPr>
        <w:t xml:space="preserve"> </w:t>
      </w:r>
      <w:r>
        <w:rPr>
          <w:w w:val="105"/>
        </w:rPr>
        <w:t>(such</w:t>
      </w:r>
      <w:r>
        <w:rPr>
          <w:spacing w:val="43"/>
          <w:w w:val="105"/>
        </w:rPr>
        <w:t xml:space="preserve"> </w:t>
      </w:r>
      <w:r>
        <w:rPr>
          <w:w w:val="105"/>
        </w:rPr>
        <w:t>as</w:t>
      </w:r>
      <w:r>
        <w:rPr>
          <w:spacing w:val="4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249FA9F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464</w:t>
      </w:r>
      <w:r>
        <w:rPr>
          <w:rFonts w:ascii="Arial"/>
          <w:sz w:val="12"/>
        </w:rPr>
        <w:tab/>
      </w:r>
      <w:r>
        <w:rPr>
          <w:w w:val="105"/>
        </w:rPr>
        <w:t>single-cell</w:t>
      </w:r>
      <w:r>
        <w:rPr>
          <w:spacing w:val="5"/>
          <w:w w:val="105"/>
        </w:rPr>
        <w:t xml:space="preserve"> </w:t>
      </w:r>
      <w:r>
        <w:rPr>
          <w:w w:val="105"/>
        </w:rPr>
        <w:t>neuron</w:t>
      </w:r>
      <w:r>
        <w:rPr>
          <w:spacing w:val="7"/>
          <w:w w:val="105"/>
        </w:rPr>
        <w:t xml:space="preserve"> </w:t>
      </w:r>
      <w:r>
        <w:rPr>
          <w:w w:val="105"/>
        </w:rPr>
        <w:t>reconstructions)</w:t>
      </w:r>
      <w:r>
        <w:rPr>
          <w:spacing w:val="7"/>
          <w:w w:val="105"/>
        </w:rPr>
        <w:t xml:space="preserve"> </w:t>
      </w:r>
      <w:r>
        <w:rPr>
          <w:w w:val="105"/>
        </w:rPr>
        <w:t>into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1C47D2A1" w14:textId="77777777" w:rsidR="005F326E" w:rsidRDefault="005F326E">
      <w:pPr>
        <w:pStyle w:val="BodyText"/>
        <w:spacing w:before="11"/>
        <w:ind w:left="0"/>
        <w:rPr>
          <w:sz w:val="30"/>
        </w:rPr>
      </w:pPr>
    </w:p>
    <w:p w14:paraId="0A682DED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 w:hAnsi="Arial"/>
          <w:spacing w:val="-5"/>
          <w:w w:val="115"/>
          <w:sz w:val="12"/>
        </w:rPr>
        <w:t>465</w:t>
      </w:r>
      <w:r>
        <w:rPr>
          <w:rFonts w:ascii="Arial" w:hAnsi="Arial"/>
          <w:sz w:val="12"/>
        </w:rPr>
        <w:tab/>
      </w:r>
      <w:commentRangeStart w:id="171"/>
      <w:commentRangeStart w:id="172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53"/>
          <w:w w:val="105"/>
          <w:sz w:val="24"/>
        </w:rPr>
        <w:t xml:space="preserve"> </w:t>
      </w:r>
      <w:r>
        <w:rPr>
          <w:i/>
          <w:w w:val="105"/>
          <w:sz w:val="24"/>
        </w:rPr>
        <w:t>Stripe</w:t>
      </w:r>
      <w:r>
        <w:rPr>
          <w:i/>
          <w:spacing w:val="12"/>
          <w:w w:val="105"/>
          <w:sz w:val="24"/>
        </w:rPr>
        <w:t xml:space="preserve"> </w:t>
      </w:r>
      <w:r>
        <w:rPr>
          <w:i/>
          <w:w w:val="105"/>
          <w:sz w:val="24"/>
        </w:rPr>
        <w:t>artifact</w:t>
      </w:r>
      <w:r>
        <w:rPr>
          <w:i/>
          <w:spacing w:val="13"/>
          <w:w w:val="105"/>
          <w:sz w:val="24"/>
        </w:rPr>
        <w:t xml:space="preserve"> </w:t>
      </w:r>
      <w:r>
        <w:rPr>
          <w:i/>
          <w:w w:val="105"/>
          <w:sz w:val="24"/>
        </w:rPr>
        <w:t>removal</w:t>
      </w:r>
      <w:r>
        <w:rPr>
          <w:w w:val="105"/>
          <w:sz w:val="24"/>
        </w:rPr>
        <w:t>.</w:t>
      </w:r>
      <w:r>
        <w:rPr>
          <w:spacing w:val="42"/>
          <w:w w:val="105"/>
          <w:sz w:val="24"/>
        </w:rPr>
        <w:t xml:space="preserve"> </w:t>
      </w:r>
      <w:commentRangeEnd w:id="171"/>
      <w:r w:rsidR="00FA2623">
        <w:rPr>
          <w:rStyle w:val="CommentReference"/>
        </w:rPr>
        <w:commentReference w:id="171"/>
      </w:r>
      <w:commentRangeEnd w:id="172"/>
      <w:r w:rsidR="00B463B3">
        <w:rPr>
          <w:rStyle w:val="CommentReference"/>
        </w:rPr>
        <w:commentReference w:id="172"/>
      </w:r>
      <w:r>
        <w:rPr>
          <w:w w:val="105"/>
          <w:sz w:val="24"/>
        </w:rPr>
        <w:t>Repetitive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pattern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artifacts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challenge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5"/>
          <w:w w:val="105"/>
          <w:sz w:val="24"/>
        </w:rPr>
        <w:t xml:space="preserve"> </w:t>
      </w:r>
      <w:proofErr w:type="spellStart"/>
      <w:proofErr w:type="gramStart"/>
      <w:r>
        <w:rPr>
          <w:spacing w:val="-2"/>
          <w:w w:val="105"/>
          <w:sz w:val="24"/>
        </w:rPr>
        <w:t>fMOST</w:t>
      </w:r>
      <w:proofErr w:type="spellEnd"/>
      <w:proofErr w:type="gramEnd"/>
    </w:p>
    <w:p w14:paraId="59B6A2D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466</w:t>
      </w:r>
      <w:r>
        <w:rPr>
          <w:rFonts w:ascii="Arial"/>
          <w:sz w:val="12"/>
        </w:rPr>
        <w:tab/>
      </w:r>
      <w:r>
        <w:rPr>
          <w:w w:val="105"/>
        </w:rPr>
        <w:t>imaging</w:t>
      </w:r>
      <w:r>
        <w:rPr>
          <w:spacing w:val="-4"/>
          <w:w w:val="105"/>
        </w:rPr>
        <w:t xml:space="preserve"> </w:t>
      </w:r>
      <w:r>
        <w:rPr>
          <w:w w:val="105"/>
        </w:rPr>
        <w:t>where</w:t>
      </w:r>
      <w:r>
        <w:rPr>
          <w:spacing w:val="-4"/>
          <w:w w:val="105"/>
        </w:rPr>
        <w:t xml:space="preserve"> </w:t>
      </w:r>
      <w:r>
        <w:rPr>
          <w:w w:val="105"/>
        </w:rPr>
        <w:t>inhomogeneity</w:t>
      </w:r>
      <w:r>
        <w:rPr>
          <w:spacing w:val="-4"/>
          <w:w w:val="105"/>
        </w:rPr>
        <w:t xml:space="preserve"> </w:t>
      </w:r>
      <w:r>
        <w:rPr>
          <w:w w:val="105"/>
        </w:rPr>
        <w:t>during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cutting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imaging</w:t>
      </w:r>
      <w:r>
        <w:rPr>
          <w:spacing w:val="-4"/>
          <w:w w:val="105"/>
        </w:rPr>
        <w:t xml:space="preserve"> </w:t>
      </w:r>
      <w:r>
        <w:rPr>
          <w:w w:val="105"/>
        </w:rPr>
        <w:t>of</w:t>
      </w:r>
      <w:r>
        <w:rPr>
          <w:spacing w:val="-4"/>
          <w:w w:val="105"/>
        </w:rPr>
        <w:t xml:space="preserve"> </w:t>
      </w:r>
      <w:r>
        <w:rPr>
          <w:w w:val="105"/>
        </w:rPr>
        <w:t>different</w:t>
      </w:r>
      <w:r>
        <w:rPr>
          <w:spacing w:val="-4"/>
          <w:w w:val="105"/>
        </w:rPr>
        <w:t xml:space="preserve"> </w:t>
      </w:r>
      <w:r>
        <w:rPr>
          <w:w w:val="105"/>
        </w:rPr>
        <w:t>sections</w:t>
      </w:r>
      <w:r>
        <w:rPr>
          <w:spacing w:val="-4"/>
          <w:w w:val="105"/>
        </w:rPr>
        <w:t xml:space="preserve"> </w:t>
      </w:r>
      <w:r>
        <w:rPr>
          <w:spacing w:val="-5"/>
          <w:w w:val="105"/>
        </w:rPr>
        <w:t>can</w:t>
      </w:r>
    </w:p>
    <w:p w14:paraId="4E92898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467</w:t>
      </w:r>
      <w:r>
        <w:rPr>
          <w:rFonts w:ascii="Arial"/>
          <w:sz w:val="12"/>
        </w:rPr>
        <w:tab/>
      </w:r>
      <w:r>
        <w:rPr>
          <w:w w:val="105"/>
        </w:rPr>
        <w:t>leave</w:t>
      </w:r>
      <w:r>
        <w:rPr>
          <w:spacing w:val="40"/>
          <w:w w:val="105"/>
        </w:rPr>
        <w:t xml:space="preserve"> </w:t>
      </w:r>
      <w:r>
        <w:rPr>
          <w:w w:val="105"/>
        </w:rPr>
        <w:t>stripes</w:t>
      </w:r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hyper-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1"/>
          <w:w w:val="105"/>
        </w:rPr>
        <w:t xml:space="preserve"> </w:t>
      </w:r>
      <w:r>
        <w:rPr>
          <w:w w:val="105"/>
        </w:rPr>
        <w:t>hypo-intensity</w:t>
      </w:r>
      <w:r>
        <w:rPr>
          <w:spacing w:val="40"/>
          <w:w w:val="105"/>
        </w:rPr>
        <w:t xml:space="preserve"> </w:t>
      </w:r>
      <w:r>
        <w:rPr>
          <w:w w:val="105"/>
        </w:rPr>
        <w:t>across</w:t>
      </w:r>
      <w:r>
        <w:rPr>
          <w:spacing w:val="42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image.</w:t>
      </w:r>
      <w:r>
        <w:rPr>
          <w:spacing w:val="31"/>
          <w:w w:val="105"/>
        </w:rPr>
        <w:t xml:space="preserve">  </w:t>
      </w:r>
      <w:r>
        <w:rPr>
          <w:w w:val="105"/>
        </w:rPr>
        <w:t>These</w:t>
      </w:r>
      <w:r>
        <w:rPr>
          <w:spacing w:val="43"/>
          <w:w w:val="105"/>
        </w:rPr>
        <w:t xml:space="preserve"> </w:t>
      </w:r>
      <w:r>
        <w:rPr>
          <w:w w:val="105"/>
        </w:rPr>
        <w:t>stripe</w:t>
      </w:r>
      <w:r>
        <w:rPr>
          <w:spacing w:val="40"/>
          <w:w w:val="105"/>
        </w:rPr>
        <w:t xml:space="preserve"> </w:t>
      </w:r>
      <w:r>
        <w:rPr>
          <w:spacing w:val="-2"/>
          <w:w w:val="105"/>
        </w:rPr>
        <w:t>artifacts</w:t>
      </w:r>
    </w:p>
    <w:p w14:paraId="66B2849D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699657F2" w14:textId="77777777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468</w:t>
      </w:r>
      <w:r>
        <w:rPr>
          <w:rFonts w:ascii="Arial"/>
          <w:sz w:val="12"/>
        </w:rPr>
        <w:tab/>
      </w:r>
      <w:r>
        <w:rPr>
          <w:w w:val="105"/>
        </w:rPr>
        <w:t>can</w:t>
      </w:r>
      <w:r>
        <w:rPr>
          <w:spacing w:val="57"/>
          <w:w w:val="105"/>
        </w:rPr>
        <w:t xml:space="preserve"> </w:t>
      </w:r>
      <w:r>
        <w:rPr>
          <w:w w:val="105"/>
        </w:rPr>
        <w:t>be</w:t>
      </w:r>
      <w:r>
        <w:rPr>
          <w:spacing w:val="58"/>
          <w:w w:val="105"/>
        </w:rPr>
        <w:t xml:space="preserve"> </w:t>
      </w:r>
      <w:r>
        <w:rPr>
          <w:w w:val="105"/>
        </w:rPr>
        <w:t>latched</w:t>
      </w:r>
      <w:r>
        <w:rPr>
          <w:spacing w:val="58"/>
          <w:w w:val="105"/>
        </w:rPr>
        <w:t xml:space="preserve"> </w:t>
      </w:r>
      <w:r>
        <w:rPr>
          <w:w w:val="105"/>
        </w:rPr>
        <w:t>onto</w:t>
      </w:r>
      <w:r>
        <w:rPr>
          <w:spacing w:val="57"/>
          <w:w w:val="105"/>
        </w:rPr>
        <w:t xml:space="preserve"> </w:t>
      </w:r>
      <w:r>
        <w:rPr>
          <w:w w:val="105"/>
        </w:rPr>
        <w:t>by</w:t>
      </w:r>
      <w:r>
        <w:rPr>
          <w:spacing w:val="58"/>
          <w:w w:val="105"/>
        </w:rPr>
        <w:t xml:space="preserve"> </w:t>
      </w:r>
      <w:r>
        <w:rPr>
          <w:w w:val="105"/>
        </w:rPr>
        <w:t>the</w:t>
      </w:r>
      <w:r>
        <w:rPr>
          <w:spacing w:val="58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58"/>
          <w:w w:val="105"/>
        </w:rPr>
        <w:t xml:space="preserve"> </w:t>
      </w:r>
      <w:r>
        <w:rPr>
          <w:w w:val="105"/>
        </w:rPr>
        <w:t>algorithm</w:t>
      </w:r>
      <w:r>
        <w:rPr>
          <w:spacing w:val="57"/>
          <w:w w:val="105"/>
        </w:rPr>
        <w:t xml:space="preserve"> </w:t>
      </w:r>
      <w:r>
        <w:rPr>
          <w:w w:val="105"/>
        </w:rPr>
        <w:t>as</w:t>
      </w:r>
      <w:r>
        <w:rPr>
          <w:spacing w:val="58"/>
          <w:w w:val="105"/>
        </w:rPr>
        <w:t xml:space="preserve"> </w:t>
      </w:r>
      <w:r>
        <w:rPr>
          <w:w w:val="105"/>
        </w:rPr>
        <w:t>unintended</w:t>
      </w:r>
      <w:r>
        <w:rPr>
          <w:spacing w:val="58"/>
          <w:w w:val="105"/>
        </w:rPr>
        <w:t xml:space="preserve"> </w:t>
      </w:r>
      <w:r>
        <w:rPr>
          <w:w w:val="105"/>
        </w:rPr>
        <w:t>features</w:t>
      </w:r>
      <w:r>
        <w:rPr>
          <w:spacing w:val="57"/>
          <w:w w:val="105"/>
        </w:rPr>
        <w:t xml:space="preserve"> </w:t>
      </w:r>
      <w:r>
        <w:rPr>
          <w:w w:val="105"/>
        </w:rPr>
        <w:t>that</w:t>
      </w:r>
      <w:r>
        <w:rPr>
          <w:spacing w:val="58"/>
          <w:w w:val="105"/>
        </w:rPr>
        <w:t xml:space="preserve"> </w:t>
      </w:r>
      <w:proofErr w:type="gramStart"/>
      <w:r>
        <w:rPr>
          <w:spacing w:val="-5"/>
          <w:w w:val="105"/>
        </w:rPr>
        <w:t>are</w:t>
      </w:r>
      <w:proofErr w:type="gramEnd"/>
    </w:p>
    <w:p w14:paraId="47B8C1BF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469</w:t>
      </w:r>
      <w:r>
        <w:rPr>
          <w:rFonts w:ascii="Arial"/>
          <w:sz w:val="12"/>
        </w:rPr>
        <w:tab/>
      </w:r>
      <w:r>
        <w:rPr>
          <w:w w:val="105"/>
        </w:rPr>
        <w:t>then</w:t>
      </w:r>
      <w:r>
        <w:rPr>
          <w:spacing w:val="13"/>
          <w:w w:val="105"/>
        </w:rPr>
        <w:t xml:space="preserve"> </w:t>
      </w:r>
      <w:r>
        <w:rPr>
          <w:w w:val="105"/>
        </w:rPr>
        <w:t>misregistered</w:t>
      </w:r>
      <w:r>
        <w:rPr>
          <w:spacing w:val="14"/>
          <w:w w:val="105"/>
        </w:rPr>
        <w:t xml:space="preserve"> </w:t>
      </w:r>
      <w:r>
        <w:rPr>
          <w:w w:val="105"/>
        </w:rPr>
        <w:t>to</w:t>
      </w:r>
      <w:r>
        <w:rPr>
          <w:spacing w:val="13"/>
          <w:w w:val="105"/>
        </w:rPr>
        <w:t xml:space="preserve"> </w:t>
      </w:r>
      <w:r>
        <w:rPr>
          <w:w w:val="105"/>
        </w:rPr>
        <w:t>non-analogous</w:t>
      </w:r>
      <w:r>
        <w:rPr>
          <w:spacing w:val="12"/>
          <w:w w:val="105"/>
        </w:rPr>
        <w:t xml:space="preserve"> </w:t>
      </w:r>
      <w:r>
        <w:rPr>
          <w:w w:val="105"/>
        </w:rPr>
        <w:t>structures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AllenCCFv3.</w:t>
      </w:r>
      <w:r>
        <w:rPr>
          <w:spacing w:val="45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address</w:t>
      </w:r>
      <w:r>
        <w:rPr>
          <w:spacing w:val="13"/>
          <w:w w:val="105"/>
        </w:rPr>
        <w:t xml:space="preserve"> </w:t>
      </w:r>
      <w:proofErr w:type="gramStart"/>
      <w:r>
        <w:rPr>
          <w:spacing w:val="-4"/>
          <w:w w:val="105"/>
        </w:rPr>
        <w:t>these</w:t>
      </w:r>
      <w:proofErr w:type="gramEnd"/>
    </w:p>
    <w:p w14:paraId="15ED8645" w14:textId="4A673BF2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470</w:t>
      </w:r>
      <w:r>
        <w:rPr>
          <w:rFonts w:ascii="Arial"/>
          <w:sz w:val="12"/>
        </w:rPr>
        <w:tab/>
      </w:r>
      <w:r>
        <w:rPr>
          <w:w w:val="105"/>
        </w:rPr>
        <w:t>artifacts</w:t>
      </w:r>
      <w:r>
        <w:rPr>
          <w:spacing w:val="37"/>
          <w:w w:val="105"/>
        </w:rPr>
        <w:t xml:space="preserve"> </w:t>
      </w:r>
      <w:r>
        <w:rPr>
          <w:w w:val="105"/>
        </w:rPr>
        <w:t>by</w:t>
      </w:r>
      <w:r>
        <w:rPr>
          <w:spacing w:val="37"/>
          <w:w w:val="105"/>
        </w:rPr>
        <w:t xml:space="preserve"> </w:t>
      </w:r>
      <w:r>
        <w:rPr>
          <w:w w:val="105"/>
        </w:rPr>
        <w:t>fitting</w:t>
      </w:r>
      <w:r>
        <w:rPr>
          <w:spacing w:val="37"/>
          <w:w w:val="105"/>
        </w:rPr>
        <w:t xml:space="preserve"> </w:t>
      </w:r>
      <w:r>
        <w:rPr>
          <w:w w:val="105"/>
        </w:rPr>
        <w:t>a</w:t>
      </w:r>
      <w:r>
        <w:rPr>
          <w:spacing w:val="38"/>
          <w:w w:val="105"/>
        </w:rPr>
        <w:t xml:space="preserve"> </w:t>
      </w:r>
      <w:r>
        <w:rPr>
          <w:w w:val="105"/>
        </w:rPr>
        <w:t>3D</w:t>
      </w:r>
      <w:r>
        <w:rPr>
          <w:spacing w:val="37"/>
          <w:w w:val="105"/>
        </w:rPr>
        <w:t xml:space="preserve"> </w:t>
      </w:r>
      <w:proofErr w:type="spellStart"/>
      <w:r>
        <w:rPr>
          <w:w w:val="105"/>
        </w:rPr>
        <w:t>bandstop</w:t>
      </w:r>
      <w:proofErr w:type="spellEnd"/>
      <w:r>
        <w:rPr>
          <w:spacing w:val="38"/>
          <w:w w:val="105"/>
        </w:rPr>
        <w:t xml:space="preserve"> </w:t>
      </w:r>
      <w:r>
        <w:rPr>
          <w:w w:val="105"/>
        </w:rPr>
        <w:t>(notch)</w:t>
      </w:r>
      <w:r>
        <w:rPr>
          <w:spacing w:val="37"/>
          <w:w w:val="105"/>
        </w:rPr>
        <w:t xml:space="preserve"> </w:t>
      </w:r>
      <w:r>
        <w:rPr>
          <w:w w:val="105"/>
        </w:rPr>
        <w:t>filter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target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r>
        <w:rPr>
          <w:w w:val="105"/>
        </w:rPr>
        <w:t>frequency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the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strip</w:t>
      </w:r>
      <w:ins w:id="173" w:author="Gee, James C" w:date="2024-04-10T18:31:00Z">
        <w:r w:rsidR="00FA2623">
          <w:rPr>
            <w:spacing w:val="-2"/>
            <w:w w:val="105"/>
          </w:rPr>
          <w:t>e</w:t>
        </w:r>
      </w:ins>
      <w:proofErr w:type="gramEnd"/>
    </w:p>
    <w:p w14:paraId="5444BC4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471</w:t>
      </w:r>
      <w:r>
        <w:rPr>
          <w:rFonts w:ascii="Arial"/>
          <w:sz w:val="12"/>
        </w:rPr>
        <w:tab/>
      </w:r>
      <w:r>
        <w:rPr>
          <w:w w:val="105"/>
        </w:rPr>
        <w:t>patterns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removing</w:t>
      </w:r>
      <w:r>
        <w:rPr>
          <w:spacing w:val="19"/>
          <w:w w:val="105"/>
        </w:rPr>
        <w:t xml:space="preserve"> </w:t>
      </w:r>
      <w:r>
        <w:rPr>
          <w:w w:val="105"/>
        </w:rPr>
        <w:t>them</w:t>
      </w:r>
      <w:r>
        <w:rPr>
          <w:spacing w:val="18"/>
          <w:w w:val="105"/>
        </w:rPr>
        <w:t xml:space="preserve"> </w:t>
      </w:r>
      <w:r>
        <w:rPr>
          <w:w w:val="105"/>
        </w:rPr>
        <w:t>prior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6BF837B3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2C7DBF8C" w14:textId="77777777" w:rsidR="005F326E" w:rsidRDefault="00000000">
      <w:pPr>
        <w:tabs>
          <w:tab w:val="left" w:pos="786"/>
          <w:tab w:val="left" w:pos="3968"/>
        </w:tabs>
        <w:spacing w:before="1"/>
        <w:ind w:left="110"/>
        <w:rPr>
          <w:sz w:val="24"/>
        </w:rPr>
      </w:pPr>
      <w:r>
        <w:rPr>
          <w:rFonts w:ascii="Arial" w:hAnsi="Arial"/>
          <w:spacing w:val="-5"/>
          <w:w w:val="115"/>
          <w:sz w:val="12"/>
        </w:rPr>
        <w:t>472</w:t>
      </w:r>
      <w:r>
        <w:rPr>
          <w:rFonts w:ascii="Arial" w:hAnsi="Arial"/>
          <w:sz w:val="12"/>
        </w:rPr>
        <w:tab/>
      </w:r>
      <w:commentRangeStart w:id="174"/>
      <w:commentRangeStart w:id="175"/>
      <w:r>
        <w:rPr>
          <w:rFonts w:ascii="Arial" w:hAnsi="Arial"/>
          <w:spacing w:val="-2"/>
          <w:w w:val="125"/>
          <w:sz w:val="24"/>
        </w:rPr>
        <w:t>•</w:t>
      </w:r>
      <w:r>
        <w:rPr>
          <w:rFonts w:ascii="Arial" w:hAnsi="Arial"/>
          <w:w w:val="125"/>
          <w:sz w:val="24"/>
        </w:rPr>
        <w:t xml:space="preserve"> </w:t>
      </w:r>
      <w:r>
        <w:rPr>
          <w:i/>
          <w:spacing w:val="-2"/>
          <w:w w:val="115"/>
          <w:sz w:val="24"/>
        </w:rPr>
        <w:t>Inhomogeneity</w:t>
      </w:r>
      <w:r>
        <w:rPr>
          <w:i/>
          <w:spacing w:val="17"/>
          <w:w w:val="115"/>
          <w:sz w:val="24"/>
        </w:rPr>
        <w:t xml:space="preserve"> </w:t>
      </w:r>
      <w:r>
        <w:rPr>
          <w:i/>
          <w:spacing w:val="-2"/>
          <w:w w:val="115"/>
          <w:sz w:val="24"/>
        </w:rPr>
        <w:t>correction</w:t>
      </w:r>
      <w:r>
        <w:rPr>
          <w:spacing w:val="-2"/>
          <w:w w:val="115"/>
          <w:sz w:val="24"/>
        </w:rPr>
        <w:t>.</w:t>
      </w:r>
      <w:commentRangeEnd w:id="174"/>
      <w:r w:rsidR="00FA2623">
        <w:rPr>
          <w:rStyle w:val="CommentReference"/>
        </w:rPr>
        <w:commentReference w:id="174"/>
      </w:r>
      <w:commentRangeEnd w:id="175"/>
      <w:r w:rsidR="00B463B3">
        <w:rPr>
          <w:rStyle w:val="CommentReference"/>
        </w:rPr>
        <w:commentReference w:id="175"/>
      </w:r>
      <w:r>
        <w:rPr>
          <w:sz w:val="24"/>
        </w:rPr>
        <w:tab/>
      </w:r>
      <w:r>
        <w:rPr>
          <w:w w:val="105"/>
          <w:sz w:val="24"/>
        </w:rPr>
        <w:t>Regional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intensity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inhomogeneity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can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also</w:t>
      </w:r>
      <w:r>
        <w:rPr>
          <w:spacing w:val="35"/>
          <w:w w:val="105"/>
          <w:sz w:val="24"/>
        </w:rPr>
        <w:t xml:space="preserve"> </w:t>
      </w:r>
      <w:r>
        <w:rPr>
          <w:w w:val="105"/>
          <w:sz w:val="24"/>
        </w:rPr>
        <w:t>occur</w:t>
      </w:r>
      <w:r>
        <w:rPr>
          <w:spacing w:val="3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within</w:t>
      </w:r>
    </w:p>
    <w:p w14:paraId="6F2A1887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473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between</w:t>
      </w:r>
      <w:r>
        <w:rPr>
          <w:spacing w:val="18"/>
          <w:w w:val="105"/>
        </w:rPr>
        <w:t xml:space="preserve"> </w:t>
      </w:r>
      <w:r>
        <w:rPr>
          <w:w w:val="105"/>
        </w:rPr>
        <w:t>sections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18"/>
          <w:w w:val="105"/>
        </w:rPr>
        <w:t xml:space="preserve"> </w:t>
      </w:r>
      <w:r>
        <w:rPr>
          <w:w w:val="105"/>
        </w:rPr>
        <w:t>imaging</w:t>
      </w:r>
      <w:r>
        <w:rPr>
          <w:spacing w:val="18"/>
          <w:w w:val="105"/>
        </w:rPr>
        <w:t xml:space="preserve"> </w:t>
      </w:r>
      <w:r>
        <w:rPr>
          <w:w w:val="105"/>
        </w:rPr>
        <w:t>due</w:t>
      </w:r>
      <w:r>
        <w:rPr>
          <w:spacing w:val="18"/>
          <w:w w:val="105"/>
        </w:rPr>
        <w:t xml:space="preserve"> </w:t>
      </w:r>
      <w:r>
        <w:rPr>
          <w:w w:val="105"/>
        </w:rPr>
        <w:t>to</w:t>
      </w:r>
      <w:r>
        <w:rPr>
          <w:spacing w:val="18"/>
          <w:w w:val="105"/>
        </w:rPr>
        <w:t xml:space="preserve"> </w:t>
      </w:r>
      <w:r>
        <w:rPr>
          <w:w w:val="105"/>
        </w:rPr>
        <w:t>staining</w:t>
      </w:r>
      <w:r>
        <w:rPr>
          <w:spacing w:val="19"/>
          <w:w w:val="105"/>
        </w:rPr>
        <w:t xml:space="preserve"> </w:t>
      </w:r>
      <w:r>
        <w:rPr>
          <w:w w:val="105"/>
        </w:rPr>
        <w:t>or</w:t>
      </w:r>
      <w:r>
        <w:rPr>
          <w:spacing w:val="18"/>
          <w:w w:val="105"/>
        </w:rPr>
        <w:t xml:space="preserve"> </w:t>
      </w:r>
      <w:r>
        <w:rPr>
          <w:w w:val="105"/>
        </w:rPr>
        <w:t>lighting</w:t>
      </w:r>
      <w:r>
        <w:rPr>
          <w:spacing w:val="18"/>
          <w:w w:val="105"/>
        </w:rPr>
        <w:t xml:space="preserve"> </w:t>
      </w:r>
      <w:r>
        <w:rPr>
          <w:w w:val="105"/>
        </w:rPr>
        <w:t>irregularity</w:t>
      </w:r>
      <w:r>
        <w:rPr>
          <w:spacing w:val="18"/>
          <w:w w:val="105"/>
        </w:rPr>
        <w:t xml:space="preserve"> </w:t>
      </w:r>
      <w:r>
        <w:rPr>
          <w:spacing w:val="-4"/>
          <w:w w:val="105"/>
        </w:rPr>
        <w:t>dur-</w:t>
      </w:r>
    </w:p>
    <w:p w14:paraId="3CFBD58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ing</w:t>
      </w:r>
      <w:proofErr w:type="spellEnd"/>
      <w:r>
        <w:rPr>
          <w:spacing w:val="32"/>
          <w:w w:val="105"/>
        </w:rPr>
        <w:t xml:space="preserve"> </w:t>
      </w:r>
      <w:r>
        <w:rPr>
          <w:w w:val="105"/>
        </w:rPr>
        <w:t>acquisition.</w:t>
      </w:r>
      <w:r>
        <w:rPr>
          <w:spacing w:val="67"/>
          <w:w w:val="150"/>
        </w:rPr>
        <w:t xml:space="preserve"> </w:t>
      </w:r>
      <w:proofErr w:type="gramStart"/>
      <w:r>
        <w:rPr>
          <w:w w:val="105"/>
        </w:rPr>
        <w:t>Similar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stripe</w:t>
      </w:r>
      <w:r>
        <w:rPr>
          <w:spacing w:val="33"/>
          <w:w w:val="105"/>
        </w:rPr>
        <w:t xml:space="preserve"> </w:t>
      </w:r>
      <w:r>
        <w:rPr>
          <w:w w:val="105"/>
        </w:rPr>
        <w:t>artifacts,</w:t>
      </w:r>
      <w:r>
        <w:rPr>
          <w:spacing w:val="37"/>
          <w:w w:val="105"/>
        </w:rPr>
        <w:t xml:space="preserve"> </w:t>
      </w:r>
      <w:r>
        <w:rPr>
          <w:w w:val="105"/>
        </w:rPr>
        <w:t>intensity</w:t>
      </w:r>
      <w:r>
        <w:rPr>
          <w:spacing w:val="33"/>
          <w:w w:val="105"/>
        </w:rPr>
        <w:t xml:space="preserve"> </w:t>
      </w:r>
      <w:r>
        <w:rPr>
          <w:w w:val="105"/>
        </w:rPr>
        <w:t>gradients</w:t>
      </w:r>
      <w:r>
        <w:rPr>
          <w:spacing w:val="33"/>
          <w:w w:val="105"/>
        </w:rPr>
        <w:t xml:space="preserve"> </w:t>
      </w:r>
      <w:r>
        <w:rPr>
          <w:w w:val="105"/>
        </w:rPr>
        <w:t>due</w:t>
      </w:r>
      <w:r>
        <w:rPr>
          <w:spacing w:val="33"/>
          <w:w w:val="105"/>
        </w:rPr>
        <w:t xml:space="preserve"> </w:t>
      </w:r>
      <w:r>
        <w:rPr>
          <w:w w:val="105"/>
        </w:rPr>
        <w:t>to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inhomogeneity</w:t>
      </w:r>
    </w:p>
    <w:p w14:paraId="243A5CE7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475</w:t>
      </w:r>
      <w:r>
        <w:rPr>
          <w:rFonts w:ascii="Arial"/>
          <w:sz w:val="12"/>
        </w:rPr>
        <w:tab/>
      </w:r>
      <w:r>
        <w:rPr>
          <w:w w:val="105"/>
        </w:rPr>
        <w:t>can</w:t>
      </w:r>
      <w:r>
        <w:rPr>
          <w:spacing w:val="29"/>
          <w:w w:val="105"/>
        </w:rPr>
        <w:t xml:space="preserve"> </w:t>
      </w:r>
      <w:r>
        <w:rPr>
          <w:w w:val="105"/>
        </w:rPr>
        <w:t>be</w:t>
      </w:r>
      <w:r>
        <w:rPr>
          <w:spacing w:val="29"/>
          <w:w w:val="105"/>
        </w:rPr>
        <w:t xml:space="preserve"> </w:t>
      </w:r>
      <w:r>
        <w:rPr>
          <w:w w:val="105"/>
        </w:rPr>
        <w:t>misconstrued</w:t>
      </w:r>
      <w:r>
        <w:rPr>
          <w:spacing w:val="29"/>
          <w:w w:val="105"/>
        </w:rPr>
        <w:t xml:space="preserve"> </w:t>
      </w:r>
      <w:r>
        <w:rPr>
          <w:w w:val="105"/>
        </w:rPr>
        <w:t>as</w:t>
      </w:r>
      <w:r>
        <w:rPr>
          <w:spacing w:val="29"/>
          <w:w w:val="105"/>
        </w:rPr>
        <w:t xml:space="preserve"> </w:t>
      </w:r>
      <w:r>
        <w:rPr>
          <w:w w:val="105"/>
        </w:rPr>
        <w:t>features</w:t>
      </w:r>
      <w:r>
        <w:rPr>
          <w:spacing w:val="29"/>
          <w:w w:val="105"/>
        </w:rPr>
        <w:t xml:space="preserve"> </w:t>
      </w:r>
      <w:r>
        <w:rPr>
          <w:w w:val="105"/>
        </w:rPr>
        <w:t>during</w:t>
      </w:r>
      <w:r>
        <w:rPr>
          <w:spacing w:val="30"/>
          <w:w w:val="105"/>
        </w:rPr>
        <w:t xml:space="preserve"> </w:t>
      </w:r>
      <w:r>
        <w:rPr>
          <w:w w:val="105"/>
        </w:rPr>
        <w:t>the</w:t>
      </w:r>
      <w:r>
        <w:rPr>
          <w:spacing w:val="29"/>
          <w:w w:val="105"/>
        </w:rPr>
        <w:t xml:space="preserve"> </w:t>
      </w:r>
      <w:r>
        <w:rPr>
          <w:w w:val="105"/>
        </w:rPr>
        <w:t>mapping</w:t>
      </w:r>
      <w:r>
        <w:rPr>
          <w:spacing w:val="29"/>
          <w:w w:val="105"/>
        </w:rPr>
        <w:t xml:space="preserve"> </w:t>
      </w:r>
      <w:r>
        <w:rPr>
          <w:w w:val="105"/>
        </w:rPr>
        <w:t>and</w:t>
      </w:r>
      <w:r>
        <w:rPr>
          <w:spacing w:val="29"/>
          <w:w w:val="105"/>
        </w:rPr>
        <w:t xml:space="preserve"> </w:t>
      </w:r>
      <w:r>
        <w:rPr>
          <w:w w:val="105"/>
        </w:rPr>
        <w:t>result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matching</w:t>
      </w:r>
      <w:r>
        <w:rPr>
          <w:spacing w:val="30"/>
          <w:w w:val="105"/>
        </w:rPr>
        <w:t xml:space="preserve"> </w:t>
      </w:r>
      <w:r>
        <w:rPr>
          <w:w w:val="105"/>
        </w:rPr>
        <w:t>of</w:t>
      </w:r>
      <w:r>
        <w:rPr>
          <w:spacing w:val="29"/>
          <w:w w:val="105"/>
        </w:rPr>
        <w:t xml:space="preserve"> </w:t>
      </w:r>
      <w:proofErr w:type="gramStart"/>
      <w:r>
        <w:rPr>
          <w:spacing w:val="-4"/>
          <w:w w:val="105"/>
        </w:rPr>
        <w:t>non-</w:t>
      </w:r>
      <w:proofErr w:type="gramEnd"/>
    </w:p>
    <w:p w14:paraId="6E0AD5B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476</w:t>
      </w:r>
      <w:r>
        <w:rPr>
          <w:rFonts w:ascii="Arial"/>
          <w:sz w:val="12"/>
        </w:rPr>
        <w:tab/>
      </w:r>
      <w:r>
        <w:rPr>
          <w:w w:val="105"/>
        </w:rPr>
        <w:t>corresponding</w:t>
      </w:r>
      <w:r>
        <w:rPr>
          <w:spacing w:val="-8"/>
          <w:w w:val="105"/>
        </w:rPr>
        <w:t xml:space="preserve"> </w:t>
      </w:r>
      <w:r>
        <w:rPr>
          <w:w w:val="105"/>
        </w:rPr>
        <w:t>structures.</w:t>
      </w:r>
      <w:r>
        <w:rPr>
          <w:spacing w:val="24"/>
          <w:w w:val="105"/>
        </w:rPr>
        <w:t xml:space="preserve"> </w:t>
      </w:r>
      <w:r>
        <w:rPr>
          <w:w w:val="105"/>
        </w:rPr>
        <w:t>Our</w:t>
      </w:r>
      <w:r>
        <w:rPr>
          <w:spacing w:val="-7"/>
          <w:w w:val="105"/>
        </w:rPr>
        <w:t xml:space="preserve"> </w:t>
      </w:r>
      <w:r>
        <w:rPr>
          <w:w w:val="105"/>
        </w:rPr>
        <w:t>pipeline</w:t>
      </w:r>
      <w:r>
        <w:rPr>
          <w:spacing w:val="-7"/>
          <w:w w:val="105"/>
        </w:rPr>
        <w:t xml:space="preserve"> </w:t>
      </w:r>
      <w:r>
        <w:rPr>
          <w:w w:val="105"/>
        </w:rPr>
        <w:t>addresses</w:t>
      </w:r>
      <w:r>
        <w:rPr>
          <w:spacing w:val="-7"/>
          <w:w w:val="105"/>
        </w:rPr>
        <w:t xml:space="preserve"> </w:t>
      </w:r>
      <w:r>
        <w:rPr>
          <w:w w:val="105"/>
        </w:rPr>
        <w:t>these</w:t>
      </w:r>
      <w:r>
        <w:rPr>
          <w:spacing w:val="-6"/>
          <w:w w:val="105"/>
        </w:rPr>
        <w:t xml:space="preserve"> </w:t>
      </w:r>
      <w:r>
        <w:rPr>
          <w:w w:val="105"/>
        </w:rPr>
        <w:t>intensity</w:t>
      </w:r>
      <w:r>
        <w:rPr>
          <w:spacing w:val="-7"/>
          <w:w w:val="105"/>
        </w:rPr>
        <w:t xml:space="preserve"> </w:t>
      </w:r>
      <w:r>
        <w:rPr>
          <w:w w:val="105"/>
        </w:rPr>
        <w:t>inhomogeneities</w:t>
      </w:r>
      <w:r>
        <w:rPr>
          <w:spacing w:val="-7"/>
          <w:w w:val="105"/>
        </w:rPr>
        <w:t xml:space="preserve"> </w:t>
      </w:r>
      <w:proofErr w:type="gramStart"/>
      <w:r>
        <w:rPr>
          <w:spacing w:val="-2"/>
          <w:w w:val="105"/>
        </w:rPr>
        <w:t>using</w:t>
      </w:r>
      <w:proofErr w:type="gramEnd"/>
    </w:p>
    <w:p w14:paraId="30B6D355" w14:textId="77777777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sz w:val="12"/>
        </w:rPr>
        <w:t>477</w:t>
      </w:r>
      <w:r>
        <w:rPr>
          <w:rFonts w:ascii="Arial"/>
          <w:sz w:val="12"/>
        </w:rPr>
        <w:tab/>
      </w:r>
      <w:r>
        <w:t>N4</w:t>
      </w:r>
      <w:r>
        <w:rPr>
          <w:spacing w:val="28"/>
        </w:rPr>
        <w:t xml:space="preserve"> </w:t>
      </w:r>
      <w:r>
        <w:t>bias</w:t>
      </w:r>
      <w:r>
        <w:rPr>
          <w:spacing w:val="29"/>
        </w:rPr>
        <w:t xml:space="preserve"> </w:t>
      </w:r>
      <w:r>
        <w:t>field</w:t>
      </w:r>
      <w:r>
        <w:rPr>
          <w:spacing w:val="28"/>
        </w:rPr>
        <w:t xml:space="preserve"> </w:t>
      </w:r>
      <w:r>
        <w:t>correction,</w:t>
      </w:r>
      <w:r>
        <w:rPr>
          <w:position w:val="9"/>
          <w:sz w:val="16"/>
        </w:rPr>
        <w:t>25</w:t>
      </w:r>
      <w:r>
        <w:rPr>
          <w:spacing w:val="61"/>
          <w:position w:val="9"/>
          <w:sz w:val="16"/>
        </w:rPr>
        <w:t xml:space="preserve"> </w:t>
      </w:r>
      <w:proofErr w:type="gramStart"/>
      <w:r>
        <w:rPr>
          <w:rFonts w:ascii="Courier New"/>
          <w:spacing w:val="-2"/>
          <w:w w:val="90"/>
        </w:rPr>
        <w:t>ants.n</w:t>
      </w:r>
      <w:proofErr w:type="gramEnd"/>
      <w:r>
        <w:rPr>
          <w:rFonts w:ascii="Courier New"/>
          <w:spacing w:val="-2"/>
          <w:w w:val="90"/>
        </w:rPr>
        <w:t>4_bias_field_correction(...)</w:t>
      </w:r>
      <w:r>
        <w:rPr>
          <w:spacing w:val="-2"/>
          <w:w w:val="90"/>
        </w:rPr>
        <w:t>.</w:t>
      </w:r>
    </w:p>
    <w:p w14:paraId="70D640B6" w14:textId="77777777" w:rsidR="005F326E" w:rsidRDefault="005F326E">
      <w:pPr>
        <w:pStyle w:val="BodyText"/>
        <w:ind w:left="0"/>
        <w:rPr>
          <w:sz w:val="20"/>
        </w:rPr>
      </w:pPr>
    </w:p>
    <w:p w14:paraId="667D8857" w14:textId="77777777" w:rsidR="005F326E" w:rsidRDefault="005F326E">
      <w:pPr>
        <w:pStyle w:val="BodyText"/>
        <w:spacing w:before="7"/>
        <w:ind w:left="0"/>
        <w:rPr>
          <w:sz w:val="18"/>
        </w:rPr>
      </w:pPr>
    </w:p>
    <w:p w14:paraId="78E465F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478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176" w:name="Steps_for_spatial_normalization_to_Allen"/>
      <w:bookmarkEnd w:id="176"/>
      <w:r>
        <w:rPr>
          <w:spacing w:val="-2"/>
          <w:w w:val="110"/>
        </w:rPr>
        <w:t>4.2.2</w:t>
      </w:r>
      <w:r>
        <w:tab/>
      </w:r>
      <w:r w:rsidRPr="00FA2623">
        <w:rPr>
          <w:strike/>
          <w:w w:val="110"/>
          <w:rPrChange w:id="177" w:author="Gee, James C" w:date="2024-04-10T18:31:00Z">
            <w:rPr>
              <w:w w:val="110"/>
            </w:rPr>
          </w:rPrChange>
        </w:rPr>
        <w:t>Steps</w:t>
      </w:r>
      <w:r w:rsidRPr="00FA2623">
        <w:rPr>
          <w:strike/>
          <w:spacing w:val="36"/>
          <w:w w:val="110"/>
          <w:rPrChange w:id="178" w:author="Gee, James C" w:date="2024-04-10T18:31:00Z">
            <w:rPr>
              <w:spacing w:val="36"/>
              <w:w w:val="110"/>
            </w:rPr>
          </w:rPrChange>
        </w:rPr>
        <w:t xml:space="preserve"> </w:t>
      </w:r>
      <w:r w:rsidRPr="00FA2623">
        <w:rPr>
          <w:strike/>
          <w:w w:val="110"/>
          <w:rPrChange w:id="179" w:author="Gee, James C" w:date="2024-04-10T18:31:00Z">
            <w:rPr>
              <w:w w:val="110"/>
            </w:rPr>
          </w:rPrChange>
        </w:rPr>
        <w:t>for</w:t>
      </w:r>
      <w:r>
        <w:rPr>
          <w:spacing w:val="37"/>
          <w:w w:val="110"/>
        </w:rPr>
        <w:t xml:space="preserve"> </w:t>
      </w:r>
      <w:r>
        <w:rPr>
          <w:w w:val="110"/>
        </w:rPr>
        <w:t>spatial</w:t>
      </w:r>
      <w:r>
        <w:rPr>
          <w:spacing w:val="37"/>
          <w:w w:val="110"/>
        </w:rPr>
        <w:t xml:space="preserve"> </w:t>
      </w:r>
      <w:r>
        <w:rPr>
          <w:w w:val="110"/>
        </w:rPr>
        <w:t>normalization</w:t>
      </w:r>
      <w:r>
        <w:rPr>
          <w:spacing w:val="37"/>
          <w:w w:val="110"/>
        </w:rPr>
        <w:t xml:space="preserve"> </w:t>
      </w:r>
      <w:r>
        <w:rPr>
          <w:w w:val="110"/>
        </w:rPr>
        <w:t>to</w:t>
      </w:r>
      <w:r>
        <w:rPr>
          <w:spacing w:val="37"/>
          <w:w w:val="110"/>
        </w:rPr>
        <w:t xml:space="preserve"> </w:t>
      </w:r>
      <w:r>
        <w:rPr>
          <w:spacing w:val="-2"/>
          <w:w w:val="110"/>
        </w:rPr>
        <w:t>AllenCCFv3</w:t>
      </w:r>
    </w:p>
    <w:p w14:paraId="6D28B84D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4E3360AD" w14:textId="77777777" w:rsidR="005F326E" w:rsidRDefault="00000000">
      <w:pPr>
        <w:tabs>
          <w:tab w:val="left" w:pos="786"/>
        </w:tabs>
        <w:spacing w:before="146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479</w:t>
      </w:r>
      <w:r>
        <w:rPr>
          <w:rFonts w:ascii="Arial"/>
          <w:sz w:val="12"/>
        </w:rPr>
        <w:tab/>
      </w:r>
      <w:commentRangeStart w:id="180"/>
      <w:commentRangeStart w:id="181"/>
      <w:r>
        <w:rPr>
          <w:w w:val="105"/>
          <w:sz w:val="24"/>
        </w:rPr>
        <w:t>1.</w:t>
      </w:r>
      <w:r>
        <w:rPr>
          <w:spacing w:val="46"/>
          <w:w w:val="105"/>
          <w:sz w:val="24"/>
        </w:rPr>
        <w:t xml:space="preserve"> </w:t>
      </w:r>
      <w:r>
        <w:rPr>
          <w:i/>
          <w:w w:val="105"/>
          <w:sz w:val="24"/>
        </w:rPr>
        <w:t>Average</w:t>
      </w:r>
      <w:r>
        <w:rPr>
          <w:i/>
          <w:spacing w:val="1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16"/>
          <w:w w:val="105"/>
          <w:sz w:val="24"/>
        </w:rPr>
        <w:t xml:space="preserve"> </w:t>
      </w:r>
      <w:r>
        <w:rPr>
          <w:i/>
          <w:w w:val="105"/>
          <w:sz w:val="24"/>
        </w:rPr>
        <w:t>as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an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intermediate</w:t>
      </w:r>
      <w:r>
        <w:rPr>
          <w:i/>
          <w:spacing w:val="16"/>
          <w:w w:val="105"/>
          <w:sz w:val="24"/>
        </w:rPr>
        <w:t xml:space="preserve"> </w:t>
      </w:r>
      <w:r>
        <w:rPr>
          <w:i/>
          <w:w w:val="105"/>
          <w:sz w:val="24"/>
        </w:rPr>
        <w:t>target</w:t>
      </w:r>
      <w:r>
        <w:rPr>
          <w:w w:val="105"/>
          <w:sz w:val="24"/>
        </w:rPr>
        <w:t>.</w:t>
      </w:r>
      <w:r>
        <w:rPr>
          <w:spacing w:val="37"/>
          <w:w w:val="105"/>
          <w:sz w:val="24"/>
        </w:rPr>
        <w:t xml:space="preserve"> </w:t>
      </w:r>
      <w:commentRangeEnd w:id="180"/>
      <w:r w:rsidR="00FA2623">
        <w:rPr>
          <w:rStyle w:val="CommentReference"/>
        </w:rPr>
        <w:commentReference w:id="180"/>
      </w:r>
      <w:commentRangeEnd w:id="181"/>
      <w:r w:rsidR="00B463B3">
        <w:rPr>
          <w:rStyle w:val="CommentReference"/>
        </w:rPr>
        <w:commentReference w:id="181"/>
      </w:r>
      <w:r>
        <w:rPr>
          <w:w w:val="105"/>
          <w:sz w:val="24"/>
        </w:rPr>
        <w:t>Due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preparation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1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mouse</w:t>
      </w:r>
    </w:p>
    <w:p w14:paraId="2410ACAF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480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brain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9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imaging,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resulting</w:t>
      </w:r>
      <w:r>
        <w:rPr>
          <w:spacing w:val="9"/>
          <w:w w:val="105"/>
        </w:rPr>
        <w:t xml:space="preserve"> </w:t>
      </w:r>
      <w:r>
        <w:rPr>
          <w:w w:val="105"/>
        </w:rPr>
        <w:t>structure</w:t>
      </w:r>
      <w:r>
        <w:rPr>
          <w:spacing w:val="9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mouse</w:t>
      </w:r>
      <w:r>
        <w:rPr>
          <w:spacing w:val="9"/>
          <w:w w:val="105"/>
        </w:rPr>
        <w:t xml:space="preserve"> </w:t>
      </w:r>
      <w:r>
        <w:rPr>
          <w:w w:val="105"/>
        </w:rPr>
        <w:t>brain</w:t>
      </w:r>
      <w:r>
        <w:rPr>
          <w:spacing w:val="9"/>
          <w:w w:val="105"/>
        </w:rPr>
        <w:t xml:space="preserve"> </w:t>
      </w:r>
      <w:r>
        <w:rPr>
          <w:w w:val="105"/>
        </w:rPr>
        <w:t>has</w:t>
      </w:r>
      <w:r>
        <w:rPr>
          <w:spacing w:val="9"/>
          <w:w w:val="105"/>
        </w:rPr>
        <w:t xml:space="preserve"> </w:t>
      </w:r>
      <w:r>
        <w:rPr>
          <w:w w:val="105"/>
        </w:rPr>
        <w:t>several</w:t>
      </w:r>
      <w:r>
        <w:rPr>
          <w:spacing w:val="9"/>
          <w:w w:val="105"/>
        </w:rPr>
        <w:t xml:space="preserve"> </w:t>
      </w:r>
      <w:r>
        <w:rPr>
          <w:spacing w:val="-4"/>
          <w:w w:val="105"/>
        </w:rPr>
        <w:t>large</w:t>
      </w:r>
    </w:p>
    <w:p w14:paraId="2EBD7544" w14:textId="77777777" w:rsidR="005F326E" w:rsidRDefault="00000000">
      <w:pPr>
        <w:pStyle w:val="BodyText"/>
        <w:tabs>
          <w:tab w:val="left" w:pos="1085"/>
          <w:tab w:val="left" w:pos="6917"/>
        </w:tabs>
        <w:spacing w:before="158"/>
      </w:pPr>
      <w:r>
        <w:rPr>
          <w:rFonts w:ascii="Arial"/>
          <w:spacing w:val="-5"/>
          <w:sz w:val="12"/>
        </w:rPr>
        <w:t>481</w:t>
      </w:r>
      <w:r>
        <w:rPr>
          <w:rFonts w:ascii="Arial"/>
          <w:sz w:val="12"/>
        </w:rPr>
        <w:tab/>
      </w:r>
      <w:r>
        <w:t>morphological</w:t>
      </w:r>
      <w:r>
        <w:rPr>
          <w:spacing w:val="74"/>
        </w:rPr>
        <w:t xml:space="preserve"> </w:t>
      </w:r>
      <w:r>
        <w:t>deviations</w:t>
      </w:r>
      <w:r>
        <w:rPr>
          <w:spacing w:val="75"/>
        </w:rPr>
        <w:t xml:space="preserve"> </w:t>
      </w:r>
      <w:r>
        <w:t>from</w:t>
      </w:r>
      <w:r>
        <w:rPr>
          <w:spacing w:val="75"/>
        </w:rPr>
        <w:t xml:space="preserve"> </w:t>
      </w:r>
      <w:r>
        <w:t>the</w:t>
      </w:r>
      <w:r>
        <w:rPr>
          <w:spacing w:val="75"/>
        </w:rPr>
        <w:t xml:space="preserve"> </w:t>
      </w:r>
      <w:r>
        <w:t>AllenCCFv3</w:t>
      </w:r>
      <w:r>
        <w:rPr>
          <w:spacing w:val="75"/>
        </w:rPr>
        <w:t xml:space="preserve"> </w:t>
      </w:r>
      <w:r>
        <w:rPr>
          <w:spacing w:val="-2"/>
        </w:rPr>
        <w:t>atlas.</w:t>
      </w:r>
      <w:r>
        <w:tab/>
        <w:t>Most</w:t>
      </w:r>
      <w:r>
        <w:rPr>
          <w:spacing w:val="64"/>
        </w:rPr>
        <w:t xml:space="preserve"> </w:t>
      </w:r>
      <w:r>
        <w:t>notable</w:t>
      </w:r>
      <w:r>
        <w:rPr>
          <w:spacing w:val="65"/>
        </w:rPr>
        <w:t xml:space="preserve"> </w:t>
      </w:r>
      <w:r>
        <w:t>of</w:t>
      </w:r>
      <w:r>
        <w:rPr>
          <w:spacing w:val="65"/>
        </w:rPr>
        <w:t xml:space="preserve"> </w:t>
      </w:r>
      <w:r>
        <w:t>these</w:t>
      </w:r>
      <w:r>
        <w:rPr>
          <w:spacing w:val="65"/>
        </w:rPr>
        <w:t xml:space="preserve"> </w:t>
      </w:r>
      <w:r>
        <w:t>is</w:t>
      </w:r>
      <w:r>
        <w:rPr>
          <w:spacing w:val="65"/>
        </w:rPr>
        <w:t xml:space="preserve"> </w:t>
      </w:r>
      <w:r>
        <w:rPr>
          <w:spacing w:val="-5"/>
        </w:rPr>
        <w:t>an</w:t>
      </w:r>
    </w:p>
    <w:p w14:paraId="35487451" w14:textId="77777777" w:rsidR="005F326E" w:rsidRDefault="00000000">
      <w:pPr>
        <w:pStyle w:val="BodyText"/>
        <w:tabs>
          <w:tab w:val="left" w:pos="1085"/>
          <w:tab w:val="left" w:pos="8622"/>
        </w:tabs>
        <w:spacing w:before="157"/>
      </w:pPr>
      <w:r>
        <w:rPr>
          <w:rFonts w:ascii="Arial"/>
          <w:spacing w:val="-5"/>
          <w:sz w:val="12"/>
        </w:rPr>
        <w:t>482</w:t>
      </w:r>
      <w:r>
        <w:rPr>
          <w:rFonts w:ascii="Arial"/>
          <w:sz w:val="12"/>
        </w:rPr>
        <w:tab/>
      </w:r>
      <w:r>
        <w:t>enlargement</w:t>
      </w:r>
      <w:r>
        <w:rPr>
          <w:spacing w:val="71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the</w:t>
      </w:r>
      <w:r>
        <w:rPr>
          <w:spacing w:val="72"/>
        </w:rPr>
        <w:t xml:space="preserve"> </w:t>
      </w:r>
      <w:r>
        <w:t>ventricles,</w:t>
      </w:r>
      <w:r>
        <w:rPr>
          <w:spacing w:val="52"/>
          <w:w w:val="150"/>
        </w:rPr>
        <w:t xml:space="preserve"> </w:t>
      </w:r>
      <w:r>
        <w:t>and</w:t>
      </w:r>
      <w:r>
        <w:rPr>
          <w:spacing w:val="71"/>
        </w:rPr>
        <w:t xml:space="preserve"> </w:t>
      </w:r>
      <w:r>
        <w:t>compression</w:t>
      </w:r>
      <w:r>
        <w:rPr>
          <w:spacing w:val="72"/>
        </w:rPr>
        <w:t xml:space="preserve"> </w:t>
      </w:r>
      <w:r>
        <w:t>of</w:t>
      </w:r>
      <w:r>
        <w:rPr>
          <w:spacing w:val="72"/>
        </w:rPr>
        <w:t xml:space="preserve"> </w:t>
      </w:r>
      <w:r>
        <w:t>cortical</w:t>
      </w:r>
      <w:r>
        <w:rPr>
          <w:spacing w:val="71"/>
        </w:rPr>
        <w:t xml:space="preserve"> </w:t>
      </w:r>
      <w:r>
        <w:rPr>
          <w:spacing w:val="-2"/>
        </w:rPr>
        <w:t>structures.</w:t>
      </w:r>
      <w:r>
        <w:tab/>
      </w:r>
      <w:commentRangeStart w:id="182"/>
      <w:commentRangeStart w:id="183"/>
      <w:r>
        <w:t>In</w:t>
      </w:r>
      <w:r>
        <w:rPr>
          <w:spacing w:val="64"/>
        </w:rPr>
        <w:t xml:space="preserve"> </w:t>
      </w:r>
      <w:r>
        <w:rPr>
          <w:spacing w:val="-2"/>
        </w:rPr>
        <w:t>addition,</w:t>
      </w:r>
    </w:p>
    <w:p w14:paraId="37A30D43" w14:textId="33683C56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483</w:t>
      </w:r>
      <w:r>
        <w:rPr>
          <w:rFonts w:ascii="Arial"/>
          <w:sz w:val="12"/>
        </w:rPr>
        <w:tab/>
      </w:r>
      <w:r>
        <w:rPr>
          <w:w w:val="105"/>
        </w:rPr>
        <w:t>there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poor</w:t>
      </w:r>
      <w:r>
        <w:rPr>
          <w:spacing w:val="26"/>
          <w:w w:val="105"/>
        </w:rPr>
        <w:t xml:space="preserve"> </w:t>
      </w:r>
      <w:r>
        <w:rPr>
          <w:w w:val="105"/>
        </w:rPr>
        <w:t>intensity</w:t>
      </w:r>
      <w:r>
        <w:rPr>
          <w:spacing w:val="25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same</w:t>
      </w:r>
      <w:r>
        <w:rPr>
          <w:spacing w:val="26"/>
          <w:w w:val="105"/>
        </w:rPr>
        <w:t xml:space="preserve"> </w:t>
      </w:r>
      <w:r>
        <w:rPr>
          <w:w w:val="105"/>
        </w:rPr>
        <w:t>anatomic</w:t>
      </w:r>
      <w:r>
        <w:rPr>
          <w:spacing w:val="25"/>
          <w:w w:val="105"/>
        </w:rPr>
        <w:t xml:space="preserve"> </w:t>
      </w:r>
      <w:r>
        <w:rPr>
          <w:w w:val="105"/>
        </w:rPr>
        <w:t>features</w:t>
      </w:r>
      <w:r>
        <w:rPr>
          <w:spacing w:val="26"/>
          <w:w w:val="105"/>
        </w:rPr>
        <w:t xml:space="preserve"> </w:t>
      </w:r>
      <w:r>
        <w:rPr>
          <w:w w:val="105"/>
        </w:rPr>
        <w:t>due</w:t>
      </w:r>
      <w:ins w:id="184" w:author="Gee, James C" w:date="2024-04-10T18:31:00Z">
        <w:r w:rsidR="00FA2623">
          <w:rPr>
            <w:w w:val="105"/>
          </w:rPr>
          <w:t xml:space="preserve"> to</w:t>
        </w:r>
      </w:ins>
      <w:r>
        <w:rPr>
          <w:spacing w:val="25"/>
          <w:w w:val="105"/>
        </w:rPr>
        <w:t xml:space="preserve"> </w:t>
      </w:r>
      <w:r>
        <w:rPr>
          <w:spacing w:val="-2"/>
          <w:w w:val="105"/>
        </w:rPr>
        <w:t>intens</w:t>
      </w:r>
      <w:del w:id="185" w:author="Gee, James C" w:date="2024-04-10T18:34:00Z">
        <w:r w:rsidDel="00FA2623">
          <w:rPr>
            <w:spacing w:val="-2"/>
            <w:w w:val="105"/>
          </w:rPr>
          <w:delText>s</w:delText>
        </w:r>
      </w:del>
      <w:proofErr w:type="gramStart"/>
      <w:r>
        <w:rPr>
          <w:spacing w:val="-2"/>
          <w:w w:val="105"/>
        </w:rPr>
        <w:t>ity</w:t>
      </w:r>
      <w:proofErr w:type="gramEnd"/>
    </w:p>
    <w:p w14:paraId="054081E9" w14:textId="415743EF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484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dissimilarity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between</w:t>
      </w:r>
      <w:r>
        <w:rPr>
          <w:spacing w:val="4"/>
          <w:w w:val="105"/>
        </w:rPr>
        <w:t xml:space="preserve"> </w:t>
      </w:r>
      <w:r>
        <w:rPr>
          <w:w w:val="105"/>
        </w:rPr>
        <w:t>imaging</w:t>
      </w:r>
      <w:r>
        <w:rPr>
          <w:spacing w:val="4"/>
          <w:w w:val="105"/>
        </w:rPr>
        <w:t xml:space="preserve"> </w:t>
      </w:r>
      <w:r>
        <w:rPr>
          <w:w w:val="105"/>
        </w:rPr>
        <w:t>modalities.</w:t>
      </w:r>
      <w:commentRangeEnd w:id="182"/>
      <w:r w:rsidR="00FA2623">
        <w:rPr>
          <w:rStyle w:val="CommentReference"/>
        </w:rPr>
        <w:commentReference w:id="182"/>
      </w:r>
      <w:commentRangeEnd w:id="183"/>
      <w:r w:rsidR="00B463B3">
        <w:rPr>
          <w:rStyle w:val="CommentReference"/>
        </w:rPr>
        <w:commentReference w:id="183"/>
      </w:r>
      <w:r>
        <w:rPr>
          <w:spacing w:val="32"/>
          <w:w w:val="105"/>
        </w:rPr>
        <w:t xml:space="preserve"> </w:t>
      </w:r>
      <w:r>
        <w:rPr>
          <w:w w:val="105"/>
        </w:rPr>
        <w:t>We</w:t>
      </w:r>
      <w:r>
        <w:rPr>
          <w:spacing w:val="5"/>
          <w:w w:val="105"/>
        </w:rPr>
        <w:t xml:space="preserve"> </w:t>
      </w:r>
      <w:r>
        <w:rPr>
          <w:w w:val="105"/>
        </w:rPr>
        <w:t>have</w:t>
      </w:r>
      <w:r>
        <w:rPr>
          <w:spacing w:val="4"/>
          <w:w w:val="105"/>
        </w:rPr>
        <w:t xml:space="preserve"> </w:t>
      </w:r>
      <w:r>
        <w:rPr>
          <w:w w:val="105"/>
        </w:rPr>
        <w:t>found</w:t>
      </w:r>
      <w:r>
        <w:rPr>
          <w:spacing w:val="4"/>
          <w:w w:val="105"/>
        </w:rPr>
        <w:t xml:space="preserve"> </w:t>
      </w:r>
      <w:r>
        <w:rPr>
          <w:w w:val="105"/>
        </w:rPr>
        <w:t>that</w:t>
      </w:r>
      <w:r>
        <w:rPr>
          <w:spacing w:val="4"/>
          <w:w w:val="105"/>
        </w:rPr>
        <w:t xml:space="preserve"> </w:t>
      </w:r>
      <w:r>
        <w:rPr>
          <w:w w:val="105"/>
        </w:rPr>
        <w:t>standard</w:t>
      </w:r>
      <w:r>
        <w:rPr>
          <w:spacing w:val="5"/>
          <w:w w:val="105"/>
        </w:rPr>
        <w:t xml:space="preserve"> </w:t>
      </w:r>
      <w:r>
        <w:rPr>
          <w:w w:val="105"/>
        </w:rPr>
        <w:t>intensity-</w:t>
      </w:r>
      <w:r>
        <w:rPr>
          <w:spacing w:val="-4"/>
          <w:w w:val="105"/>
        </w:rPr>
        <w:t>base</w:t>
      </w:r>
      <w:ins w:id="186" w:author="Gee, James C" w:date="2024-04-10T18:32:00Z">
        <w:r w:rsidR="00FA2623">
          <w:rPr>
            <w:spacing w:val="-4"/>
            <w:w w:val="105"/>
          </w:rPr>
          <w:t>d</w:t>
        </w:r>
      </w:ins>
    </w:p>
    <w:p w14:paraId="16C46E7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485</w:t>
      </w:r>
      <w:r>
        <w:rPr>
          <w:rFonts w:ascii="Arial"/>
          <w:sz w:val="12"/>
        </w:rPr>
        <w:tab/>
      </w:r>
      <w:r>
        <w:rPr>
          <w:w w:val="105"/>
        </w:rPr>
        <w:t>registration</w:t>
      </w:r>
      <w:r>
        <w:rPr>
          <w:spacing w:val="-6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commentRangeStart w:id="187"/>
      <w:commentRangeStart w:id="188"/>
      <w:r>
        <w:rPr>
          <w:w w:val="105"/>
        </w:rPr>
        <w:t>insufficient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capture</w:t>
      </w:r>
      <w:r>
        <w:rPr>
          <w:spacing w:val="-5"/>
          <w:w w:val="105"/>
        </w:rPr>
        <w:t xml:space="preserve"> </w:t>
      </w:r>
      <w:commentRangeEnd w:id="187"/>
      <w:r w:rsidR="00FA2623">
        <w:rPr>
          <w:rStyle w:val="CommentReference"/>
        </w:rPr>
        <w:commentReference w:id="187"/>
      </w:r>
      <w:commentRangeEnd w:id="188"/>
      <w:r w:rsidR="00B463B3">
        <w:rPr>
          <w:rStyle w:val="CommentReference"/>
        </w:rPr>
        <w:commentReference w:id="188"/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significant</w:t>
      </w:r>
      <w:r>
        <w:rPr>
          <w:spacing w:val="-5"/>
          <w:w w:val="105"/>
        </w:rPr>
        <w:t xml:space="preserve"> </w:t>
      </w:r>
      <w:r>
        <w:rPr>
          <w:w w:val="105"/>
        </w:rPr>
        <w:t>deformations</w:t>
      </w:r>
      <w:r>
        <w:rPr>
          <w:spacing w:val="-6"/>
          <w:w w:val="105"/>
        </w:rPr>
        <w:t xml:space="preserve"> </w:t>
      </w:r>
      <w:r>
        <w:rPr>
          <w:w w:val="105"/>
        </w:rPr>
        <w:t>required</w:t>
      </w:r>
      <w:r>
        <w:rPr>
          <w:spacing w:val="-5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map</w:t>
      </w:r>
      <w:r>
        <w:rPr>
          <w:spacing w:val="-6"/>
          <w:w w:val="105"/>
        </w:rPr>
        <w:t xml:space="preserve"> </w:t>
      </w:r>
      <w:proofErr w:type="gramStart"/>
      <w:r>
        <w:rPr>
          <w:spacing w:val="-4"/>
          <w:w w:val="105"/>
        </w:rPr>
        <w:t>these</w:t>
      </w:r>
      <w:proofErr w:type="gramEnd"/>
    </w:p>
    <w:p w14:paraId="08CE5BCB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486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-16"/>
          <w:w w:val="105"/>
        </w:rPr>
        <w:t xml:space="preserve"> </w:t>
      </w:r>
      <w:r>
        <w:rPr>
          <w:w w:val="105"/>
        </w:rPr>
        <w:t>correctly</w:t>
      </w:r>
      <w:r>
        <w:rPr>
          <w:spacing w:val="-16"/>
          <w:w w:val="105"/>
        </w:rPr>
        <w:t xml:space="preserve"> </w:t>
      </w:r>
      <w:r>
        <w:rPr>
          <w:w w:val="105"/>
        </w:rPr>
        <w:t>into</w:t>
      </w:r>
      <w:r>
        <w:rPr>
          <w:spacing w:val="-16"/>
          <w:w w:val="105"/>
        </w:rPr>
        <w:t xml:space="preserve"> </w:t>
      </w:r>
      <w:r>
        <w:rPr>
          <w:w w:val="105"/>
        </w:rPr>
        <w:t>the</w:t>
      </w:r>
      <w:r>
        <w:rPr>
          <w:spacing w:val="-15"/>
          <w:w w:val="105"/>
        </w:rPr>
        <w:t xml:space="preserve"> </w:t>
      </w:r>
      <w:r>
        <w:rPr>
          <w:w w:val="105"/>
        </w:rPr>
        <w:t>AllenCCFv3.</w:t>
      </w:r>
      <w:r>
        <w:rPr>
          <w:spacing w:val="6"/>
          <w:w w:val="105"/>
        </w:rPr>
        <w:t xml:space="preserve"> </w:t>
      </w:r>
      <w:r>
        <w:rPr>
          <w:w w:val="105"/>
        </w:rPr>
        <w:t>We</w:t>
      </w:r>
      <w:r>
        <w:rPr>
          <w:spacing w:val="-15"/>
          <w:w w:val="105"/>
        </w:rPr>
        <w:t xml:space="preserve"> </w:t>
      </w:r>
      <w:r>
        <w:rPr>
          <w:w w:val="105"/>
        </w:rPr>
        <w:t>address</w:t>
      </w:r>
      <w:r>
        <w:rPr>
          <w:spacing w:val="-16"/>
          <w:w w:val="105"/>
        </w:rPr>
        <w:t xml:space="preserve"> </w:t>
      </w:r>
      <w:r>
        <w:rPr>
          <w:w w:val="105"/>
        </w:rPr>
        <w:t>this</w:t>
      </w:r>
      <w:r>
        <w:rPr>
          <w:spacing w:val="-16"/>
          <w:w w:val="105"/>
        </w:rPr>
        <w:t xml:space="preserve"> </w:t>
      </w:r>
      <w:r>
        <w:rPr>
          <w:w w:val="105"/>
        </w:rPr>
        <w:t>challenge</w:t>
      </w:r>
      <w:r>
        <w:rPr>
          <w:spacing w:val="-16"/>
          <w:w w:val="105"/>
        </w:rPr>
        <w:t xml:space="preserve"> </w:t>
      </w:r>
      <w:r>
        <w:rPr>
          <w:w w:val="105"/>
        </w:rPr>
        <w:t>in</w:t>
      </w:r>
      <w:r>
        <w:rPr>
          <w:spacing w:val="-15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16"/>
          <w:w w:val="105"/>
        </w:rPr>
        <w:t xml:space="preserve"> </w:t>
      </w:r>
      <w:r>
        <w:rPr>
          <w:w w:val="105"/>
        </w:rPr>
        <w:t>by</w:t>
      </w:r>
      <w:r>
        <w:rPr>
          <w:spacing w:val="-16"/>
          <w:w w:val="105"/>
        </w:rPr>
        <w:t xml:space="preserve"> </w:t>
      </w:r>
      <w:proofErr w:type="gramStart"/>
      <w:r>
        <w:rPr>
          <w:spacing w:val="-4"/>
          <w:w w:val="105"/>
        </w:rPr>
        <w:t>using</w:t>
      </w:r>
      <w:proofErr w:type="gramEnd"/>
    </w:p>
    <w:p w14:paraId="6FA433B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487</w:t>
      </w:r>
      <w:r>
        <w:rPr>
          <w:rFonts w:ascii="Arial"/>
          <w:sz w:val="12"/>
        </w:rPr>
        <w:tab/>
      </w:r>
      <w:r>
        <w:rPr>
          <w:w w:val="105"/>
        </w:rPr>
        <w:t>explicitly</w:t>
      </w:r>
      <w:r>
        <w:rPr>
          <w:spacing w:val="24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4"/>
          <w:w w:val="105"/>
        </w:rPr>
        <w:t xml:space="preserve"> </w:t>
      </w:r>
      <w:r>
        <w:rPr>
          <w:w w:val="105"/>
        </w:rPr>
        <w:t>parcellations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brain,</w:t>
      </w:r>
      <w:r>
        <w:rPr>
          <w:spacing w:val="28"/>
          <w:w w:val="105"/>
        </w:rPr>
        <w:t xml:space="preserve"> </w:t>
      </w:r>
      <w:r>
        <w:rPr>
          <w:w w:val="105"/>
        </w:rPr>
        <w:t>ventricles</w:t>
      </w:r>
      <w:r>
        <w:rPr>
          <w:spacing w:val="24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surrounding</w:t>
      </w:r>
      <w:r>
        <w:rPr>
          <w:spacing w:val="24"/>
          <w:w w:val="105"/>
        </w:rPr>
        <w:t xml:space="preserve"> </w:t>
      </w:r>
      <w:proofErr w:type="spellStart"/>
      <w:r>
        <w:rPr>
          <w:spacing w:val="-2"/>
          <w:w w:val="105"/>
        </w:rPr>
        <w:t>struc</w:t>
      </w:r>
      <w:proofErr w:type="spellEnd"/>
      <w:r>
        <w:rPr>
          <w:spacing w:val="-2"/>
          <w:w w:val="105"/>
        </w:rPr>
        <w:t>-</w:t>
      </w:r>
    </w:p>
    <w:p w14:paraId="095FE8F1" w14:textId="5D2E83E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488</w:t>
      </w:r>
      <w:r>
        <w:rPr>
          <w:rFonts w:ascii="Arial"/>
          <w:sz w:val="12"/>
        </w:rPr>
        <w:tab/>
      </w:r>
      <w:proofErr w:type="spellStart"/>
      <w:r>
        <w:t>tures</w:t>
      </w:r>
      <w:proofErr w:type="spellEnd"/>
      <w:r>
        <w:rPr>
          <w:spacing w:val="32"/>
        </w:rPr>
        <w:t xml:space="preserve"> </w:t>
      </w:r>
      <w:r>
        <w:t>to</w:t>
      </w:r>
      <w:r>
        <w:rPr>
          <w:spacing w:val="31"/>
        </w:rPr>
        <w:t xml:space="preserve"> </w:t>
      </w:r>
      <w:r>
        <w:t>directly</w:t>
      </w:r>
      <w:r>
        <w:rPr>
          <w:spacing w:val="31"/>
        </w:rPr>
        <w:t xml:space="preserve"> </w:t>
      </w:r>
      <w:del w:id="189" w:author="Gee, James C" w:date="2024-04-10T18:38:00Z">
        <w:r w:rsidDel="00FA2623">
          <w:delText>map</w:delText>
        </w:r>
        <w:r w:rsidDel="00FA2623">
          <w:rPr>
            <w:spacing w:val="31"/>
          </w:rPr>
          <w:delText xml:space="preserve"> </w:delText>
        </w:r>
      </w:del>
      <w:ins w:id="190" w:author="Gee, James C" w:date="2024-04-10T18:38:00Z">
        <w:r w:rsidR="00FA2623">
          <w:t>recover</w:t>
        </w:r>
        <w:r w:rsidR="00FA2623">
          <w:rPr>
            <w:spacing w:val="31"/>
          </w:rPr>
          <w:t xml:space="preserve"> </w:t>
        </w:r>
      </w:ins>
      <w:r>
        <w:t>these</w:t>
      </w:r>
      <w:r>
        <w:rPr>
          <w:spacing w:val="32"/>
        </w:rPr>
        <w:t xml:space="preserve"> </w:t>
      </w:r>
      <w:r>
        <w:t>large</w:t>
      </w:r>
      <w:r>
        <w:rPr>
          <w:spacing w:val="31"/>
        </w:rPr>
        <w:t xml:space="preserve"> </w:t>
      </w:r>
      <w:r>
        <w:t>morphological</w:t>
      </w:r>
      <w:r>
        <w:rPr>
          <w:spacing w:val="31"/>
        </w:rPr>
        <w:t xml:space="preserve"> </w:t>
      </w:r>
      <w:r>
        <w:t>differences.</w:t>
      </w:r>
      <w:r>
        <w:rPr>
          <w:spacing w:val="71"/>
        </w:rPr>
        <w:t xml:space="preserve"> </w:t>
      </w:r>
      <w:r>
        <w:t>However,</w:t>
      </w:r>
      <w:r>
        <w:rPr>
          <w:spacing w:val="33"/>
        </w:rPr>
        <w:t xml:space="preserve"> </w:t>
      </w:r>
      <w:r>
        <w:t>generating</w:t>
      </w:r>
      <w:r>
        <w:rPr>
          <w:spacing w:val="31"/>
        </w:rPr>
        <w:t xml:space="preserve"> </w:t>
      </w:r>
      <w:r>
        <w:rPr>
          <w:spacing w:val="-2"/>
        </w:rPr>
        <w:t>these</w:t>
      </w:r>
    </w:p>
    <w:p w14:paraId="3F781EB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489</w:t>
      </w:r>
      <w:r>
        <w:rPr>
          <w:rFonts w:ascii="Arial"/>
          <w:sz w:val="12"/>
        </w:rPr>
        <w:tab/>
      </w:r>
      <w:r>
        <w:rPr>
          <w:w w:val="105"/>
        </w:rPr>
        <w:t>parcellations</w:t>
      </w:r>
      <w:r>
        <w:rPr>
          <w:spacing w:val="25"/>
          <w:w w:val="105"/>
        </w:rPr>
        <w:t xml:space="preserve"> </w:t>
      </w:r>
      <w:r>
        <w:rPr>
          <w:w w:val="105"/>
        </w:rPr>
        <w:t>for</w:t>
      </w:r>
      <w:r>
        <w:rPr>
          <w:spacing w:val="26"/>
          <w:w w:val="105"/>
        </w:rPr>
        <w:t xml:space="preserve"> </w:t>
      </w:r>
      <w:r>
        <w:rPr>
          <w:w w:val="105"/>
        </w:rPr>
        <w:t>each</w:t>
      </w:r>
      <w:r>
        <w:rPr>
          <w:spacing w:val="25"/>
          <w:w w:val="105"/>
        </w:rPr>
        <w:t xml:space="preserve"> </w:t>
      </w:r>
      <w:r>
        <w:rPr>
          <w:w w:val="105"/>
        </w:rPr>
        <w:t>individual</w:t>
      </w:r>
      <w:r>
        <w:rPr>
          <w:spacing w:val="25"/>
          <w:w w:val="105"/>
        </w:rPr>
        <w:t xml:space="preserve"> </w:t>
      </w:r>
      <w:r>
        <w:rPr>
          <w:w w:val="105"/>
        </w:rPr>
        <w:t>mouse</w:t>
      </w:r>
      <w:r>
        <w:rPr>
          <w:spacing w:val="25"/>
          <w:w w:val="105"/>
        </w:rPr>
        <w:t xml:space="preserve"> </w:t>
      </w:r>
      <w:r>
        <w:rPr>
          <w:w w:val="105"/>
        </w:rPr>
        <w:t>brain</w:t>
      </w:r>
      <w:r>
        <w:rPr>
          <w:spacing w:val="25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a</w:t>
      </w:r>
      <w:r>
        <w:rPr>
          <w:spacing w:val="25"/>
          <w:w w:val="105"/>
        </w:rPr>
        <w:t xml:space="preserve"> </w:t>
      </w:r>
      <w:r>
        <w:rPr>
          <w:w w:val="105"/>
        </w:rPr>
        <w:t>labor-intensive</w:t>
      </w:r>
      <w:r>
        <w:rPr>
          <w:spacing w:val="26"/>
          <w:w w:val="105"/>
        </w:rPr>
        <w:t xml:space="preserve"> </w:t>
      </w:r>
      <w:r>
        <w:rPr>
          <w:w w:val="105"/>
        </w:rPr>
        <w:t>task.</w:t>
      </w:r>
      <w:r>
        <w:rPr>
          <w:spacing w:val="53"/>
          <w:w w:val="150"/>
        </w:rPr>
        <w:t xml:space="preserve"> </w:t>
      </w:r>
      <w:r>
        <w:rPr>
          <w:w w:val="105"/>
        </w:rPr>
        <w:t>Our</w:t>
      </w:r>
      <w:r>
        <w:rPr>
          <w:spacing w:val="26"/>
          <w:w w:val="105"/>
        </w:rPr>
        <w:t xml:space="preserve"> </w:t>
      </w:r>
      <w:r>
        <w:rPr>
          <w:spacing w:val="-2"/>
          <w:w w:val="105"/>
        </w:rPr>
        <w:t>solution</w:t>
      </w:r>
    </w:p>
    <w:p w14:paraId="7E3F6962" w14:textId="037CB2D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490</w:t>
      </w:r>
      <w:r>
        <w:rPr>
          <w:rFonts w:ascii="Arial"/>
          <w:sz w:val="12"/>
        </w:rPr>
        <w:tab/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create</w:t>
      </w:r>
      <w:r>
        <w:rPr>
          <w:spacing w:val="4"/>
          <w:w w:val="105"/>
        </w:rPr>
        <w:t xml:space="preserve"> </w:t>
      </w:r>
      <w:r>
        <w:rPr>
          <w:w w:val="105"/>
        </w:rPr>
        <w:t>an</w:t>
      </w:r>
      <w:r>
        <w:rPr>
          <w:spacing w:val="5"/>
          <w:w w:val="105"/>
        </w:rPr>
        <w:t xml:space="preserve"> </w:t>
      </w:r>
      <w:r>
        <w:rPr>
          <w:w w:val="105"/>
        </w:rPr>
        <w:t>average</w:t>
      </w:r>
      <w:r>
        <w:rPr>
          <w:spacing w:val="4"/>
          <w:w w:val="105"/>
        </w:rPr>
        <w:t xml:space="preserve"> </w:t>
      </w:r>
      <w:r>
        <w:rPr>
          <w:w w:val="105"/>
        </w:rPr>
        <w:t>atlas</w:t>
      </w:r>
      <w:r>
        <w:rPr>
          <w:spacing w:val="5"/>
          <w:w w:val="105"/>
        </w:rPr>
        <w:t xml:space="preserve"> </w:t>
      </w:r>
      <w:proofErr w:type="gramStart"/>
      <w:ins w:id="191" w:author="Gee, James C" w:date="2024-04-10T18:38:00Z">
        <w:r w:rsidR="00FA2623">
          <w:rPr>
            <w:spacing w:val="5"/>
            <w:w w:val="105"/>
          </w:rPr>
          <w:t>whose</w:t>
        </w:r>
        <w:proofErr w:type="gramEnd"/>
        <w:r w:rsidR="00FA2623">
          <w:rPr>
            <w:spacing w:val="5"/>
            <w:w w:val="105"/>
          </w:rPr>
          <w:t xml:space="preserve"> mapping to AllenCCFv3 </w:t>
        </w:r>
      </w:ins>
      <w:del w:id="192" w:author="Gee, James C" w:date="2024-04-10T18:39:00Z">
        <w:r w:rsidDel="00FA2623">
          <w:rPr>
            <w:w w:val="105"/>
          </w:rPr>
          <w:delText>that</w:delText>
        </w:r>
        <w:r w:rsidDel="00FA2623">
          <w:rPr>
            <w:spacing w:val="5"/>
            <w:w w:val="105"/>
          </w:rPr>
          <w:delText xml:space="preserve"> </w:delText>
        </w:r>
      </w:del>
      <w:r>
        <w:rPr>
          <w:w w:val="105"/>
        </w:rPr>
        <w:t>encapsulates</w:t>
      </w:r>
      <w:r>
        <w:rPr>
          <w:spacing w:val="4"/>
          <w:w w:val="105"/>
        </w:rPr>
        <w:t xml:space="preserve"> </w:t>
      </w:r>
      <w:r>
        <w:rPr>
          <w:w w:val="105"/>
        </w:rPr>
        <w:t>these</w:t>
      </w:r>
      <w:r>
        <w:rPr>
          <w:spacing w:val="5"/>
          <w:w w:val="105"/>
        </w:rPr>
        <w:t xml:space="preserve"> </w:t>
      </w:r>
      <w:r>
        <w:rPr>
          <w:w w:val="105"/>
        </w:rPr>
        <w:t>large</w:t>
      </w:r>
      <w:r>
        <w:rPr>
          <w:spacing w:val="4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1BACE0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491</w:t>
      </w:r>
      <w:r>
        <w:rPr>
          <w:rFonts w:ascii="Arial"/>
          <w:sz w:val="12"/>
        </w:rPr>
        <w:tab/>
      </w:r>
      <w:r>
        <w:rPr>
          <w:w w:val="105"/>
        </w:rPr>
        <w:t>serve</w:t>
      </w:r>
      <w:r>
        <w:rPr>
          <w:spacing w:val="9"/>
          <w:w w:val="105"/>
        </w:rPr>
        <w:t xml:space="preserve"> </w:t>
      </w:r>
      <w:r>
        <w:rPr>
          <w:w w:val="105"/>
        </w:rPr>
        <w:t>as</w:t>
      </w:r>
      <w:r>
        <w:rPr>
          <w:spacing w:val="10"/>
          <w:w w:val="105"/>
        </w:rPr>
        <w:t xml:space="preserve"> </w:t>
      </w:r>
      <w:r>
        <w:rPr>
          <w:w w:val="105"/>
        </w:rPr>
        <w:t>an</w:t>
      </w:r>
      <w:r>
        <w:rPr>
          <w:spacing w:val="9"/>
          <w:w w:val="105"/>
        </w:rPr>
        <w:t xml:space="preserve"> </w:t>
      </w:r>
      <w:r>
        <w:rPr>
          <w:w w:val="105"/>
        </w:rPr>
        <w:t>intermediate</w:t>
      </w:r>
      <w:r>
        <w:rPr>
          <w:spacing w:val="10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9"/>
          <w:w w:val="105"/>
        </w:rPr>
        <w:t xml:space="preserve"> </w:t>
      </w:r>
      <w:r>
        <w:rPr>
          <w:w w:val="105"/>
        </w:rPr>
        <w:t>point.</w:t>
      </w:r>
      <w:r>
        <w:rPr>
          <w:spacing w:val="37"/>
          <w:w w:val="105"/>
        </w:rPr>
        <w:t xml:space="preserve"> </w:t>
      </w:r>
      <w:r>
        <w:rPr>
          <w:w w:val="105"/>
        </w:rPr>
        <w:t>This</w:t>
      </w:r>
      <w:r>
        <w:rPr>
          <w:spacing w:val="10"/>
          <w:w w:val="105"/>
        </w:rPr>
        <w:t xml:space="preserve"> </w:t>
      </w:r>
      <w:r>
        <w:rPr>
          <w:w w:val="105"/>
        </w:rPr>
        <w:t>has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advantage</w:t>
      </w:r>
      <w:r>
        <w:rPr>
          <w:spacing w:val="9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r>
        <w:rPr>
          <w:w w:val="105"/>
        </w:rPr>
        <w:t>only</w:t>
      </w:r>
      <w:r>
        <w:rPr>
          <w:spacing w:val="9"/>
          <w:w w:val="105"/>
        </w:rPr>
        <w:t xml:space="preserve"> </w:t>
      </w:r>
      <w:r>
        <w:rPr>
          <w:w w:val="105"/>
        </w:rPr>
        <w:t>needing</w:t>
      </w:r>
      <w:r>
        <w:rPr>
          <w:spacing w:val="10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5680003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492</w:t>
      </w:r>
      <w:r>
        <w:rPr>
          <w:rFonts w:ascii="Arial"/>
          <w:sz w:val="12"/>
        </w:rPr>
        <w:tab/>
      </w:r>
      <w:r>
        <w:rPr>
          <w:w w:val="105"/>
        </w:rPr>
        <w:t>generate</w:t>
      </w:r>
      <w:r>
        <w:rPr>
          <w:spacing w:val="24"/>
          <w:w w:val="105"/>
        </w:rPr>
        <w:t xml:space="preserve"> </w:t>
      </w:r>
      <w:r>
        <w:rPr>
          <w:w w:val="105"/>
        </w:rPr>
        <w:t>one</w:t>
      </w:r>
      <w:r>
        <w:rPr>
          <w:spacing w:val="25"/>
          <w:w w:val="105"/>
        </w:rPr>
        <w:t xml:space="preserve"> </w:t>
      </w:r>
      <w:r>
        <w:rPr>
          <w:w w:val="105"/>
        </w:rPr>
        <w:t>set</w:t>
      </w:r>
      <w:r>
        <w:rPr>
          <w:spacing w:val="24"/>
          <w:w w:val="105"/>
        </w:rPr>
        <w:t xml:space="preserve"> </w:t>
      </w:r>
      <w:r>
        <w:rPr>
          <w:w w:val="105"/>
        </w:rPr>
        <w:t>of</w:t>
      </w:r>
      <w:r>
        <w:rPr>
          <w:spacing w:val="25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24"/>
          <w:w w:val="105"/>
        </w:rPr>
        <w:t xml:space="preserve"> </w:t>
      </w:r>
      <w:r>
        <w:rPr>
          <w:w w:val="105"/>
        </w:rPr>
        <w:t>annotations</w:t>
      </w:r>
      <w:r>
        <w:rPr>
          <w:spacing w:val="25"/>
          <w:w w:val="105"/>
        </w:rPr>
        <w:t xml:space="preserve"> </w:t>
      </w:r>
      <w:r>
        <w:rPr>
          <w:w w:val="105"/>
        </w:rPr>
        <w:t>which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used</w:t>
      </w:r>
      <w:r>
        <w:rPr>
          <w:spacing w:val="24"/>
          <w:w w:val="105"/>
        </w:rPr>
        <w:t xml:space="preserve"> </w:t>
      </w:r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r>
        <w:rPr>
          <w:w w:val="105"/>
        </w:rPr>
        <w:t>register</w:t>
      </w:r>
      <w:r>
        <w:rPr>
          <w:spacing w:val="24"/>
          <w:w w:val="105"/>
        </w:rPr>
        <w:t xml:space="preserve"> </w:t>
      </w:r>
      <w:r>
        <w:rPr>
          <w:w w:val="105"/>
        </w:rPr>
        <w:t>between</w:t>
      </w:r>
      <w:r>
        <w:rPr>
          <w:spacing w:val="25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7955E55" w14:textId="17AB7CF0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493</w:t>
      </w:r>
      <w:r>
        <w:rPr>
          <w:rFonts w:ascii="Arial"/>
          <w:sz w:val="12"/>
        </w:rPr>
        <w:tab/>
      </w:r>
      <w:r>
        <w:rPr>
          <w:w w:val="105"/>
        </w:rPr>
        <w:t>two</w:t>
      </w:r>
      <w:r>
        <w:rPr>
          <w:spacing w:val="31"/>
          <w:w w:val="105"/>
        </w:rPr>
        <w:t xml:space="preserve"> </w:t>
      </w:r>
      <w:r>
        <w:rPr>
          <w:w w:val="105"/>
        </w:rPr>
        <w:t>atlas</w:t>
      </w:r>
      <w:r>
        <w:rPr>
          <w:spacing w:val="32"/>
          <w:w w:val="105"/>
        </w:rPr>
        <w:t xml:space="preserve"> </w:t>
      </w:r>
      <w:r>
        <w:rPr>
          <w:w w:val="105"/>
        </w:rPr>
        <w:t>spaces.</w:t>
      </w:r>
      <w:r>
        <w:rPr>
          <w:spacing w:val="72"/>
          <w:w w:val="150"/>
        </w:rPr>
        <w:t xml:space="preserve"> </w:t>
      </w:r>
      <w:r>
        <w:rPr>
          <w:w w:val="105"/>
        </w:rPr>
        <w:t>New</w:t>
      </w:r>
      <w:r>
        <w:rPr>
          <w:spacing w:val="32"/>
          <w:w w:val="105"/>
        </w:rPr>
        <w:t xml:space="preserve"> </w:t>
      </w:r>
      <w:r>
        <w:rPr>
          <w:w w:val="105"/>
        </w:rPr>
        <w:t>images</w:t>
      </w:r>
      <w:r>
        <w:rPr>
          <w:spacing w:val="32"/>
          <w:w w:val="105"/>
        </w:rPr>
        <w:t xml:space="preserve"> </w:t>
      </w:r>
      <w:r>
        <w:rPr>
          <w:w w:val="105"/>
        </w:rPr>
        <w:t>are</w:t>
      </w:r>
      <w:r>
        <w:rPr>
          <w:spacing w:val="31"/>
          <w:w w:val="105"/>
        </w:rPr>
        <w:t xml:space="preserve"> </w:t>
      </w:r>
      <w:del w:id="193" w:author="Gee, James C" w:date="2024-04-10T18:39:00Z">
        <w:r w:rsidDel="00FA2623">
          <w:rPr>
            <w:w w:val="105"/>
          </w:rPr>
          <w:delText>then</w:delText>
        </w:r>
        <w:r w:rsidDel="00FA2623">
          <w:rPr>
            <w:spacing w:val="32"/>
            <w:w w:val="105"/>
          </w:rPr>
          <w:delText xml:space="preserve"> </w:delText>
        </w:r>
      </w:del>
      <w:ins w:id="194" w:author="Gee, James C" w:date="2024-04-10T18:39:00Z">
        <w:r w:rsidR="00FA2623">
          <w:rPr>
            <w:w w:val="105"/>
          </w:rPr>
          <w:t>first</w:t>
        </w:r>
        <w:r w:rsidR="00FA2623">
          <w:rPr>
            <w:spacing w:val="32"/>
            <w:w w:val="105"/>
          </w:rPr>
          <w:t xml:space="preserve"> </w:t>
        </w:r>
      </w:ins>
      <w:r>
        <w:rPr>
          <w:w w:val="105"/>
        </w:rPr>
        <w:t>aligned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1"/>
          <w:w w:val="105"/>
        </w:rPr>
        <w:t xml:space="preserve"> </w:t>
      </w:r>
      <w:r>
        <w:rPr>
          <w:w w:val="105"/>
        </w:rPr>
        <w:t>average</w:t>
      </w:r>
      <w:r>
        <w:rPr>
          <w:spacing w:val="32"/>
          <w:w w:val="105"/>
        </w:rPr>
        <w:t xml:space="preserve"> </w:t>
      </w:r>
      <w:r>
        <w:rPr>
          <w:w w:val="105"/>
        </w:rPr>
        <w:t>atlas,</w:t>
      </w:r>
      <w:r>
        <w:rPr>
          <w:spacing w:val="37"/>
          <w:w w:val="105"/>
        </w:rPr>
        <w:t xml:space="preserve"> </w:t>
      </w:r>
      <w:proofErr w:type="gramStart"/>
      <w:r>
        <w:rPr>
          <w:spacing w:val="-4"/>
          <w:w w:val="105"/>
        </w:rPr>
        <w:t>which</w:t>
      </w:r>
      <w:proofErr w:type="gramEnd"/>
    </w:p>
    <w:p w14:paraId="08508B4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494</w:t>
      </w:r>
      <w:r>
        <w:rPr>
          <w:rFonts w:ascii="Arial"/>
          <w:sz w:val="12"/>
        </w:rPr>
        <w:tab/>
      </w:r>
      <w:r>
        <w:rPr>
          <w:w w:val="105"/>
        </w:rPr>
        <w:t>shares</w:t>
      </w:r>
      <w:r>
        <w:rPr>
          <w:spacing w:val="-7"/>
          <w:w w:val="105"/>
        </w:rPr>
        <w:t xml:space="preserve"> </w:t>
      </w:r>
      <w:r>
        <w:rPr>
          <w:w w:val="105"/>
        </w:rPr>
        <w:t>common</w:t>
      </w:r>
      <w:r>
        <w:rPr>
          <w:spacing w:val="-6"/>
          <w:w w:val="105"/>
        </w:rPr>
        <w:t xml:space="preserve"> </w:t>
      </w:r>
      <w:r>
        <w:rPr>
          <w:w w:val="105"/>
        </w:rPr>
        <w:t>intensity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6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-5"/>
          <w:w w:val="105"/>
        </w:rPr>
        <w:t xml:space="preserve"> </w:t>
      </w:r>
      <w:r>
        <w:rPr>
          <w:w w:val="105"/>
        </w:rPr>
        <w:t>features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5"/>
          <w:w w:val="105"/>
        </w:rPr>
        <w:t xml:space="preserve"> </w:t>
      </w:r>
      <w:r>
        <w:rPr>
          <w:w w:val="105"/>
        </w:rPr>
        <w:t>thus</w:t>
      </w:r>
      <w:r>
        <w:rPr>
          <w:spacing w:val="-6"/>
          <w:w w:val="105"/>
        </w:rPr>
        <w:t xml:space="preserve"> </w:t>
      </w:r>
      <w:r>
        <w:rPr>
          <w:w w:val="105"/>
        </w:rPr>
        <w:t>can</w:t>
      </w:r>
      <w:r>
        <w:rPr>
          <w:spacing w:val="-6"/>
          <w:w w:val="105"/>
        </w:rPr>
        <w:t xml:space="preserve"> </w:t>
      </w:r>
      <w:r>
        <w:rPr>
          <w:w w:val="105"/>
        </w:rPr>
        <w:t>be</w:t>
      </w:r>
      <w:r>
        <w:rPr>
          <w:spacing w:val="-6"/>
          <w:w w:val="105"/>
        </w:rPr>
        <w:t xml:space="preserve"> </w:t>
      </w:r>
      <w:r>
        <w:rPr>
          <w:w w:val="105"/>
        </w:rPr>
        <w:t>achieved</w:t>
      </w:r>
      <w:r>
        <w:rPr>
          <w:spacing w:val="-6"/>
          <w:w w:val="105"/>
        </w:rPr>
        <w:t xml:space="preserve"> </w:t>
      </w:r>
      <w:proofErr w:type="gramStart"/>
      <w:r>
        <w:rPr>
          <w:spacing w:val="-2"/>
          <w:w w:val="105"/>
        </w:rPr>
        <w:t>through</w:t>
      </w:r>
      <w:proofErr w:type="gramEnd"/>
    </w:p>
    <w:p w14:paraId="14FB85E0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495</w:t>
      </w:r>
      <w:r>
        <w:rPr>
          <w:rFonts w:ascii="Arial"/>
          <w:sz w:val="12"/>
        </w:rPr>
        <w:tab/>
      </w:r>
      <w:r>
        <w:rPr>
          <w:w w:val="105"/>
        </w:rPr>
        <w:t>standard</w:t>
      </w:r>
      <w:r>
        <w:rPr>
          <w:spacing w:val="29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29"/>
          <w:w w:val="105"/>
        </w:rPr>
        <w:t xml:space="preserve"> </w:t>
      </w:r>
      <w:r>
        <w:rPr>
          <w:spacing w:val="-2"/>
          <w:w w:val="105"/>
        </w:rPr>
        <w:t>registration.</w:t>
      </w:r>
    </w:p>
    <w:p w14:paraId="104B9182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3E19E55E" w14:textId="77777777" w:rsidR="005F326E" w:rsidRDefault="00000000">
      <w:pPr>
        <w:tabs>
          <w:tab w:val="left" w:pos="786"/>
        </w:tabs>
        <w:spacing w:before="135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lastRenderedPageBreak/>
        <w:t>496</w:t>
      </w:r>
      <w:r>
        <w:rPr>
          <w:rFonts w:ascii="Arial"/>
          <w:sz w:val="12"/>
        </w:rPr>
        <w:tab/>
      </w:r>
      <w:commentRangeStart w:id="195"/>
      <w:commentRangeStart w:id="196"/>
      <w:r>
        <w:rPr>
          <w:w w:val="105"/>
          <w:sz w:val="24"/>
        </w:rPr>
        <w:t>2.</w:t>
      </w:r>
      <w:r>
        <w:rPr>
          <w:spacing w:val="46"/>
          <w:w w:val="105"/>
          <w:sz w:val="24"/>
        </w:rPr>
        <w:t xml:space="preserve"> </w:t>
      </w:r>
      <w:r>
        <w:rPr>
          <w:i/>
          <w:w w:val="105"/>
          <w:sz w:val="24"/>
        </w:rPr>
        <w:t>Average</w:t>
      </w:r>
      <w:r>
        <w:rPr>
          <w:i/>
          <w:spacing w:val="6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7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6"/>
          <w:w w:val="105"/>
          <w:sz w:val="24"/>
        </w:rPr>
        <w:t xml:space="preserve"> </w:t>
      </w:r>
      <w:r>
        <w:rPr>
          <w:i/>
          <w:w w:val="105"/>
          <w:sz w:val="24"/>
        </w:rPr>
        <w:t>construction</w:t>
      </w:r>
      <w:commentRangeEnd w:id="195"/>
      <w:r w:rsidR="00183531">
        <w:rPr>
          <w:rStyle w:val="CommentReference"/>
        </w:rPr>
        <w:commentReference w:id="195"/>
      </w:r>
      <w:commentRangeEnd w:id="196"/>
      <w:r w:rsidR="00B463B3">
        <w:rPr>
          <w:rStyle w:val="CommentReference"/>
        </w:rPr>
        <w:commentReference w:id="196"/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 xml:space="preserve">An intensity and shape-based contralaterally </w:t>
      </w:r>
      <w:proofErr w:type="spellStart"/>
      <w:r>
        <w:rPr>
          <w:spacing w:val="-4"/>
          <w:w w:val="105"/>
          <w:sz w:val="24"/>
        </w:rPr>
        <w:t>sym</w:t>
      </w:r>
      <w:proofErr w:type="spellEnd"/>
      <w:r>
        <w:rPr>
          <w:spacing w:val="-4"/>
          <w:w w:val="105"/>
          <w:sz w:val="24"/>
        </w:rPr>
        <w:t>-</w:t>
      </w:r>
    </w:p>
    <w:p w14:paraId="02812962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497</w:t>
      </w:r>
      <w:r>
        <w:rPr>
          <w:rFonts w:ascii="Arial"/>
          <w:sz w:val="12"/>
        </w:rPr>
        <w:tab/>
      </w:r>
      <w:r>
        <w:rPr>
          <w:w w:val="105"/>
        </w:rPr>
        <w:t>metric</w:t>
      </w:r>
      <w:r>
        <w:rPr>
          <w:spacing w:val="39"/>
          <w:w w:val="105"/>
        </w:rPr>
        <w:t xml:space="preserve"> </w:t>
      </w:r>
      <w:proofErr w:type="gramStart"/>
      <w:r>
        <w:rPr>
          <w:w w:val="105"/>
        </w:rPr>
        <w:t>average</w:t>
      </w:r>
      <w:proofErr w:type="gramEnd"/>
      <w:r>
        <w:rPr>
          <w:spacing w:val="40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9"/>
          <w:w w:val="105"/>
        </w:rPr>
        <w:t xml:space="preserve"> </w:t>
      </w:r>
      <w:r>
        <w:rPr>
          <w:w w:val="105"/>
        </w:rPr>
        <w:t>image</w:t>
      </w:r>
      <w:r>
        <w:rPr>
          <w:spacing w:val="41"/>
          <w:w w:val="105"/>
        </w:rPr>
        <w:t xml:space="preserve"> </w:t>
      </w:r>
      <w:r>
        <w:rPr>
          <w:w w:val="105"/>
        </w:rPr>
        <w:t>data</w:t>
      </w:r>
      <w:r>
        <w:rPr>
          <w:spacing w:val="39"/>
          <w:w w:val="105"/>
        </w:rPr>
        <w:t xml:space="preserve"> </w:t>
      </w:r>
      <w:r>
        <w:rPr>
          <w:w w:val="105"/>
        </w:rPr>
        <w:t>is</w:t>
      </w:r>
      <w:r>
        <w:rPr>
          <w:spacing w:val="40"/>
          <w:w w:val="105"/>
        </w:rPr>
        <w:t xml:space="preserve"> </w:t>
      </w:r>
      <w:r>
        <w:rPr>
          <w:w w:val="105"/>
        </w:rPr>
        <w:t>constructed</w:t>
      </w:r>
      <w:r>
        <w:rPr>
          <w:spacing w:val="40"/>
          <w:w w:val="105"/>
        </w:rPr>
        <w:t xml:space="preserve"> </w:t>
      </w:r>
      <w:r>
        <w:rPr>
          <w:w w:val="105"/>
        </w:rPr>
        <w:t>from</w:t>
      </w:r>
      <w:r>
        <w:rPr>
          <w:spacing w:val="39"/>
          <w:w w:val="105"/>
        </w:rPr>
        <w:t xml:space="preserve"> </w:t>
      </w:r>
      <w:r>
        <w:rPr>
          <w:w w:val="105"/>
        </w:rPr>
        <w:t>30</w:t>
      </w:r>
      <w:r>
        <w:rPr>
          <w:spacing w:val="40"/>
          <w:w w:val="105"/>
        </w:rPr>
        <w:t xml:space="preserve"> </w:t>
      </w:r>
      <w:r>
        <w:rPr>
          <w:w w:val="105"/>
        </w:rPr>
        <w:t>images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spacing w:val="-2"/>
          <w:w w:val="105"/>
        </w:rPr>
        <w:t>their</w:t>
      </w:r>
    </w:p>
    <w:p w14:paraId="301D4D1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498</w:t>
      </w:r>
      <w:r>
        <w:rPr>
          <w:rFonts w:ascii="Arial"/>
          <w:sz w:val="12"/>
        </w:rPr>
        <w:tab/>
      </w:r>
      <w:commentRangeStart w:id="197"/>
      <w:commentRangeStart w:id="198"/>
      <w:r>
        <w:rPr>
          <w:w w:val="105"/>
        </w:rPr>
        <w:t>contralateral</w:t>
      </w:r>
      <w:r>
        <w:rPr>
          <w:spacing w:val="28"/>
          <w:w w:val="105"/>
        </w:rPr>
        <w:t xml:space="preserve"> </w:t>
      </w:r>
      <w:proofErr w:type="gramStart"/>
      <w:r>
        <w:rPr>
          <w:w w:val="105"/>
        </w:rPr>
        <w:t>counterpart</w:t>
      </w:r>
      <w:commentRangeEnd w:id="197"/>
      <w:proofErr w:type="gramEnd"/>
      <w:r w:rsidR="00183531">
        <w:rPr>
          <w:rStyle w:val="CommentReference"/>
        </w:rPr>
        <w:commentReference w:id="197"/>
      </w:r>
      <w:commentRangeEnd w:id="198"/>
      <w:r w:rsidR="009A6E50">
        <w:rPr>
          <w:rStyle w:val="CommentReference"/>
        </w:rPr>
        <w:commentReference w:id="198"/>
      </w:r>
      <w:r>
        <w:rPr>
          <w:w w:val="105"/>
        </w:rPr>
        <w:t>.</w:t>
      </w:r>
      <w:r>
        <w:rPr>
          <w:spacing w:val="69"/>
          <w:w w:val="105"/>
        </w:rPr>
        <w:t xml:space="preserve"> </w:t>
      </w:r>
      <w:r>
        <w:rPr>
          <w:w w:val="105"/>
        </w:rPr>
        <w:t>We</w:t>
      </w:r>
      <w:r>
        <w:rPr>
          <w:spacing w:val="28"/>
          <w:w w:val="105"/>
        </w:rPr>
        <w:t xml:space="preserve"> </w:t>
      </w:r>
      <w:r>
        <w:rPr>
          <w:w w:val="105"/>
        </w:rPr>
        <w:t>ran</w:t>
      </w:r>
      <w:r>
        <w:rPr>
          <w:spacing w:val="29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iterations</w:t>
      </w:r>
      <w:r>
        <w:rPr>
          <w:spacing w:val="28"/>
          <w:w w:val="105"/>
        </w:rPr>
        <w:t xml:space="preserve"> </w:t>
      </w:r>
      <w:r>
        <w:rPr>
          <w:w w:val="105"/>
        </w:rPr>
        <w:t>of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atlas</w:t>
      </w:r>
      <w:r>
        <w:rPr>
          <w:spacing w:val="28"/>
          <w:w w:val="105"/>
        </w:rPr>
        <w:t xml:space="preserve"> </w:t>
      </w:r>
      <w:r>
        <w:rPr>
          <w:w w:val="105"/>
        </w:rPr>
        <w:t>construction</w:t>
      </w:r>
      <w:r>
        <w:rPr>
          <w:spacing w:val="28"/>
          <w:w w:val="105"/>
        </w:rPr>
        <w:t xml:space="preserve"> </w:t>
      </w:r>
      <w:r>
        <w:rPr>
          <w:w w:val="105"/>
        </w:rPr>
        <w:t>using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6F23904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499</w:t>
      </w:r>
      <w:r>
        <w:rPr>
          <w:rFonts w:ascii="Arial"/>
          <w:sz w:val="12"/>
        </w:rPr>
        <w:tab/>
      </w:r>
      <w:r>
        <w:rPr>
          <w:w w:val="105"/>
        </w:rPr>
        <w:t>default</w:t>
      </w:r>
      <w:r>
        <w:rPr>
          <w:spacing w:val="9"/>
          <w:w w:val="105"/>
        </w:rPr>
        <w:t xml:space="preserve"> </w:t>
      </w:r>
      <w:r>
        <w:rPr>
          <w:w w:val="105"/>
        </w:rPr>
        <w:t>settings.</w:t>
      </w:r>
      <w:r>
        <w:rPr>
          <w:spacing w:val="36"/>
          <w:w w:val="105"/>
        </w:rPr>
        <w:t xml:space="preserve"> </w:t>
      </w:r>
      <w:r>
        <w:rPr>
          <w:w w:val="105"/>
        </w:rPr>
        <w:t>Additional</w:t>
      </w:r>
      <w:r>
        <w:rPr>
          <w:spacing w:val="10"/>
          <w:w w:val="105"/>
        </w:rPr>
        <w:t xml:space="preserve"> </w:t>
      </w:r>
      <w:r>
        <w:rPr>
          <w:w w:val="105"/>
        </w:rPr>
        <w:t>iterations</w:t>
      </w:r>
      <w:r>
        <w:rPr>
          <w:spacing w:val="11"/>
          <w:w w:val="105"/>
        </w:rPr>
        <w:t xml:space="preserve"> </w:t>
      </w:r>
      <w:r>
        <w:rPr>
          <w:w w:val="105"/>
        </w:rPr>
        <w:t>(up</w:t>
      </w:r>
      <w:r>
        <w:rPr>
          <w:spacing w:val="11"/>
          <w:w w:val="105"/>
        </w:rPr>
        <w:t xml:space="preserve"> </w:t>
      </w:r>
      <w:r>
        <w:rPr>
          <w:w w:val="105"/>
        </w:rPr>
        <w:t>to</w:t>
      </w:r>
      <w:r>
        <w:rPr>
          <w:spacing w:val="9"/>
          <w:w w:val="105"/>
        </w:rPr>
        <w:t xml:space="preserve"> </w:t>
      </w:r>
      <w:r>
        <w:rPr>
          <w:w w:val="105"/>
        </w:rPr>
        <w:t>six)</w:t>
      </w:r>
      <w:r>
        <w:rPr>
          <w:spacing w:val="10"/>
          <w:w w:val="105"/>
        </w:rPr>
        <w:t xml:space="preserve"> </w:t>
      </w:r>
      <w:r>
        <w:rPr>
          <w:w w:val="105"/>
        </w:rPr>
        <w:t>were</w:t>
      </w:r>
      <w:r>
        <w:rPr>
          <w:spacing w:val="10"/>
          <w:w w:val="105"/>
        </w:rPr>
        <w:t xml:space="preserve"> </w:t>
      </w:r>
      <w:r>
        <w:rPr>
          <w:w w:val="105"/>
        </w:rPr>
        <w:t>evaluated</w:t>
      </w:r>
      <w:r>
        <w:rPr>
          <w:spacing w:val="10"/>
          <w:w w:val="105"/>
        </w:rPr>
        <w:t xml:space="preserve"> </w:t>
      </w:r>
      <w:r>
        <w:rPr>
          <w:w w:val="105"/>
        </w:rPr>
        <w:t>and</w:t>
      </w:r>
      <w:r>
        <w:rPr>
          <w:spacing w:val="10"/>
          <w:w w:val="105"/>
        </w:rPr>
        <w:t xml:space="preserve"> </w:t>
      </w:r>
      <w:r>
        <w:rPr>
          <w:w w:val="105"/>
        </w:rPr>
        <w:t>showed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minimal</w:t>
      </w:r>
      <w:proofErr w:type="gramEnd"/>
    </w:p>
    <w:p w14:paraId="4262B641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500</w:t>
      </w:r>
      <w:r>
        <w:rPr>
          <w:rFonts w:ascii="Arial"/>
          <w:sz w:val="12"/>
        </w:rPr>
        <w:tab/>
      </w:r>
      <w:r>
        <w:rPr>
          <w:w w:val="105"/>
        </w:rPr>
        <w:t>changes</w:t>
      </w:r>
      <w:r>
        <w:rPr>
          <w:spacing w:val="5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final</w:t>
      </w:r>
      <w:r>
        <w:rPr>
          <w:spacing w:val="5"/>
          <w:w w:val="105"/>
        </w:rPr>
        <w:t xml:space="preserve"> </w:t>
      </w:r>
      <w:r>
        <w:rPr>
          <w:w w:val="105"/>
        </w:rPr>
        <w:t>atlas</w:t>
      </w:r>
      <w:r>
        <w:rPr>
          <w:spacing w:val="6"/>
          <w:w w:val="105"/>
        </w:rPr>
        <w:t xml:space="preserve"> </w:t>
      </w:r>
      <w:r>
        <w:rPr>
          <w:w w:val="105"/>
        </w:rPr>
        <w:t>construction,</w:t>
      </w:r>
      <w:r>
        <w:rPr>
          <w:spacing w:val="6"/>
          <w:w w:val="105"/>
        </w:rPr>
        <w:t xml:space="preserve"> </w:t>
      </w:r>
      <w:r>
        <w:rPr>
          <w:w w:val="105"/>
        </w:rPr>
        <w:t>suggesting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convergence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spacing w:val="-2"/>
          <w:w w:val="105"/>
        </w:rPr>
        <w:t>algorithm.</w:t>
      </w:r>
    </w:p>
    <w:p w14:paraId="5FF6B9F2" w14:textId="77777777" w:rsidR="005F326E" w:rsidRDefault="005F326E">
      <w:pPr>
        <w:pStyle w:val="BodyText"/>
        <w:spacing w:before="8"/>
        <w:ind w:left="0"/>
        <w:rPr>
          <w:sz w:val="30"/>
        </w:rPr>
      </w:pPr>
    </w:p>
    <w:p w14:paraId="17486D0E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501</w:t>
      </w:r>
      <w:r>
        <w:rPr>
          <w:rFonts w:ascii="Arial"/>
          <w:sz w:val="12"/>
        </w:rPr>
        <w:tab/>
      </w:r>
      <w:commentRangeStart w:id="199"/>
      <w:commentRangeStart w:id="200"/>
      <w:r>
        <w:rPr>
          <w:w w:val="105"/>
          <w:sz w:val="24"/>
        </w:rPr>
        <w:t>3.</w:t>
      </w:r>
      <w:r>
        <w:rPr>
          <w:spacing w:val="3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atlas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to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AllenCCFv3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alignment</w:t>
      </w:r>
      <w:r>
        <w:rPr>
          <w:w w:val="105"/>
          <w:sz w:val="24"/>
        </w:rPr>
        <w:t>.</w:t>
      </w:r>
      <w:r>
        <w:rPr>
          <w:spacing w:val="28"/>
          <w:w w:val="105"/>
          <w:sz w:val="24"/>
        </w:rPr>
        <w:t xml:space="preserve"> </w:t>
      </w:r>
      <w:commentRangeEnd w:id="199"/>
      <w:r w:rsidR="00183531">
        <w:rPr>
          <w:rStyle w:val="CommentReference"/>
        </w:rPr>
        <w:commentReference w:id="199"/>
      </w:r>
      <w:commentRangeEnd w:id="200"/>
      <w:r w:rsidR="009A6E50">
        <w:rPr>
          <w:rStyle w:val="CommentReference"/>
        </w:rPr>
        <w:commentReference w:id="200"/>
      </w:r>
      <w:r>
        <w:rPr>
          <w:w w:val="105"/>
          <w:sz w:val="24"/>
        </w:rPr>
        <w:t>Alignment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fMOST</w:t>
      </w:r>
      <w:proofErr w:type="spellEnd"/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average</w:t>
      </w:r>
      <w:r>
        <w:rPr>
          <w:spacing w:val="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atlas</w:t>
      </w:r>
    </w:p>
    <w:p w14:paraId="508C7A64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502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AllenCCFv3</w:t>
      </w:r>
      <w:r>
        <w:rPr>
          <w:spacing w:val="5"/>
          <w:w w:val="105"/>
        </w:rPr>
        <w:t xml:space="preserve"> </w:t>
      </w:r>
      <w:r>
        <w:rPr>
          <w:w w:val="105"/>
        </w:rPr>
        <w:t>was</w:t>
      </w:r>
      <w:r>
        <w:rPr>
          <w:spacing w:val="5"/>
          <w:w w:val="105"/>
        </w:rPr>
        <w:t xml:space="preserve"> </w:t>
      </w:r>
      <w:r>
        <w:rPr>
          <w:w w:val="105"/>
        </w:rPr>
        <w:t>performed</w:t>
      </w:r>
      <w:r>
        <w:rPr>
          <w:spacing w:val="5"/>
          <w:w w:val="105"/>
        </w:rPr>
        <w:t xml:space="preserve"> </w:t>
      </w:r>
      <w:r>
        <w:rPr>
          <w:w w:val="105"/>
        </w:rPr>
        <w:t>using</w:t>
      </w:r>
      <w:r>
        <w:rPr>
          <w:spacing w:val="5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one-time</w:t>
      </w:r>
      <w:r>
        <w:rPr>
          <w:spacing w:val="5"/>
          <w:w w:val="105"/>
        </w:rPr>
        <w:t xml:space="preserve"> </w:t>
      </w:r>
      <w:r>
        <w:rPr>
          <w:w w:val="105"/>
        </w:rPr>
        <w:t>annotation-driven</w:t>
      </w:r>
      <w:r>
        <w:rPr>
          <w:spacing w:val="5"/>
          <w:w w:val="105"/>
        </w:rPr>
        <w:t xml:space="preserve"> </w:t>
      </w:r>
      <w:r>
        <w:rPr>
          <w:w w:val="105"/>
        </w:rPr>
        <w:t>approach.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Label-</w:t>
      </w:r>
    </w:p>
    <w:p w14:paraId="3840330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503</w:t>
      </w:r>
      <w:r>
        <w:rPr>
          <w:rFonts w:ascii="Arial"/>
          <w:sz w:val="12"/>
        </w:rPr>
        <w:tab/>
      </w:r>
      <w:r>
        <w:rPr>
          <w:w w:val="105"/>
        </w:rPr>
        <w:t>to-label</w:t>
      </w:r>
      <w:r>
        <w:rPr>
          <w:spacing w:val="41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41"/>
          <w:w w:val="105"/>
        </w:rPr>
        <w:t xml:space="preserve"> </w:t>
      </w:r>
      <w:r>
        <w:rPr>
          <w:w w:val="105"/>
        </w:rPr>
        <w:t>is</w:t>
      </w:r>
      <w:r>
        <w:rPr>
          <w:spacing w:val="41"/>
          <w:w w:val="105"/>
        </w:rPr>
        <w:t xml:space="preserve"> </w:t>
      </w:r>
      <w:r>
        <w:rPr>
          <w:w w:val="105"/>
        </w:rPr>
        <w:t>used</w:t>
      </w:r>
      <w:r>
        <w:rPr>
          <w:spacing w:val="41"/>
          <w:w w:val="105"/>
        </w:rPr>
        <w:t xml:space="preserve"> </w:t>
      </w:r>
      <w:r>
        <w:rPr>
          <w:w w:val="105"/>
        </w:rPr>
        <w:t>to</w:t>
      </w:r>
      <w:r>
        <w:rPr>
          <w:spacing w:val="42"/>
          <w:w w:val="105"/>
        </w:rPr>
        <w:t xml:space="preserve"> </w:t>
      </w:r>
      <w:r>
        <w:rPr>
          <w:w w:val="105"/>
        </w:rPr>
        <w:t>align</w:t>
      </w:r>
      <w:r>
        <w:rPr>
          <w:spacing w:val="41"/>
          <w:w w:val="105"/>
        </w:rPr>
        <w:t xml:space="preserve"> </w:t>
      </w:r>
      <w:r>
        <w:rPr>
          <w:w w:val="105"/>
        </w:rPr>
        <w:t>7</w:t>
      </w:r>
      <w:r>
        <w:rPr>
          <w:spacing w:val="41"/>
          <w:w w:val="105"/>
        </w:rPr>
        <w:t xml:space="preserve"> </w:t>
      </w:r>
      <w:r>
        <w:rPr>
          <w:w w:val="105"/>
        </w:rPr>
        <w:t>corresponding</w:t>
      </w:r>
      <w:r>
        <w:rPr>
          <w:spacing w:val="41"/>
          <w:w w:val="105"/>
        </w:rPr>
        <w:t xml:space="preserve"> </w:t>
      </w:r>
      <w:r>
        <w:rPr>
          <w:w w:val="105"/>
        </w:rPr>
        <w:t>annotations</w:t>
      </w:r>
      <w:r>
        <w:rPr>
          <w:spacing w:val="42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both</w:t>
      </w:r>
      <w:r>
        <w:rPr>
          <w:spacing w:val="41"/>
          <w:w w:val="105"/>
        </w:rPr>
        <w:t xml:space="preserve"> </w:t>
      </w:r>
      <w:r>
        <w:rPr>
          <w:w w:val="105"/>
        </w:rPr>
        <w:t>atlases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11F2988B" w14:textId="66A8DA91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504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following:</w:t>
      </w:r>
      <w:r>
        <w:rPr>
          <w:spacing w:val="43"/>
          <w:w w:val="105"/>
        </w:rPr>
        <w:t xml:space="preserve"> </w:t>
      </w:r>
      <w:r>
        <w:rPr>
          <w:w w:val="105"/>
        </w:rPr>
        <w:t>1)</w:t>
      </w:r>
      <w:r>
        <w:rPr>
          <w:spacing w:val="11"/>
          <w:w w:val="105"/>
        </w:rPr>
        <w:t xml:space="preserve"> </w:t>
      </w:r>
      <w:del w:id="201" w:author="Gee, James C" w:date="2024-04-10T18:40:00Z">
        <w:r w:rsidDel="00795F2E">
          <w:rPr>
            <w:w w:val="105"/>
          </w:rPr>
          <w:delText>Brain</w:delText>
        </w:r>
        <w:r w:rsidDel="00795F2E">
          <w:rPr>
            <w:spacing w:val="12"/>
            <w:w w:val="105"/>
          </w:rPr>
          <w:delText xml:space="preserve"> </w:delText>
        </w:r>
      </w:del>
      <w:ins w:id="202" w:author="Gee, James C" w:date="2024-04-10T18:40:00Z">
        <w:r w:rsidR="00795F2E">
          <w:rPr>
            <w:w w:val="105"/>
          </w:rPr>
          <w:t>brain</w:t>
        </w:r>
        <w:r w:rsidR="00795F2E">
          <w:rPr>
            <w:spacing w:val="12"/>
            <w:w w:val="105"/>
          </w:rPr>
          <w:t xml:space="preserve"> </w:t>
        </w:r>
      </w:ins>
      <w:r>
        <w:rPr>
          <w:w w:val="105"/>
        </w:rPr>
        <w:t>mask/ventricles,</w:t>
      </w:r>
      <w:r>
        <w:rPr>
          <w:spacing w:val="14"/>
          <w:w w:val="105"/>
        </w:rPr>
        <w:t xml:space="preserve"> </w:t>
      </w:r>
      <w:r>
        <w:rPr>
          <w:w w:val="105"/>
        </w:rPr>
        <w:t>2)</w:t>
      </w:r>
      <w:r>
        <w:rPr>
          <w:spacing w:val="12"/>
          <w:w w:val="105"/>
        </w:rPr>
        <w:t xml:space="preserve"> </w:t>
      </w:r>
      <w:r>
        <w:rPr>
          <w:w w:val="105"/>
        </w:rPr>
        <w:t>caudate/putamen,</w:t>
      </w:r>
      <w:r>
        <w:rPr>
          <w:spacing w:val="13"/>
          <w:w w:val="105"/>
        </w:rPr>
        <w:t xml:space="preserve"> </w:t>
      </w:r>
      <w:r>
        <w:rPr>
          <w:w w:val="105"/>
        </w:rPr>
        <w:t>3)</w:t>
      </w:r>
      <w:r>
        <w:rPr>
          <w:spacing w:val="12"/>
          <w:w w:val="105"/>
        </w:rPr>
        <w:t xml:space="preserve"> </w:t>
      </w:r>
      <w:del w:id="203" w:author="Gee, James C" w:date="2024-04-10T18:40:00Z">
        <w:r w:rsidDel="00795F2E">
          <w:rPr>
            <w:w w:val="105"/>
          </w:rPr>
          <w:delText>Fimbria</w:delText>
        </w:r>
      </w:del>
      <w:ins w:id="204" w:author="Gee, James C" w:date="2024-04-10T18:40:00Z">
        <w:r w:rsidR="00795F2E">
          <w:rPr>
            <w:w w:val="105"/>
          </w:rPr>
          <w:t>fimbria</w:t>
        </w:r>
      </w:ins>
      <w:r>
        <w:rPr>
          <w:w w:val="105"/>
        </w:rPr>
        <w:t>,</w:t>
      </w:r>
      <w:r>
        <w:rPr>
          <w:spacing w:val="14"/>
          <w:w w:val="105"/>
        </w:rPr>
        <w:t xml:space="preserve"> </w:t>
      </w:r>
      <w:r>
        <w:rPr>
          <w:w w:val="105"/>
        </w:rPr>
        <w:t>4)</w:t>
      </w:r>
      <w:r>
        <w:rPr>
          <w:spacing w:val="12"/>
          <w:w w:val="105"/>
        </w:rPr>
        <w:t xml:space="preserve"> </w:t>
      </w:r>
      <w:r>
        <w:rPr>
          <w:spacing w:val="-2"/>
          <w:w w:val="105"/>
        </w:rPr>
        <w:t>posterior</w:t>
      </w:r>
    </w:p>
    <w:p w14:paraId="22D2CFC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505</w:t>
      </w:r>
      <w:r>
        <w:rPr>
          <w:rFonts w:ascii="Arial"/>
          <w:sz w:val="12"/>
        </w:rPr>
        <w:tab/>
      </w:r>
      <w:r>
        <w:rPr>
          <w:w w:val="105"/>
        </w:rPr>
        <w:t>choroid</w:t>
      </w:r>
      <w:r>
        <w:rPr>
          <w:spacing w:val="34"/>
          <w:w w:val="105"/>
        </w:rPr>
        <w:t xml:space="preserve"> </w:t>
      </w:r>
      <w:proofErr w:type="gramStart"/>
      <w:r>
        <w:rPr>
          <w:w w:val="105"/>
        </w:rPr>
        <w:t>plexus</w:t>
      </w:r>
      <w:proofErr w:type="gramEnd"/>
      <w:r>
        <w:rPr>
          <w:w w:val="105"/>
        </w:rPr>
        <w:t>,</w:t>
      </w:r>
      <w:r>
        <w:rPr>
          <w:spacing w:val="40"/>
          <w:w w:val="105"/>
        </w:rPr>
        <w:t xml:space="preserve"> </w:t>
      </w:r>
      <w:r>
        <w:rPr>
          <w:w w:val="105"/>
        </w:rPr>
        <w:t>5)</w:t>
      </w:r>
      <w:r>
        <w:rPr>
          <w:spacing w:val="34"/>
          <w:w w:val="105"/>
        </w:rPr>
        <w:t xml:space="preserve"> </w:t>
      </w:r>
      <w:r>
        <w:rPr>
          <w:w w:val="105"/>
        </w:rPr>
        <w:t>optic</w:t>
      </w:r>
      <w:r>
        <w:rPr>
          <w:spacing w:val="34"/>
          <w:w w:val="105"/>
        </w:rPr>
        <w:t xml:space="preserve"> </w:t>
      </w:r>
      <w:r>
        <w:rPr>
          <w:w w:val="105"/>
        </w:rPr>
        <w:t>chiasm,</w:t>
      </w:r>
      <w:r>
        <w:rPr>
          <w:spacing w:val="41"/>
          <w:w w:val="105"/>
        </w:rPr>
        <w:t xml:space="preserve"> </w:t>
      </w:r>
      <w:r>
        <w:rPr>
          <w:w w:val="105"/>
        </w:rPr>
        <w:t>6)</w:t>
      </w:r>
      <w:r>
        <w:rPr>
          <w:spacing w:val="34"/>
          <w:w w:val="105"/>
        </w:rPr>
        <w:t xml:space="preserve"> </w:t>
      </w:r>
      <w:r>
        <w:rPr>
          <w:w w:val="105"/>
        </w:rPr>
        <w:t>anterior</w:t>
      </w:r>
      <w:r>
        <w:rPr>
          <w:spacing w:val="34"/>
          <w:w w:val="105"/>
        </w:rPr>
        <w:t xml:space="preserve"> </w:t>
      </w:r>
      <w:r>
        <w:rPr>
          <w:w w:val="105"/>
        </w:rPr>
        <w:t>choroid</w:t>
      </w:r>
      <w:r>
        <w:rPr>
          <w:spacing w:val="34"/>
          <w:w w:val="105"/>
        </w:rPr>
        <w:t xml:space="preserve"> </w:t>
      </w:r>
      <w:r>
        <w:rPr>
          <w:w w:val="105"/>
        </w:rPr>
        <w:t>plexus,</w:t>
      </w:r>
      <w:r>
        <w:rPr>
          <w:spacing w:val="40"/>
          <w:w w:val="105"/>
        </w:rPr>
        <w:t xml:space="preserve"> </w:t>
      </w:r>
      <w:r>
        <w:rPr>
          <w:w w:val="105"/>
        </w:rPr>
        <w:t>and</w:t>
      </w:r>
      <w:r>
        <w:rPr>
          <w:spacing w:val="35"/>
          <w:w w:val="105"/>
        </w:rPr>
        <w:t xml:space="preserve"> </w:t>
      </w:r>
      <w:r>
        <w:rPr>
          <w:w w:val="105"/>
        </w:rPr>
        <w:t>7)</w:t>
      </w:r>
      <w:r>
        <w:rPr>
          <w:spacing w:val="34"/>
          <w:w w:val="105"/>
        </w:rPr>
        <w:t xml:space="preserve"> </w:t>
      </w:r>
      <w:r>
        <w:rPr>
          <w:w w:val="105"/>
        </w:rPr>
        <w:t>habenular</w:t>
      </w:r>
      <w:r>
        <w:rPr>
          <w:spacing w:val="34"/>
          <w:w w:val="105"/>
        </w:rPr>
        <w:t xml:space="preserve"> </w:t>
      </w:r>
      <w:r>
        <w:rPr>
          <w:spacing w:val="-4"/>
          <w:w w:val="105"/>
        </w:rPr>
        <w:t>com-</w:t>
      </w:r>
    </w:p>
    <w:p w14:paraId="0C7A09D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506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missure</w:t>
      </w:r>
      <w:proofErr w:type="spellEnd"/>
      <w:r>
        <w:rPr>
          <w:w w:val="105"/>
        </w:rPr>
        <w:t>.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alignments</w:t>
      </w:r>
      <w:r>
        <w:rPr>
          <w:spacing w:val="12"/>
          <w:w w:val="105"/>
        </w:rPr>
        <w:t xml:space="preserve"> </w:t>
      </w:r>
      <w:r>
        <w:rPr>
          <w:w w:val="105"/>
        </w:rPr>
        <w:t>were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1"/>
          <w:w w:val="105"/>
        </w:rPr>
        <w:t xml:space="preserve"> </w:t>
      </w:r>
      <w:r>
        <w:rPr>
          <w:w w:val="105"/>
        </w:rPr>
        <w:t>sequentially,</w:t>
      </w:r>
      <w:r>
        <w:rPr>
          <w:spacing w:val="12"/>
          <w:w w:val="105"/>
        </w:rPr>
        <w:t xml:space="preserve"> </w:t>
      </w:r>
      <w:r>
        <w:rPr>
          <w:w w:val="105"/>
        </w:rPr>
        <w:t>with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largest,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relevant</w:t>
      </w:r>
      <w:proofErr w:type="gramEnd"/>
    </w:p>
    <w:p w14:paraId="40D8634F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507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22"/>
          <w:w w:val="105"/>
        </w:rPr>
        <w:t xml:space="preserve"> </w:t>
      </w:r>
      <w:r>
        <w:rPr>
          <w:w w:val="105"/>
        </w:rPr>
        <w:t>being</w:t>
      </w:r>
      <w:r>
        <w:rPr>
          <w:spacing w:val="21"/>
          <w:w w:val="105"/>
        </w:rPr>
        <w:t xml:space="preserve"> </w:t>
      </w:r>
      <w:r>
        <w:rPr>
          <w:w w:val="105"/>
        </w:rPr>
        <w:t>aligned</w:t>
      </w:r>
      <w:r>
        <w:rPr>
          <w:spacing w:val="23"/>
          <w:w w:val="105"/>
        </w:rPr>
        <w:t xml:space="preserve"> </w:t>
      </w:r>
      <w:r>
        <w:rPr>
          <w:w w:val="105"/>
        </w:rPr>
        <w:t>first</w:t>
      </w:r>
      <w:r>
        <w:rPr>
          <w:spacing w:val="22"/>
          <w:w w:val="105"/>
        </w:rPr>
        <w:t xml:space="preserve"> </w:t>
      </w:r>
      <w:r>
        <w:rPr>
          <w:w w:val="105"/>
        </w:rPr>
        <w:t>using</w:t>
      </w:r>
      <w:r>
        <w:rPr>
          <w:spacing w:val="22"/>
          <w:w w:val="105"/>
        </w:rPr>
        <w:t xml:space="preserve"> </w:t>
      </w:r>
      <w:r>
        <w:rPr>
          <w:w w:val="105"/>
        </w:rPr>
        <w:t>coarse</w:t>
      </w:r>
      <w:r>
        <w:rPr>
          <w:spacing w:val="2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23"/>
          <w:w w:val="105"/>
        </w:rPr>
        <w:t xml:space="preserve"> </w:t>
      </w:r>
      <w:r>
        <w:rPr>
          <w:w w:val="105"/>
        </w:rPr>
        <w:t>parameters,</w:t>
      </w:r>
      <w:r>
        <w:rPr>
          <w:spacing w:val="26"/>
          <w:w w:val="105"/>
        </w:rPr>
        <w:t xml:space="preserve"> </w:t>
      </w:r>
      <w:r>
        <w:rPr>
          <w:w w:val="105"/>
        </w:rPr>
        <w:t>followed</w:t>
      </w:r>
      <w:r>
        <w:rPr>
          <w:spacing w:val="22"/>
          <w:w w:val="105"/>
        </w:rPr>
        <w:t xml:space="preserve"> </w:t>
      </w:r>
      <w:r>
        <w:rPr>
          <w:w w:val="105"/>
        </w:rPr>
        <w:t>by</w:t>
      </w:r>
      <w:r>
        <w:rPr>
          <w:spacing w:val="22"/>
          <w:w w:val="105"/>
        </w:rPr>
        <w:t xml:space="preserve"> </w:t>
      </w:r>
      <w:proofErr w:type="gramStart"/>
      <w:r>
        <w:rPr>
          <w:spacing w:val="-2"/>
          <w:w w:val="105"/>
        </w:rPr>
        <w:t>other</w:t>
      </w:r>
      <w:proofErr w:type="gramEnd"/>
    </w:p>
    <w:p w14:paraId="48669E3F" w14:textId="69E35B8A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508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-6"/>
          <w:w w:val="105"/>
        </w:rPr>
        <w:t xml:space="preserve"> </w:t>
      </w:r>
      <w:r>
        <w:rPr>
          <w:w w:val="105"/>
        </w:rPr>
        <w:t>using</w:t>
      </w:r>
      <w:r>
        <w:rPr>
          <w:spacing w:val="-4"/>
          <w:w w:val="105"/>
        </w:rPr>
        <w:t xml:space="preserve"> </w:t>
      </w:r>
      <w:r>
        <w:rPr>
          <w:w w:val="105"/>
        </w:rPr>
        <w:t>finer</w:t>
      </w:r>
      <w:r>
        <w:rPr>
          <w:spacing w:val="-4"/>
          <w:w w:val="105"/>
        </w:rPr>
        <w:t xml:space="preserve"> </w:t>
      </w:r>
      <w:r>
        <w:rPr>
          <w:w w:val="105"/>
        </w:rPr>
        <w:t>parameters.</w:t>
      </w:r>
      <w:r>
        <w:rPr>
          <w:spacing w:val="31"/>
          <w:w w:val="105"/>
        </w:rPr>
        <w:t xml:space="preserve"> </w:t>
      </w:r>
      <w:r>
        <w:rPr>
          <w:w w:val="105"/>
        </w:rPr>
        <w:t>This</w:t>
      </w:r>
      <w:r>
        <w:rPr>
          <w:spacing w:val="-4"/>
          <w:w w:val="105"/>
        </w:rPr>
        <w:t xml:space="preserve"> </w:t>
      </w:r>
      <w:ins w:id="205" w:author="Gee, James C" w:date="2024-04-10T18:40:00Z">
        <w:r w:rsidR="00795F2E">
          <w:rPr>
            <w:spacing w:val="-4"/>
            <w:w w:val="105"/>
          </w:rPr>
          <w:t xml:space="preserve">coarse-to-fine </w:t>
        </w:r>
      </w:ins>
      <w:r>
        <w:rPr>
          <w:w w:val="105"/>
        </w:rPr>
        <w:t>approach</w:t>
      </w:r>
      <w:r>
        <w:rPr>
          <w:spacing w:val="-4"/>
          <w:w w:val="105"/>
        </w:rPr>
        <w:t xml:space="preserve"> </w:t>
      </w:r>
      <w:r>
        <w:rPr>
          <w:w w:val="105"/>
        </w:rPr>
        <w:t>allows</w:t>
      </w:r>
      <w:r>
        <w:rPr>
          <w:spacing w:val="-3"/>
          <w:w w:val="105"/>
        </w:rPr>
        <w:t xml:space="preserve"> </w:t>
      </w:r>
      <w:r>
        <w:rPr>
          <w:w w:val="105"/>
        </w:rPr>
        <w:t>us</w:t>
      </w:r>
      <w:r>
        <w:rPr>
          <w:spacing w:val="-4"/>
          <w:w w:val="105"/>
        </w:rPr>
        <w:t xml:space="preserve"> </w:t>
      </w:r>
      <w:r>
        <w:rPr>
          <w:w w:val="105"/>
        </w:rPr>
        <w:t>to</w:t>
      </w:r>
      <w:r>
        <w:rPr>
          <w:spacing w:val="-4"/>
          <w:w w:val="105"/>
        </w:rPr>
        <w:t xml:space="preserve"> </w:t>
      </w:r>
      <w:r>
        <w:rPr>
          <w:w w:val="105"/>
        </w:rPr>
        <w:t>address</w:t>
      </w:r>
      <w:r>
        <w:rPr>
          <w:spacing w:val="-4"/>
          <w:w w:val="105"/>
        </w:rPr>
        <w:t xml:space="preserve"> </w:t>
      </w:r>
      <w:r>
        <w:rPr>
          <w:w w:val="105"/>
        </w:rPr>
        <w:t>large</w:t>
      </w:r>
      <w:r>
        <w:rPr>
          <w:spacing w:val="-3"/>
          <w:w w:val="105"/>
        </w:rPr>
        <w:t xml:space="preserve"> </w:t>
      </w:r>
      <w:proofErr w:type="spellStart"/>
      <w:r>
        <w:rPr>
          <w:spacing w:val="-2"/>
          <w:w w:val="105"/>
        </w:rPr>
        <w:t>morpholog</w:t>
      </w:r>
      <w:proofErr w:type="spellEnd"/>
      <w:r>
        <w:rPr>
          <w:spacing w:val="-2"/>
          <w:w w:val="105"/>
        </w:rPr>
        <w:t>-</w:t>
      </w:r>
    </w:p>
    <w:p w14:paraId="23D1BAD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509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ical</w:t>
      </w:r>
      <w:proofErr w:type="spellEnd"/>
      <w:r>
        <w:rPr>
          <w:spacing w:val="-7"/>
          <w:w w:val="105"/>
        </w:rPr>
        <w:t xml:space="preserve"> </w:t>
      </w:r>
      <w:r>
        <w:rPr>
          <w:w w:val="105"/>
        </w:rPr>
        <w:t>differences</w:t>
      </w:r>
      <w:r>
        <w:rPr>
          <w:spacing w:val="-6"/>
          <w:w w:val="105"/>
        </w:rPr>
        <w:t xml:space="preserve"> </w:t>
      </w:r>
      <w:r>
        <w:rPr>
          <w:w w:val="105"/>
        </w:rPr>
        <w:t>(such</w:t>
      </w:r>
      <w:r>
        <w:rPr>
          <w:spacing w:val="-6"/>
          <w:w w:val="105"/>
        </w:rPr>
        <w:t xml:space="preserve"> </w:t>
      </w:r>
      <w:r>
        <w:rPr>
          <w:w w:val="105"/>
        </w:rPr>
        <w:t>as</w:t>
      </w:r>
      <w:r>
        <w:rPr>
          <w:spacing w:val="-7"/>
          <w:w w:val="105"/>
        </w:rPr>
        <w:t xml:space="preserve"> </w:t>
      </w:r>
      <w:r>
        <w:rPr>
          <w:w w:val="105"/>
        </w:rPr>
        <w:t>brain</w:t>
      </w:r>
      <w:r>
        <w:rPr>
          <w:spacing w:val="-7"/>
          <w:w w:val="105"/>
        </w:rPr>
        <w:t xml:space="preserve"> </w:t>
      </w:r>
      <w:r>
        <w:rPr>
          <w:w w:val="105"/>
        </w:rPr>
        <w:t>shape</w:t>
      </w:r>
      <w:r>
        <w:rPr>
          <w:spacing w:val="-6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ventricle</w:t>
      </w:r>
      <w:r>
        <w:rPr>
          <w:spacing w:val="-6"/>
          <w:w w:val="105"/>
        </w:rPr>
        <w:t xml:space="preserve"> </w:t>
      </w:r>
      <w:r>
        <w:rPr>
          <w:w w:val="105"/>
        </w:rPr>
        <w:t>expansion)</w:t>
      </w:r>
      <w:r>
        <w:rPr>
          <w:spacing w:val="-7"/>
          <w:w w:val="105"/>
        </w:rPr>
        <w:t xml:space="preserve"> </w:t>
      </w:r>
      <w:r>
        <w:rPr>
          <w:w w:val="105"/>
        </w:rPr>
        <w:t>at</w:t>
      </w:r>
      <w:r>
        <w:rPr>
          <w:spacing w:val="-8"/>
          <w:w w:val="105"/>
        </w:rPr>
        <w:t xml:space="preserve"> </w:t>
      </w:r>
      <w:r>
        <w:rPr>
          <w:w w:val="105"/>
        </w:rPr>
        <w:t>the</w:t>
      </w:r>
      <w:r>
        <w:rPr>
          <w:spacing w:val="-6"/>
          <w:w w:val="105"/>
        </w:rPr>
        <w:t xml:space="preserve"> </w:t>
      </w:r>
      <w:r>
        <w:rPr>
          <w:w w:val="105"/>
        </w:rPr>
        <w:t>start</w:t>
      </w:r>
      <w:r>
        <w:rPr>
          <w:spacing w:val="-7"/>
          <w:w w:val="105"/>
        </w:rPr>
        <w:t xml:space="preserve"> </w:t>
      </w:r>
      <w:r>
        <w:rPr>
          <w:w w:val="105"/>
        </w:rPr>
        <w:t>of</w:t>
      </w:r>
      <w:r>
        <w:rPr>
          <w:spacing w:val="-6"/>
          <w:w w:val="105"/>
        </w:rPr>
        <w:t xml:space="preserve"> </w:t>
      </w:r>
      <w:r>
        <w:rPr>
          <w:spacing w:val="-2"/>
          <w:w w:val="105"/>
        </w:rPr>
        <w:t>registration</w:t>
      </w:r>
    </w:p>
    <w:p w14:paraId="3FF9AFC9" w14:textId="2D73CEA4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510</w:t>
      </w:r>
      <w:r>
        <w:rPr>
          <w:rFonts w:ascii="Arial"/>
          <w:sz w:val="12"/>
        </w:rPr>
        <w:tab/>
      </w:r>
      <w:r>
        <w:rPr>
          <w:w w:val="105"/>
        </w:rPr>
        <w:t>and</w:t>
      </w:r>
      <w:r>
        <w:rPr>
          <w:spacing w:val="-3"/>
          <w:w w:val="105"/>
        </w:rPr>
        <w:t xml:space="preserve"> </w:t>
      </w:r>
      <w:r>
        <w:rPr>
          <w:w w:val="105"/>
        </w:rPr>
        <w:t>then</w:t>
      </w:r>
      <w:r>
        <w:rPr>
          <w:spacing w:val="-3"/>
          <w:w w:val="105"/>
        </w:rPr>
        <w:t xml:space="preserve"> </w:t>
      </w:r>
      <w:ins w:id="206" w:author="Gee, James C" w:date="2024-04-10T18:41:00Z">
        <w:r w:rsidR="009676E7">
          <w:rPr>
            <w:spacing w:val="-3"/>
            <w:w w:val="105"/>
          </w:rPr>
          <w:t xml:space="preserve">progressively </w:t>
        </w:r>
      </w:ins>
      <w:r>
        <w:rPr>
          <w:w w:val="105"/>
        </w:rPr>
        <w:t>refine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mapping</w:t>
      </w:r>
      <w:r>
        <w:rPr>
          <w:spacing w:val="-3"/>
          <w:w w:val="105"/>
        </w:rPr>
        <w:t xml:space="preserve"> </w:t>
      </w:r>
      <w:r>
        <w:rPr>
          <w:w w:val="105"/>
        </w:rPr>
        <w:t>using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smaller</w:t>
      </w:r>
      <w:r>
        <w:rPr>
          <w:spacing w:val="-3"/>
          <w:w w:val="105"/>
        </w:rPr>
        <w:t xml:space="preserve"> </w:t>
      </w:r>
      <w:r>
        <w:rPr>
          <w:w w:val="105"/>
        </w:rPr>
        <w:t>structures.</w:t>
      </w:r>
      <w:r>
        <w:rPr>
          <w:spacing w:val="31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overall</w:t>
      </w:r>
      <w:r>
        <w:rPr>
          <w:spacing w:val="-3"/>
          <w:w w:val="105"/>
        </w:rPr>
        <w:t xml:space="preserve"> </w:t>
      </w:r>
      <w:r>
        <w:rPr>
          <w:w w:val="105"/>
        </w:rPr>
        <w:t>ordering</w:t>
      </w:r>
      <w:r>
        <w:rPr>
          <w:spacing w:val="-2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these</w:t>
      </w:r>
    </w:p>
    <w:p w14:paraId="68D9782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511</w:t>
      </w:r>
      <w:r>
        <w:rPr>
          <w:rFonts w:ascii="Arial"/>
          <w:sz w:val="12"/>
        </w:rPr>
        <w:tab/>
      </w:r>
      <w:r>
        <w:rPr>
          <w:w w:val="105"/>
        </w:rPr>
        <w:t>structures</w:t>
      </w:r>
      <w:r>
        <w:rPr>
          <w:spacing w:val="35"/>
          <w:w w:val="105"/>
        </w:rPr>
        <w:t xml:space="preserve"> </w:t>
      </w:r>
      <w:proofErr w:type="gramStart"/>
      <w:r>
        <w:rPr>
          <w:w w:val="105"/>
        </w:rPr>
        <w:t>was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determined</w:t>
      </w:r>
      <w:r>
        <w:rPr>
          <w:spacing w:val="35"/>
          <w:w w:val="105"/>
        </w:rPr>
        <w:t xml:space="preserve"> </w:t>
      </w:r>
      <w:r>
        <w:rPr>
          <w:w w:val="105"/>
        </w:rPr>
        <w:t>manually</w:t>
      </w:r>
      <w:r>
        <w:rPr>
          <w:spacing w:val="35"/>
          <w:w w:val="105"/>
        </w:rPr>
        <w:t xml:space="preserve"> </w:t>
      </w:r>
      <w:r>
        <w:rPr>
          <w:w w:val="105"/>
        </w:rPr>
        <w:t>by</w:t>
      </w:r>
      <w:r>
        <w:rPr>
          <w:spacing w:val="35"/>
          <w:w w:val="105"/>
        </w:rPr>
        <w:t xml:space="preserve"> </w:t>
      </w:r>
      <w:r>
        <w:rPr>
          <w:w w:val="105"/>
        </w:rPr>
        <w:t>an</w:t>
      </w:r>
      <w:r>
        <w:rPr>
          <w:spacing w:val="35"/>
          <w:w w:val="105"/>
        </w:rPr>
        <w:t xml:space="preserve"> </w:t>
      </w:r>
      <w:r>
        <w:rPr>
          <w:w w:val="105"/>
        </w:rPr>
        <w:t>expert</w:t>
      </w:r>
      <w:r>
        <w:rPr>
          <w:spacing w:val="36"/>
          <w:w w:val="105"/>
        </w:rPr>
        <w:t xml:space="preserve"> </w:t>
      </w:r>
      <w:r>
        <w:rPr>
          <w:w w:val="105"/>
        </w:rPr>
        <w:t>anatomist,</w:t>
      </w:r>
      <w:r>
        <w:rPr>
          <w:spacing w:val="39"/>
          <w:w w:val="105"/>
        </w:rPr>
        <w:t xml:space="preserve"> </w:t>
      </w:r>
      <w:r>
        <w:rPr>
          <w:w w:val="105"/>
        </w:rPr>
        <w:t>where</w:t>
      </w:r>
      <w:r>
        <w:rPr>
          <w:spacing w:val="35"/>
          <w:w w:val="105"/>
        </w:rPr>
        <w:t xml:space="preserve"> </w:t>
      </w:r>
      <w:r>
        <w:rPr>
          <w:w w:val="105"/>
        </w:rPr>
        <w:t>anatomical</w:t>
      </w:r>
      <w:r>
        <w:rPr>
          <w:spacing w:val="35"/>
          <w:w w:val="105"/>
        </w:rPr>
        <w:t xml:space="preserve"> </w:t>
      </w:r>
      <w:r>
        <w:rPr>
          <w:spacing w:val="-4"/>
          <w:w w:val="105"/>
        </w:rPr>
        <w:t>mis-</w:t>
      </w:r>
    </w:p>
    <w:p w14:paraId="79E34A9A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512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registration</w:t>
      </w:r>
      <w:proofErr w:type="gramEnd"/>
      <w:r>
        <w:rPr>
          <w:spacing w:val="36"/>
          <w:w w:val="105"/>
        </w:rPr>
        <w:t xml:space="preserve"> </w:t>
      </w:r>
      <w:r>
        <w:rPr>
          <w:w w:val="105"/>
        </w:rPr>
        <w:t>after</w:t>
      </w:r>
      <w:r>
        <w:rPr>
          <w:spacing w:val="36"/>
          <w:w w:val="105"/>
        </w:rPr>
        <w:t xml:space="preserve"> </w:t>
      </w:r>
      <w:r>
        <w:rPr>
          <w:w w:val="105"/>
        </w:rPr>
        <w:t>each</w:t>
      </w:r>
      <w:r>
        <w:rPr>
          <w:spacing w:val="37"/>
          <w:w w:val="105"/>
        </w:rPr>
        <w:t xml:space="preserve"> </w:t>
      </w:r>
      <w:r>
        <w:rPr>
          <w:w w:val="105"/>
        </w:rPr>
        <w:t>step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7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7"/>
          <w:w w:val="105"/>
        </w:rPr>
        <w:t xml:space="preserve"> </w:t>
      </w:r>
      <w:r>
        <w:rPr>
          <w:w w:val="105"/>
        </w:rPr>
        <w:t>was</w:t>
      </w:r>
      <w:r>
        <w:rPr>
          <w:spacing w:val="37"/>
          <w:w w:val="105"/>
        </w:rPr>
        <w:t xml:space="preserve"> </w:t>
      </w:r>
      <w:r>
        <w:rPr>
          <w:w w:val="105"/>
        </w:rPr>
        <w:t>evaluated</w:t>
      </w:r>
      <w:r>
        <w:rPr>
          <w:spacing w:val="36"/>
          <w:w w:val="105"/>
        </w:rPr>
        <w:t xml:space="preserve"> </w:t>
      </w:r>
      <w:r>
        <w:rPr>
          <w:w w:val="105"/>
        </w:rPr>
        <w:t>and</w:t>
      </w:r>
      <w:r>
        <w:rPr>
          <w:spacing w:val="37"/>
          <w:w w:val="105"/>
        </w:rPr>
        <w:t xml:space="preserve"> </w:t>
      </w:r>
      <w:r>
        <w:rPr>
          <w:w w:val="105"/>
        </w:rPr>
        <w:t>used</w:t>
      </w:r>
      <w:r>
        <w:rPr>
          <w:spacing w:val="37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spacing w:val="-2"/>
          <w:w w:val="105"/>
        </w:rPr>
        <w:t>determine</w:t>
      </w:r>
    </w:p>
    <w:p w14:paraId="1FB1FF5E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513</w:t>
      </w:r>
      <w:r>
        <w:rPr>
          <w:rFonts w:ascii="Arial"/>
          <w:sz w:val="12"/>
        </w:rPr>
        <w:tab/>
      </w:r>
      <w:r>
        <w:rPr>
          <w:w w:val="105"/>
        </w:rPr>
        <w:t>which</w:t>
      </w:r>
      <w:r>
        <w:rPr>
          <w:spacing w:val="19"/>
          <w:w w:val="105"/>
        </w:rPr>
        <w:t xml:space="preserve"> </w:t>
      </w:r>
      <w:proofErr w:type="gramStart"/>
      <w:r>
        <w:rPr>
          <w:w w:val="105"/>
        </w:rPr>
        <w:t>structure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should</w:t>
      </w:r>
      <w:r>
        <w:rPr>
          <w:spacing w:val="19"/>
          <w:w w:val="105"/>
        </w:rPr>
        <w:t xml:space="preserve"> </w:t>
      </w:r>
      <w:r>
        <w:rPr>
          <w:w w:val="105"/>
        </w:rPr>
        <w:t>be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20"/>
          <w:w w:val="105"/>
        </w:rPr>
        <w:t xml:space="preserve"> </w:t>
      </w:r>
      <w:r>
        <w:rPr>
          <w:w w:val="105"/>
        </w:rPr>
        <w:t>in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subsequent</w:t>
      </w:r>
      <w:r>
        <w:rPr>
          <w:spacing w:val="19"/>
          <w:w w:val="105"/>
        </w:rPr>
        <w:t xml:space="preserve"> </w:t>
      </w:r>
      <w:r>
        <w:rPr>
          <w:w w:val="105"/>
        </w:rPr>
        <w:t>iteration</w:t>
      </w:r>
      <w:r>
        <w:rPr>
          <w:spacing w:val="19"/>
          <w:w w:val="105"/>
        </w:rPr>
        <w:t xml:space="preserve"> </w:t>
      </w:r>
      <w:r>
        <w:rPr>
          <w:w w:val="105"/>
        </w:rPr>
        <w:t>to</w:t>
      </w:r>
      <w:r>
        <w:rPr>
          <w:spacing w:val="20"/>
          <w:w w:val="105"/>
        </w:rPr>
        <w:t xml:space="preserve"> </w:t>
      </w:r>
      <w:r>
        <w:rPr>
          <w:w w:val="105"/>
        </w:rPr>
        <w:t>best</w:t>
      </w:r>
      <w:r>
        <w:rPr>
          <w:spacing w:val="19"/>
          <w:w w:val="105"/>
        </w:rPr>
        <w:t xml:space="preserve"> </w:t>
      </w:r>
      <w:r>
        <w:rPr>
          <w:w w:val="105"/>
        </w:rPr>
        <w:t>improve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align-</w:t>
      </w:r>
    </w:p>
    <w:p w14:paraId="0A9E7193" w14:textId="6066E8B3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ment</w:t>
      </w:r>
      <w:proofErr w:type="spellEnd"/>
      <w:r>
        <w:rPr>
          <w:w w:val="105"/>
        </w:rPr>
        <w:t>.</w:t>
      </w:r>
      <w:r>
        <w:rPr>
          <w:spacing w:val="55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18"/>
          <w:w w:val="105"/>
        </w:rPr>
        <w:t xml:space="preserve"> </w:t>
      </w:r>
      <w:r>
        <w:rPr>
          <w:w w:val="105"/>
        </w:rPr>
        <w:t>from</w:t>
      </w:r>
      <w:r>
        <w:rPr>
          <w:spacing w:val="19"/>
          <w:w w:val="105"/>
        </w:rPr>
        <w:t xml:space="preserve"> </w:t>
      </w:r>
      <w:r>
        <w:rPr>
          <w:w w:val="105"/>
        </w:rPr>
        <w:t>this</w:t>
      </w:r>
      <w:r>
        <w:rPr>
          <w:spacing w:val="19"/>
          <w:w w:val="105"/>
        </w:rPr>
        <w:t xml:space="preserve"> </w:t>
      </w:r>
      <w:r>
        <w:rPr>
          <w:w w:val="105"/>
        </w:rPr>
        <w:t>one-time</w:t>
      </w:r>
      <w:r>
        <w:rPr>
          <w:spacing w:val="19"/>
          <w:w w:val="105"/>
        </w:rPr>
        <w:t xml:space="preserve"> </w:t>
      </w:r>
      <w:ins w:id="207" w:author="Gee, James C" w:date="2024-04-10T18:41:00Z">
        <w:r w:rsidR="009676E7">
          <w:rPr>
            <w:spacing w:val="19"/>
            <w:w w:val="105"/>
          </w:rPr>
          <w:t xml:space="preserve">expert-guided </w:t>
        </w:r>
      </w:ins>
      <w:r>
        <w:rPr>
          <w:w w:val="105"/>
        </w:rPr>
        <w:t>alignment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9"/>
          <w:w w:val="105"/>
        </w:rPr>
        <w:t xml:space="preserve"> </w:t>
      </w:r>
      <w:r>
        <w:rPr>
          <w:w w:val="105"/>
        </w:rPr>
        <w:t>preserved</w:t>
      </w:r>
      <w:r>
        <w:rPr>
          <w:spacing w:val="19"/>
          <w:w w:val="105"/>
        </w:rPr>
        <w:t xml:space="preserve"> </w:t>
      </w:r>
      <w:r>
        <w:rPr>
          <w:w w:val="105"/>
        </w:rPr>
        <w:t>and</w:t>
      </w:r>
      <w:r>
        <w:rPr>
          <w:spacing w:val="19"/>
          <w:w w:val="105"/>
        </w:rPr>
        <w:t xml:space="preserve"> </w:t>
      </w:r>
      <w:r>
        <w:rPr>
          <w:w w:val="105"/>
        </w:rPr>
        <w:t>used</w:t>
      </w:r>
      <w:r>
        <w:rPr>
          <w:spacing w:val="18"/>
          <w:w w:val="105"/>
        </w:rPr>
        <w:t xml:space="preserve"> </w:t>
      </w:r>
      <w:r>
        <w:rPr>
          <w:w w:val="105"/>
        </w:rPr>
        <w:t>as</w:t>
      </w:r>
      <w:r>
        <w:rPr>
          <w:spacing w:val="1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B77BF42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515</w:t>
      </w:r>
      <w:r>
        <w:rPr>
          <w:rFonts w:ascii="Arial"/>
          <w:sz w:val="12"/>
        </w:rPr>
        <w:tab/>
      </w:r>
      <w:r>
        <w:rPr>
          <w:w w:val="105"/>
        </w:rPr>
        <w:t>canonical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9"/>
          <w:w w:val="105"/>
        </w:rPr>
        <w:t xml:space="preserve"> </w:t>
      </w:r>
      <w:r>
        <w:rPr>
          <w:w w:val="105"/>
        </w:rPr>
        <w:t>atlas</w:t>
      </w:r>
      <w:r>
        <w:rPr>
          <w:spacing w:val="9"/>
          <w:w w:val="105"/>
        </w:rPr>
        <w:t xml:space="preserve"> </w:t>
      </w:r>
      <w:r>
        <w:rPr>
          <w:w w:val="105"/>
        </w:rPr>
        <w:t>to</w:t>
      </w:r>
      <w:r>
        <w:rPr>
          <w:spacing w:val="8"/>
          <w:w w:val="105"/>
        </w:rPr>
        <w:t xml:space="preserve"> </w:t>
      </w:r>
      <w:r>
        <w:rPr>
          <w:w w:val="105"/>
        </w:rPr>
        <w:t>AllenCCFv3</w:t>
      </w:r>
      <w:r>
        <w:rPr>
          <w:spacing w:val="8"/>
          <w:w w:val="105"/>
        </w:rPr>
        <w:t xml:space="preserve"> </w:t>
      </w:r>
      <w:r>
        <w:rPr>
          <w:w w:val="105"/>
        </w:rPr>
        <w:t>mapping</w:t>
      </w:r>
      <w:r>
        <w:rPr>
          <w:spacing w:val="8"/>
          <w:w w:val="105"/>
        </w:rPr>
        <w:t xml:space="preserve"> </w:t>
      </w:r>
      <w:r>
        <w:rPr>
          <w:w w:val="105"/>
        </w:rPr>
        <w:t>in</w:t>
      </w:r>
      <w:r>
        <w:rPr>
          <w:spacing w:val="9"/>
          <w:w w:val="105"/>
        </w:rPr>
        <w:t xml:space="preserve"> </w:t>
      </w:r>
      <w:r>
        <w:rPr>
          <w:w w:val="105"/>
        </w:rPr>
        <w:t>the</w:t>
      </w:r>
      <w:r>
        <w:rPr>
          <w:spacing w:val="8"/>
          <w:w w:val="105"/>
        </w:rPr>
        <w:t xml:space="preserve"> </w:t>
      </w:r>
      <w:r>
        <w:rPr>
          <w:spacing w:val="-2"/>
          <w:w w:val="105"/>
        </w:rPr>
        <w:t>pipeline.</w:t>
      </w:r>
    </w:p>
    <w:p w14:paraId="3BF14348" w14:textId="77777777" w:rsidR="005F326E" w:rsidRDefault="005F326E">
      <w:pPr>
        <w:pStyle w:val="BodyText"/>
        <w:spacing w:before="8"/>
        <w:ind w:left="0"/>
        <w:rPr>
          <w:sz w:val="30"/>
        </w:rPr>
      </w:pPr>
    </w:p>
    <w:p w14:paraId="31AF082F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516</w:t>
      </w:r>
      <w:r>
        <w:rPr>
          <w:rFonts w:ascii="Arial"/>
          <w:sz w:val="12"/>
        </w:rPr>
        <w:tab/>
      </w:r>
      <w:commentRangeStart w:id="208"/>
      <w:commentRangeStart w:id="209"/>
      <w:r>
        <w:rPr>
          <w:w w:val="105"/>
          <w:sz w:val="24"/>
        </w:rPr>
        <w:t>4.</w:t>
      </w:r>
      <w:r>
        <w:rPr>
          <w:spacing w:val="48"/>
          <w:w w:val="105"/>
          <w:sz w:val="24"/>
        </w:rPr>
        <w:t xml:space="preserve"> </w:t>
      </w:r>
      <w:r>
        <w:rPr>
          <w:i/>
          <w:w w:val="105"/>
          <w:sz w:val="24"/>
        </w:rPr>
        <w:t>Alignment</w:t>
      </w:r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individual</w:t>
      </w:r>
      <w:r>
        <w:rPr>
          <w:i/>
          <w:spacing w:val="18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fMOST</w:t>
      </w:r>
      <w:proofErr w:type="spellEnd"/>
      <w:r>
        <w:rPr>
          <w:i/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mouse</w:t>
      </w:r>
      <w:r>
        <w:rPr>
          <w:i/>
          <w:spacing w:val="17"/>
          <w:w w:val="105"/>
          <w:sz w:val="24"/>
        </w:rPr>
        <w:t xml:space="preserve"> </w:t>
      </w:r>
      <w:r>
        <w:rPr>
          <w:i/>
          <w:w w:val="105"/>
          <w:sz w:val="24"/>
        </w:rPr>
        <w:t>brains</w:t>
      </w:r>
      <w:commentRangeEnd w:id="208"/>
      <w:r w:rsidR="009676E7">
        <w:rPr>
          <w:rStyle w:val="CommentReference"/>
        </w:rPr>
        <w:commentReference w:id="208"/>
      </w:r>
      <w:commentRangeEnd w:id="209"/>
      <w:r w:rsidR="009A6E50">
        <w:rPr>
          <w:rStyle w:val="CommentReference"/>
        </w:rPr>
        <w:commentReference w:id="209"/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canonical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transformation</w:t>
      </w:r>
      <w:r>
        <w:rPr>
          <w:spacing w:val="1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between</w:t>
      </w:r>
    </w:p>
    <w:p w14:paraId="22D9C38D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517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atlas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greatly</w:t>
      </w:r>
      <w:r>
        <w:rPr>
          <w:spacing w:val="3"/>
          <w:w w:val="105"/>
        </w:rPr>
        <w:t xml:space="preserve"> </w:t>
      </w:r>
      <w:r>
        <w:rPr>
          <w:w w:val="105"/>
        </w:rPr>
        <w:t>simplifies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registration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2"/>
          <w:w w:val="105"/>
        </w:rPr>
        <w:t xml:space="preserve"> </w:t>
      </w:r>
      <w:r>
        <w:rPr>
          <w:w w:val="105"/>
        </w:rPr>
        <w:t>new</w:t>
      </w:r>
      <w:r>
        <w:rPr>
          <w:spacing w:val="2"/>
          <w:w w:val="105"/>
        </w:rPr>
        <w:t xml:space="preserve"> </w:t>
      </w:r>
      <w:proofErr w:type="gramStart"/>
      <w:r>
        <w:rPr>
          <w:spacing w:val="-2"/>
          <w:w w:val="105"/>
        </w:rPr>
        <w:t>individual</w:t>
      </w:r>
      <w:proofErr w:type="gramEnd"/>
    </w:p>
    <w:p w14:paraId="172FAED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518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fMOST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mouse</w:t>
      </w:r>
      <w:r>
        <w:rPr>
          <w:spacing w:val="-5"/>
          <w:w w:val="105"/>
        </w:rPr>
        <w:t xml:space="preserve"> </w:t>
      </w:r>
      <w:r>
        <w:rPr>
          <w:w w:val="105"/>
        </w:rPr>
        <w:t>brains</w:t>
      </w:r>
      <w:r>
        <w:rPr>
          <w:spacing w:val="-5"/>
          <w:w w:val="105"/>
        </w:rPr>
        <w:t xml:space="preserve"> </w:t>
      </w:r>
      <w:r>
        <w:rPr>
          <w:w w:val="105"/>
        </w:rPr>
        <w:t>into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AllenCCFv3.</w:t>
      </w:r>
      <w:r>
        <w:rPr>
          <w:spacing w:val="23"/>
          <w:w w:val="105"/>
        </w:rPr>
        <w:t xml:space="preserve"> </w:t>
      </w:r>
      <w:r>
        <w:rPr>
          <w:w w:val="105"/>
        </w:rPr>
        <w:t>Each</w:t>
      </w:r>
      <w:r>
        <w:rPr>
          <w:spacing w:val="-5"/>
          <w:w w:val="105"/>
        </w:rPr>
        <w:t xml:space="preserve"> </w:t>
      </w:r>
      <w:r>
        <w:rPr>
          <w:w w:val="105"/>
        </w:rPr>
        <w:t>new</w:t>
      </w:r>
      <w:r>
        <w:rPr>
          <w:spacing w:val="-5"/>
          <w:w w:val="105"/>
        </w:rPr>
        <w:t xml:space="preserve"> </w:t>
      </w:r>
      <w:r>
        <w:rPr>
          <w:w w:val="105"/>
        </w:rPr>
        <w:t>image</w:t>
      </w:r>
      <w:r>
        <w:rPr>
          <w:spacing w:val="-5"/>
          <w:w w:val="105"/>
        </w:rPr>
        <w:t xml:space="preserve"> </w:t>
      </w:r>
      <w:r>
        <w:rPr>
          <w:w w:val="105"/>
        </w:rPr>
        <w:t>is</w:t>
      </w:r>
      <w:r>
        <w:rPr>
          <w:spacing w:val="-5"/>
          <w:w w:val="105"/>
        </w:rPr>
        <w:t xml:space="preserve"> </w:t>
      </w:r>
      <w:r>
        <w:rPr>
          <w:w w:val="105"/>
        </w:rPr>
        <w:t>first</w:t>
      </w:r>
      <w:r>
        <w:rPr>
          <w:spacing w:val="-5"/>
          <w:w w:val="105"/>
        </w:rPr>
        <w:t xml:space="preserve"> </w:t>
      </w:r>
      <w:r>
        <w:rPr>
          <w:w w:val="105"/>
        </w:rPr>
        <w:t>registered</w:t>
      </w:r>
      <w:r>
        <w:rPr>
          <w:spacing w:val="-5"/>
          <w:w w:val="105"/>
        </w:rPr>
        <w:t xml:space="preserve"> </w:t>
      </w:r>
      <w:r>
        <w:rPr>
          <w:w w:val="105"/>
        </w:rPr>
        <w:t>into</w:t>
      </w:r>
      <w:r>
        <w:rPr>
          <w:spacing w:val="-5"/>
          <w:w w:val="105"/>
        </w:rPr>
        <w:t xml:space="preserve"> the</w:t>
      </w:r>
    </w:p>
    <w:p w14:paraId="1B537E4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519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fMOST</w:t>
      </w:r>
      <w:proofErr w:type="spellEnd"/>
      <w:r>
        <w:rPr>
          <w:spacing w:val="-10"/>
          <w:w w:val="105"/>
        </w:rPr>
        <w:t xml:space="preserve"> </w:t>
      </w:r>
      <w:r>
        <w:rPr>
          <w:w w:val="105"/>
        </w:rPr>
        <w:t>average</w:t>
      </w:r>
      <w:r>
        <w:rPr>
          <w:spacing w:val="-9"/>
          <w:w w:val="105"/>
        </w:rPr>
        <w:t xml:space="preserve"> </w:t>
      </w:r>
      <w:r>
        <w:rPr>
          <w:w w:val="105"/>
        </w:rPr>
        <w:t>atlas,</w:t>
      </w:r>
      <w:r>
        <w:rPr>
          <w:spacing w:val="-8"/>
          <w:w w:val="105"/>
        </w:rPr>
        <w:t xml:space="preserve"> </w:t>
      </w:r>
      <w:r>
        <w:rPr>
          <w:w w:val="105"/>
        </w:rPr>
        <w:t>which</w:t>
      </w:r>
      <w:r>
        <w:rPr>
          <w:spacing w:val="-10"/>
          <w:w w:val="105"/>
        </w:rPr>
        <w:t xml:space="preserve"> </w:t>
      </w:r>
      <w:r>
        <w:rPr>
          <w:w w:val="105"/>
        </w:rPr>
        <w:t>shares</w:t>
      </w:r>
      <w:r>
        <w:rPr>
          <w:spacing w:val="-9"/>
          <w:w w:val="105"/>
        </w:rPr>
        <w:t xml:space="preserve"> </w:t>
      </w:r>
      <w:r>
        <w:rPr>
          <w:w w:val="105"/>
        </w:rPr>
        <w:t>intensity,</w:t>
      </w:r>
      <w:r>
        <w:rPr>
          <w:spacing w:val="-8"/>
          <w:w w:val="105"/>
        </w:rPr>
        <w:t xml:space="preserve"> </w:t>
      </w:r>
      <w:r>
        <w:rPr>
          <w:w w:val="105"/>
        </w:rPr>
        <w:t>modality,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10"/>
          <w:w w:val="105"/>
        </w:rPr>
        <w:t xml:space="preserve"> </w:t>
      </w:r>
      <w:r>
        <w:rPr>
          <w:w w:val="105"/>
        </w:rPr>
        <w:t>morphological</w:t>
      </w:r>
      <w:r>
        <w:rPr>
          <w:spacing w:val="-9"/>
          <w:w w:val="105"/>
        </w:rPr>
        <w:t xml:space="preserve"> </w:t>
      </w:r>
      <w:proofErr w:type="spellStart"/>
      <w:r>
        <w:rPr>
          <w:spacing w:val="-2"/>
          <w:w w:val="105"/>
        </w:rPr>
        <w:t>characteris</w:t>
      </w:r>
      <w:proofErr w:type="spellEnd"/>
      <w:r>
        <w:rPr>
          <w:spacing w:val="-2"/>
          <w:w w:val="105"/>
        </w:rPr>
        <w:t>-</w:t>
      </w:r>
    </w:p>
    <w:p w14:paraId="6D1FE2D2" w14:textId="758CF631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w w:val="105"/>
          <w:sz w:val="12"/>
        </w:rPr>
        <w:t>520</w:t>
      </w:r>
      <w:r>
        <w:rPr>
          <w:rFonts w:ascii="Arial"/>
          <w:sz w:val="12"/>
        </w:rPr>
        <w:tab/>
      </w:r>
      <w:r>
        <w:rPr>
          <w:w w:val="105"/>
        </w:rPr>
        <w:t>tics.</w:t>
      </w:r>
      <w:r>
        <w:rPr>
          <w:spacing w:val="33"/>
          <w:w w:val="105"/>
        </w:rPr>
        <w:t xml:space="preserve"> </w:t>
      </w:r>
      <w:r>
        <w:rPr>
          <w:w w:val="105"/>
        </w:rPr>
        <w:t>This</w:t>
      </w:r>
      <w:r>
        <w:rPr>
          <w:spacing w:val="4"/>
          <w:w w:val="105"/>
        </w:rPr>
        <w:t xml:space="preserve"> </w:t>
      </w:r>
      <w:r>
        <w:rPr>
          <w:w w:val="105"/>
        </w:rPr>
        <w:t>allows</w:t>
      </w:r>
      <w:r>
        <w:rPr>
          <w:spacing w:val="3"/>
          <w:w w:val="105"/>
        </w:rPr>
        <w:t xml:space="preserve"> </w:t>
      </w:r>
      <w:r>
        <w:rPr>
          <w:w w:val="105"/>
        </w:rPr>
        <w:t>us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del w:id="210" w:author="Gee, James C" w:date="2024-04-10T18:42:00Z">
        <w:r w:rsidDel="009676E7">
          <w:rPr>
            <w:w w:val="105"/>
          </w:rPr>
          <w:delText>use</w:delText>
        </w:r>
        <w:r w:rsidDel="009676E7">
          <w:rPr>
            <w:spacing w:val="3"/>
            <w:w w:val="105"/>
          </w:rPr>
          <w:delText xml:space="preserve"> </w:delText>
        </w:r>
      </w:del>
      <w:ins w:id="211" w:author="Gee, James C" w:date="2024-04-10T18:42:00Z">
        <w:r w:rsidR="009676E7">
          <w:rPr>
            <w:w w:val="105"/>
          </w:rPr>
          <w:t>leverage</w:t>
        </w:r>
        <w:r w:rsidR="009676E7">
          <w:rPr>
            <w:spacing w:val="3"/>
            <w:w w:val="105"/>
          </w:rPr>
          <w:t xml:space="preserve"> </w:t>
        </w:r>
      </w:ins>
      <w:r>
        <w:rPr>
          <w:w w:val="105"/>
        </w:rPr>
        <w:t>standard,</w:t>
      </w:r>
      <w:r>
        <w:rPr>
          <w:spacing w:val="6"/>
          <w:w w:val="105"/>
        </w:rPr>
        <w:t xml:space="preserve"> </w:t>
      </w:r>
      <w:r>
        <w:rPr>
          <w:w w:val="105"/>
        </w:rPr>
        <w:t>intensity-based</w:t>
      </w:r>
      <w:r>
        <w:rPr>
          <w:spacing w:val="3"/>
          <w:w w:val="105"/>
        </w:rPr>
        <w:t xml:space="preserve"> </w:t>
      </w:r>
      <w:del w:id="212" w:author="Gee, James C" w:date="2024-04-10T18:42:00Z">
        <w:r w:rsidDel="009676E7">
          <w:rPr>
            <w:w w:val="105"/>
          </w:rPr>
          <w:delText>alignment</w:delText>
        </w:r>
        <w:r w:rsidDel="009676E7">
          <w:rPr>
            <w:w w:val="105"/>
            <w:position w:val="9"/>
            <w:sz w:val="16"/>
          </w:rPr>
          <w:delText>68</w:delText>
        </w:r>
        <w:r w:rsidDel="009676E7">
          <w:rPr>
            <w:spacing w:val="34"/>
            <w:w w:val="105"/>
            <w:position w:val="9"/>
            <w:sz w:val="16"/>
          </w:rPr>
          <w:delText xml:space="preserve"> </w:delText>
        </w:r>
      </w:del>
      <w:ins w:id="213" w:author="Gee, James C" w:date="2024-04-10T18:42:00Z">
        <w:r w:rsidR="009676E7">
          <w:rPr>
            <w:w w:val="105"/>
          </w:rPr>
          <w:t>registration functionality available</w:t>
        </w:r>
        <w:r w:rsidR="009676E7">
          <w:rPr>
            <w:w w:val="105"/>
            <w:position w:val="9"/>
            <w:sz w:val="16"/>
          </w:rPr>
          <w:t>68</w:t>
        </w:r>
        <w:r w:rsidR="009676E7">
          <w:rPr>
            <w:spacing w:val="34"/>
            <w:w w:val="105"/>
            <w:position w:val="9"/>
            <w:sz w:val="16"/>
          </w:rPr>
          <w:t xml:space="preserve"> </w:t>
        </w:r>
      </w:ins>
      <w:r>
        <w:rPr>
          <w:w w:val="105"/>
        </w:rPr>
        <w:t>in</w:t>
      </w:r>
      <w:r>
        <w:rPr>
          <w:spacing w:val="3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3"/>
          <w:w w:val="105"/>
        </w:rPr>
        <w:t xml:space="preserve"> </w:t>
      </w:r>
      <w:proofErr w:type="gramStart"/>
      <w:r>
        <w:rPr>
          <w:spacing w:val="-2"/>
          <w:w w:val="105"/>
        </w:rPr>
        <w:t>perform</w:t>
      </w:r>
      <w:proofErr w:type="gramEnd"/>
    </w:p>
    <w:p w14:paraId="7B4D969C" w14:textId="29AF2F9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521</w:t>
      </w:r>
      <w:r>
        <w:rPr>
          <w:rFonts w:ascii="Arial"/>
          <w:sz w:val="12"/>
        </w:rPr>
        <w:tab/>
      </w:r>
      <w:r>
        <w:rPr>
          <w:w w:val="105"/>
        </w:rPr>
        <w:t>this</w:t>
      </w:r>
      <w:r>
        <w:rPr>
          <w:spacing w:val="36"/>
          <w:w w:val="105"/>
        </w:rPr>
        <w:t xml:space="preserve"> </w:t>
      </w:r>
      <w:r>
        <w:rPr>
          <w:w w:val="105"/>
        </w:rPr>
        <w:t>alignment.</w:t>
      </w:r>
      <w:r>
        <w:rPr>
          <w:spacing w:val="23"/>
          <w:w w:val="105"/>
        </w:rPr>
        <w:t xml:space="preserve">  </w:t>
      </w:r>
      <w:r>
        <w:rPr>
          <w:w w:val="105"/>
        </w:rPr>
        <w:t>Transform</w:t>
      </w:r>
      <w:ins w:id="214" w:author="Gee, James C" w:date="2024-04-10T18:42:00Z">
        <w:r w:rsidR="009676E7">
          <w:rPr>
            <w:w w:val="105"/>
          </w:rPr>
          <w:t>ation</w:t>
        </w:r>
      </w:ins>
      <w:r>
        <w:rPr>
          <w:w w:val="105"/>
        </w:rPr>
        <w:t>s</w:t>
      </w:r>
      <w:r>
        <w:rPr>
          <w:spacing w:val="38"/>
          <w:w w:val="105"/>
        </w:rPr>
        <w:t xml:space="preserve"> </w:t>
      </w:r>
      <w:r>
        <w:rPr>
          <w:w w:val="105"/>
        </w:rPr>
        <w:t>are</w:t>
      </w:r>
      <w:r>
        <w:rPr>
          <w:spacing w:val="36"/>
          <w:w w:val="105"/>
        </w:rPr>
        <w:t xml:space="preserve"> </w:t>
      </w:r>
      <w:r>
        <w:rPr>
          <w:w w:val="105"/>
        </w:rPr>
        <w:t>then</w:t>
      </w:r>
      <w:r>
        <w:rPr>
          <w:spacing w:val="36"/>
          <w:w w:val="105"/>
        </w:rPr>
        <w:t xml:space="preserve"> </w:t>
      </w:r>
      <w:r>
        <w:rPr>
          <w:w w:val="105"/>
        </w:rPr>
        <w:t>concatenated</w:t>
      </w:r>
      <w:r>
        <w:rPr>
          <w:spacing w:val="38"/>
          <w:w w:val="105"/>
        </w:rPr>
        <w:t xml:space="preserve"> </w:t>
      </w:r>
      <w:r>
        <w:rPr>
          <w:w w:val="105"/>
        </w:rPr>
        <w:t>to</w:t>
      </w:r>
      <w:r>
        <w:rPr>
          <w:spacing w:val="36"/>
          <w:w w:val="105"/>
        </w:rPr>
        <w:t xml:space="preserve"> </w:t>
      </w:r>
      <w:r>
        <w:rPr>
          <w:w w:val="105"/>
        </w:rPr>
        <w:t>the</w:t>
      </w:r>
      <w:r>
        <w:rPr>
          <w:spacing w:val="37"/>
          <w:w w:val="105"/>
        </w:rPr>
        <w:t xml:space="preserve"> </w:t>
      </w:r>
      <w:r>
        <w:rPr>
          <w:w w:val="105"/>
        </w:rPr>
        <w:t>original</w:t>
      </w:r>
      <w:r>
        <w:rPr>
          <w:spacing w:val="36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6"/>
          <w:w w:val="105"/>
        </w:rPr>
        <w:t xml:space="preserve"> </w:t>
      </w:r>
      <w:r>
        <w:rPr>
          <w:w w:val="105"/>
        </w:rPr>
        <w:t>image</w:t>
      </w:r>
      <w:r>
        <w:rPr>
          <w:spacing w:val="37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A97D655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522</w:t>
      </w:r>
      <w:r>
        <w:rPr>
          <w:rFonts w:ascii="Arial"/>
          <w:sz w:val="12"/>
        </w:rPr>
        <w:tab/>
      </w:r>
      <w:r>
        <w:t>move</w:t>
      </w:r>
      <w:r>
        <w:rPr>
          <w:spacing w:val="29"/>
        </w:rPr>
        <w:t xml:space="preserve"> </w:t>
      </w:r>
      <w:r>
        <w:t>it</w:t>
      </w:r>
      <w:r>
        <w:rPr>
          <w:spacing w:val="30"/>
        </w:rPr>
        <w:t xml:space="preserve"> </w:t>
      </w:r>
      <w:r>
        <w:t>into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AllenCCFv3</w:t>
      </w:r>
      <w:r>
        <w:rPr>
          <w:spacing w:val="31"/>
        </w:rPr>
        <w:t xml:space="preserve"> </w:t>
      </w:r>
      <w:r>
        <w:t>space</w:t>
      </w:r>
      <w:r>
        <w:rPr>
          <w:spacing w:val="31"/>
        </w:rPr>
        <w:t xml:space="preserve"> </w:t>
      </w:r>
      <w:r>
        <w:t>using</w:t>
      </w:r>
      <w:r>
        <w:rPr>
          <w:spacing w:val="36"/>
        </w:rPr>
        <w:t xml:space="preserve"> </w:t>
      </w:r>
      <w:proofErr w:type="spellStart"/>
      <w:proofErr w:type="gramStart"/>
      <w:r>
        <w:rPr>
          <w:rFonts w:ascii="Courier New"/>
          <w:spacing w:val="-2"/>
          <w:w w:val="90"/>
        </w:rPr>
        <w:t>ants.apply</w:t>
      </w:r>
      <w:proofErr w:type="gramEnd"/>
      <w:r>
        <w:rPr>
          <w:rFonts w:ascii="Courier New"/>
          <w:spacing w:val="-2"/>
          <w:w w:val="90"/>
        </w:rPr>
        <w:t>_transforms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5E0657DD" w14:textId="77777777" w:rsidR="005F326E" w:rsidRDefault="005F326E">
      <w:pPr>
        <w:pStyle w:val="BodyText"/>
        <w:spacing w:before="10"/>
        <w:ind w:left="0"/>
        <w:rPr>
          <w:sz w:val="28"/>
        </w:rPr>
      </w:pPr>
    </w:p>
    <w:p w14:paraId="3465A316" w14:textId="77777777" w:rsidR="005F326E" w:rsidRDefault="00000000">
      <w:pPr>
        <w:tabs>
          <w:tab w:val="left" w:pos="786"/>
        </w:tabs>
        <w:spacing w:before="1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523</w:t>
      </w:r>
      <w:r>
        <w:rPr>
          <w:rFonts w:ascii="Arial"/>
          <w:sz w:val="12"/>
        </w:rPr>
        <w:tab/>
      </w:r>
      <w:commentRangeStart w:id="215"/>
      <w:commentRangeStart w:id="216"/>
      <w:r>
        <w:rPr>
          <w:w w:val="105"/>
          <w:sz w:val="24"/>
        </w:rPr>
        <w:t>5.</w:t>
      </w:r>
      <w:r>
        <w:rPr>
          <w:spacing w:val="35"/>
          <w:w w:val="105"/>
          <w:sz w:val="24"/>
        </w:rPr>
        <w:t xml:space="preserve"> </w:t>
      </w:r>
      <w:r>
        <w:rPr>
          <w:i/>
          <w:w w:val="105"/>
          <w:sz w:val="24"/>
        </w:rPr>
        <w:t>Transformation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single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cell</w:t>
      </w:r>
      <w:r>
        <w:rPr>
          <w:i/>
          <w:spacing w:val="9"/>
          <w:w w:val="105"/>
          <w:sz w:val="24"/>
        </w:rPr>
        <w:t xml:space="preserve"> </w:t>
      </w:r>
      <w:r>
        <w:rPr>
          <w:i/>
          <w:w w:val="105"/>
          <w:sz w:val="24"/>
        </w:rPr>
        <w:t>neurons</w:t>
      </w:r>
      <w:commentRangeEnd w:id="215"/>
      <w:r w:rsidR="009676E7">
        <w:rPr>
          <w:rStyle w:val="CommentReference"/>
        </w:rPr>
        <w:commentReference w:id="215"/>
      </w:r>
      <w:commentRangeEnd w:id="216"/>
      <w:r w:rsidR="009A6E50">
        <w:rPr>
          <w:rStyle w:val="CommentReference"/>
        </w:rPr>
        <w:commentReference w:id="216"/>
      </w:r>
      <w:r>
        <w:rPr>
          <w:w w:val="105"/>
          <w:sz w:val="24"/>
        </w:rPr>
        <w:t>.</w:t>
      </w:r>
      <w:r>
        <w:rPr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key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feature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fMOST</w:t>
      </w:r>
      <w:proofErr w:type="spellEnd"/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spacing w:val="-2"/>
          <w:w w:val="105"/>
          <w:sz w:val="24"/>
        </w:rPr>
        <w:t>ability</w:t>
      </w:r>
      <w:proofErr w:type="gramEnd"/>
    </w:p>
    <w:p w14:paraId="3A2E48C0" w14:textId="77777777" w:rsidR="005F326E" w:rsidRDefault="00000000">
      <w:pPr>
        <w:pStyle w:val="BodyText"/>
        <w:tabs>
          <w:tab w:val="left" w:pos="1085"/>
        </w:tabs>
        <w:spacing w:before="142"/>
      </w:pPr>
      <w:r>
        <w:rPr>
          <w:rFonts w:ascii="Arial"/>
          <w:spacing w:val="-5"/>
          <w:w w:val="105"/>
          <w:sz w:val="12"/>
        </w:rPr>
        <w:t>524</w:t>
      </w:r>
      <w:r>
        <w:rPr>
          <w:rFonts w:ascii="Arial"/>
          <w:sz w:val="12"/>
        </w:rPr>
        <w:tab/>
      </w:r>
      <w:r>
        <w:rPr>
          <w:w w:val="105"/>
        </w:rPr>
        <w:t>to</w:t>
      </w:r>
      <w:r>
        <w:rPr>
          <w:spacing w:val="15"/>
          <w:w w:val="105"/>
        </w:rPr>
        <w:t xml:space="preserve"> </w:t>
      </w:r>
      <w:r>
        <w:rPr>
          <w:w w:val="105"/>
        </w:rPr>
        <w:t>reconstruct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6"/>
          <w:w w:val="105"/>
        </w:rPr>
        <w:t xml:space="preserve"> </w:t>
      </w:r>
      <w:r>
        <w:rPr>
          <w:w w:val="105"/>
        </w:rPr>
        <w:t>examine</w:t>
      </w:r>
      <w:r>
        <w:rPr>
          <w:spacing w:val="15"/>
          <w:w w:val="105"/>
        </w:rPr>
        <w:t xml:space="preserve"> </w:t>
      </w:r>
      <w:r>
        <w:rPr>
          <w:w w:val="105"/>
        </w:rPr>
        <w:t>whole-brain</w:t>
      </w:r>
      <w:r>
        <w:rPr>
          <w:spacing w:val="16"/>
          <w:w w:val="105"/>
        </w:rPr>
        <w:t xml:space="preserve"> </w:t>
      </w:r>
      <w:r>
        <w:rPr>
          <w:w w:val="105"/>
        </w:rPr>
        <w:t>single</w:t>
      </w:r>
      <w:r>
        <w:rPr>
          <w:spacing w:val="15"/>
          <w:w w:val="105"/>
        </w:rPr>
        <w:t xml:space="preserve"> </w:t>
      </w:r>
      <w:r>
        <w:rPr>
          <w:w w:val="105"/>
        </w:rPr>
        <w:t>neuron</w:t>
      </w:r>
      <w:r>
        <w:rPr>
          <w:spacing w:val="16"/>
          <w:w w:val="105"/>
        </w:rPr>
        <w:t xml:space="preserve"> </w:t>
      </w:r>
      <w:r>
        <w:rPr>
          <w:w w:val="105"/>
        </w:rPr>
        <w:t>projections</w:t>
      </w:r>
      <w:r>
        <w:rPr>
          <w:w w:val="105"/>
          <w:position w:val="9"/>
          <w:sz w:val="16"/>
        </w:rPr>
        <w:t>63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Spatial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mapping</w:t>
      </w:r>
    </w:p>
    <w:p w14:paraId="1CA9CBB6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38F8D66A" w14:textId="77777777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525</w:t>
      </w:r>
      <w:r>
        <w:rPr>
          <w:rFonts w:ascii="Arial"/>
          <w:sz w:val="12"/>
        </w:rPr>
        <w:tab/>
      </w:r>
      <w:r>
        <w:rPr>
          <w:w w:val="105"/>
        </w:rPr>
        <w:t>of</w:t>
      </w:r>
      <w:r>
        <w:rPr>
          <w:spacing w:val="20"/>
          <w:w w:val="105"/>
        </w:rPr>
        <w:t xml:space="preserve"> </w:t>
      </w:r>
      <w:r>
        <w:rPr>
          <w:w w:val="105"/>
        </w:rPr>
        <w:t>these</w:t>
      </w:r>
      <w:r>
        <w:rPr>
          <w:spacing w:val="20"/>
          <w:w w:val="105"/>
        </w:rPr>
        <w:t xml:space="preserve"> </w:t>
      </w:r>
      <w:r>
        <w:rPr>
          <w:w w:val="105"/>
        </w:rPr>
        <w:t>neurons</w:t>
      </w:r>
      <w:r>
        <w:rPr>
          <w:spacing w:val="21"/>
          <w:w w:val="105"/>
        </w:rPr>
        <w:t xml:space="preserve"> </w:t>
      </w:r>
      <w:r>
        <w:rPr>
          <w:w w:val="105"/>
        </w:rPr>
        <w:t>from</w:t>
      </w:r>
      <w:r>
        <w:rPr>
          <w:spacing w:val="20"/>
          <w:w w:val="105"/>
        </w:rPr>
        <w:t xml:space="preserve"> </w:t>
      </w:r>
      <w:r>
        <w:rPr>
          <w:w w:val="105"/>
        </w:rPr>
        <w:t>individual</w:t>
      </w:r>
      <w:r>
        <w:rPr>
          <w:spacing w:val="21"/>
          <w:w w:val="105"/>
        </w:rPr>
        <w:t xml:space="preserve"> </w:t>
      </w:r>
      <w:r>
        <w:rPr>
          <w:w w:val="105"/>
        </w:rPr>
        <w:t>brains</w:t>
      </w:r>
      <w:r>
        <w:rPr>
          <w:spacing w:val="20"/>
          <w:w w:val="105"/>
        </w:rPr>
        <w:t xml:space="preserve"> </w:t>
      </w:r>
      <w:r>
        <w:rPr>
          <w:w w:val="105"/>
        </w:rPr>
        <w:t>into</w:t>
      </w:r>
      <w:r>
        <w:rPr>
          <w:spacing w:val="20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0"/>
          <w:w w:val="105"/>
        </w:rPr>
        <w:t xml:space="preserve"> </w:t>
      </w:r>
      <w:r>
        <w:rPr>
          <w:w w:val="105"/>
        </w:rPr>
        <w:t>allows</w:t>
      </w:r>
      <w:r>
        <w:rPr>
          <w:spacing w:val="21"/>
          <w:w w:val="105"/>
        </w:rPr>
        <w:t xml:space="preserve"> </w:t>
      </w:r>
      <w:r>
        <w:rPr>
          <w:w w:val="105"/>
        </w:rPr>
        <w:t>investigators</w:t>
      </w:r>
      <w:r>
        <w:rPr>
          <w:spacing w:val="20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3D467D6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526</w:t>
      </w:r>
      <w:r>
        <w:rPr>
          <w:rFonts w:ascii="Arial"/>
          <w:sz w:val="12"/>
        </w:rPr>
        <w:tab/>
      </w:r>
      <w:r>
        <w:rPr>
          <w:w w:val="105"/>
        </w:rPr>
        <w:t>study</w:t>
      </w:r>
      <w:r>
        <w:rPr>
          <w:spacing w:val="11"/>
          <w:w w:val="105"/>
        </w:rPr>
        <w:t xml:space="preserve"> </w:t>
      </w:r>
      <w:r>
        <w:rPr>
          <w:w w:val="105"/>
        </w:rPr>
        <w:t>different</w:t>
      </w:r>
      <w:r>
        <w:rPr>
          <w:spacing w:val="11"/>
          <w:w w:val="105"/>
        </w:rPr>
        <w:t xml:space="preserve"> </w:t>
      </w:r>
      <w:r>
        <w:rPr>
          <w:w w:val="105"/>
        </w:rPr>
        <w:t>neuron</w:t>
      </w:r>
      <w:r>
        <w:rPr>
          <w:spacing w:val="11"/>
          <w:w w:val="105"/>
        </w:rPr>
        <w:t xml:space="preserve"> </w:t>
      </w:r>
      <w:r>
        <w:rPr>
          <w:w w:val="105"/>
        </w:rPr>
        <w:t>types</w:t>
      </w:r>
      <w:r>
        <w:rPr>
          <w:spacing w:val="11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same</w:t>
      </w:r>
      <w:r>
        <w:rPr>
          <w:spacing w:val="11"/>
          <w:w w:val="105"/>
        </w:rPr>
        <w:t xml:space="preserve"> </w:t>
      </w:r>
      <w:r>
        <w:rPr>
          <w:w w:val="105"/>
        </w:rPr>
        <w:t>space</w:t>
      </w:r>
      <w:r>
        <w:rPr>
          <w:spacing w:val="11"/>
          <w:w w:val="105"/>
        </w:rPr>
        <w:t xml:space="preserve"> </w:t>
      </w:r>
      <w:r>
        <w:rPr>
          <w:w w:val="105"/>
        </w:rPr>
        <w:t>and</w:t>
      </w:r>
      <w:r>
        <w:rPr>
          <w:spacing w:val="11"/>
          <w:w w:val="105"/>
        </w:rPr>
        <w:t xml:space="preserve"> </w:t>
      </w:r>
      <w:r>
        <w:rPr>
          <w:w w:val="105"/>
        </w:rPr>
        <w:t>characterize</w:t>
      </w:r>
      <w:r>
        <w:rPr>
          <w:spacing w:val="12"/>
          <w:w w:val="105"/>
        </w:rPr>
        <w:t xml:space="preserve"> </w:t>
      </w:r>
      <w:r>
        <w:rPr>
          <w:w w:val="105"/>
        </w:rPr>
        <w:t>their</w:t>
      </w:r>
      <w:r>
        <w:rPr>
          <w:spacing w:val="11"/>
          <w:w w:val="105"/>
        </w:rPr>
        <w:t xml:space="preserve"> </w:t>
      </w:r>
      <w:proofErr w:type="gramStart"/>
      <w:r>
        <w:rPr>
          <w:spacing w:val="-2"/>
          <w:w w:val="105"/>
        </w:rPr>
        <w:t>morphology</w:t>
      </w:r>
      <w:proofErr w:type="gramEnd"/>
    </w:p>
    <w:p w14:paraId="544654B3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527</w:t>
      </w:r>
      <w:r>
        <w:rPr>
          <w:rFonts w:ascii="Arial"/>
          <w:sz w:val="12"/>
        </w:rPr>
        <w:tab/>
      </w:r>
      <w:r>
        <w:rPr>
          <w:w w:val="105"/>
        </w:rPr>
        <w:t>with</w:t>
      </w:r>
      <w:r>
        <w:rPr>
          <w:spacing w:val="3"/>
          <w:w w:val="105"/>
        </w:rPr>
        <w:t xml:space="preserve"> </w:t>
      </w:r>
      <w:r>
        <w:rPr>
          <w:w w:val="105"/>
        </w:rPr>
        <w:t>respect</w:t>
      </w:r>
      <w:r>
        <w:rPr>
          <w:spacing w:val="3"/>
          <w:w w:val="105"/>
        </w:rPr>
        <w:t xml:space="preserve"> </w:t>
      </w:r>
      <w:r>
        <w:rPr>
          <w:w w:val="105"/>
        </w:rPr>
        <w:t>to</w:t>
      </w:r>
      <w:r>
        <w:rPr>
          <w:spacing w:val="4"/>
          <w:w w:val="105"/>
        </w:rPr>
        <w:t xml:space="preserve"> </w:t>
      </w:r>
      <w:r>
        <w:rPr>
          <w:w w:val="105"/>
        </w:rPr>
        <w:t>their</w:t>
      </w:r>
      <w:r>
        <w:rPr>
          <w:spacing w:val="3"/>
          <w:w w:val="105"/>
        </w:rPr>
        <w:t xml:space="preserve"> </w:t>
      </w:r>
      <w:r>
        <w:rPr>
          <w:w w:val="105"/>
        </w:rPr>
        <w:t>transcriptomics.</w:t>
      </w:r>
      <w:r>
        <w:rPr>
          <w:spacing w:val="34"/>
          <w:w w:val="105"/>
        </w:rPr>
        <w:t xml:space="preserve"> </w:t>
      </w:r>
      <w:r>
        <w:rPr>
          <w:w w:val="105"/>
        </w:rPr>
        <w:t>Mappings</w:t>
      </w:r>
      <w:r>
        <w:rPr>
          <w:spacing w:val="4"/>
          <w:w w:val="105"/>
        </w:rPr>
        <w:t xml:space="preserve"> </w:t>
      </w:r>
      <w:r>
        <w:rPr>
          <w:w w:val="105"/>
        </w:rPr>
        <w:t>found</w:t>
      </w:r>
      <w:r>
        <w:rPr>
          <w:spacing w:val="3"/>
          <w:w w:val="105"/>
        </w:rPr>
        <w:t xml:space="preserve"> </w:t>
      </w:r>
      <w:r>
        <w:rPr>
          <w:w w:val="105"/>
        </w:rPr>
        <w:t>between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3"/>
          <w:w w:val="105"/>
        </w:rPr>
        <w:t xml:space="preserve"> </w:t>
      </w:r>
      <w:r>
        <w:rPr>
          <w:w w:val="105"/>
        </w:rPr>
        <w:t>image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292C4746" w14:textId="1A54CDD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528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AllenCCFv3</w:t>
      </w:r>
      <w:r>
        <w:rPr>
          <w:spacing w:val="25"/>
          <w:w w:val="105"/>
        </w:rPr>
        <w:t xml:space="preserve"> </w:t>
      </w:r>
      <w:r>
        <w:rPr>
          <w:w w:val="105"/>
        </w:rPr>
        <w:t>using</w:t>
      </w:r>
      <w:r>
        <w:rPr>
          <w:spacing w:val="25"/>
          <w:w w:val="105"/>
        </w:rPr>
        <w:t xml:space="preserve"> </w:t>
      </w:r>
      <w:r>
        <w:rPr>
          <w:w w:val="105"/>
        </w:rPr>
        <w:t>our</w:t>
      </w:r>
      <w:r>
        <w:rPr>
          <w:spacing w:val="25"/>
          <w:w w:val="105"/>
        </w:rPr>
        <w:t xml:space="preserve"> </w:t>
      </w:r>
      <w:r>
        <w:rPr>
          <w:w w:val="105"/>
        </w:rPr>
        <w:t>pipeline</w:t>
      </w:r>
      <w:r>
        <w:rPr>
          <w:spacing w:val="25"/>
          <w:w w:val="105"/>
        </w:rPr>
        <w:t xml:space="preserve"> </w:t>
      </w:r>
      <w:r>
        <w:rPr>
          <w:w w:val="105"/>
        </w:rPr>
        <w:t>can</w:t>
      </w:r>
      <w:r>
        <w:rPr>
          <w:spacing w:val="25"/>
          <w:w w:val="105"/>
        </w:rPr>
        <w:t xml:space="preserve"> </w:t>
      </w:r>
      <w:r>
        <w:rPr>
          <w:w w:val="105"/>
        </w:rPr>
        <w:t>be</w:t>
      </w:r>
      <w:r>
        <w:rPr>
          <w:spacing w:val="25"/>
          <w:w w:val="105"/>
        </w:rPr>
        <w:t xml:space="preserve"> </w:t>
      </w:r>
      <w:r>
        <w:rPr>
          <w:w w:val="105"/>
        </w:rPr>
        <w:t>applied</w:t>
      </w:r>
      <w:r>
        <w:rPr>
          <w:spacing w:val="25"/>
          <w:w w:val="105"/>
        </w:rPr>
        <w:t xml:space="preserve"> </w:t>
      </w:r>
      <w:ins w:id="217" w:author="Gee, James C" w:date="2024-04-10T18:43:00Z">
        <w:r w:rsidR="005711D7">
          <w:rPr>
            <w:spacing w:val="25"/>
            <w:w w:val="105"/>
          </w:rPr>
          <w:t xml:space="preserve">in this way </w:t>
        </w:r>
      </w:ins>
      <w:r>
        <w:rPr>
          <w:w w:val="105"/>
        </w:rPr>
        <w:t>to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fMOST</w:t>
      </w:r>
      <w:proofErr w:type="spellEnd"/>
      <w:r>
        <w:rPr>
          <w:spacing w:val="25"/>
          <w:w w:val="105"/>
        </w:rPr>
        <w:t xml:space="preserve"> </w:t>
      </w:r>
      <w:r>
        <w:rPr>
          <w:w w:val="105"/>
        </w:rPr>
        <w:t>neuron</w:t>
      </w:r>
      <w:r>
        <w:rPr>
          <w:spacing w:val="25"/>
          <w:w w:val="105"/>
        </w:rPr>
        <w:t xml:space="preserve"> </w:t>
      </w:r>
      <w:proofErr w:type="gramStart"/>
      <w:r>
        <w:rPr>
          <w:spacing w:val="-2"/>
          <w:w w:val="105"/>
        </w:rPr>
        <w:t>reconstruction</w:t>
      </w:r>
      <w:proofErr w:type="gramEnd"/>
    </w:p>
    <w:p w14:paraId="22B6FFA7" w14:textId="77777777" w:rsidR="005F326E" w:rsidRDefault="00000000">
      <w:pPr>
        <w:tabs>
          <w:tab w:val="left" w:pos="1085"/>
        </w:tabs>
        <w:spacing w:before="157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529</w:t>
      </w:r>
      <w:r>
        <w:rPr>
          <w:rFonts w:ascii="Arial"/>
          <w:sz w:val="12"/>
        </w:rPr>
        <w:tab/>
      </w:r>
      <w:r>
        <w:rPr>
          <w:spacing w:val="-2"/>
          <w:w w:val="105"/>
          <w:sz w:val="24"/>
        </w:rPr>
        <w:t>data.</w:t>
      </w:r>
    </w:p>
    <w:p w14:paraId="617A7E7C" w14:textId="77777777" w:rsidR="005F326E" w:rsidRDefault="005F326E">
      <w:pPr>
        <w:pStyle w:val="BodyText"/>
        <w:ind w:left="0"/>
        <w:rPr>
          <w:sz w:val="20"/>
        </w:rPr>
      </w:pPr>
    </w:p>
    <w:p w14:paraId="33534C90" w14:textId="77777777" w:rsidR="005F326E" w:rsidRDefault="005F326E">
      <w:pPr>
        <w:pStyle w:val="BodyText"/>
        <w:spacing w:before="8"/>
        <w:ind w:left="0"/>
      </w:pPr>
    </w:p>
    <w:p w14:paraId="1DAD1146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530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218" w:name="Mapping_MERFISH_data_to_AllenCCFv3"/>
      <w:bookmarkEnd w:id="218"/>
      <w:r>
        <w:rPr>
          <w:spacing w:val="-5"/>
          <w:w w:val="115"/>
        </w:rPr>
        <w:t>4.3</w:t>
      </w:r>
      <w:r>
        <w:tab/>
      </w:r>
      <w:r>
        <w:rPr>
          <w:w w:val="115"/>
        </w:rPr>
        <w:t>Mapping</w:t>
      </w:r>
      <w:r>
        <w:rPr>
          <w:spacing w:val="27"/>
          <w:w w:val="115"/>
        </w:rPr>
        <w:t xml:space="preserve"> </w:t>
      </w:r>
      <w:r>
        <w:rPr>
          <w:w w:val="115"/>
        </w:rPr>
        <w:t>MERFISH</w:t>
      </w:r>
      <w:r>
        <w:rPr>
          <w:spacing w:val="27"/>
          <w:w w:val="115"/>
        </w:rPr>
        <w:t xml:space="preserve"> </w:t>
      </w:r>
      <w:r>
        <w:rPr>
          <w:w w:val="115"/>
        </w:rPr>
        <w:t>data</w:t>
      </w:r>
      <w:r>
        <w:rPr>
          <w:spacing w:val="27"/>
          <w:w w:val="115"/>
        </w:rPr>
        <w:t xml:space="preserve"> </w:t>
      </w:r>
      <w:r>
        <w:rPr>
          <w:w w:val="115"/>
        </w:rPr>
        <w:t>to</w:t>
      </w:r>
      <w:r>
        <w:rPr>
          <w:spacing w:val="27"/>
          <w:w w:val="115"/>
        </w:rPr>
        <w:t xml:space="preserve"> </w:t>
      </w:r>
      <w:r>
        <w:rPr>
          <w:spacing w:val="-2"/>
          <w:w w:val="115"/>
        </w:rPr>
        <w:t>AllenCCFv3</w:t>
      </w:r>
    </w:p>
    <w:p w14:paraId="137C5F8F" w14:textId="77777777" w:rsidR="005F326E" w:rsidRDefault="005F326E">
      <w:pPr>
        <w:pStyle w:val="BodyText"/>
        <w:spacing w:before="10"/>
        <w:ind w:left="0"/>
        <w:rPr>
          <w:b/>
          <w:sz w:val="23"/>
        </w:rPr>
      </w:pPr>
    </w:p>
    <w:p w14:paraId="256A9C1C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531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19" w:name="Preprocessing"/>
      <w:bookmarkEnd w:id="219"/>
      <w:r>
        <w:rPr>
          <w:spacing w:val="-2"/>
          <w:w w:val="110"/>
        </w:rPr>
        <w:t>4.3.1</w:t>
      </w:r>
      <w:r>
        <w:tab/>
      </w:r>
      <w:commentRangeStart w:id="220"/>
      <w:commentRangeStart w:id="221"/>
      <w:r>
        <w:rPr>
          <w:spacing w:val="-2"/>
          <w:w w:val="110"/>
        </w:rPr>
        <w:t>Preprocessing</w:t>
      </w:r>
      <w:commentRangeEnd w:id="220"/>
      <w:r w:rsidR="005711D7">
        <w:rPr>
          <w:rStyle w:val="CommentReference"/>
          <w:b w:val="0"/>
          <w:bCs w:val="0"/>
        </w:rPr>
        <w:commentReference w:id="220"/>
      </w:r>
      <w:commentRangeEnd w:id="221"/>
      <w:r w:rsidR="009A6E50">
        <w:rPr>
          <w:rStyle w:val="CommentReference"/>
          <w:b w:val="0"/>
          <w:bCs w:val="0"/>
        </w:rPr>
        <w:commentReference w:id="221"/>
      </w:r>
    </w:p>
    <w:p w14:paraId="05F3A9A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6FBF3597" w14:textId="61CDE2CD" w:rsidR="005F326E" w:rsidRDefault="00000000">
      <w:pPr>
        <w:tabs>
          <w:tab w:val="left" w:pos="786"/>
        </w:tabs>
        <w:spacing w:before="145"/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532</w:t>
      </w:r>
      <w:r>
        <w:rPr>
          <w:rFonts w:ascii="Arial" w:hAnsi="Arial"/>
          <w:sz w:val="12"/>
        </w:rPr>
        <w:tab/>
      </w:r>
      <w:commentRangeStart w:id="222"/>
      <w:commentRangeStart w:id="223"/>
      <w:r>
        <w:rPr>
          <w:rFonts w:ascii="Arial" w:hAnsi="Arial"/>
          <w:spacing w:val="-2"/>
          <w:w w:val="180"/>
          <w:sz w:val="24"/>
        </w:rPr>
        <w:t>•</w:t>
      </w:r>
      <w:r>
        <w:rPr>
          <w:rFonts w:ascii="Arial" w:hAnsi="Arial"/>
          <w:spacing w:val="-28"/>
          <w:w w:val="180"/>
          <w:sz w:val="24"/>
        </w:rPr>
        <w:t xml:space="preserve"> </w:t>
      </w:r>
      <w:del w:id="224" w:author="Gee, James C" w:date="2024-04-10T18:43:00Z">
        <w:r w:rsidDel="005711D7">
          <w:rPr>
            <w:i/>
            <w:spacing w:val="-2"/>
            <w:w w:val="110"/>
            <w:sz w:val="24"/>
          </w:rPr>
          <w:delText>Section</w:delText>
        </w:r>
        <w:r w:rsidDel="005711D7">
          <w:rPr>
            <w:i/>
            <w:spacing w:val="-4"/>
            <w:w w:val="110"/>
            <w:sz w:val="24"/>
          </w:rPr>
          <w:delText xml:space="preserve"> </w:delText>
        </w:r>
      </w:del>
      <w:ins w:id="225" w:author="Gee, James C" w:date="2024-04-10T18:43:00Z">
        <w:r w:rsidR="005711D7">
          <w:rPr>
            <w:i/>
            <w:spacing w:val="-2"/>
            <w:w w:val="110"/>
            <w:sz w:val="24"/>
          </w:rPr>
          <w:t>Initial volume</w:t>
        </w:r>
        <w:r w:rsidR="005711D7">
          <w:rPr>
            <w:i/>
            <w:spacing w:val="-4"/>
            <w:w w:val="110"/>
            <w:sz w:val="24"/>
          </w:rPr>
          <w:t xml:space="preserve"> </w:t>
        </w:r>
      </w:ins>
      <w:r>
        <w:rPr>
          <w:i/>
          <w:spacing w:val="-2"/>
          <w:w w:val="110"/>
          <w:sz w:val="24"/>
        </w:rPr>
        <w:t>reconstruction</w:t>
      </w:r>
      <w:commentRangeEnd w:id="222"/>
      <w:r w:rsidR="005711D7">
        <w:rPr>
          <w:rStyle w:val="CommentReference"/>
        </w:rPr>
        <w:commentReference w:id="222"/>
      </w:r>
      <w:commentRangeEnd w:id="223"/>
      <w:r w:rsidR="009A6E50">
        <w:rPr>
          <w:rStyle w:val="CommentReference"/>
        </w:rPr>
        <w:commentReference w:id="223"/>
      </w:r>
      <w:r>
        <w:rPr>
          <w:spacing w:val="-2"/>
          <w:w w:val="110"/>
          <w:sz w:val="24"/>
        </w:rPr>
        <w:t>—Alignment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of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MERFISH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data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into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3D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atlas</w:t>
      </w:r>
      <w:r>
        <w:rPr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space</w:t>
      </w:r>
      <w:r>
        <w:rPr>
          <w:spacing w:val="1"/>
          <w:w w:val="110"/>
          <w:sz w:val="24"/>
        </w:rPr>
        <w:t xml:space="preserve"> </w:t>
      </w:r>
      <w:r>
        <w:rPr>
          <w:spacing w:val="-2"/>
          <w:w w:val="110"/>
          <w:sz w:val="24"/>
        </w:rPr>
        <w:t>requires</w:t>
      </w:r>
    </w:p>
    <w:p w14:paraId="1577D33A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533</w:t>
      </w:r>
      <w:r>
        <w:rPr>
          <w:rFonts w:ascii="Arial"/>
          <w:sz w:val="12"/>
        </w:rPr>
        <w:tab/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estimation</w:t>
      </w:r>
      <w:r>
        <w:rPr>
          <w:spacing w:val="11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anatomical</w:t>
      </w:r>
      <w:r>
        <w:rPr>
          <w:spacing w:val="11"/>
          <w:w w:val="105"/>
        </w:rPr>
        <w:t xml:space="preserve"> </w:t>
      </w:r>
      <w:r>
        <w:rPr>
          <w:w w:val="105"/>
        </w:rPr>
        <w:t>structure</w:t>
      </w:r>
      <w:r>
        <w:rPr>
          <w:spacing w:val="11"/>
          <w:w w:val="105"/>
        </w:rPr>
        <w:t xml:space="preserve"> </w:t>
      </w:r>
      <w:r>
        <w:rPr>
          <w:w w:val="105"/>
        </w:rPr>
        <w:t>within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1"/>
          <w:w w:val="105"/>
        </w:rPr>
        <w:t xml:space="preserve"> </w:t>
      </w:r>
      <w:r>
        <w:rPr>
          <w:w w:val="105"/>
        </w:rPr>
        <w:t>data.</w:t>
      </w:r>
      <w:r>
        <w:rPr>
          <w:spacing w:val="46"/>
          <w:w w:val="105"/>
        </w:rPr>
        <w:t xml:space="preserve"> </w:t>
      </w:r>
      <w:r>
        <w:rPr>
          <w:w w:val="105"/>
        </w:rPr>
        <w:t>For</w:t>
      </w:r>
      <w:r>
        <w:rPr>
          <w:spacing w:val="11"/>
          <w:w w:val="105"/>
        </w:rPr>
        <w:t xml:space="preserve"> </w:t>
      </w:r>
      <w:r>
        <w:rPr>
          <w:w w:val="105"/>
        </w:rPr>
        <w:t>each</w:t>
      </w:r>
      <w:r>
        <w:rPr>
          <w:spacing w:val="11"/>
          <w:w w:val="105"/>
        </w:rPr>
        <w:t xml:space="preserve"> </w:t>
      </w:r>
      <w:r>
        <w:rPr>
          <w:w w:val="105"/>
        </w:rPr>
        <w:t>section,</w:t>
      </w:r>
      <w:r>
        <w:rPr>
          <w:spacing w:val="13"/>
          <w:w w:val="105"/>
        </w:rPr>
        <w:t xml:space="preserve"> </w:t>
      </w:r>
      <w:r>
        <w:rPr>
          <w:w w:val="105"/>
        </w:rPr>
        <w:t>this</w:t>
      </w:r>
      <w:r>
        <w:rPr>
          <w:spacing w:val="11"/>
          <w:w w:val="105"/>
        </w:rPr>
        <w:t xml:space="preserve"> </w:t>
      </w:r>
      <w:r>
        <w:rPr>
          <w:spacing w:val="-2"/>
          <w:w w:val="105"/>
        </w:rPr>
        <w:t>anatomic</w:t>
      </w:r>
    </w:p>
    <w:p w14:paraId="30EF04CE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534</w:t>
      </w:r>
      <w:r>
        <w:rPr>
          <w:rFonts w:ascii="Arial"/>
          <w:sz w:val="12"/>
        </w:rPr>
        <w:tab/>
      </w:r>
      <w:r>
        <w:rPr>
          <w:w w:val="105"/>
        </w:rPr>
        <w:t>reference</w:t>
      </w:r>
      <w:r>
        <w:rPr>
          <w:spacing w:val="23"/>
          <w:w w:val="105"/>
        </w:rPr>
        <w:t xml:space="preserve"> </w:t>
      </w:r>
      <w:r>
        <w:rPr>
          <w:w w:val="105"/>
        </w:rPr>
        <w:t>image</w:t>
      </w:r>
      <w:r>
        <w:rPr>
          <w:spacing w:val="24"/>
          <w:w w:val="105"/>
        </w:rPr>
        <w:t xml:space="preserve"> </w:t>
      </w:r>
      <w:r>
        <w:rPr>
          <w:w w:val="105"/>
        </w:rPr>
        <w:t>was</w:t>
      </w:r>
      <w:r>
        <w:rPr>
          <w:spacing w:val="23"/>
          <w:w w:val="105"/>
        </w:rPr>
        <w:t xml:space="preserve"> </w:t>
      </w:r>
      <w:r>
        <w:rPr>
          <w:w w:val="105"/>
        </w:rPr>
        <w:t>created</w:t>
      </w:r>
      <w:r>
        <w:rPr>
          <w:spacing w:val="24"/>
          <w:w w:val="105"/>
        </w:rPr>
        <w:t xml:space="preserve"> </w:t>
      </w:r>
      <w:r>
        <w:rPr>
          <w:w w:val="105"/>
        </w:rPr>
        <w:t>by</w:t>
      </w:r>
      <w:r>
        <w:rPr>
          <w:spacing w:val="24"/>
          <w:w w:val="105"/>
        </w:rPr>
        <w:t xml:space="preserve"> </w:t>
      </w:r>
      <w:r>
        <w:rPr>
          <w:w w:val="105"/>
        </w:rPr>
        <w:t>aggregating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r>
        <w:rPr>
          <w:w w:val="105"/>
        </w:rPr>
        <w:t>number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4"/>
          <w:w w:val="105"/>
        </w:rPr>
        <w:t xml:space="preserve"> </w:t>
      </w:r>
      <w:r>
        <w:rPr>
          <w:w w:val="105"/>
        </w:rPr>
        <w:t>detected</w:t>
      </w:r>
      <w:r>
        <w:rPr>
          <w:spacing w:val="24"/>
          <w:w w:val="105"/>
        </w:rPr>
        <w:t xml:space="preserve"> </w:t>
      </w:r>
      <w:r>
        <w:rPr>
          <w:w w:val="105"/>
        </w:rPr>
        <w:t>genetic</w:t>
      </w:r>
      <w:r>
        <w:rPr>
          <w:spacing w:val="23"/>
          <w:w w:val="105"/>
        </w:rPr>
        <w:t xml:space="preserve"> </w:t>
      </w:r>
      <w:proofErr w:type="gramStart"/>
      <w:r>
        <w:rPr>
          <w:spacing w:val="-2"/>
          <w:w w:val="105"/>
        </w:rPr>
        <w:t>markers</w:t>
      </w:r>
      <w:proofErr w:type="gramEnd"/>
    </w:p>
    <w:p w14:paraId="5C98172B" w14:textId="2539E8D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535</w:t>
      </w:r>
      <w:r>
        <w:rPr>
          <w:rFonts w:ascii="Arial" w:hAnsi="Arial"/>
          <w:sz w:val="12"/>
        </w:rPr>
        <w:tab/>
      </w:r>
      <w:r>
        <w:rPr>
          <w:w w:val="105"/>
        </w:rPr>
        <w:t>(across</w:t>
      </w:r>
      <w:r>
        <w:rPr>
          <w:spacing w:val="13"/>
          <w:w w:val="105"/>
        </w:rPr>
        <w:t xml:space="preserve"> </w:t>
      </w:r>
      <w:r>
        <w:rPr>
          <w:w w:val="105"/>
        </w:rPr>
        <w:t>all</w:t>
      </w:r>
      <w:r>
        <w:rPr>
          <w:spacing w:val="16"/>
          <w:w w:val="105"/>
        </w:rPr>
        <w:t xml:space="preserve"> </w:t>
      </w:r>
      <w:r>
        <w:rPr>
          <w:w w:val="105"/>
        </w:rPr>
        <w:t>probes)</w:t>
      </w:r>
      <w:r>
        <w:rPr>
          <w:spacing w:val="17"/>
          <w:w w:val="105"/>
        </w:rPr>
        <w:t xml:space="preserve"> </w:t>
      </w:r>
      <w:r>
        <w:rPr>
          <w:w w:val="105"/>
        </w:rPr>
        <w:t>within</w:t>
      </w:r>
      <w:r>
        <w:rPr>
          <w:spacing w:val="16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pixel</w:t>
      </w:r>
      <w:r>
        <w:rPr>
          <w:spacing w:val="16"/>
          <w:w w:val="105"/>
        </w:rPr>
        <w:t xml:space="preserve"> </w:t>
      </w:r>
      <w:r>
        <w:rPr>
          <w:w w:val="105"/>
        </w:rPr>
        <w:t>of</w:t>
      </w:r>
      <w:r>
        <w:rPr>
          <w:spacing w:val="16"/>
          <w:w w:val="105"/>
        </w:rPr>
        <w:t xml:space="preserve"> </w:t>
      </w:r>
      <w:r>
        <w:rPr>
          <w:w w:val="105"/>
        </w:rPr>
        <w:t>a</w:t>
      </w:r>
      <w:r>
        <w:rPr>
          <w:spacing w:val="15"/>
          <w:w w:val="105"/>
        </w:rPr>
        <w:t xml:space="preserve"> </w:t>
      </w:r>
      <w:r>
        <w:rPr>
          <w:w w:val="105"/>
        </w:rPr>
        <w:t>10</w:t>
      </w:r>
      <w:del w:id="226" w:author="Gee, James C" w:date="2024-04-10T18:45:00Z">
        <w:r w:rsidDel="005711D7">
          <w:rPr>
            <w:i/>
            <w:w w:val="105"/>
          </w:rPr>
          <w:delText>µm</w:delText>
        </w:r>
      </w:del>
      <w:r>
        <w:rPr>
          <w:i/>
          <w:spacing w:val="-9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7"/>
          <w:w w:val="105"/>
        </w:rPr>
        <w:t xml:space="preserve"> </w:t>
      </w:r>
      <w:r>
        <w:rPr>
          <w:w w:val="105"/>
        </w:rPr>
        <w:t>10</w:t>
      </w:r>
      <w:ins w:id="227" w:author="Gee, James C" w:date="2024-04-10T18:45:00Z">
        <w:r w:rsidR="005711D7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2</w:t>
      </w:r>
      <w:r>
        <w:rPr>
          <w:spacing w:val="26"/>
          <w:w w:val="105"/>
        </w:rPr>
        <w:t xml:space="preserve"> </w:t>
      </w:r>
      <w:r>
        <w:rPr>
          <w:w w:val="105"/>
        </w:rPr>
        <w:t>grid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match</w:t>
      </w:r>
      <w:r>
        <w:rPr>
          <w:spacing w:val="16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resolution</w:t>
      </w:r>
    </w:p>
    <w:p w14:paraId="51BDBFA3" w14:textId="3FD84D5D" w:rsidR="005F326E" w:rsidRDefault="00000000">
      <w:pPr>
        <w:pStyle w:val="BodyText"/>
        <w:tabs>
          <w:tab w:val="left" w:pos="1085"/>
        </w:tabs>
        <w:spacing w:before="153"/>
      </w:pPr>
      <w:r>
        <w:rPr>
          <w:rFonts w:ascii="Arial" w:hAnsi="Arial"/>
          <w:spacing w:val="-5"/>
          <w:w w:val="105"/>
          <w:sz w:val="12"/>
        </w:rPr>
        <w:t>536</w:t>
      </w:r>
      <w:r>
        <w:rPr>
          <w:rFonts w:ascii="Arial" w:hAnsi="Arial"/>
          <w:sz w:val="12"/>
        </w:rPr>
        <w:tab/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10</w:t>
      </w:r>
      <w:ins w:id="228" w:author="Gee, James C" w:date="2024-04-10T18:46:00Z">
        <w:r w:rsidR="005711D7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i/>
          <w:spacing w:val="16"/>
          <w:w w:val="105"/>
        </w:rPr>
        <w:t xml:space="preserve"> </w:t>
      </w:r>
      <w:r>
        <w:rPr>
          <w:w w:val="105"/>
        </w:rPr>
        <w:t>AllenCCFv3</w:t>
      </w:r>
      <w:r>
        <w:rPr>
          <w:spacing w:val="15"/>
          <w:w w:val="105"/>
        </w:rPr>
        <w:t xml:space="preserve"> </w:t>
      </w:r>
      <w:r>
        <w:rPr>
          <w:w w:val="105"/>
        </w:rPr>
        <w:t>atlas.</w:t>
      </w:r>
      <w:r>
        <w:rPr>
          <w:spacing w:val="59"/>
          <w:w w:val="105"/>
        </w:rPr>
        <w:t xml:space="preserve"> </w:t>
      </w:r>
      <w:r>
        <w:rPr>
          <w:w w:val="105"/>
        </w:rPr>
        <w:t>These</w:t>
      </w:r>
      <w:r>
        <w:rPr>
          <w:spacing w:val="16"/>
          <w:w w:val="105"/>
        </w:rPr>
        <w:t xml:space="preserve"> </w:t>
      </w:r>
      <w:r>
        <w:rPr>
          <w:w w:val="105"/>
        </w:rPr>
        <w:t>reference</w:t>
      </w:r>
      <w:r>
        <w:rPr>
          <w:spacing w:val="15"/>
          <w:w w:val="105"/>
        </w:rPr>
        <w:t xml:space="preserve"> </w:t>
      </w:r>
      <w:r>
        <w:rPr>
          <w:w w:val="105"/>
        </w:rPr>
        <w:t>image</w:t>
      </w:r>
      <w:r>
        <w:rPr>
          <w:spacing w:val="16"/>
          <w:w w:val="105"/>
        </w:rPr>
        <w:t xml:space="preserve"> </w:t>
      </w:r>
      <w:r>
        <w:rPr>
          <w:w w:val="105"/>
        </w:rPr>
        <w:t>sections</w:t>
      </w:r>
      <w:r>
        <w:rPr>
          <w:spacing w:val="15"/>
          <w:w w:val="105"/>
        </w:rPr>
        <w:t xml:space="preserve"> </w:t>
      </w:r>
      <w:r>
        <w:rPr>
          <w:w w:val="105"/>
        </w:rPr>
        <w:t>are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16"/>
          <w:w w:val="105"/>
        </w:rPr>
        <w:t xml:space="preserve"> </w:t>
      </w:r>
      <w:r>
        <w:rPr>
          <w:w w:val="105"/>
        </w:rPr>
        <w:t>coarsely</w:t>
      </w:r>
      <w:r>
        <w:rPr>
          <w:spacing w:val="16"/>
          <w:w w:val="105"/>
        </w:rPr>
        <w:t xml:space="preserve"> </w:t>
      </w:r>
      <w:proofErr w:type="gramStart"/>
      <w:r>
        <w:rPr>
          <w:spacing w:val="-5"/>
          <w:w w:val="105"/>
        </w:rPr>
        <w:t>re-</w:t>
      </w:r>
      <w:proofErr w:type="gramEnd"/>
    </w:p>
    <w:p w14:paraId="776DA31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537</w:t>
      </w:r>
      <w:r>
        <w:rPr>
          <w:rFonts w:ascii="Arial"/>
          <w:sz w:val="12"/>
        </w:rPr>
        <w:tab/>
      </w:r>
      <w:r>
        <w:rPr>
          <w:w w:val="105"/>
        </w:rPr>
        <w:t>oriented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aligned</w:t>
      </w:r>
      <w:r>
        <w:rPr>
          <w:spacing w:val="12"/>
          <w:w w:val="105"/>
        </w:rPr>
        <w:t xml:space="preserve"> </w:t>
      </w:r>
      <w:r>
        <w:rPr>
          <w:w w:val="105"/>
        </w:rPr>
        <w:t>across</w:t>
      </w:r>
      <w:r>
        <w:rPr>
          <w:spacing w:val="12"/>
          <w:w w:val="105"/>
        </w:rPr>
        <w:t xml:space="preserve"> </w:t>
      </w:r>
      <w:r>
        <w:rPr>
          <w:w w:val="105"/>
        </w:rPr>
        <w:t>sections</w:t>
      </w:r>
      <w:r>
        <w:rPr>
          <w:spacing w:val="12"/>
          <w:w w:val="105"/>
        </w:rPr>
        <w:t xml:space="preserve"> </w:t>
      </w:r>
      <w:r>
        <w:rPr>
          <w:w w:val="105"/>
        </w:rPr>
        <w:t>using</w:t>
      </w:r>
      <w:r>
        <w:rPr>
          <w:spacing w:val="13"/>
          <w:w w:val="105"/>
        </w:rPr>
        <w:t xml:space="preserve"> </w:t>
      </w:r>
      <w:r>
        <w:rPr>
          <w:w w:val="105"/>
        </w:rPr>
        <w:t>manual</w:t>
      </w:r>
      <w:r>
        <w:rPr>
          <w:spacing w:val="12"/>
          <w:w w:val="105"/>
        </w:rPr>
        <w:t xml:space="preserve"> </w:t>
      </w:r>
      <w:r>
        <w:rPr>
          <w:w w:val="105"/>
        </w:rPr>
        <w:t>annotations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r>
        <w:rPr>
          <w:w w:val="105"/>
        </w:rPr>
        <w:t>the</w:t>
      </w:r>
      <w:r>
        <w:rPr>
          <w:spacing w:val="12"/>
          <w:w w:val="105"/>
        </w:rPr>
        <w:t xml:space="preserve"> </w:t>
      </w:r>
      <w:r>
        <w:rPr>
          <w:w w:val="105"/>
        </w:rPr>
        <w:t>most</w:t>
      </w:r>
      <w:r>
        <w:rPr>
          <w:spacing w:val="13"/>
          <w:w w:val="105"/>
        </w:rPr>
        <w:t xml:space="preserve"> </w:t>
      </w:r>
      <w:r>
        <w:rPr>
          <w:w w:val="105"/>
        </w:rPr>
        <w:t>dorsal</w:t>
      </w:r>
      <w:r>
        <w:rPr>
          <w:spacing w:val="12"/>
          <w:w w:val="105"/>
        </w:rPr>
        <w:t xml:space="preserve"> </w:t>
      </w:r>
      <w:r>
        <w:rPr>
          <w:spacing w:val="-5"/>
          <w:w w:val="105"/>
        </w:rPr>
        <w:t>and</w:t>
      </w:r>
    </w:p>
    <w:p w14:paraId="441658C9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538</w:t>
      </w:r>
      <w:r>
        <w:rPr>
          <w:rFonts w:ascii="Arial"/>
          <w:sz w:val="12"/>
        </w:rPr>
        <w:tab/>
      </w:r>
      <w:r>
        <w:rPr>
          <w:w w:val="105"/>
        </w:rPr>
        <w:t>ventral</w:t>
      </w:r>
      <w:r>
        <w:rPr>
          <w:spacing w:val="19"/>
          <w:w w:val="105"/>
        </w:rPr>
        <w:t xml:space="preserve"> </w:t>
      </w:r>
      <w:r>
        <w:rPr>
          <w:w w:val="105"/>
        </w:rPr>
        <w:t>points</w:t>
      </w:r>
      <w:r>
        <w:rPr>
          <w:spacing w:val="19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midline.</w:t>
      </w:r>
      <w:r>
        <w:rPr>
          <w:spacing w:val="5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procedure</w:t>
      </w:r>
      <w:r>
        <w:rPr>
          <w:spacing w:val="19"/>
          <w:w w:val="105"/>
        </w:rPr>
        <w:t xml:space="preserve"> </w:t>
      </w:r>
      <w:r>
        <w:rPr>
          <w:w w:val="105"/>
        </w:rPr>
        <w:t>produces</w:t>
      </w:r>
      <w:r>
        <w:rPr>
          <w:spacing w:val="19"/>
          <w:w w:val="105"/>
        </w:rPr>
        <w:t xml:space="preserve"> </w:t>
      </w:r>
      <w:r>
        <w:rPr>
          <w:w w:val="105"/>
        </w:rPr>
        <w:t>an</w:t>
      </w:r>
      <w:r>
        <w:rPr>
          <w:spacing w:val="19"/>
          <w:w w:val="105"/>
        </w:rPr>
        <w:t xml:space="preserve"> </w:t>
      </w:r>
      <w:r>
        <w:rPr>
          <w:w w:val="105"/>
        </w:rPr>
        <w:t>anatomic</w:t>
      </w:r>
      <w:r>
        <w:rPr>
          <w:spacing w:val="19"/>
          <w:w w:val="105"/>
        </w:rPr>
        <w:t xml:space="preserve"> </w:t>
      </w:r>
      <w:r>
        <w:rPr>
          <w:w w:val="105"/>
        </w:rPr>
        <w:t>image</w:t>
      </w:r>
      <w:r>
        <w:rPr>
          <w:spacing w:val="20"/>
          <w:w w:val="105"/>
        </w:rPr>
        <w:t xml:space="preserve"> </w:t>
      </w:r>
      <w:r>
        <w:rPr>
          <w:w w:val="105"/>
        </w:rPr>
        <w:t>stack</w:t>
      </w:r>
      <w:r>
        <w:rPr>
          <w:spacing w:val="19"/>
          <w:w w:val="105"/>
        </w:rPr>
        <w:t xml:space="preserve"> </w:t>
      </w:r>
      <w:proofErr w:type="gramStart"/>
      <w:r>
        <w:rPr>
          <w:spacing w:val="-4"/>
          <w:w w:val="105"/>
        </w:rPr>
        <w:t>that</w:t>
      </w:r>
      <w:proofErr w:type="gramEnd"/>
    </w:p>
    <w:p w14:paraId="2858F01C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539</w:t>
      </w:r>
      <w:r>
        <w:rPr>
          <w:rFonts w:ascii="Arial"/>
          <w:sz w:val="12"/>
        </w:rPr>
        <w:tab/>
      </w:r>
      <w:r>
        <w:rPr>
          <w:w w:val="105"/>
        </w:rPr>
        <w:t>serves</w:t>
      </w:r>
      <w:r>
        <w:rPr>
          <w:spacing w:val="10"/>
          <w:w w:val="105"/>
        </w:rPr>
        <w:t xml:space="preserve"> </w:t>
      </w:r>
      <w:r>
        <w:rPr>
          <w:w w:val="105"/>
        </w:rPr>
        <w:t>as</w:t>
      </w:r>
      <w:r>
        <w:rPr>
          <w:spacing w:val="11"/>
          <w:w w:val="105"/>
        </w:rPr>
        <w:t xml:space="preserve"> </w:t>
      </w:r>
      <w:r>
        <w:rPr>
          <w:w w:val="105"/>
        </w:rPr>
        <w:t>an</w:t>
      </w:r>
      <w:r>
        <w:rPr>
          <w:spacing w:val="11"/>
          <w:w w:val="105"/>
        </w:rPr>
        <w:t xml:space="preserve"> </w:t>
      </w:r>
      <w:r>
        <w:rPr>
          <w:w w:val="105"/>
        </w:rPr>
        <w:t>initialization</w:t>
      </w:r>
      <w:r>
        <w:rPr>
          <w:spacing w:val="10"/>
          <w:w w:val="105"/>
        </w:rPr>
        <w:t xml:space="preserve"> </w:t>
      </w:r>
      <w:r>
        <w:rPr>
          <w:w w:val="105"/>
        </w:rPr>
        <w:t>for</w:t>
      </w:r>
      <w:r>
        <w:rPr>
          <w:spacing w:val="10"/>
          <w:w w:val="105"/>
        </w:rPr>
        <w:t xml:space="preserve"> </w:t>
      </w:r>
      <w:r>
        <w:rPr>
          <w:w w:val="105"/>
        </w:rPr>
        <w:t>further</w:t>
      </w:r>
      <w:r>
        <w:rPr>
          <w:spacing w:val="11"/>
          <w:w w:val="105"/>
        </w:rPr>
        <w:t xml:space="preserve"> </w:t>
      </w:r>
      <w:r>
        <w:rPr>
          <w:w w:val="105"/>
        </w:rPr>
        <w:t>global</w:t>
      </w:r>
      <w:r>
        <w:rPr>
          <w:spacing w:val="10"/>
          <w:w w:val="105"/>
        </w:rPr>
        <w:t xml:space="preserve"> </w:t>
      </w:r>
      <w:r>
        <w:rPr>
          <w:w w:val="105"/>
        </w:rPr>
        <w:t>mappings</w:t>
      </w:r>
      <w:r>
        <w:rPr>
          <w:spacing w:val="11"/>
          <w:w w:val="105"/>
        </w:rPr>
        <w:t xml:space="preserve"> </w:t>
      </w:r>
      <w:r>
        <w:rPr>
          <w:w w:val="105"/>
        </w:rPr>
        <w:t>into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77003AE2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5EDFF2B3" w14:textId="77777777" w:rsidR="005F326E" w:rsidRDefault="00000000">
      <w:pPr>
        <w:tabs>
          <w:tab w:val="left" w:pos="786"/>
        </w:tabs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540</w:t>
      </w:r>
      <w:r>
        <w:rPr>
          <w:rFonts w:ascii="Arial" w:hAnsi="Arial"/>
          <w:sz w:val="12"/>
        </w:rPr>
        <w:tab/>
      </w:r>
      <w:commentRangeStart w:id="229"/>
      <w:commentRangeStart w:id="230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35"/>
          <w:w w:val="105"/>
          <w:sz w:val="24"/>
        </w:rPr>
        <w:t xml:space="preserve"> </w:t>
      </w:r>
      <w:r>
        <w:rPr>
          <w:i/>
          <w:w w:val="105"/>
          <w:sz w:val="24"/>
        </w:rPr>
        <w:t>Anatomical</w:t>
      </w:r>
      <w:r>
        <w:rPr>
          <w:i/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>correspondence</w:t>
      </w:r>
      <w:r>
        <w:rPr>
          <w:i/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>labeling</w:t>
      </w:r>
      <w:r>
        <w:rPr>
          <w:w w:val="105"/>
          <w:sz w:val="24"/>
        </w:rPr>
        <w:t>—</w:t>
      </w:r>
      <w:commentRangeEnd w:id="229"/>
      <w:r w:rsidR="005711D7">
        <w:rPr>
          <w:rStyle w:val="CommentReference"/>
        </w:rPr>
        <w:commentReference w:id="229"/>
      </w:r>
      <w:commentRangeEnd w:id="230"/>
      <w:r w:rsidR="009A6E50">
        <w:rPr>
          <w:rStyle w:val="CommentReference"/>
        </w:rPr>
        <w:commentReference w:id="230"/>
      </w:r>
      <w:r>
        <w:rPr>
          <w:w w:val="105"/>
          <w:sz w:val="24"/>
        </w:rPr>
        <w:t>Mapping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MERFISH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into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30"/>
          <w:w w:val="105"/>
          <w:sz w:val="24"/>
        </w:rPr>
        <w:t xml:space="preserve"> </w:t>
      </w:r>
      <w:proofErr w:type="spellStart"/>
      <w:r>
        <w:rPr>
          <w:spacing w:val="-2"/>
          <w:w w:val="105"/>
          <w:sz w:val="24"/>
        </w:rPr>
        <w:t>AllenC</w:t>
      </w:r>
      <w:proofErr w:type="spellEnd"/>
      <w:r>
        <w:rPr>
          <w:spacing w:val="-2"/>
          <w:w w:val="105"/>
          <w:sz w:val="24"/>
        </w:rPr>
        <w:t>-</w:t>
      </w:r>
    </w:p>
    <w:p w14:paraId="506EADF2" w14:textId="6F96E2EA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541</w:t>
      </w:r>
      <w:r>
        <w:rPr>
          <w:rFonts w:ascii="Arial"/>
          <w:sz w:val="12"/>
        </w:rPr>
        <w:tab/>
      </w:r>
      <w:r>
        <w:rPr>
          <w:w w:val="105"/>
        </w:rPr>
        <w:t>CFv3</w:t>
      </w:r>
      <w:r>
        <w:rPr>
          <w:spacing w:val="-2"/>
          <w:w w:val="105"/>
        </w:rPr>
        <w:t xml:space="preserve"> </w:t>
      </w:r>
      <w:r>
        <w:rPr>
          <w:w w:val="105"/>
        </w:rPr>
        <w:t>requires</w:t>
      </w:r>
      <w:r>
        <w:rPr>
          <w:spacing w:val="-2"/>
          <w:w w:val="105"/>
        </w:rPr>
        <w:t xml:space="preserve"> </w:t>
      </w:r>
      <w:r>
        <w:rPr>
          <w:w w:val="105"/>
        </w:rPr>
        <w:t>us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establish</w:t>
      </w:r>
      <w:r>
        <w:rPr>
          <w:spacing w:val="-1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-2"/>
          <w:w w:val="105"/>
        </w:rPr>
        <w:t xml:space="preserve"> </w:t>
      </w:r>
      <w:r>
        <w:rPr>
          <w:w w:val="105"/>
        </w:rPr>
        <w:t>between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ins w:id="231" w:author="Gee, James C" w:date="2024-04-10T18:46:00Z">
        <w:r w:rsidR="005711D7">
          <w:rPr>
            <w:spacing w:val="-2"/>
            <w:w w:val="105"/>
          </w:rPr>
          <w:t>anatomy depicte</w:t>
        </w:r>
      </w:ins>
      <w:ins w:id="232" w:author="Gee, James C" w:date="2024-04-10T18:47:00Z">
        <w:r w:rsidR="005711D7">
          <w:rPr>
            <w:spacing w:val="-2"/>
            <w:w w:val="105"/>
          </w:rPr>
          <w:t xml:space="preserve">d in the </w:t>
        </w:r>
      </w:ins>
      <w:r>
        <w:rPr>
          <w:w w:val="105"/>
        </w:rPr>
        <w:t>MERFISH</w:t>
      </w:r>
      <w:r>
        <w:rPr>
          <w:spacing w:val="-2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AllenCCFv3</w:t>
      </w:r>
    </w:p>
    <w:p w14:paraId="4113EC7D" w14:textId="191B3F0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10"/>
          <w:sz w:val="12"/>
        </w:rPr>
        <w:t>542</w:t>
      </w:r>
      <w:r>
        <w:rPr>
          <w:rFonts w:ascii="Arial"/>
          <w:sz w:val="12"/>
        </w:rPr>
        <w:tab/>
      </w:r>
      <w:del w:id="233" w:author="Gee, James C" w:date="2024-04-10T18:47:00Z">
        <w:r w:rsidDel="005711D7">
          <w:rPr>
            <w:w w:val="110"/>
          </w:rPr>
          <w:delText>anatomy</w:delText>
        </w:r>
      </w:del>
      <w:ins w:id="234" w:author="Gee, James C" w:date="2024-04-10T18:47:00Z">
        <w:r w:rsidR="005711D7">
          <w:rPr>
            <w:w w:val="110"/>
          </w:rPr>
          <w:t>data</w:t>
        </w:r>
      </w:ins>
      <w:r>
        <w:rPr>
          <w:w w:val="110"/>
        </w:rPr>
        <w:t>.</w:t>
      </w:r>
      <w:r>
        <w:rPr>
          <w:spacing w:val="22"/>
          <w:w w:val="110"/>
        </w:rPr>
        <w:t xml:space="preserve"> </w:t>
      </w:r>
      <w:r>
        <w:rPr>
          <w:w w:val="110"/>
        </w:rPr>
        <w:t>Intensity-based</w:t>
      </w:r>
      <w:r>
        <w:rPr>
          <w:spacing w:val="-7"/>
          <w:w w:val="110"/>
        </w:rPr>
        <w:t xml:space="preserve"> </w:t>
      </w:r>
      <w:r>
        <w:rPr>
          <w:w w:val="110"/>
        </w:rPr>
        <w:t>features</w:t>
      </w:r>
      <w:r>
        <w:rPr>
          <w:spacing w:val="-6"/>
          <w:w w:val="110"/>
        </w:rPr>
        <w:t xml:space="preserve"> </w:t>
      </w:r>
      <w:r>
        <w:rPr>
          <w:w w:val="110"/>
        </w:rPr>
        <w:t>in</w:t>
      </w:r>
      <w:r>
        <w:rPr>
          <w:spacing w:val="-7"/>
          <w:w w:val="110"/>
        </w:rPr>
        <w:t xml:space="preserve"> </w:t>
      </w:r>
      <w:r>
        <w:rPr>
          <w:w w:val="110"/>
        </w:rPr>
        <w:t>MERFISH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  <w:r>
        <w:rPr>
          <w:spacing w:val="-7"/>
          <w:w w:val="110"/>
        </w:rPr>
        <w:t xml:space="preserve"> </w:t>
      </w:r>
      <w:r>
        <w:rPr>
          <w:w w:val="110"/>
        </w:rPr>
        <w:t>are</w:t>
      </w:r>
      <w:r>
        <w:rPr>
          <w:spacing w:val="-7"/>
          <w:w w:val="110"/>
        </w:rPr>
        <w:t xml:space="preserve"> </w:t>
      </w:r>
      <w:r>
        <w:rPr>
          <w:w w:val="110"/>
        </w:rPr>
        <w:t>not</w:t>
      </w:r>
      <w:r>
        <w:rPr>
          <w:spacing w:val="-7"/>
          <w:w w:val="110"/>
        </w:rPr>
        <w:t xml:space="preserve"> </w:t>
      </w:r>
      <w:commentRangeStart w:id="235"/>
      <w:ins w:id="236" w:author="Gee, James C" w:date="2024-04-10T18:47:00Z">
        <w:r w:rsidR="005711D7">
          <w:rPr>
            <w:spacing w:val="-7"/>
            <w:w w:val="110"/>
          </w:rPr>
          <w:t xml:space="preserve">sufficiently </w:t>
        </w:r>
      </w:ins>
      <w:r>
        <w:rPr>
          <w:w w:val="110"/>
        </w:rPr>
        <w:t>apparent</w:t>
      </w:r>
      <w:r>
        <w:rPr>
          <w:spacing w:val="-7"/>
          <w:w w:val="110"/>
        </w:rPr>
        <w:t xml:space="preserve"> </w:t>
      </w:r>
      <w:commentRangeEnd w:id="235"/>
      <w:r w:rsidR="005711D7">
        <w:rPr>
          <w:rStyle w:val="CommentReference"/>
        </w:rPr>
        <w:commentReference w:id="235"/>
      </w:r>
      <w:del w:id="237" w:author="Gee, James C" w:date="2024-04-10T18:47:00Z">
        <w:r w:rsidDel="005711D7">
          <w:rPr>
            <w:w w:val="110"/>
          </w:rPr>
          <w:delText>enough</w:delText>
        </w:r>
        <w:r w:rsidDel="005711D7">
          <w:rPr>
            <w:spacing w:val="-6"/>
            <w:w w:val="110"/>
          </w:rPr>
          <w:delText xml:space="preserve"> </w:delText>
        </w:r>
      </w:del>
      <w:r>
        <w:rPr>
          <w:w w:val="110"/>
        </w:rPr>
        <w:t>to</w:t>
      </w:r>
      <w:r>
        <w:rPr>
          <w:spacing w:val="-8"/>
          <w:w w:val="110"/>
        </w:rPr>
        <w:t xml:space="preserve"> </w:t>
      </w:r>
      <w:r>
        <w:rPr>
          <w:spacing w:val="-5"/>
          <w:w w:val="110"/>
        </w:rPr>
        <w:t>es-</w:t>
      </w:r>
    </w:p>
    <w:p w14:paraId="34644D81" w14:textId="1CFE4318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543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tablish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correspondence,</w:t>
      </w:r>
      <w:r>
        <w:rPr>
          <w:spacing w:val="27"/>
          <w:w w:val="105"/>
        </w:rPr>
        <w:t xml:space="preserve"> </w:t>
      </w:r>
      <w:r>
        <w:rPr>
          <w:w w:val="105"/>
        </w:rPr>
        <w:t>so</w:t>
      </w:r>
      <w:r>
        <w:rPr>
          <w:spacing w:val="22"/>
          <w:w w:val="105"/>
        </w:rPr>
        <w:t xml:space="preserve"> </w:t>
      </w:r>
      <w:r>
        <w:rPr>
          <w:w w:val="105"/>
        </w:rPr>
        <w:t>we</w:t>
      </w:r>
      <w:r>
        <w:rPr>
          <w:spacing w:val="24"/>
          <w:w w:val="105"/>
        </w:rPr>
        <w:t xml:space="preserve"> </w:t>
      </w:r>
      <w:del w:id="238" w:author="Gee, James C" w:date="2024-04-10T18:48:00Z">
        <w:r w:rsidDel="005711D7">
          <w:rPr>
            <w:w w:val="105"/>
          </w:rPr>
          <w:delText>need</w:delText>
        </w:r>
        <w:r w:rsidDel="005711D7">
          <w:rPr>
            <w:spacing w:val="23"/>
            <w:w w:val="105"/>
          </w:rPr>
          <w:delText xml:space="preserve"> </w:delText>
        </w:r>
        <w:r w:rsidDel="005711D7">
          <w:rPr>
            <w:w w:val="105"/>
          </w:rPr>
          <w:delText>to</w:delText>
        </w:r>
        <w:r w:rsidDel="005711D7">
          <w:rPr>
            <w:spacing w:val="23"/>
            <w:w w:val="105"/>
          </w:rPr>
          <w:delText xml:space="preserve"> </w:delText>
        </w:r>
      </w:del>
      <w:r>
        <w:rPr>
          <w:w w:val="105"/>
        </w:rPr>
        <w:t>generate</w:t>
      </w:r>
      <w:r>
        <w:rPr>
          <w:spacing w:val="23"/>
          <w:w w:val="105"/>
        </w:rPr>
        <w:t xml:space="preserve"> </w:t>
      </w:r>
      <w:del w:id="239" w:author="Gee, James C" w:date="2024-04-10T18:48:00Z">
        <w:r w:rsidDel="005711D7">
          <w:rPr>
            <w:w w:val="105"/>
          </w:rPr>
          <w:delText>direct</w:delText>
        </w:r>
        <w:r w:rsidDel="005711D7">
          <w:rPr>
            <w:spacing w:val="24"/>
            <w:w w:val="105"/>
          </w:rPr>
          <w:delText xml:space="preserve"> </w:delText>
        </w:r>
      </w:del>
      <w:ins w:id="240" w:author="Gee, James C" w:date="2024-04-10T18:48:00Z">
        <w:r w:rsidR="005711D7">
          <w:rPr>
            <w:w w:val="105"/>
          </w:rPr>
          <w:t>instead</w:t>
        </w:r>
        <w:r w:rsidR="005711D7">
          <w:rPr>
            <w:spacing w:val="24"/>
            <w:w w:val="105"/>
          </w:rPr>
          <w:t xml:space="preserve"> </w:t>
        </w:r>
      </w:ins>
      <w:r>
        <w:rPr>
          <w:w w:val="105"/>
        </w:rPr>
        <w:t>corresponding</w:t>
      </w:r>
      <w:r>
        <w:rPr>
          <w:spacing w:val="22"/>
          <w:w w:val="105"/>
        </w:rPr>
        <w:t xml:space="preserve"> </w:t>
      </w:r>
      <w:proofErr w:type="gramStart"/>
      <w:r>
        <w:rPr>
          <w:spacing w:val="-2"/>
          <w:w w:val="105"/>
        </w:rPr>
        <w:t>anatomical</w:t>
      </w:r>
      <w:proofErr w:type="gramEnd"/>
    </w:p>
    <w:p w14:paraId="06FE1C64" w14:textId="5C19C776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544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label</w:t>
      </w:r>
      <w:ins w:id="241" w:author="Gee, James C" w:date="2024-04-10T18:51:00Z">
        <w:r w:rsidR="00706182">
          <w:rPr>
            <w:w w:val="105"/>
          </w:rPr>
          <w:t>ings</w:t>
        </w:r>
      </w:ins>
      <w:proofErr w:type="spellEnd"/>
      <w:del w:id="242" w:author="Gee, James C" w:date="2024-04-10T18:51:00Z">
        <w:r w:rsidDel="00706182">
          <w:rPr>
            <w:w w:val="105"/>
          </w:rPr>
          <w:delText>ing</w:delText>
        </w:r>
      </w:del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both</w:t>
      </w:r>
      <w:r>
        <w:rPr>
          <w:spacing w:val="3"/>
          <w:w w:val="105"/>
        </w:rPr>
        <w:t xml:space="preserve"> </w:t>
      </w:r>
      <w:r>
        <w:rPr>
          <w:w w:val="105"/>
        </w:rPr>
        <w:t>images</w:t>
      </w:r>
      <w:ins w:id="243" w:author="Gee, James C" w:date="2024-04-10T18:51:00Z">
        <w:r w:rsidR="00706182">
          <w:rPr>
            <w:w w:val="105"/>
          </w:rPr>
          <w:t xml:space="preserve"> with which to drive registration</w:t>
        </w:r>
      </w:ins>
      <w:r>
        <w:rPr>
          <w:w w:val="105"/>
        </w:rPr>
        <w:t>.</w:t>
      </w:r>
      <w:r>
        <w:rPr>
          <w:spacing w:val="32"/>
          <w:w w:val="105"/>
        </w:rPr>
        <w:t xml:space="preserve"> </w:t>
      </w:r>
      <w:r>
        <w:rPr>
          <w:w w:val="105"/>
        </w:rPr>
        <w:t>These</w:t>
      </w:r>
      <w:r>
        <w:rPr>
          <w:spacing w:val="3"/>
          <w:w w:val="105"/>
        </w:rPr>
        <w:t xml:space="preserve"> </w:t>
      </w:r>
      <w:r>
        <w:rPr>
          <w:w w:val="105"/>
        </w:rPr>
        <w:t>labels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4"/>
          <w:w w:val="105"/>
        </w:rPr>
        <w:t xml:space="preserve"> </w:t>
      </w:r>
      <w:r>
        <w:rPr>
          <w:w w:val="105"/>
        </w:rPr>
        <w:t>already</w:t>
      </w:r>
      <w:r>
        <w:rPr>
          <w:spacing w:val="3"/>
          <w:w w:val="105"/>
        </w:rPr>
        <w:t xml:space="preserve"> </w:t>
      </w:r>
      <w:r>
        <w:rPr>
          <w:w w:val="105"/>
        </w:rPr>
        <w:t>available</w:t>
      </w:r>
      <w:r>
        <w:rPr>
          <w:spacing w:val="3"/>
          <w:w w:val="105"/>
        </w:rPr>
        <w:t xml:space="preserve"> </w:t>
      </w:r>
      <w:r>
        <w:rPr>
          <w:w w:val="105"/>
        </w:rPr>
        <w:t>as</w:t>
      </w:r>
      <w:r>
        <w:rPr>
          <w:spacing w:val="4"/>
          <w:w w:val="105"/>
        </w:rPr>
        <w:t xml:space="preserve"> </w:t>
      </w:r>
      <w:r>
        <w:rPr>
          <w:w w:val="105"/>
        </w:rPr>
        <w:t>part</w:t>
      </w:r>
      <w:r>
        <w:rPr>
          <w:spacing w:val="3"/>
          <w:w w:val="105"/>
        </w:rPr>
        <w:t xml:space="preserve"> </w:t>
      </w:r>
      <w:r>
        <w:rPr>
          <w:w w:val="105"/>
        </w:rPr>
        <w:t>of</w:t>
      </w:r>
      <w:r>
        <w:rPr>
          <w:spacing w:val="3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spacing w:val="-2"/>
          <w:w w:val="105"/>
        </w:rPr>
        <w:t>AllenCCFv3</w:t>
      </w:r>
      <w:ins w:id="244" w:author="Gee, James C" w:date="2024-04-10T18:48:00Z">
        <w:r w:rsidR="005711D7">
          <w:rPr>
            <w:spacing w:val="-2"/>
            <w:w w:val="105"/>
          </w:rPr>
          <w:t>;</w:t>
        </w:r>
      </w:ins>
      <w:del w:id="245" w:author="Gee, James C" w:date="2024-04-10T18:48:00Z">
        <w:r w:rsidDel="005711D7">
          <w:rPr>
            <w:spacing w:val="-2"/>
            <w:w w:val="105"/>
          </w:rPr>
          <w:delText>,</w:delText>
        </w:r>
      </w:del>
    </w:p>
    <w:p w14:paraId="5D93E997" w14:textId="1DD91306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545</w:t>
      </w:r>
      <w:r>
        <w:rPr>
          <w:rFonts w:ascii="Arial"/>
          <w:sz w:val="12"/>
        </w:rPr>
        <w:tab/>
      </w:r>
      <w:r>
        <w:rPr>
          <w:w w:val="105"/>
        </w:rPr>
        <w:t>thus</w:t>
      </w:r>
      <w:ins w:id="246" w:author="Gee, James C" w:date="2024-04-10T18:48:00Z">
        <w:r w:rsidR="005711D7">
          <w:rPr>
            <w:w w:val="105"/>
          </w:rPr>
          <w:t>,</w:t>
        </w:r>
      </w:ins>
      <w:r>
        <w:rPr>
          <w:spacing w:val="26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main</w:t>
      </w:r>
      <w:r>
        <w:rPr>
          <w:spacing w:val="27"/>
          <w:w w:val="105"/>
        </w:rPr>
        <w:t xml:space="preserve"> </w:t>
      </w:r>
      <w:r>
        <w:rPr>
          <w:w w:val="105"/>
        </w:rPr>
        <w:t>challenge</w:t>
      </w:r>
      <w:r>
        <w:rPr>
          <w:spacing w:val="26"/>
          <w:w w:val="105"/>
        </w:rPr>
        <w:t xml:space="preserve"> </w:t>
      </w:r>
      <w:r>
        <w:rPr>
          <w:w w:val="105"/>
        </w:rPr>
        <w:t>is</w:t>
      </w:r>
      <w:r>
        <w:rPr>
          <w:spacing w:val="26"/>
          <w:w w:val="105"/>
        </w:rPr>
        <w:t xml:space="preserve"> </w:t>
      </w:r>
      <w:r>
        <w:rPr>
          <w:w w:val="105"/>
        </w:rPr>
        <w:t>deriving</w:t>
      </w:r>
      <w:r>
        <w:rPr>
          <w:spacing w:val="27"/>
          <w:w w:val="105"/>
        </w:rPr>
        <w:t xml:space="preserve"> </w:t>
      </w:r>
      <w:r>
        <w:rPr>
          <w:w w:val="105"/>
        </w:rPr>
        <w:t>analogous</w:t>
      </w:r>
      <w:r>
        <w:rPr>
          <w:spacing w:val="26"/>
          <w:w w:val="105"/>
        </w:rPr>
        <w:t xml:space="preserve"> </w:t>
      </w:r>
      <w:r>
        <w:rPr>
          <w:w w:val="105"/>
        </w:rPr>
        <w:t>labels</w:t>
      </w:r>
      <w:r>
        <w:rPr>
          <w:spacing w:val="26"/>
          <w:w w:val="105"/>
        </w:rPr>
        <w:t xml:space="preserve"> </w:t>
      </w:r>
      <w:r>
        <w:rPr>
          <w:w w:val="105"/>
        </w:rPr>
        <w:t>from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6"/>
          <w:w w:val="105"/>
        </w:rPr>
        <w:t xml:space="preserve"> </w:t>
      </w:r>
      <w:r>
        <w:rPr>
          <w:w w:val="105"/>
        </w:rPr>
        <w:t>spatial</w:t>
      </w:r>
      <w:r>
        <w:rPr>
          <w:spacing w:val="27"/>
          <w:w w:val="105"/>
        </w:rPr>
        <w:t xml:space="preserve"> </w:t>
      </w:r>
      <w:proofErr w:type="gramStart"/>
      <w:r>
        <w:rPr>
          <w:spacing w:val="-2"/>
          <w:w w:val="105"/>
        </w:rPr>
        <w:t>transcriptomic</w:t>
      </w:r>
      <w:proofErr w:type="gramEnd"/>
    </w:p>
    <w:p w14:paraId="0E7527B7" w14:textId="0C64286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546</w:t>
      </w:r>
      <w:r>
        <w:rPr>
          <w:rFonts w:ascii="Arial"/>
          <w:sz w:val="12"/>
        </w:rPr>
        <w:tab/>
      </w:r>
      <w:r>
        <w:rPr>
          <w:w w:val="105"/>
        </w:rPr>
        <w:t>maps</w:t>
      </w:r>
      <w:r>
        <w:rPr>
          <w:spacing w:val="13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MERFISH</w:t>
      </w:r>
      <w:r>
        <w:rPr>
          <w:spacing w:val="13"/>
          <w:w w:val="105"/>
        </w:rPr>
        <w:t xml:space="preserve"> </w:t>
      </w:r>
      <w:r>
        <w:rPr>
          <w:w w:val="105"/>
        </w:rPr>
        <w:t>data.</w:t>
      </w:r>
      <w:r>
        <w:rPr>
          <w:spacing w:val="46"/>
          <w:w w:val="105"/>
        </w:rPr>
        <w:t xml:space="preserve"> </w:t>
      </w:r>
      <w:del w:id="247" w:author="Gee, James C" w:date="2024-04-10T18:49:00Z">
        <w:r w:rsidDel="005711D7">
          <w:rPr>
            <w:w w:val="105"/>
          </w:rPr>
          <w:delText>To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generate</w:delText>
        </w:r>
        <w:r w:rsidDel="005711D7">
          <w:rPr>
            <w:spacing w:val="13"/>
            <w:w w:val="105"/>
          </w:rPr>
          <w:delText xml:space="preserve"> </w:delText>
        </w:r>
        <w:r w:rsidDel="005711D7">
          <w:rPr>
            <w:w w:val="105"/>
          </w:rPr>
          <w:delText>these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labels,</w:delText>
        </w:r>
        <w:r w:rsidDel="005711D7">
          <w:rPr>
            <w:spacing w:val="14"/>
            <w:w w:val="105"/>
          </w:rPr>
          <w:delText xml:space="preserve"> </w:delText>
        </w:r>
        <w:r w:rsidDel="005711D7">
          <w:rPr>
            <w:w w:val="105"/>
          </w:rPr>
          <w:delText>an</w:delText>
        </w:r>
      </w:del>
      <w:ins w:id="248" w:author="Gee, James C" w:date="2024-04-10T18:49:00Z">
        <w:r w:rsidR="005711D7">
          <w:rPr>
            <w:w w:val="105"/>
          </w:rPr>
          <w:t>Toward this end,</w:t>
        </w:r>
      </w:ins>
      <w:r>
        <w:rPr>
          <w:spacing w:val="12"/>
          <w:w w:val="105"/>
        </w:rPr>
        <w:t xml:space="preserve"> </w:t>
      </w:r>
      <w:r>
        <w:rPr>
          <w:w w:val="105"/>
        </w:rPr>
        <w:t>we</w:t>
      </w:r>
      <w:r>
        <w:rPr>
          <w:spacing w:val="14"/>
          <w:w w:val="105"/>
        </w:rPr>
        <w:t xml:space="preserve"> </w:t>
      </w:r>
      <w:r>
        <w:rPr>
          <w:w w:val="105"/>
        </w:rPr>
        <w:t>assigned</w:t>
      </w:r>
      <w:r>
        <w:rPr>
          <w:spacing w:val="13"/>
          <w:w w:val="105"/>
        </w:rPr>
        <w:t xml:space="preserve"> </w:t>
      </w:r>
      <w:r>
        <w:rPr>
          <w:w w:val="105"/>
        </w:rPr>
        <w:t>each</w:t>
      </w:r>
      <w:r>
        <w:rPr>
          <w:spacing w:val="13"/>
          <w:w w:val="105"/>
        </w:rPr>
        <w:t xml:space="preserve"> </w:t>
      </w:r>
      <w:r>
        <w:rPr>
          <w:w w:val="105"/>
        </w:rPr>
        <w:t>cell</w:t>
      </w:r>
      <w:r>
        <w:rPr>
          <w:spacing w:val="13"/>
          <w:w w:val="105"/>
        </w:rPr>
        <w:t xml:space="preserve"> </w:t>
      </w:r>
      <w:r>
        <w:rPr>
          <w:spacing w:val="-4"/>
          <w:w w:val="105"/>
        </w:rPr>
        <w:t>from</w:t>
      </w:r>
    </w:p>
    <w:p w14:paraId="3F815380" w14:textId="5DAAE85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547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proofErr w:type="spellStart"/>
      <w:r>
        <w:rPr>
          <w:w w:val="105"/>
        </w:rPr>
        <w:t>scRNA</w:t>
      </w:r>
      <w:proofErr w:type="spellEnd"/>
      <w:r>
        <w:rPr>
          <w:w w:val="105"/>
        </w:rPr>
        <w:t>-seq</w:t>
      </w:r>
      <w:r>
        <w:rPr>
          <w:spacing w:val="11"/>
          <w:w w:val="105"/>
        </w:rPr>
        <w:t xml:space="preserve"> </w:t>
      </w:r>
      <w:r>
        <w:rPr>
          <w:w w:val="105"/>
        </w:rPr>
        <w:t>dataset</w:t>
      </w:r>
      <w:r>
        <w:rPr>
          <w:spacing w:val="10"/>
          <w:w w:val="105"/>
        </w:rPr>
        <w:t xml:space="preserve"> </w:t>
      </w:r>
      <w:r>
        <w:rPr>
          <w:w w:val="105"/>
        </w:rPr>
        <w:t>to</w:t>
      </w:r>
      <w:r>
        <w:rPr>
          <w:spacing w:val="10"/>
          <w:w w:val="105"/>
        </w:rPr>
        <w:t xml:space="preserve"> </w:t>
      </w:r>
      <w:r>
        <w:rPr>
          <w:w w:val="105"/>
        </w:rPr>
        <w:t>one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0"/>
          <w:w w:val="105"/>
        </w:rPr>
        <w:t xml:space="preserve"> </w:t>
      </w:r>
      <w:del w:id="249" w:author="Gee, James C" w:date="2024-04-10T18:49:00Z">
        <w:r w:rsidDel="005711D7">
          <w:rPr>
            <w:w w:val="105"/>
          </w:rPr>
          <w:delText>these</w:delText>
        </w:r>
        <w:r w:rsidDel="005711D7">
          <w:rPr>
            <w:spacing w:val="11"/>
            <w:w w:val="105"/>
          </w:rPr>
          <w:delText xml:space="preserve"> </w:delText>
        </w:r>
      </w:del>
      <w:ins w:id="250" w:author="Gee, James C" w:date="2024-04-10T18:49:00Z">
        <w:r w:rsidR="005711D7">
          <w:rPr>
            <w:w w:val="105"/>
          </w:rPr>
          <w:t>the following</w:t>
        </w:r>
        <w:r w:rsidR="005711D7">
          <w:rPr>
            <w:spacing w:val="11"/>
            <w:w w:val="105"/>
          </w:rPr>
          <w:t xml:space="preserve"> </w:t>
        </w:r>
      </w:ins>
      <w:r>
        <w:rPr>
          <w:w w:val="105"/>
        </w:rPr>
        <w:t>major</w:t>
      </w:r>
      <w:r>
        <w:rPr>
          <w:spacing w:val="10"/>
          <w:w w:val="105"/>
        </w:rPr>
        <w:t xml:space="preserve"> </w:t>
      </w:r>
      <w:r>
        <w:rPr>
          <w:w w:val="105"/>
        </w:rPr>
        <w:t>regions:</w:t>
      </w:r>
      <w:r>
        <w:rPr>
          <w:spacing w:val="36"/>
          <w:w w:val="105"/>
        </w:rPr>
        <w:t xml:space="preserve"> </w:t>
      </w:r>
      <w:r>
        <w:rPr>
          <w:w w:val="105"/>
        </w:rPr>
        <w:t>cerebellum,</w:t>
      </w:r>
      <w:r>
        <w:rPr>
          <w:spacing w:val="11"/>
          <w:w w:val="105"/>
        </w:rPr>
        <w:t xml:space="preserve"> </w:t>
      </w:r>
      <w:commentRangeStart w:id="251"/>
      <w:commentRangeStart w:id="252"/>
      <w:proofErr w:type="spellStart"/>
      <w:r>
        <w:rPr>
          <w:w w:val="105"/>
        </w:rPr>
        <w:t>CTXsp</w:t>
      </w:r>
      <w:commentRangeEnd w:id="251"/>
      <w:proofErr w:type="spellEnd"/>
      <w:r w:rsidR="005711D7">
        <w:rPr>
          <w:rStyle w:val="CommentReference"/>
        </w:rPr>
        <w:commentReference w:id="251"/>
      </w:r>
      <w:commentRangeEnd w:id="252"/>
      <w:r w:rsidR="009A6E50">
        <w:rPr>
          <w:rStyle w:val="CommentReference"/>
        </w:rPr>
        <w:commentReference w:id="252"/>
      </w:r>
      <w:r>
        <w:rPr>
          <w:w w:val="105"/>
        </w:rPr>
        <w:t>,</w:t>
      </w:r>
      <w:r>
        <w:rPr>
          <w:spacing w:val="10"/>
          <w:w w:val="105"/>
        </w:rPr>
        <w:t xml:space="preserve"> </w:t>
      </w:r>
      <w:r>
        <w:rPr>
          <w:spacing w:val="-2"/>
          <w:w w:val="105"/>
        </w:rPr>
        <w:t>hindbrain,</w:t>
      </w:r>
    </w:p>
    <w:p w14:paraId="5F6D1BEE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548</w:t>
      </w:r>
      <w:r>
        <w:rPr>
          <w:rFonts w:ascii="Arial"/>
          <w:sz w:val="12"/>
        </w:rPr>
        <w:tab/>
      </w:r>
      <w:commentRangeStart w:id="253"/>
      <w:commentRangeStart w:id="254"/>
      <w:r w:rsidRPr="0084789B">
        <w:rPr>
          <w:w w:val="105"/>
        </w:rPr>
        <w:t>HPF</w:t>
      </w:r>
      <w:commentRangeEnd w:id="253"/>
      <w:r w:rsidR="0084789B">
        <w:rPr>
          <w:rStyle w:val="CommentReference"/>
        </w:rPr>
        <w:commentReference w:id="253"/>
      </w:r>
      <w:commentRangeEnd w:id="254"/>
      <w:r w:rsidR="009A6E50">
        <w:rPr>
          <w:rStyle w:val="CommentReference"/>
        </w:rPr>
        <w:commentReference w:id="254"/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hypothalamus,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isocortex</w:t>
      </w:r>
      <w:proofErr w:type="spellEnd"/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commentRangeStart w:id="255"/>
      <w:commentRangeStart w:id="256"/>
      <w:r w:rsidRPr="0084789B">
        <w:rPr>
          <w:w w:val="105"/>
        </w:rPr>
        <w:t>LSX</w:t>
      </w:r>
      <w:commentRangeEnd w:id="255"/>
      <w:r w:rsidR="0084789B">
        <w:rPr>
          <w:rStyle w:val="CommentReference"/>
        </w:rPr>
        <w:commentReference w:id="255"/>
      </w:r>
      <w:commentRangeEnd w:id="256"/>
      <w:r w:rsidR="009A6E50">
        <w:rPr>
          <w:rStyle w:val="CommentReference"/>
        </w:rPr>
        <w:commentReference w:id="256"/>
      </w:r>
      <w:r>
        <w:rPr>
          <w:w w:val="105"/>
        </w:rPr>
        <w:t>,</w:t>
      </w:r>
      <w:r>
        <w:rPr>
          <w:spacing w:val="4"/>
          <w:w w:val="105"/>
        </w:rPr>
        <w:t xml:space="preserve"> </w:t>
      </w:r>
      <w:r>
        <w:rPr>
          <w:w w:val="105"/>
        </w:rPr>
        <w:t>midbrain,</w:t>
      </w:r>
      <w:r>
        <w:rPr>
          <w:spacing w:val="6"/>
          <w:w w:val="105"/>
        </w:rPr>
        <w:t xml:space="preserve"> </w:t>
      </w:r>
      <w:commentRangeStart w:id="257"/>
      <w:commentRangeStart w:id="258"/>
      <w:r>
        <w:rPr>
          <w:w w:val="105"/>
        </w:rPr>
        <w:t>OLF,</w:t>
      </w:r>
      <w:r>
        <w:rPr>
          <w:spacing w:val="4"/>
          <w:w w:val="105"/>
        </w:rPr>
        <w:t xml:space="preserve"> </w:t>
      </w:r>
      <w:r>
        <w:rPr>
          <w:w w:val="105"/>
        </w:rPr>
        <w:t>PAL,</w:t>
      </w:r>
      <w:r>
        <w:rPr>
          <w:spacing w:val="4"/>
          <w:w w:val="105"/>
        </w:rPr>
        <w:t xml:space="preserve"> </w:t>
      </w:r>
      <w:proofErr w:type="spellStart"/>
      <w:r>
        <w:rPr>
          <w:w w:val="105"/>
        </w:rPr>
        <w:t>sAMY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STRd</w:t>
      </w:r>
      <w:proofErr w:type="spell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proofErr w:type="spellStart"/>
      <w:r>
        <w:rPr>
          <w:w w:val="105"/>
        </w:rPr>
        <w:t>STRv</w:t>
      </w:r>
      <w:commentRangeEnd w:id="257"/>
      <w:proofErr w:type="spellEnd"/>
      <w:r w:rsidR="0084789B">
        <w:rPr>
          <w:rStyle w:val="CommentReference"/>
        </w:rPr>
        <w:commentReference w:id="257"/>
      </w:r>
      <w:commentRangeEnd w:id="258"/>
      <w:r w:rsidR="009A6E50">
        <w:rPr>
          <w:rStyle w:val="CommentReference"/>
        </w:rPr>
        <w:commentReference w:id="258"/>
      </w:r>
      <w:r>
        <w:rPr>
          <w:w w:val="105"/>
        </w:rPr>
        <w:t>,</w:t>
      </w:r>
      <w:r>
        <w:rPr>
          <w:spacing w:val="6"/>
          <w:w w:val="105"/>
        </w:rPr>
        <w:t xml:space="preserve"> </w:t>
      </w:r>
      <w:proofErr w:type="spellStart"/>
      <w:r>
        <w:rPr>
          <w:spacing w:val="-4"/>
          <w:w w:val="105"/>
        </w:rPr>
        <w:t>tha</w:t>
      </w:r>
      <w:proofErr w:type="spellEnd"/>
      <w:r>
        <w:rPr>
          <w:spacing w:val="-4"/>
          <w:w w:val="105"/>
        </w:rPr>
        <w:t>-</w:t>
      </w:r>
    </w:p>
    <w:p w14:paraId="77D56FC5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549</w:t>
      </w:r>
      <w:r>
        <w:rPr>
          <w:rFonts w:ascii="Arial"/>
          <w:sz w:val="12"/>
        </w:rPr>
        <w:tab/>
      </w:r>
      <w:proofErr w:type="spellStart"/>
      <w:r>
        <w:rPr>
          <w:w w:val="105"/>
        </w:rPr>
        <w:t>lamus</w:t>
      </w:r>
      <w:proofErr w:type="spellEnd"/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1"/>
          <w:w w:val="105"/>
        </w:rPr>
        <w:t xml:space="preserve"> </w:t>
      </w:r>
      <w:r>
        <w:rPr>
          <w:w w:val="105"/>
        </w:rPr>
        <w:t>hindbrain.</w:t>
      </w:r>
      <w:r>
        <w:rPr>
          <w:spacing w:val="70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label</w:t>
      </w:r>
      <w:r>
        <w:rPr>
          <w:spacing w:val="21"/>
          <w:w w:val="105"/>
        </w:rPr>
        <w:t xml:space="preserve"> </w:t>
      </w:r>
      <w:r>
        <w:rPr>
          <w:w w:val="105"/>
        </w:rPr>
        <w:t>map</w:t>
      </w:r>
      <w:r>
        <w:rPr>
          <w:spacing w:val="21"/>
          <w:w w:val="105"/>
        </w:rPr>
        <w:t xml:space="preserve"> </w:t>
      </w:r>
      <w:r>
        <w:rPr>
          <w:w w:val="105"/>
        </w:rPr>
        <w:t>of</w:t>
      </w:r>
      <w:r>
        <w:rPr>
          <w:spacing w:val="21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section</w:t>
      </w:r>
      <w:r>
        <w:rPr>
          <w:spacing w:val="21"/>
          <w:w w:val="105"/>
        </w:rPr>
        <w:t xml:space="preserve"> </w:t>
      </w:r>
      <w:r>
        <w:rPr>
          <w:w w:val="105"/>
        </w:rPr>
        <w:t>was</w:t>
      </w:r>
      <w:r>
        <w:rPr>
          <w:spacing w:val="21"/>
          <w:w w:val="105"/>
        </w:rPr>
        <w:t xml:space="preserve"> </w:t>
      </w:r>
      <w:r>
        <w:rPr>
          <w:w w:val="105"/>
        </w:rPr>
        <w:t>generated</w:t>
      </w:r>
      <w:r>
        <w:rPr>
          <w:spacing w:val="21"/>
          <w:w w:val="105"/>
        </w:rPr>
        <w:t xml:space="preserve"> </w:t>
      </w:r>
      <w:r>
        <w:rPr>
          <w:w w:val="105"/>
        </w:rPr>
        <w:t>for</w:t>
      </w:r>
      <w:r>
        <w:rPr>
          <w:spacing w:val="21"/>
          <w:w w:val="105"/>
        </w:rPr>
        <w:t xml:space="preserve"> </w:t>
      </w:r>
      <w:r>
        <w:rPr>
          <w:w w:val="105"/>
        </w:rPr>
        <w:t>each</w:t>
      </w:r>
      <w:r>
        <w:rPr>
          <w:spacing w:val="21"/>
          <w:w w:val="105"/>
        </w:rPr>
        <w:t xml:space="preserve"> </w:t>
      </w:r>
      <w:r>
        <w:rPr>
          <w:w w:val="105"/>
        </w:rPr>
        <w:t>region</w:t>
      </w:r>
      <w:r>
        <w:rPr>
          <w:spacing w:val="21"/>
          <w:w w:val="105"/>
        </w:rPr>
        <w:t xml:space="preserve"> </w:t>
      </w:r>
      <w:proofErr w:type="gramStart"/>
      <w:r>
        <w:rPr>
          <w:spacing w:val="-7"/>
          <w:w w:val="105"/>
        </w:rPr>
        <w:t>by</w:t>
      </w:r>
      <w:proofErr w:type="gramEnd"/>
    </w:p>
    <w:p w14:paraId="522DD180" w14:textId="79A6DE62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 w:hAnsi="Arial"/>
          <w:spacing w:val="-5"/>
          <w:w w:val="105"/>
          <w:sz w:val="12"/>
        </w:rPr>
        <w:t>550</w:t>
      </w:r>
      <w:r>
        <w:rPr>
          <w:rFonts w:ascii="Arial" w:hAnsi="Arial"/>
          <w:sz w:val="12"/>
        </w:rPr>
        <w:tab/>
      </w:r>
      <w:r>
        <w:rPr>
          <w:w w:val="105"/>
        </w:rPr>
        <w:t>aggregating</w:t>
      </w:r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w w:val="105"/>
        </w:rPr>
        <w:t>cells</w:t>
      </w:r>
      <w:r>
        <w:rPr>
          <w:spacing w:val="19"/>
          <w:w w:val="105"/>
        </w:rPr>
        <w:t xml:space="preserve"> </w:t>
      </w:r>
      <w:r>
        <w:rPr>
          <w:w w:val="105"/>
        </w:rPr>
        <w:t>assigned</w:t>
      </w:r>
      <w:r>
        <w:rPr>
          <w:spacing w:val="20"/>
          <w:w w:val="105"/>
        </w:rPr>
        <w:t xml:space="preserve"> </w:t>
      </w:r>
      <w:r>
        <w:rPr>
          <w:w w:val="105"/>
        </w:rPr>
        <w:t>to</w:t>
      </w:r>
      <w:r>
        <w:rPr>
          <w:spacing w:val="19"/>
          <w:w w:val="105"/>
        </w:rPr>
        <w:t xml:space="preserve"> </w:t>
      </w:r>
      <w:r>
        <w:rPr>
          <w:w w:val="105"/>
        </w:rPr>
        <w:t>that</w:t>
      </w:r>
      <w:r>
        <w:rPr>
          <w:spacing w:val="19"/>
          <w:w w:val="105"/>
        </w:rPr>
        <w:t xml:space="preserve"> </w:t>
      </w:r>
      <w:r>
        <w:rPr>
          <w:w w:val="105"/>
        </w:rPr>
        <w:t>region</w:t>
      </w:r>
      <w:r>
        <w:rPr>
          <w:spacing w:val="20"/>
          <w:w w:val="105"/>
        </w:rPr>
        <w:t xml:space="preserve"> </w:t>
      </w:r>
      <w:r>
        <w:rPr>
          <w:w w:val="105"/>
        </w:rPr>
        <w:t>within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r>
        <w:rPr>
          <w:w w:val="105"/>
        </w:rPr>
        <w:t>10</w:t>
      </w:r>
      <w:del w:id="259" w:author="Gee, James C" w:date="2024-04-10T18:51:00Z">
        <w:r w:rsidDel="00706182">
          <w:rPr>
            <w:i/>
            <w:w w:val="105"/>
          </w:rPr>
          <w:delText>µm</w:delText>
        </w:r>
      </w:del>
      <w:r>
        <w:rPr>
          <w:i/>
          <w:spacing w:val="-6"/>
          <w:w w:val="105"/>
        </w:rPr>
        <w:t xml:space="preserve"> </w:t>
      </w:r>
      <w:r>
        <w:rPr>
          <w:rFonts w:ascii="Menlo" w:hAnsi="Menlo"/>
          <w:i/>
          <w:w w:val="105"/>
        </w:rPr>
        <w:t>×</w:t>
      </w:r>
      <w:r>
        <w:rPr>
          <w:rFonts w:ascii="Menlo" w:hAnsi="Menlo"/>
          <w:i/>
          <w:spacing w:val="-97"/>
          <w:w w:val="105"/>
        </w:rPr>
        <w:t xml:space="preserve"> </w:t>
      </w:r>
      <w:r>
        <w:rPr>
          <w:w w:val="105"/>
        </w:rPr>
        <w:t>10</w:t>
      </w:r>
      <w:ins w:id="260" w:author="Gee, James C" w:date="2024-04-10T18:51:00Z">
        <w:r w:rsidR="00706182">
          <w:rPr>
            <w:w w:val="105"/>
          </w:rPr>
          <w:t xml:space="preserve"> </w:t>
        </w:r>
      </w:ins>
      <w:r>
        <w:rPr>
          <w:i/>
          <w:w w:val="105"/>
        </w:rPr>
        <w:t>µm</w:t>
      </w:r>
      <w:r>
        <w:rPr>
          <w:w w:val="105"/>
          <w:vertAlign w:val="superscript"/>
        </w:rPr>
        <w:t>2</w:t>
      </w:r>
      <w:r>
        <w:rPr>
          <w:spacing w:val="30"/>
          <w:w w:val="105"/>
        </w:rPr>
        <w:t xml:space="preserve"> </w:t>
      </w:r>
      <w:r>
        <w:rPr>
          <w:w w:val="105"/>
        </w:rPr>
        <w:t>grid.</w:t>
      </w:r>
      <w:r>
        <w:rPr>
          <w:spacing w:val="54"/>
          <w:w w:val="105"/>
        </w:rPr>
        <w:t xml:space="preserve"> </w:t>
      </w:r>
      <w:r>
        <w:rPr>
          <w:w w:val="105"/>
        </w:rPr>
        <w:t>The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same</w:t>
      </w:r>
    </w:p>
    <w:p w14:paraId="42CAFBC8" w14:textId="77777777" w:rsidR="005F326E" w:rsidRDefault="00000000">
      <w:pPr>
        <w:pStyle w:val="BodyText"/>
        <w:tabs>
          <w:tab w:val="left" w:pos="1085"/>
        </w:tabs>
        <w:spacing w:before="153"/>
      </w:pPr>
      <w:r>
        <w:rPr>
          <w:rFonts w:ascii="Arial"/>
          <w:spacing w:val="-5"/>
          <w:w w:val="105"/>
          <w:sz w:val="12"/>
        </w:rPr>
        <w:t>551</w:t>
      </w:r>
      <w:r>
        <w:rPr>
          <w:rFonts w:ascii="Arial"/>
          <w:sz w:val="12"/>
        </w:rPr>
        <w:tab/>
      </w:r>
      <w:r>
        <w:rPr>
          <w:w w:val="105"/>
        </w:rPr>
        <w:t>approach</w:t>
      </w:r>
      <w:r>
        <w:rPr>
          <w:spacing w:val="-15"/>
          <w:w w:val="105"/>
        </w:rPr>
        <w:t xml:space="preserve"> </w:t>
      </w:r>
      <w:r>
        <w:rPr>
          <w:w w:val="105"/>
        </w:rPr>
        <w:t>was</w:t>
      </w:r>
      <w:r>
        <w:rPr>
          <w:spacing w:val="-14"/>
          <w:w w:val="105"/>
        </w:rPr>
        <w:t xml:space="preserve"> </w:t>
      </w:r>
      <w:r>
        <w:rPr>
          <w:w w:val="105"/>
        </w:rPr>
        <w:t>used</w:t>
      </w:r>
      <w:r>
        <w:rPr>
          <w:spacing w:val="-15"/>
          <w:w w:val="105"/>
        </w:rPr>
        <w:t xml:space="preserve"> </w:t>
      </w:r>
      <w:r>
        <w:rPr>
          <w:w w:val="105"/>
        </w:rPr>
        <w:t>to</w:t>
      </w:r>
      <w:r>
        <w:rPr>
          <w:spacing w:val="-15"/>
          <w:w w:val="105"/>
        </w:rPr>
        <w:t xml:space="preserve"> </w:t>
      </w:r>
      <w:r>
        <w:rPr>
          <w:w w:val="105"/>
        </w:rPr>
        <w:t>generate</w:t>
      </w:r>
      <w:r>
        <w:rPr>
          <w:spacing w:val="-14"/>
          <w:w w:val="105"/>
        </w:rPr>
        <w:t xml:space="preserve"> </w:t>
      </w:r>
      <w:r>
        <w:rPr>
          <w:w w:val="105"/>
        </w:rPr>
        <w:t>more</w:t>
      </w:r>
      <w:r>
        <w:rPr>
          <w:spacing w:val="-14"/>
          <w:w w:val="105"/>
        </w:rPr>
        <w:t xml:space="preserve"> </w:t>
      </w:r>
      <w:proofErr w:type="gramStart"/>
      <w:r>
        <w:rPr>
          <w:w w:val="105"/>
        </w:rPr>
        <w:t>fine</w:t>
      </w:r>
      <w:r>
        <w:rPr>
          <w:spacing w:val="-14"/>
          <w:w w:val="105"/>
        </w:rPr>
        <w:t xml:space="preserve"> </w:t>
      </w:r>
      <w:r>
        <w:rPr>
          <w:w w:val="105"/>
        </w:rPr>
        <w:t>grained</w:t>
      </w:r>
      <w:r>
        <w:rPr>
          <w:spacing w:val="-15"/>
          <w:w w:val="105"/>
        </w:rPr>
        <w:t xml:space="preserve"> </w:t>
      </w:r>
      <w:r>
        <w:rPr>
          <w:w w:val="105"/>
        </w:rPr>
        <w:t>region</w:t>
      </w:r>
      <w:r>
        <w:rPr>
          <w:spacing w:val="-14"/>
          <w:w w:val="105"/>
        </w:rPr>
        <w:t xml:space="preserve"> </w:t>
      </w:r>
      <w:r>
        <w:rPr>
          <w:w w:val="105"/>
        </w:rPr>
        <w:t>specific</w:t>
      </w:r>
      <w:proofErr w:type="gramEnd"/>
      <w:r>
        <w:rPr>
          <w:spacing w:val="-14"/>
          <w:w w:val="105"/>
        </w:rPr>
        <w:t xml:space="preserve"> </w:t>
      </w:r>
      <w:r>
        <w:rPr>
          <w:w w:val="105"/>
        </w:rPr>
        <w:t>landmarks</w:t>
      </w:r>
      <w:r>
        <w:rPr>
          <w:spacing w:val="-14"/>
          <w:w w:val="105"/>
        </w:rPr>
        <w:t xml:space="preserve"> </w:t>
      </w:r>
      <w:r>
        <w:rPr>
          <w:w w:val="105"/>
        </w:rPr>
        <w:t>(i.e.</w:t>
      </w:r>
      <w:r>
        <w:rPr>
          <w:spacing w:val="17"/>
          <w:w w:val="105"/>
        </w:rPr>
        <w:t xml:space="preserve"> </w:t>
      </w:r>
      <w:r>
        <w:rPr>
          <w:spacing w:val="-2"/>
          <w:w w:val="105"/>
        </w:rPr>
        <w:t>cortical</w:t>
      </w:r>
    </w:p>
    <w:p w14:paraId="002A1129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68E0FBC7" w14:textId="6AD0AEB8" w:rsidR="005F326E" w:rsidRDefault="00000000">
      <w:pPr>
        <w:pStyle w:val="BodyText"/>
        <w:tabs>
          <w:tab w:val="left" w:pos="1085"/>
        </w:tabs>
        <w:spacing w:before="135"/>
      </w:pPr>
      <w:r>
        <w:rPr>
          <w:rFonts w:ascii="Arial"/>
          <w:spacing w:val="-5"/>
          <w:w w:val="105"/>
          <w:sz w:val="12"/>
        </w:rPr>
        <w:lastRenderedPageBreak/>
        <w:t>552</w:t>
      </w:r>
      <w:r>
        <w:rPr>
          <w:rFonts w:ascii="Arial"/>
          <w:sz w:val="12"/>
        </w:rPr>
        <w:tab/>
      </w:r>
      <w:r>
        <w:rPr>
          <w:w w:val="105"/>
        </w:rPr>
        <w:t>layers,</w:t>
      </w:r>
      <w:r>
        <w:rPr>
          <w:spacing w:val="20"/>
          <w:w w:val="105"/>
        </w:rPr>
        <w:t xml:space="preserve"> </w:t>
      </w:r>
      <w:r>
        <w:rPr>
          <w:w w:val="105"/>
        </w:rPr>
        <w:t>habenula,</w:t>
      </w:r>
      <w:r>
        <w:rPr>
          <w:spacing w:val="20"/>
          <w:w w:val="105"/>
        </w:rPr>
        <w:t xml:space="preserve"> </w:t>
      </w:r>
      <w:commentRangeStart w:id="261"/>
      <w:commentRangeStart w:id="262"/>
      <w:r>
        <w:rPr>
          <w:w w:val="105"/>
        </w:rPr>
        <w:t>IC</w:t>
      </w:r>
      <w:commentRangeEnd w:id="261"/>
      <w:r w:rsidR="00BE3F2E">
        <w:rPr>
          <w:rStyle w:val="CommentReference"/>
        </w:rPr>
        <w:commentReference w:id="261"/>
      </w:r>
      <w:commentRangeEnd w:id="262"/>
      <w:r w:rsidR="009A6E50">
        <w:rPr>
          <w:rStyle w:val="CommentReference"/>
        </w:rPr>
        <w:commentReference w:id="262"/>
      </w:r>
      <w:r>
        <w:rPr>
          <w:w w:val="105"/>
        </w:rPr>
        <w:t>).</w:t>
      </w:r>
      <w:r>
        <w:rPr>
          <w:spacing w:val="18"/>
          <w:w w:val="105"/>
        </w:rPr>
        <w:t xml:space="preserve"> </w:t>
      </w:r>
      <w:r>
        <w:rPr>
          <w:w w:val="105"/>
        </w:rPr>
        <w:t>Unlike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del w:id="263" w:author="Gee, James C" w:date="2024-04-10T18:52:00Z">
        <w:r w:rsidDel="00BE3F2E">
          <w:rPr>
            <w:w w:val="105"/>
          </w:rPr>
          <w:delText>broad</w:delText>
        </w:r>
        <w:r w:rsidDel="00BE3F2E">
          <w:rPr>
            <w:spacing w:val="18"/>
            <w:w w:val="105"/>
          </w:rPr>
          <w:delText xml:space="preserve"> </w:delText>
        </w:r>
      </w:del>
      <w:ins w:id="264" w:author="Gee, James C" w:date="2024-04-10T18:52:00Z">
        <w:r w:rsidR="00BE3F2E">
          <w:rPr>
            <w:w w:val="105"/>
          </w:rPr>
          <w:t>first set of</w:t>
        </w:r>
        <w:r w:rsidR="00BE3F2E">
          <w:rPr>
            <w:spacing w:val="18"/>
            <w:w w:val="105"/>
          </w:rPr>
          <w:t xml:space="preserve"> </w:t>
        </w:r>
      </w:ins>
      <w:r>
        <w:rPr>
          <w:w w:val="105"/>
        </w:rPr>
        <w:t>labels</w:t>
      </w:r>
      <w:r>
        <w:rPr>
          <w:spacing w:val="18"/>
          <w:w w:val="105"/>
        </w:rPr>
        <w:t xml:space="preserve"> </w:t>
      </w:r>
      <w:r>
        <w:rPr>
          <w:w w:val="105"/>
        </w:rPr>
        <w:t>which</w:t>
      </w:r>
      <w:r>
        <w:rPr>
          <w:spacing w:val="18"/>
          <w:w w:val="105"/>
        </w:rPr>
        <w:t xml:space="preserve"> </w:t>
      </w:r>
      <w:r>
        <w:rPr>
          <w:w w:val="105"/>
        </w:rPr>
        <w:t>cover</w:t>
      </w:r>
      <w:r>
        <w:rPr>
          <w:spacing w:val="18"/>
          <w:w w:val="105"/>
        </w:rPr>
        <w:t xml:space="preserve"> </w:t>
      </w:r>
      <w:commentRangeStart w:id="265"/>
      <w:commentRangeStart w:id="266"/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entirety</w:t>
      </w:r>
      <w:r>
        <w:rPr>
          <w:spacing w:val="17"/>
          <w:w w:val="105"/>
        </w:rPr>
        <w:t xml:space="preserve"> </w:t>
      </w:r>
      <w:commentRangeEnd w:id="265"/>
      <w:r w:rsidR="00BE3F2E">
        <w:rPr>
          <w:rStyle w:val="CommentReference"/>
        </w:rPr>
        <w:commentReference w:id="265"/>
      </w:r>
      <w:commentRangeEnd w:id="266"/>
      <w:r w:rsidR="009A6E50">
        <w:rPr>
          <w:rStyle w:val="CommentReference"/>
        </w:rPr>
        <w:commentReference w:id="266"/>
      </w:r>
      <w:r>
        <w:rPr>
          <w:w w:val="105"/>
        </w:rPr>
        <w:t>of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section</w:t>
      </w:r>
    </w:p>
    <w:p w14:paraId="1A27EFBE" w14:textId="5AE1495D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553</w:t>
      </w:r>
      <w:r>
        <w:rPr>
          <w:rFonts w:ascii="Arial"/>
          <w:sz w:val="12"/>
        </w:rPr>
        <w:tab/>
      </w:r>
      <w:r>
        <w:rPr>
          <w:w w:val="105"/>
        </w:rPr>
        <w:t>these</w:t>
      </w:r>
      <w:r>
        <w:rPr>
          <w:spacing w:val="-3"/>
          <w:w w:val="105"/>
        </w:rPr>
        <w:t xml:space="preserve"> </w:t>
      </w:r>
      <w:ins w:id="267" w:author="Gee, James C" w:date="2024-04-10T18:53:00Z">
        <w:r w:rsidR="00BE3F2E">
          <w:rPr>
            <w:spacing w:val="-3"/>
            <w:w w:val="105"/>
          </w:rPr>
          <w:t xml:space="preserve">latter </w:t>
        </w:r>
      </w:ins>
      <w:r>
        <w:rPr>
          <w:w w:val="105"/>
        </w:rPr>
        <w:t>regions</w:t>
      </w:r>
      <w:r>
        <w:rPr>
          <w:spacing w:val="-3"/>
          <w:w w:val="105"/>
        </w:rPr>
        <w:t xml:space="preserve"> </w:t>
      </w:r>
      <w:r>
        <w:rPr>
          <w:w w:val="105"/>
        </w:rPr>
        <w:t>are</w:t>
      </w:r>
      <w:r>
        <w:rPr>
          <w:spacing w:val="-3"/>
          <w:w w:val="105"/>
        </w:rPr>
        <w:t xml:space="preserve"> </w:t>
      </w:r>
      <w:r>
        <w:rPr>
          <w:w w:val="105"/>
        </w:rPr>
        <w:t>highly</w:t>
      </w:r>
      <w:r>
        <w:rPr>
          <w:spacing w:val="-3"/>
          <w:w w:val="105"/>
        </w:rPr>
        <w:t xml:space="preserve"> </w:t>
      </w:r>
      <w:r>
        <w:rPr>
          <w:w w:val="105"/>
        </w:rPr>
        <w:t>specific</w:t>
      </w:r>
      <w:r>
        <w:rPr>
          <w:spacing w:val="-3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certain</w:t>
      </w:r>
      <w:r>
        <w:rPr>
          <w:spacing w:val="-3"/>
          <w:w w:val="105"/>
        </w:rPr>
        <w:t xml:space="preserve"> </w:t>
      </w:r>
      <w:r>
        <w:rPr>
          <w:w w:val="105"/>
        </w:rPr>
        <w:t>parts</w:t>
      </w:r>
      <w:r>
        <w:rPr>
          <w:spacing w:val="-3"/>
          <w:w w:val="105"/>
        </w:rPr>
        <w:t xml:space="preserve"> </w:t>
      </w:r>
      <w:r>
        <w:rPr>
          <w:w w:val="105"/>
        </w:rPr>
        <w:t>of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w w:val="105"/>
        </w:rPr>
        <w:t>section.</w:t>
      </w:r>
      <w:r>
        <w:rPr>
          <w:spacing w:val="27"/>
          <w:w w:val="105"/>
        </w:rPr>
        <w:t xml:space="preserve"> </w:t>
      </w:r>
      <w:r>
        <w:rPr>
          <w:w w:val="105"/>
        </w:rPr>
        <w:t>Once</w:t>
      </w:r>
      <w:r>
        <w:rPr>
          <w:spacing w:val="-3"/>
          <w:w w:val="105"/>
        </w:rPr>
        <w:t xml:space="preserve"> </w:t>
      </w:r>
      <w:r>
        <w:rPr>
          <w:w w:val="105"/>
        </w:rPr>
        <w:t>cells</w:t>
      </w:r>
      <w:r>
        <w:rPr>
          <w:spacing w:val="-2"/>
          <w:w w:val="105"/>
        </w:rPr>
        <w:t xml:space="preserve"> </w:t>
      </w:r>
      <w:r>
        <w:rPr>
          <w:w w:val="105"/>
        </w:rPr>
        <w:t>in</w:t>
      </w:r>
      <w:r>
        <w:rPr>
          <w:spacing w:val="-3"/>
          <w:w w:val="105"/>
        </w:rPr>
        <w:t xml:space="preserve"> </w:t>
      </w:r>
      <w:r>
        <w:rPr>
          <w:w w:val="105"/>
        </w:rPr>
        <w:t>the</w:t>
      </w:r>
      <w:r>
        <w:rPr>
          <w:spacing w:val="-3"/>
          <w:w w:val="105"/>
        </w:rPr>
        <w:t xml:space="preserve"> </w:t>
      </w:r>
      <w:r>
        <w:rPr>
          <w:spacing w:val="-4"/>
          <w:w w:val="105"/>
        </w:rPr>
        <w:t>MER-</w:t>
      </w:r>
    </w:p>
    <w:p w14:paraId="092503D9" w14:textId="2DDCE78C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sz w:val="12"/>
        </w:rPr>
        <w:t>554</w:t>
      </w:r>
      <w:r>
        <w:rPr>
          <w:rFonts w:ascii="Arial"/>
          <w:sz w:val="12"/>
        </w:rPr>
        <w:tab/>
      </w:r>
      <w:r>
        <w:t>FISH</w:t>
      </w:r>
      <w:r>
        <w:rPr>
          <w:spacing w:val="27"/>
        </w:rPr>
        <w:t xml:space="preserve"> </w:t>
      </w:r>
      <w:r>
        <w:t>data</w:t>
      </w:r>
      <w:r>
        <w:rPr>
          <w:spacing w:val="28"/>
        </w:rPr>
        <w:t xml:space="preserve"> </w:t>
      </w:r>
      <w:r>
        <w:t>are</w:t>
      </w:r>
      <w:r>
        <w:rPr>
          <w:spacing w:val="28"/>
        </w:rPr>
        <w:t xml:space="preserve"> </w:t>
      </w:r>
      <w:r>
        <w:t>labeled,</w:t>
      </w:r>
      <w:r>
        <w:rPr>
          <w:spacing w:val="30"/>
        </w:rPr>
        <w:t xml:space="preserve"> </w:t>
      </w:r>
      <w:r>
        <w:t>morphological</w:t>
      </w:r>
      <w:r>
        <w:rPr>
          <w:spacing w:val="28"/>
        </w:rPr>
        <w:t xml:space="preserve"> </w:t>
      </w:r>
      <w:r>
        <w:t>dilation</w:t>
      </w:r>
      <w:r>
        <w:rPr>
          <w:spacing w:val="28"/>
        </w:rPr>
        <w:t xml:space="preserve"> </w:t>
      </w:r>
      <w:r>
        <w:t>is</w:t>
      </w:r>
      <w:r>
        <w:rPr>
          <w:spacing w:val="28"/>
        </w:rPr>
        <w:t xml:space="preserve"> </w:t>
      </w:r>
      <w:r>
        <w:t>used</w:t>
      </w:r>
      <w:r>
        <w:rPr>
          <w:spacing w:val="28"/>
        </w:rPr>
        <w:t xml:space="preserve"> </w:t>
      </w:r>
      <w:r>
        <w:t>to</w:t>
      </w:r>
      <w:ins w:id="268" w:author="Gee, James C" w:date="2024-04-10T18:55:00Z">
        <w:r w:rsidR="00BE3F2E">
          <w:t xml:space="preserve"> </w:t>
        </w:r>
      </w:ins>
      <w:del w:id="269" w:author="Gee, James C" w:date="2024-04-10T18:55:00Z">
        <w:r w:rsidDel="00BE3F2E">
          <w:rPr>
            <w:spacing w:val="28"/>
          </w:rPr>
          <w:delText xml:space="preserve"> </w:delText>
        </w:r>
      </w:del>
      <w:r>
        <w:t>provide</w:t>
      </w:r>
      <w:r>
        <w:rPr>
          <w:spacing w:val="27"/>
        </w:rPr>
        <w:t xml:space="preserve"> </w:t>
      </w:r>
      <w:del w:id="270" w:author="Gee, James C" w:date="2024-04-10T18:55:00Z">
        <w:r w:rsidDel="00BE3F2E">
          <w:delText>full</w:delText>
        </w:r>
        <w:r w:rsidDel="00BE3F2E">
          <w:rPr>
            <w:spacing w:val="28"/>
          </w:rPr>
          <w:delText xml:space="preserve"> </w:delText>
        </w:r>
      </w:del>
      <w:r>
        <w:t>regional</w:t>
      </w:r>
      <w:r>
        <w:rPr>
          <w:spacing w:val="28"/>
        </w:rPr>
        <w:t xml:space="preserve"> </w:t>
      </w:r>
      <w:r>
        <w:t>labels</w:t>
      </w:r>
      <w:ins w:id="271" w:author="Gee, James C" w:date="2024-04-10T18:55:00Z">
        <w:r w:rsidR="00BE3F2E">
          <w:t xml:space="preserve"> without any gaps</w:t>
        </w:r>
      </w:ins>
      <w:r>
        <w:rPr>
          <w:spacing w:val="28"/>
        </w:rPr>
        <w:t xml:space="preserve"> </w:t>
      </w:r>
      <w:r>
        <w:rPr>
          <w:spacing w:val="-5"/>
        </w:rPr>
        <w:t>for</w:t>
      </w:r>
    </w:p>
    <w:p w14:paraId="6C115BAB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555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alignment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into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9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70F6A608" w14:textId="77777777" w:rsidR="005F326E" w:rsidRDefault="005F326E">
      <w:pPr>
        <w:pStyle w:val="BodyText"/>
        <w:spacing w:before="10"/>
        <w:ind w:left="0"/>
        <w:rPr>
          <w:sz w:val="30"/>
        </w:rPr>
      </w:pPr>
    </w:p>
    <w:p w14:paraId="414C64F0" w14:textId="77777777" w:rsidR="005F326E" w:rsidRDefault="00000000">
      <w:pPr>
        <w:tabs>
          <w:tab w:val="left" w:pos="786"/>
        </w:tabs>
        <w:spacing w:before="1"/>
        <w:ind w:left="110"/>
        <w:rPr>
          <w:sz w:val="24"/>
        </w:rPr>
      </w:pPr>
      <w:r>
        <w:rPr>
          <w:rFonts w:ascii="Arial" w:hAnsi="Arial"/>
          <w:spacing w:val="-5"/>
          <w:w w:val="110"/>
          <w:sz w:val="12"/>
        </w:rPr>
        <w:t>556</w:t>
      </w:r>
      <w:r>
        <w:rPr>
          <w:rFonts w:ascii="Arial" w:hAnsi="Arial"/>
          <w:sz w:val="12"/>
        </w:rPr>
        <w:tab/>
      </w:r>
      <w:commentRangeStart w:id="272"/>
      <w:commentRangeStart w:id="273"/>
      <w:r>
        <w:rPr>
          <w:rFonts w:ascii="Arial" w:hAnsi="Arial"/>
          <w:w w:val="105"/>
          <w:sz w:val="24"/>
        </w:rPr>
        <w:t>•</w:t>
      </w:r>
      <w:r>
        <w:rPr>
          <w:rFonts w:ascii="Arial" w:hAnsi="Arial"/>
          <w:spacing w:val="48"/>
          <w:w w:val="105"/>
          <w:sz w:val="24"/>
        </w:rPr>
        <w:t xml:space="preserve"> </w:t>
      </w:r>
      <w:r>
        <w:rPr>
          <w:i/>
          <w:w w:val="105"/>
          <w:sz w:val="24"/>
        </w:rPr>
        <w:t>Section</w:t>
      </w:r>
      <w:r>
        <w:rPr>
          <w:i/>
          <w:spacing w:val="8"/>
          <w:w w:val="105"/>
          <w:sz w:val="24"/>
        </w:rPr>
        <w:t xml:space="preserve"> </w:t>
      </w:r>
      <w:r>
        <w:rPr>
          <w:i/>
          <w:w w:val="105"/>
          <w:sz w:val="24"/>
        </w:rPr>
        <w:t>matching</w:t>
      </w:r>
      <w:r>
        <w:rPr>
          <w:w w:val="105"/>
          <w:sz w:val="24"/>
        </w:rPr>
        <w:t>—</w:t>
      </w:r>
      <w:commentRangeEnd w:id="272"/>
      <w:r w:rsidR="00BE3F2E">
        <w:rPr>
          <w:rStyle w:val="CommentReference"/>
        </w:rPr>
        <w:commentReference w:id="272"/>
      </w:r>
      <w:commentRangeEnd w:id="273"/>
      <w:r w:rsidR="009A6E50">
        <w:rPr>
          <w:rStyle w:val="CommentReference"/>
        </w:rPr>
        <w:commentReference w:id="273"/>
      </w:r>
      <w:r>
        <w:rPr>
          <w:w w:val="105"/>
          <w:sz w:val="24"/>
        </w:rPr>
        <w:t>Since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MERFISH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is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acquired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as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sections,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3D</w:t>
      </w:r>
      <w:r>
        <w:rPr>
          <w:spacing w:val="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orientation</w:t>
      </w:r>
    </w:p>
    <w:p w14:paraId="2AC9118C" w14:textId="4DFB8980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557</w:t>
      </w:r>
      <w:r>
        <w:rPr>
          <w:rFonts w:ascii="Arial"/>
          <w:sz w:val="12"/>
        </w:rPr>
        <w:tab/>
      </w:r>
      <w:r>
        <w:rPr>
          <w:w w:val="105"/>
        </w:rPr>
        <w:t>may</w:t>
      </w:r>
      <w:r>
        <w:rPr>
          <w:spacing w:val="34"/>
          <w:w w:val="105"/>
        </w:rPr>
        <w:t xml:space="preserve"> </w:t>
      </w:r>
      <w:r>
        <w:rPr>
          <w:w w:val="105"/>
        </w:rPr>
        <w:t>not</w:t>
      </w:r>
      <w:r>
        <w:rPr>
          <w:spacing w:val="34"/>
          <w:w w:val="105"/>
        </w:rPr>
        <w:t xml:space="preserve"> </w:t>
      </w:r>
      <w:r>
        <w:rPr>
          <w:w w:val="105"/>
        </w:rPr>
        <w:t>be</w:t>
      </w:r>
      <w:r>
        <w:rPr>
          <w:spacing w:val="35"/>
          <w:w w:val="105"/>
        </w:rPr>
        <w:t xml:space="preserve"> </w:t>
      </w:r>
      <w:del w:id="274" w:author="Gee, James C" w:date="2024-04-10T18:56:00Z">
        <w:r w:rsidDel="00BE3F2E">
          <w:rPr>
            <w:w w:val="105"/>
          </w:rPr>
          <w:delText>fulling</w:delText>
        </w:r>
        <w:r w:rsidDel="00BE3F2E">
          <w:rPr>
            <w:spacing w:val="33"/>
            <w:w w:val="105"/>
          </w:rPr>
          <w:delText xml:space="preserve"> </w:delText>
        </w:r>
      </w:del>
      <w:ins w:id="275" w:author="Gee, James C" w:date="2024-04-10T18:56:00Z">
        <w:r w:rsidR="00BE3F2E">
          <w:rPr>
            <w:w w:val="105"/>
          </w:rPr>
          <w:t>fully</w:t>
        </w:r>
        <w:r w:rsidR="00BE3F2E">
          <w:rPr>
            <w:spacing w:val="33"/>
            <w:w w:val="105"/>
          </w:rPr>
          <w:t xml:space="preserve"> </w:t>
        </w:r>
      </w:ins>
      <w:r>
        <w:rPr>
          <w:w w:val="105"/>
        </w:rPr>
        <w:t>accounted</w:t>
      </w:r>
      <w:r>
        <w:rPr>
          <w:spacing w:val="35"/>
          <w:w w:val="105"/>
        </w:rPr>
        <w:t xml:space="preserve"> </w:t>
      </w:r>
      <w:r>
        <w:rPr>
          <w:w w:val="105"/>
        </w:rPr>
        <w:t>for</w:t>
      </w:r>
      <w:r>
        <w:rPr>
          <w:spacing w:val="34"/>
          <w:w w:val="105"/>
        </w:rPr>
        <w:t xml:space="preserve"> </w:t>
      </w:r>
      <w:r>
        <w:rPr>
          <w:w w:val="105"/>
        </w:rPr>
        <w:t>during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ins w:id="276" w:author="Gee, James C" w:date="2024-04-10T18:56:00Z">
        <w:r w:rsidR="00BE3F2E">
          <w:rPr>
            <w:spacing w:val="34"/>
            <w:w w:val="105"/>
          </w:rPr>
          <w:t xml:space="preserve">volume </w:t>
        </w:r>
      </w:ins>
      <w:r>
        <w:rPr>
          <w:w w:val="105"/>
        </w:rPr>
        <w:t>reconstruction</w:t>
      </w:r>
      <w:r>
        <w:rPr>
          <w:spacing w:val="35"/>
          <w:w w:val="105"/>
        </w:rPr>
        <w:t xml:space="preserve"> </w:t>
      </w:r>
      <w:r>
        <w:rPr>
          <w:w w:val="105"/>
        </w:rPr>
        <w:t>step,</w:t>
      </w:r>
      <w:r>
        <w:rPr>
          <w:spacing w:val="38"/>
          <w:w w:val="105"/>
        </w:rPr>
        <w:t xml:space="preserve"> </w:t>
      </w:r>
      <w:r>
        <w:rPr>
          <w:w w:val="105"/>
        </w:rPr>
        <w:t>due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ins w:id="277" w:author="Gee, James C" w:date="2024-04-10T18:56:00Z">
        <w:r w:rsidR="00BE3F2E">
          <w:rPr>
            <w:w w:val="105"/>
          </w:rPr>
          <w:t xml:space="preserve"> particular</w:t>
        </w:r>
      </w:ins>
      <w:r>
        <w:rPr>
          <w:spacing w:val="34"/>
          <w:w w:val="105"/>
        </w:rPr>
        <w:t xml:space="preserve"> </w:t>
      </w:r>
      <w:proofErr w:type="gramStart"/>
      <w:r>
        <w:rPr>
          <w:spacing w:val="-2"/>
          <w:w w:val="105"/>
        </w:rPr>
        <w:t>cutting</w:t>
      </w:r>
      <w:proofErr w:type="gramEnd"/>
    </w:p>
    <w:p w14:paraId="7EB2F0D6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558</w:t>
      </w:r>
      <w:r>
        <w:rPr>
          <w:rFonts w:ascii="Arial"/>
          <w:sz w:val="12"/>
        </w:rPr>
        <w:tab/>
      </w:r>
      <w:proofErr w:type="gramStart"/>
      <w:r>
        <w:rPr>
          <w:w w:val="105"/>
        </w:rPr>
        <w:t>angle</w:t>
      </w:r>
      <w:proofErr w:type="gramEnd"/>
      <w:r>
        <w:rPr>
          <w:w w:val="105"/>
        </w:rPr>
        <w:t>.</w:t>
      </w:r>
      <w:r>
        <w:rPr>
          <w:spacing w:val="36"/>
          <w:w w:val="105"/>
        </w:rPr>
        <w:t xml:space="preserve"> </w:t>
      </w:r>
      <w:r>
        <w:rPr>
          <w:w w:val="105"/>
        </w:rPr>
        <w:t>This</w:t>
      </w:r>
      <w:r>
        <w:rPr>
          <w:spacing w:val="1"/>
          <w:w w:val="105"/>
        </w:rPr>
        <w:t xml:space="preserve"> </w:t>
      </w:r>
      <w:r>
        <w:rPr>
          <w:w w:val="105"/>
        </w:rPr>
        <w:t>can</w:t>
      </w:r>
      <w:r>
        <w:rPr>
          <w:spacing w:val="1"/>
          <w:w w:val="105"/>
        </w:rPr>
        <w:t xml:space="preserve"> </w:t>
      </w:r>
      <w:r>
        <w:rPr>
          <w:w w:val="105"/>
        </w:rPr>
        <w:t>lead to</w:t>
      </w:r>
      <w:r>
        <w:rPr>
          <w:spacing w:val="1"/>
          <w:w w:val="105"/>
        </w:rPr>
        <w:t xml:space="preserve"> </w:t>
      </w:r>
      <w:r>
        <w:rPr>
          <w:w w:val="105"/>
        </w:rPr>
        <w:t>obliqueness</w:t>
      </w:r>
      <w:r>
        <w:rPr>
          <w:spacing w:val="1"/>
          <w:w w:val="105"/>
        </w:rPr>
        <w:t xml:space="preserve"> </w:t>
      </w:r>
      <w:r>
        <w:rPr>
          <w:w w:val="105"/>
        </w:rPr>
        <w:t>artifacts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section</w:t>
      </w:r>
      <w:r>
        <w:rPr>
          <w:spacing w:val="1"/>
          <w:w w:val="105"/>
        </w:rPr>
        <w:t xml:space="preserve"> </w:t>
      </w:r>
      <w:r>
        <w:rPr>
          <w:w w:val="105"/>
        </w:rPr>
        <w:t>where</w:t>
      </w:r>
      <w:r>
        <w:rPr>
          <w:spacing w:val="1"/>
          <w:w w:val="105"/>
        </w:rPr>
        <w:t xml:space="preserve"> </w:t>
      </w:r>
      <w:r>
        <w:rPr>
          <w:w w:val="105"/>
        </w:rPr>
        <w:t>certain structures</w:t>
      </w:r>
      <w:r>
        <w:rPr>
          <w:spacing w:val="1"/>
          <w:w w:val="105"/>
        </w:rPr>
        <w:t xml:space="preserve"> </w:t>
      </w:r>
      <w:proofErr w:type="gramStart"/>
      <w:r>
        <w:rPr>
          <w:spacing w:val="-5"/>
          <w:w w:val="105"/>
        </w:rPr>
        <w:t>can</w:t>
      </w:r>
      <w:proofErr w:type="gramEnd"/>
    </w:p>
    <w:p w14:paraId="31CE3ECC" w14:textId="412FE5C8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559</w:t>
      </w:r>
      <w:r>
        <w:rPr>
          <w:rFonts w:ascii="Arial"/>
          <w:sz w:val="12"/>
        </w:rPr>
        <w:tab/>
      </w:r>
      <w:r>
        <w:rPr>
          <w:w w:val="105"/>
        </w:rPr>
        <w:t>appear</w:t>
      </w:r>
      <w:r>
        <w:rPr>
          <w:spacing w:val="-6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be</w:t>
      </w:r>
      <w:r>
        <w:rPr>
          <w:spacing w:val="-5"/>
          <w:w w:val="105"/>
        </w:rPr>
        <w:t xml:space="preserve"> </w:t>
      </w:r>
      <w:r>
        <w:rPr>
          <w:w w:val="105"/>
        </w:rPr>
        <w:t>larger</w:t>
      </w:r>
      <w:r>
        <w:rPr>
          <w:spacing w:val="-5"/>
          <w:w w:val="105"/>
        </w:rPr>
        <w:t xml:space="preserve"> </w:t>
      </w:r>
      <w:r>
        <w:rPr>
          <w:w w:val="105"/>
        </w:rPr>
        <w:t>or</w:t>
      </w:r>
      <w:r>
        <w:rPr>
          <w:spacing w:val="-5"/>
          <w:w w:val="105"/>
        </w:rPr>
        <w:t xml:space="preserve"> </w:t>
      </w:r>
      <w:r>
        <w:rPr>
          <w:w w:val="105"/>
        </w:rPr>
        <w:t>smaller,</w:t>
      </w:r>
      <w:r>
        <w:rPr>
          <w:spacing w:val="-2"/>
          <w:w w:val="105"/>
        </w:rPr>
        <w:t xml:space="preserve"> </w:t>
      </w:r>
      <w:r>
        <w:rPr>
          <w:w w:val="105"/>
        </w:rPr>
        <w:t>or</w:t>
      </w:r>
      <w:r>
        <w:rPr>
          <w:spacing w:val="-6"/>
          <w:w w:val="105"/>
        </w:rPr>
        <w:t xml:space="preserve"> </w:t>
      </w:r>
      <w:ins w:id="278" w:author="Gee, James C" w:date="2024-04-10T18:56:00Z">
        <w:r w:rsidR="00BE3F2E">
          <w:rPr>
            <w:spacing w:val="-6"/>
            <w:w w:val="105"/>
          </w:rPr>
          <w:t xml:space="preserve">missing </w:t>
        </w:r>
      </w:ins>
      <w:r>
        <w:rPr>
          <w:w w:val="105"/>
        </w:rPr>
        <w:t>outright</w:t>
      </w:r>
      <w:r>
        <w:rPr>
          <w:spacing w:val="-5"/>
          <w:w w:val="105"/>
        </w:rPr>
        <w:t xml:space="preserve"> </w:t>
      </w:r>
      <w:del w:id="279" w:author="Gee, James C" w:date="2024-04-10T18:56:00Z">
        <w:r w:rsidDel="00BE3F2E">
          <w:rPr>
            <w:w w:val="105"/>
          </w:rPr>
          <w:delText>missing</w:delText>
        </w:r>
        <w:r w:rsidDel="00BE3F2E">
          <w:rPr>
            <w:spacing w:val="-5"/>
            <w:w w:val="105"/>
          </w:rPr>
          <w:delText xml:space="preserve"> </w:delText>
        </w:r>
      </w:del>
      <w:r>
        <w:rPr>
          <w:w w:val="105"/>
        </w:rPr>
        <w:t>from</w:t>
      </w:r>
      <w:r>
        <w:rPr>
          <w:spacing w:val="-5"/>
          <w:w w:val="105"/>
        </w:rPr>
        <w:t xml:space="preserve"> </w:t>
      </w:r>
      <w:r>
        <w:rPr>
          <w:w w:val="105"/>
        </w:rPr>
        <w:t>the</w:t>
      </w:r>
      <w:r>
        <w:rPr>
          <w:spacing w:val="-5"/>
          <w:w w:val="105"/>
        </w:rPr>
        <w:t xml:space="preserve"> </w:t>
      </w:r>
      <w:r>
        <w:rPr>
          <w:w w:val="105"/>
        </w:rPr>
        <w:t>section.</w:t>
      </w:r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-5"/>
          <w:w w:val="105"/>
        </w:rPr>
        <w:t xml:space="preserve"> </w:t>
      </w:r>
      <w:r>
        <w:rPr>
          <w:w w:val="105"/>
        </w:rPr>
        <w:t>address</w:t>
      </w:r>
      <w:r>
        <w:rPr>
          <w:spacing w:val="-5"/>
          <w:w w:val="105"/>
        </w:rPr>
        <w:t xml:space="preserve"> </w:t>
      </w:r>
      <w:r>
        <w:rPr>
          <w:w w:val="105"/>
        </w:rPr>
        <w:t>this,</w:t>
      </w:r>
      <w:r>
        <w:rPr>
          <w:spacing w:val="-2"/>
          <w:w w:val="105"/>
        </w:rPr>
        <w:t xml:space="preserve"> </w:t>
      </w:r>
      <w:r>
        <w:rPr>
          <w:spacing w:val="-7"/>
          <w:w w:val="105"/>
        </w:rPr>
        <w:t>we</w:t>
      </w:r>
    </w:p>
    <w:p w14:paraId="504BF818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560</w:t>
      </w:r>
      <w:r>
        <w:rPr>
          <w:rFonts w:ascii="Arial"/>
          <w:sz w:val="12"/>
        </w:rPr>
        <w:tab/>
      </w:r>
      <w:r>
        <w:rPr>
          <w:w w:val="105"/>
        </w:rPr>
        <w:t>first</w:t>
      </w:r>
      <w:r>
        <w:rPr>
          <w:spacing w:val="5"/>
          <w:w w:val="105"/>
        </w:rPr>
        <w:t xml:space="preserve"> </w:t>
      </w:r>
      <w:r>
        <w:rPr>
          <w:w w:val="105"/>
        </w:rPr>
        <w:t>use</w:t>
      </w:r>
      <w:r>
        <w:rPr>
          <w:spacing w:val="6"/>
          <w:w w:val="105"/>
        </w:rPr>
        <w:t xml:space="preserve"> </w:t>
      </w:r>
      <w:r>
        <w:rPr>
          <w:w w:val="105"/>
        </w:rPr>
        <w:t>a</w:t>
      </w:r>
      <w:r>
        <w:rPr>
          <w:spacing w:val="5"/>
          <w:w w:val="105"/>
        </w:rPr>
        <w:t xml:space="preserve"> </w:t>
      </w:r>
      <w:r>
        <w:rPr>
          <w:w w:val="105"/>
        </w:rPr>
        <w:t>global</w:t>
      </w:r>
      <w:r>
        <w:rPr>
          <w:spacing w:val="6"/>
          <w:w w:val="105"/>
        </w:rPr>
        <w:t xml:space="preserve"> </w:t>
      </w:r>
      <w:r>
        <w:rPr>
          <w:w w:val="105"/>
        </w:rPr>
        <w:t>alignment</w:t>
      </w:r>
      <w:r>
        <w:rPr>
          <w:spacing w:val="6"/>
          <w:w w:val="105"/>
        </w:rPr>
        <w:t xml:space="preserve"> </w:t>
      </w:r>
      <w:r>
        <w:rPr>
          <w:w w:val="105"/>
        </w:rPr>
        <w:t>to</w:t>
      </w:r>
      <w:r>
        <w:rPr>
          <w:spacing w:val="5"/>
          <w:w w:val="105"/>
        </w:rPr>
        <w:t xml:space="preserve"> </w:t>
      </w:r>
      <w:r>
        <w:rPr>
          <w:w w:val="105"/>
        </w:rPr>
        <w:t>match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orientations</w:t>
      </w:r>
      <w:r>
        <w:rPr>
          <w:spacing w:val="6"/>
          <w:w w:val="105"/>
        </w:rPr>
        <w:t xml:space="preserve"> </w:t>
      </w:r>
      <w:r>
        <w:rPr>
          <w:w w:val="105"/>
        </w:rPr>
        <w:t>of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MERFISH</w:t>
      </w:r>
      <w:r>
        <w:rPr>
          <w:spacing w:val="5"/>
          <w:w w:val="105"/>
        </w:rPr>
        <w:t xml:space="preserve"> </w:t>
      </w:r>
      <w:r>
        <w:rPr>
          <w:w w:val="105"/>
        </w:rPr>
        <w:t>sections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D797E59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561</w:t>
      </w:r>
      <w:r>
        <w:rPr>
          <w:rFonts w:ascii="Arial"/>
          <w:sz w:val="12"/>
        </w:rPr>
        <w:tab/>
      </w:r>
      <w:r>
        <w:rPr>
          <w:w w:val="105"/>
        </w:rPr>
        <w:t>atlas space.</w:t>
      </w:r>
      <w:r>
        <w:rPr>
          <w:spacing w:val="31"/>
          <w:w w:val="105"/>
        </w:rPr>
        <w:t xml:space="preserve"> </w:t>
      </w:r>
      <w:r>
        <w:rPr>
          <w:w w:val="105"/>
        </w:rPr>
        <w:t>In our pipeline,</w:t>
      </w:r>
      <w:r>
        <w:rPr>
          <w:spacing w:val="3"/>
          <w:w w:val="105"/>
        </w:rPr>
        <w:t xml:space="preserve"> </w:t>
      </w:r>
      <w:r>
        <w:rPr>
          <w:w w:val="105"/>
        </w:rPr>
        <w:t>this section matching is performed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 the reverse </w:t>
      </w:r>
      <w:proofErr w:type="gramStart"/>
      <w:r>
        <w:rPr>
          <w:spacing w:val="-2"/>
          <w:w w:val="105"/>
        </w:rPr>
        <w:t>direction</w:t>
      </w:r>
      <w:proofErr w:type="gramEnd"/>
    </w:p>
    <w:p w14:paraId="08F0D6B4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562</w:t>
      </w:r>
      <w:r>
        <w:rPr>
          <w:rFonts w:ascii="Arial"/>
          <w:sz w:val="12"/>
        </w:rPr>
        <w:tab/>
      </w:r>
      <w:r>
        <w:rPr>
          <w:w w:val="105"/>
        </w:rPr>
        <w:t>by</w:t>
      </w:r>
      <w:r>
        <w:rPr>
          <w:spacing w:val="21"/>
          <w:w w:val="105"/>
        </w:rPr>
        <w:t xml:space="preserve"> </w:t>
      </w:r>
      <w:r>
        <w:rPr>
          <w:w w:val="105"/>
        </w:rPr>
        <w:t>performing</w:t>
      </w:r>
      <w:r>
        <w:rPr>
          <w:spacing w:val="22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global</w:t>
      </w:r>
      <w:r>
        <w:rPr>
          <w:spacing w:val="22"/>
          <w:w w:val="105"/>
        </w:rPr>
        <w:t xml:space="preserve"> </w:t>
      </w:r>
      <w:r>
        <w:rPr>
          <w:w w:val="105"/>
        </w:rPr>
        <w:t>affine</w:t>
      </w:r>
      <w:r>
        <w:rPr>
          <w:spacing w:val="21"/>
          <w:w w:val="105"/>
        </w:rPr>
        <w:t xml:space="preserve"> </w:t>
      </w:r>
      <w:r>
        <w:rPr>
          <w:w w:val="105"/>
        </w:rPr>
        <w:t>transformation</w:t>
      </w:r>
      <w:r>
        <w:rPr>
          <w:spacing w:val="22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2"/>
          <w:w w:val="105"/>
        </w:rPr>
        <w:t xml:space="preserve"> </w:t>
      </w:r>
      <w:r>
        <w:rPr>
          <w:w w:val="105"/>
        </w:rPr>
        <w:t>into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MERFISH</w:t>
      </w:r>
    </w:p>
    <w:p w14:paraId="1A697DFA" w14:textId="40AF50C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563</w:t>
      </w:r>
      <w:r>
        <w:rPr>
          <w:rFonts w:ascii="Arial"/>
          <w:sz w:val="12"/>
        </w:rPr>
        <w:tab/>
      </w:r>
      <w:r>
        <w:rPr>
          <w:w w:val="105"/>
        </w:rPr>
        <w:t>data</w:t>
      </w:r>
      <w:r>
        <w:rPr>
          <w:spacing w:val="33"/>
          <w:w w:val="105"/>
        </w:rPr>
        <w:t xml:space="preserve"> </w:t>
      </w:r>
      <w:r>
        <w:rPr>
          <w:w w:val="105"/>
        </w:rPr>
        <w:t>space,</w:t>
      </w:r>
      <w:r>
        <w:rPr>
          <w:spacing w:val="39"/>
          <w:w w:val="105"/>
        </w:rPr>
        <w:t xml:space="preserve"> </w:t>
      </w:r>
      <w:r>
        <w:rPr>
          <w:w w:val="105"/>
        </w:rPr>
        <w:t>and</w:t>
      </w:r>
      <w:r>
        <w:rPr>
          <w:spacing w:val="34"/>
          <w:w w:val="105"/>
        </w:rPr>
        <w:t xml:space="preserve"> </w:t>
      </w:r>
      <w:r>
        <w:rPr>
          <w:w w:val="105"/>
        </w:rPr>
        <w:t>then</w:t>
      </w:r>
      <w:r>
        <w:rPr>
          <w:spacing w:val="34"/>
          <w:w w:val="105"/>
        </w:rPr>
        <w:t xml:space="preserve"> </w:t>
      </w:r>
      <w:r>
        <w:rPr>
          <w:w w:val="105"/>
        </w:rPr>
        <w:t>resampl</w:t>
      </w:r>
      <w:ins w:id="280" w:author="Gee, James C" w:date="2024-04-10T18:57:00Z">
        <w:r w:rsidR="00BE3F2E">
          <w:rPr>
            <w:w w:val="105"/>
          </w:rPr>
          <w:t>ing</w:t>
        </w:r>
      </w:ins>
      <w:del w:id="281" w:author="Gee, James C" w:date="2024-04-10T18:57:00Z">
        <w:r w:rsidDel="00BE3F2E">
          <w:rPr>
            <w:w w:val="105"/>
          </w:rPr>
          <w:delText>e</w:delText>
        </w:r>
      </w:del>
      <w:r>
        <w:rPr>
          <w:spacing w:val="34"/>
          <w:w w:val="105"/>
        </w:rPr>
        <w:t xml:space="preserve"> </w:t>
      </w:r>
      <w:r>
        <w:rPr>
          <w:w w:val="105"/>
        </w:rPr>
        <w:t>digital</w:t>
      </w:r>
      <w:r>
        <w:rPr>
          <w:spacing w:val="34"/>
          <w:w w:val="105"/>
        </w:rPr>
        <w:t xml:space="preserve"> </w:t>
      </w:r>
      <w:r>
        <w:rPr>
          <w:w w:val="105"/>
        </w:rPr>
        <w:t>sections</w:t>
      </w:r>
      <w:r>
        <w:rPr>
          <w:spacing w:val="34"/>
          <w:w w:val="105"/>
        </w:rPr>
        <w:t xml:space="preserve"> </w:t>
      </w:r>
      <w:r>
        <w:rPr>
          <w:w w:val="105"/>
        </w:rPr>
        <w:t>from</w:t>
      </w:r>
      <w:r>
        <w:rPr>
          <w:spacing w:val="34"/>
          <w:w w:val="105"/>
        </w:rPr>
        <w:t xml:space="preserve"> </w:t>
      </w:r>
      <w:r>
        <w:rPr>
          <w:w w:val="105"/>
        </w:rPr>
        <w:t>the</w:t>
      </w:r>
      <w:r>
        <w:rPr>
          <w:spacing w:val="34"/>
          <w:w w:val="105"/>
        </w:rPr>
        <w:t xml:space="preserve"> </w:t>
      </w:r>
      <w:r>
        <w:rPr>
          <w:w w:val="105"/>
        </w:rPr>
        <w:t>AllenCCFv3</w:t>
      </w:r>
      <w:r>
        <w:rPr>
          <w:spacing w:val="34"/>
          <w:w w:val="105"/>
        </w:rPr>
        <w:t xml:space="preserve"> </w:t>
      </w:r>
      <w:r>
        <w:rPr>
          <w:w w:val="105"/>
        </w:rPr>
        <w:t>to</w:t>
      </w:r>
      <w:r>
        <w:rPr>
          <w:spacing w:val="34"/>
          <w:w w:val="105"/>
        </w:rPr>
        <w:t xml:space="preserve"> </w:t>
      </w:r>
      <w:r>
        <w:rPr>
          <w:w w:val="105"/>
        </w:rPr>
        <w:t>match</w:t>
      </w:r>
      <w:r>
        <w:rPr>
          <w:spacing w:val="34"/>
          <w:w w:val="105"/>
        </w:rPr>
        <w:t xml:space="preserve"> </w:t>
      </w:r>
      <w:proofErr w:type="gramStart"/>
      <w:r>
        <w:rPr>
          <w:spacing w:val="-4"/>
          <w:w w:val="105"/>
        </w:rPr>
        <w:t>each</w:t>
      </w:r>
      <w:proofErr w:type="gramEnd"/>
    </w:p>
    <w:p w14:paraId="5C129757" w14:textId="5D970975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564</w:t>
      </w:r>
      <w:r>
        <w:rPr>
          <w:rFonts w:ascii="Arial"/>
          <w:sz w:val="12"/>
        </w:rPr>
        <w:tab/>
      </w:r>
      <w:r>
        <w:rPr>
          <w:w w:val="105"/>
        </w:rPr>
        <w:t>MERFISH</w:t>
      </w:r>
      <w:r>
        <w:rPr>
          <w:spacing w:val="17"/>
          <w:w w:val="105"/>
        </w:rPr>
        <w:t xml:space="preserve"> </w:t>
      </w:r>
      <w:r>
        <w:rPr>
          <w:w w:val="105"/>
        </w:rPr>
        <w:t>section.</w:t>
      </w:r>
      <w:r>
        <w:rPr>
          <w:spacing w:val="48"/>
          <w:w w:val="105"/>
        </w:rPr>
        <w:t xml:space="preserve"> </w:t>
      </w:r>
      <w:r>
        <w:rPr>
          <w:w w:val="105"/>
        </w:rPr>
        <w:t>This</w:t>
      </w:r>
      <w:r>
        <w:rPr>
          <w:spacing w:val="18"/>
          <w:w w:val="105"/>
        </w:rPr>
        <w:t xml:space="preserve"> </w:t>
      </w:r>
      <w:r>
        <w:rPr>
          <w:w w:val="105"/>
        </w:rPr>
        <w:t>approach</w:t>
      </w:r>
      <w:r>
        <w:rPr>
          <w:spacing w:val="18"/>
          <w:w w:val="105"/>
        </w:rPr>
        <w:t xml:space="preserve"> </w:t>
      </w:r>
      <w:r>
        <w:rPr>
          <w:w w:val="105"/>
        </w:rPr>
        <w:t>limits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overall</w:t>
      </w:r>
      <w:r>
        <w:rPr>
          <w:spacing w:val="17"/>
          <w:w w:val="105"/>
        </w:rPr>
        <w:t xml:space="preserve"> </w:t>
      </w:r>
      <w:r>
        <w:rPr>
          <w:w w:val="105"/>
        </w:rPr>
        <w:t>transformation</w:t>
      </w:r>
      <w:ins w:id="282" w:author="Gee, James C" w:date="2024-04-10T18:57:00Z">
        <w:r w:rsidR="002D18E2">
          <w:rPr>
            <w:w w:val="105"/>
          </w:rPr>
          <w:t xml:space="preserve"> and thus resampling</w:t>
        </w:r>
      </w:ins>
      <w:r>
        <w:rPr>
          <w:spacing w:val="18"/>
          <w:w w:val="105"/>
        </w:rPr>
        <w:t xml:space="preserve"> </w:t>
      </w:r>
      <w:r>
        <w:rPr>
          <w:w w:val="105"/>
        </w:rPr>
        <w:t>that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7"/>
          <w:w w:val="105"/>
        </w:rPr>
        <w:t xml:space="preserve"> </w:t>
      </w:r>
      <w:r>
        <w:rPr>
          <w:w w:val="105"/>
        </w:rPr>
        <w:t>applied</w:t>
      </w:r>
      <w:r>
        <w:rPr>
          <w:spacing w:val="18"/>
          <w:w w:val="105"/>
        </w:rPr>
        <w:t xml:space="preserve"> </w:t>
      </w:r>
      <w:proofErr w:type="gramStart"/>
      <w:r>
        <w:rPr>
          <w:spacing w:val="-5"/>
          <w:w w:val="105"/>
        </w:rPr>
        <w:t>to</w:t>
      </w:r>
      <w:proofErr w:type="gramEnd"/>
    </w:p>
    <w:p w14:paraId="5044D54C" w14:textId="77777777" w:rsidR="005F326E" w:rsidRDefault="00000000">
      <w:pPr>
        <w:pStyle w:val="BodyText"/>
        <w:tabs>
          <w:tab w:val="left" w:pos="1085"/>
        </w:tabs>
        <w:spacing w:before="157"/>
      </w:pPr>
      <w:r>
        <w:rPr>
          <w:rFonts w:ascii="Arial"/>
          <w:spacing w:val="-5"/>
          <w:w w:val="105"/>
          <w:sz w:val="12"/>
        </w:rPr>
        <w:t>565</w:t>
      </w:r>
      <w:r>
        <w:rPr>
          <w:rFonts w:ascii="Arial"/>
          <w:sz w:val="12"/>
        </w:rPr>
        <w:tab/>
      </w:r>
      <w:r>
        <w:rPr>
          <w:w w:val="105"/>
        </w:rPr>
        <w:t>the</w:t>
      </w:r>
      <w:r>
        <w:rPr>
          <w:spacing w:val="1"/>
          <w:w w:val="105"/>
        </w:rPr>
        <w:t xml:space="preserve"> </w:t>
      </w:r>
      <w:r>
        <w:rPr>
          <w:w w:val="105"/>
        </w:rPr>
        <w:t>MERFISH</w:t>
      </w:r>
      <w:r>
        <w:rPr>
          <w:spacing w:val="4"/>
          <w:w w:val="105"/>
        </w:rPr>
        <w:t xml:space="preserve"> </w:t>
      </w:r>
      <w:r>
        <w:rPr>
          <w:w w:val="105"/>
        </w:rPr>
        <w:t>data,</w:t>
      </w:r>
      <w:r>
        <w:rPr>
          <w:spacing w:val="5"/>
          <w:w w:val="105"/>
        </w:rPr>
        <w:t xml:space="preserve"> </w:t>
      </w:r>
      <w:r>
        <w:rPr>
          <w:w w:val="105"/>
        </w:rPr>
        <w:t>and,</w:t>
      </w:r>
      <w:r>
        <w:rPr>
          <w:spacing w:val="5"/>
          <w:w w:val="105"/>
        </w:rPr>
        <w:t xml:space="preserve"> </w:t>
      </w:r>
      <w:r>
        <w:rPr>
          <w:w w:val="105"/>
        </w:rPr>
        <w:t>since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AllenCCFv3</w:t>
      </w:r>
      <w:r>
        <w:rPr>
          <w:spacing w:val="4"/>
          <w:w w:val="105"/>
        </w:rPr>
        <w:t xml:space="preserve"> </w:t>
      </w:r>
      <w:r>
        <w:rPr>
          <w:w w:val="105"/>
        </w:rPr>
        <w:t>is</w:t>
      </w:r>
      <w:r>
        <w:rPr>
          <w:spacing w:val="4"/>
          <w:w w:val="105"/>
        </w:rPr>
        <w:t xml:space="preserve"> </w:t>
      </w:r>
      <w:r>
        <w:rPr>
          <w:w w:val="105"/>
        </w:rPr>
        <w:t>densely</w:t>
      </w:r>
      <w:r>
        <w:rPr>
          <w:spacing w:val="4"/>
          <w:w w:val="105"/>
        </w:rPr>
        <w:t xml:space="preserve"> </w:t>
      </w:r>
      <w:r>
        <w:rPr>
          <w:w w:val="105"/>
        </w:rPr>
        <w:t>sampled,</w:t>
      </w:r>
      <w:r>
        <w:rPr>
          <w:spacing w:val="5"/>
          <w:w w:val="105"/>
        </w:rPr>
        <w:t xml:space="preserve"> </w:t>
      </w:r>
      <w:r>
        <w:rPr>
          <w:w w:val="105"/>
        </w:rPr>
        <w:t>it</w:t>
      </w:r>
      <w:r>
        <w:rPr>
          <w:spacing w:val="4"/>
          <w:w w:val="105"/>
        </w:rPr>
        <w:t xml:space="preserve"> </w:t>
      </w:r>
      <w:r>
        <w:rPr>
          <w:w w:val="105"/>
        </w:rPr>
        <w:t>also</w:t>
      </w:r>
      <w:r>
        <w:rPr>
          <w:spacing w:val="4"/>
          <w:w w:val="105"/>
        </w:rPr>
        <w:t xml:space="preserve"> </w:t>
      </w:r>
      <w:r>
        <w:rPr>
          <w:w w:val="105"/>
        </w:rPr>
        <w:t>reduces</w:t>
      </w:r>
      <w:r>
        <w:rPr>
          <w:spacing w:val="4"/>
          <w:w w:val="105"/>
        </w:rPr>
        <w:t xml:space="preserve"> </w:t>
      </w:r>
      <w:r>
        <w:rPr>
          <w:spacing w:val="-5"/>
          <w:w w:val="105"/>
        </w:rPr>
        <w:t>in-</w:t>
      </w:r>
    </w:p>
    <w:p w14:paraId="7BB7A5A3" w14:textId="77777777" w:rsidR="005F326E" w:rsidRDefault="00000000">
      <w:pPr>
        <w:pStyle w:val="BodyText"/>
        <w:tabs>
          <w:tab w:val="left" w:pos="1085"/>
        </w:tabs>
        <w:spacing w:before="158"/>
      </w:pPr>
      <w:r>
        <w:rPr>
          <w:rFonts w:ascii="Arial"/>
          <w:spacing w:val="-5"/>
          <w:w w:val="105"/>
          <w:sz w:val="12"/>
        </w:rPr>
        <w:t>566</w:t>
      </w:r>
      <w:r>
        <w:rPr>
          <w:rFonts w:ascii="Arial"/>
          <w:sz w:val="12"/>
        </w:rPr>
        <w:tab/>
      </w:r>
      <w:r>
        <w:rPr>
          <w:w w:val="105"/>
        </w:rPr>
        <w:t>plane artifacts that</w:t>
      </w:r>
      <w:r>
        <w:rPr>
          <w:spacing w:val="1"/>
          <w:w w:val="105"/>
        </w:rPr>
        <w:t xml:space="preserve"> </w:t>
      </w:r>
      <w:r>
        <w:rPr>
          <w:w w:val="105"/>
        </w:rPr>
        <w:t>result from missing</w:t>
      </w:r>
      <w:r>
        <w:rPr>
          <w:spacing w:val="1"/>
          <w:w w:val="105"/>
        </w:rPr>
        <w:t xml:space="preserve"> </w:t>
      </w:r>
      <w:r>
        <w:rPr>
          <w:w w:val="105"/>
        </w:rPr>
        <w:t>sections or undefined</w:t>
      </w:r>
      <w:r>
        <w:rPr>
          <w:spacing w:val="1"/>
          <w:w w:val="105"/>
        </w:rPr>
        <w:t xml:space="preserve"> </w:t>
      </w:r>
      <w:r>
        <w:rPr>
          <w:w w:val="105"/>
        </w:rPr>
        <w:t>spacing in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the </w:t>
      </w:r>
      <w:proofErr w:type="gramStart"/>
      <w:r>
        <w:rPr>
          <w:spacing w:val="-2"/>
          <w:w w:val="105"/>
        </w:rPr>
        <w:t>MERFISH</w:t>
      </w:r>
      <w:proofErr w:type="gramEnd"/>
    </w:p>
    <w:p w14:paraId="4F5A6709" w14:textId="77777777" w:rsidR="005F326E" w:rsidRDefault="00000000">
      <w:pPr>
        <w:tabs>
          <w:tab w:val="left" w:pos="1085"/>
        </w:tabs>
        <w:spacing w:before="157"/>
        <w:ind w:left="110"/>
        <w:rPr>
          <w:sz w:val="24"/>
        </w:rPr>
      </w:pPr>
      <w:r>
        <w:rPr>
          <w:rFonts w:ascii="Arial"/>
          <w:spacing w:val="-5"/>
          <w:w w:val="105"/>
          <w:sz w:val="12"/>
        </w:rPr>
        <w:t>567</w:t>
      </w:r>
      <w:r>
        <w:rPr>
          <w:rFonts w:ascii="Arial"/>
          <w:sz w:val="12"/>
        </w:rPr>
        <w:tab/>
      </w:r>
      <w:r>
        <w:rPr>
          <w:spacing w:val="-2"/>
          <w:w w:val="105"/>
          <w:sz w:val="24"/>
        </w:rPr>
        <w:t>data.</w:t>
      </w:r>
    </w:p>
    <w:p w14:paraId="5A2F91AB" w14:textId="77777777" w:rsidR="005F326E" w:rsidRDefault="005F326E">
      <w:pPr>
        <w:pStyle w:val="BodyText"/>
        <w:ind w:left="0"/>
        <w:rPr>
          <w:sz w:val="20"/>
        </w:rPr>
      </w:pPr>
    </w:p>
    <w:p w14:paraId="6DF43F4F" w14:textId="77777777" w:rsidR="005F326E" w:rsidRDefault="005F326E">
      <w:pPr>
        <w:pStyle w:val="BodyText"/>
        <w:spacing w:before="4"/>
        <w:ind w:left="0"/>
        <w:rPr>
          <w:sz w:val="20"/>
        </w:rPr>
      </w:pPr>
    </w:p>
    <w:p w14:paraId="4E2DB302" w14:textId="7D6EF3C8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568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283" w:name="2.5D_deformable,_landmark-driven_alignme"/>
      <w:bookmarkEnd w:id="283"/>
      <w:r>
        <w:rPr>
          <w:spacing w:val="-2"/>
          <w:w w:val="110"/>
        </w:rPr>
        <w:t>4.3.2</w:t>
      </w:r>
      <w:r>
        <w:tab/>
      </w:r>
      <w:r>
        <w:rPr>
          <w:w w:val="110"/>
        </w:rPr>
        <w:t>2.5D</w:t>
      </w:r>
      <w:r>
        <w:rPr>
          <w:spacing w:val="28"/>
          <w:w w:val="110"/>
        </w:rPr>
        <w:t xml:space="preserve"> </w:t>
      </w:r>
      <w:r>
        <w:rPr>
          <w:w w:val="110"/>
        </w:rPr>
        <w:t>deformable,</w:t>
      </w:r>
      <w:r>
        <w:rPr>
          <w:spacing w:val="29"/>
          <w:w w:val="110"/>
        </w:rPr>
        <w:t xml:space="preserve"> </w:t>
      </w:r>
      <w:r>
        <w:rPr>
          <w:w w:val="110"/>
        </w:rPr>
        <w:t>landmark-driven</w:t>
      </w:r>
      <w:r>
        <w:rPr>
          <w:spacing w:val="29"/>
          <w:w w:val="110"/>
        </w:rPr>
        <w:t xml:space="preserve"> </w:t>
      </w:r>
      <w:r>
        <w:rPr>
          <w:spacing w:val="-2"/>
          <w:w w:val="110"/>
        </w:rPr>
        <w:t>alignment</w:t>
      </w:r>
      <w:ins w:id="284" w:author="Gee, James C" w:date="2024-04-10T18:57:00Z">
        <w:r w:rsidR="002D18E2">
          <w:rPr>
            <w:spacing w:val="-2"/>
            <w:w w:val="110"/>
          </w:rPr>
          <w:t xml:space="preserve"> to AllenCCFv3</w:t>
        </w:r>
      </w:ins>
    </w:p>
    <w:p w14:paraId="4A393090" w14:textId="77777777" w:rsidR="005F326E" w:rsidRDefault="005F326E">
      <w:pPr>
        <w:pStyle w:val="BodyText"/>
        <w:spacing w:before="9"/>
        <w:ind w:left="0"/>
        <w:rPr>
          <w:b/>
        </w:rPr>
      </w:pPr>
    </w:p>
    <w:p w14:paraId="0F08E02E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569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After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global</w:t>
      </w:r>
      <w:r>
        <w:rPr>
          <w:spacing w:val="22"/>
          <w:w w:val="105"/>
        </w:rPr>
        <w:t xml:space="preserve"> </w:t>
      </w:r>
      <w:r>
        <w:rPr>
          <w:w w:val="105"/>
        </w:rPr>
        <w:t>alignment</w:t>
      </w:r>
      <w:r>
        <w:rPr>
          <w:spacing w:val="23"/>
          <w:w w:val="105"/>
        </w:rPr>
        <w:t xml:space="preserve"> </w:t>
      </w:r>
      <w:r>
        <w:rPr>
          <w:w w:val="105"/>
        </w:rPr>
        <w:t>of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AllenCCFv3</w:t>
      </w:r>
      <w:r>
        <w:rPr>
          <w:spacing w:val="22"/>
          <w:w w:val="105"/>
        </w:rPr>
        <w:t xml:space="preserve"> </w:t>
      </w:r>
      <w:r>
        <w:rPr>
          <w:w w:val="105"/>
        </w:rPr>
        <w:t>into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MERFISH</w:t>
      </w:r>
      <w:r>
        <w:rPr>
          <w:spacing w:val="22"/>
          <w:w w:val="105"/>
        </w:rPr>
        <w:t xml:space="preserve"> </w:t>
      </w:r>
      <w:r>
        <w:rPr>
          <w:w w:val="105"/>
        </w:rPr>
        <w:t>dataset,</w:t>
      </w:r>
      <w:r>
        <w:rPr>
          <w:spacing w:val="25"/>
          <w:w w:val="105"/>
        </w:rPr>
        <w:t xml:space="preserve"> </w:t>
      </w:r>
      <w:r>
        <w:rPr>
          <w:w w:val="105"/>
        </w:rPr>
        <w:t>2D</w:t>
      </w:r>
      <w:r>
        <w:rPr>
          <w:spacing w:val="23"/>
          <w:w w:val="105"/>
        </w:rPr>
        <w:t xml:space="preserve"> </w:t>
      </w:r>
      <w:r>
        <w:rPr>
          <w:w w:val="105"/>
        </w:rPr>
        <w:t>per-section</w:t>
      </w:r>
      <w:r>
        <w:rPr>
          <w:spacing w:val="22"/>
          <w:w w:val="105"/>
        </w:rPr>
        <w:t xml:space="preserve"> </w:t>
      </w:r>
      <w:r>
        <w:rPr>
          <w:spacing w:val="-5"/>
          <w:w w:val="105"/>
        </w:rPr>
        <w:t>de-</w:t>
      </w:r>
    </w:p>
    <w:p w14:paraId="628CEC5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570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formable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refinements</w:t>
      </w:r>
      <w:r>
        <w:rPr>
          <w:spacing w:val="14"/>
          <w:w w:val="105"/>
        </w:rPr>
        <w:t xml:space="preserve"> </w:t>
      </w:r>
      <w:r>
        <w:rPr>
          <w:w w:val="105"/>
        </w:rPr>
        <w:t>are</w:t>
      </w:r>
      <w:r>
        <w:rPr>
          <w:spacing w:val="14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w w:val="105"/>
        </w:rPr>
        <w:t>to</w:t>
      </w:r>
      <w:r>
        <w:rPr>
          <w:spacing w:val="14"/>
          <w:w w:val="105"/>
        </w:rPr>
        <w:t xml:space="preserve"> </w:t>
      </w:r>
      <w:r>
        <w:rPr>
          <w:w w:val="105"/>
        </w:rPr>
        <w:t>address</w:t>
      </w:r>
      <w:r>
        <w:rPr>
          <w:spacing w:val="14"/>
          <w:w w:val="105"/>
        </w:rPr>
        <w:t xml:space="preserve"> </w:t>
      </w:r>
      <w:r>
        <w:rPr>
          <w:w w:val="105"/>
        </w:rPr>
        <w:t>local</w:t>
      </w:r>
      <w:r>
        <w:rPr>
          <w:spacing w:val="14"/>
          <w:w w:val="105"/>
        </w:rPr>
        <w:t xml:space="preserve"> </w:t>
      </w:r>
      <w:r>
        <w:rPr>
          <w:w w:val="105"/>
        </w:rPr>
        <w:t>differences</w:t>
      </w:r>
      <w:r>
        <w:rPr>
          <w:spacing w:val="14"/>
          <w:w w:val="105"/>
        </w:rPr>
        <w:t xml:space="preserve"> </w:t>
      </w:r>
      <w:r>
        <w:rPr>
          <w:w w:val="105"/>
        </w:rPr>
        <w:t>between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4"/>
          <w:w w:val="105"/>
        </w:rPr>
        <w:t xml:space="preserve"> </w:t>
      </w:r>
      <w:r>
        <w:rPr>
          <w:w w:val="105"/>
        </w:rPr>
        <w:t>MERFISH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sections</w:t>
      </w:r>
    </w:p>
    <w:p w14:paraId="5353EF8B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571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and</w:t>
      </w:r>
      <w:proofErr w:type="gramEnd"/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4"/>
          <w:w w:val="105"/>
        </w:rPr>
        <w:t xml:space="preserve"> </w:t>
      </w:r>
      <w:r>
        <w:rPr>
          <w:w w:val="105"/>
        </w:rPr>
        <w:t>resampled</w:t>
      </w:r>
      <w:r>
        <w:rPr>
          <w:spacing w:val="3"/>
          <w:w w:val="105"/>
        </w:rPr>
        <w:t xml:space="preserve"> </w:t>
      </w:r>
      <w:r>
        <w:rPr>
          <w:w w:val="105"/>
        </w:rPr>
        <w:t>AllenCCFv3</w:t>
      </w:r>
      <w:r>
        <w:rPr>
          <w:spacing w:val="4"/>
          <w:w w:val="105"/>
        </w:rPr>
        <w:t xml:space="preserve"> </w:t>
      </w:r>
      <w:r>
        <w:rPr>
          <w:w w:val="105"/>
        </w:rPr>
        <w:t>sections.</w:t>
      </w:r>
      <w:r>
        <w:rPr>
          <w:spacing w:val="25"/>
          <w:w w:val="105"/>
        </w:rPr>
        <w:t xml:space="preserve"> </w:t>
      </w:r>
      <w:r>
        <w:rPr>
          <w:w w:val="105"/>
        </w:rPr>
        <w:t>Nine</w:t>
      </w:r>
      <w:r>
        <w:rPr>
          <w:spacing w:val="4"/>
          <w:w w:val="105"/>
        </w:rPr>
        <w:t xml:space="preserve"> </w:t>
      </w:r>
      <w:r>
        <w:rPr>
          <w:w w:val="105"/>
        </w:rPr>
        <w:t>registrations</w:t>
      </w:r>
      <w:r>
        <w:rPr>
          <w:spacing w:val="3"/>
          <w:w w:val="105"/>
        </w:rPr>
        <w:t xml:space="preserve"> </w:t>
      </w:r>
      <w:r>
        <w:rPr>
          <w:w w:val="105"/>
        </w:rPr>
        <w:t>were</w:t>
      </w:r>
      <w:r>
        <w:rPr>
          <w:spacing w:val="4"/>
          <w:w w:val="105"/>
        </w:rPr>
        <w:t xml:space="preserve"> </w:t>
      </w:r>
      <w:r>
        <w:rPr>
          <w:w w:val="105"/>
        </w:rPr>
        <w:t>performed</w:t>
      </w:r>
      <w:r>
        <w:rPr>
          <w:spacing w:val="3"/>
          <w:w w:val="105"/>
        </w:rPr>
        <w:t xml:space="preserve"> </w:t>
      </w:r>
      <w:r>
        <w:rPr>
          <w:w w:val="105"/>
        </w:rPr>
        <w:t>in</w:t>
      </w:r>
      <w:r>
        <w:rPr>
          <w:spacing w:val="4"/>
          <w:w w:val="105"/>
        </w:rPr>
        <w:t xml:space="preserve"> </w:t>
      </w:r>
      <w:r>
        <w:rPr>
          <w:w w:val="105"/>
        </w:rPr>
        <w:t>sequence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us-</w:t>
      </w:r>
    </w:p>
    <w:p w14:paraId="56197FD6" w14:textId="2E8728FC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572</w:t>
      </w:r>
      <w:r>
        <w:rPr>
          <w:rFonts w:ascii="Arial"/>
          <w:spacing w:val="54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18"/>
          <w:w w:val="105"/>
        </w:rPr>
        <w:t xml:space="preserve"> </w:t>
      </w:r>
      <w:r>
        <w:rPr>
          <w:w w:val="105"/>
        </w:rPr>
        <w:t>a</w:t>
      </w:r>
      <w:r>
        <w:rPr>
          <w:spacing w:val="18"/>
          <w:w w:val="105"/>
        </w:rPr>
        <w:t xml:space="preserve"> </w:t>
      </w:r>
      <w:r>
        <w:rPr>
          <w:w w:val="105"/>
        </w:rPr>
        <w:t>single</w:t>
      </w:r>
      <w:r>
        <w:rPr>
          <w:spacing w:val="18"/>
          <w:w w:val="105"/>
        </w:rPr>
        <w:t xml:space="preserve"> </w:t>
      </w:r>
      <w:r>
        <w:rPr>
          <w:w w:val="105"/>
        </w:rPr>
        <w:t>label</w:t>
      </w:r>
      <w:r>
        <w:rPr>
          <w:spacing w:val="18"/>
          <w:w w:val="105"/>
        </w:rPr>
        <w:t xml:space="preserve"> </w:t>
      </w:r>
      <w:r>
        <w:rPr>
          <w:w w:val="105"/>
        </w:rPr>
        <w:t>at</w:t>
      </w:r>
      <w:r>
        <w:rPr>
          <w:spacing w:val="18"/>
          <w:w w:val="105"/>
        </w:rPr>
        <w:t xml:space="preserve"> </w:t>
      </w:r>
      <w:r>
        <w:rPr>
          <w:w w:val="105"/>
        </w:rPr>
        <w:t>each</w:t>
      </w:r>
      <w:r>
        <w:rPr>
          <w:spacing w:val="18"/>
          <w:w w:val="105"/>
        </w:rPr>
        <w:t xml:space="preserve"> </w:t>
      </w:r>
      <w:r>
        <w:rPr>
          <w:w w:val="105"/>
        </w:rPr>
        <w:t>iteration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8"/>
          <w:w w:val="105"/>
        </w:rPr>
        <w:t xml:space="preserve"> </w:t>
      </w:r>
      <w:r>
        <w:rPr>
          <w:w w:val="105"/>
        </w:rPr>
        <w:t>following</w:t>
      </w:r>
      <w:r>
        <w:rPr>
          <w:spacing w:val="18"/>
          <w:w w:val="105"/>
        </w:rPr>
        <w:t xml:space="preserve"> </w:t>
      </w:r>
      <w:r>
        <w:rPr>
          <w:w w:val="105"/>
        </w:rPr>
        <w:t>order:</w:t>
      </w:r>
      <w:r>
        <w:rPr>
          <w:spacing w:val="52"/>
          <w:w w:val="105"/>
        </w:rPr>
        <w:t xml:space="preserve"> </w:t>
      </w:r>
      <w:r>
        <w:rPr>
          <w:w w:val="105"/>
        </w:rPr>
        <w:t>1</w:t>
      </w:r>
      <w:ins w:id="285" w:author="Gee, James C" w:date="2024-04-10T18:57:00Z">
        <w:r w:rsidR="00876BE6">
          <w:rPr>
            <w:w w:val="105"/>
          </w:rPr>
          <w:t xml:space="preserve">) </w:t>
        </w:r>
      </w:ins>
      <w:del w:id="286" w:author="Gee, James C" w:date="2024-04-10T18:57:00Z">
        <w:r w:rsidDel="00876BE6">
          <w:rPr>
            <w:w w:val="105"/>
          </w:rPr>
          <w:delText>-</w:delText>
        </w:r>
      </w:del>
      <w:r>
        <w:rPr>
          <w:w w:val="105"/>
        </w:rPr>
        <w:t>brain</w:t>
      </w:r>
      <w:r>
        <w:rPr>
          <w:spacing w:val="18"/>
          <w:w w:val="105"/>
        </w:rPr>
        <w:t xml:space="preserve"> </w:t>
      </w:r>
      <w:r>
        <w:rPr>
          <w:w w:val="105"/>
        </w:rPr>
        <w:t>mask,</w:t>
      </w:r>
      <w:r>
        <w:rPr>
          <w:spacing w:val="21"/>
          <w:w w:val="105"/>
        </w:rPr>
        <w:t xml:space="preserve"> </w:t>
      </w:r>
      <w:r>
        <w:rPr>
          <w:w w:val="105"/>
        </w:rPr>
        <w:t>2</w:t>
      </w:r>
      <w:ins w:id="287" w:author="Gee, James C" w:date="2024-04-10T18:58:00Z">
        <w:r w:rsidR="00876BE6">
          <w:rPr>
            <w:w w:val="105"/>
          </w:rPr>
          <w:t xml:space="preserve">) </w:t>
        </w:r>
      </w:ins>
      <w:del w:id="288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18"/>
          <w:w w:val="105"/>
        </w:rPr>
        <w:t xml:space="preserve"> </w:t>
      </w:r>
      <w:r>
        <w:rPr>
          <w:spacing w:val="-2"/>
          <w:w w:val="105"/>
        </w:rPr>
        <w:t>(layer</w:t>
      </w:r>
    </w:p>
    <w:p w14:paraId="2B4A1481" w14:textId="30C1A0D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573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2</w:t>
      </w:r>
      <w:proofErr w:type="gramEnd"/>
      <w:r>
        <w:rPr>
          <w:w w:val="105"/>
        </w:rPr>
        <w:t>+3),</w:t>
      </w:r>
      <w:r>
        <w:rPr>
          <w:spacing w:val="36"/>
          <w:w w:val="105"/>
        </w:rPr>
        <w:t xml:space="preserve"> </w:t>
      </w:r>
      <w:r>
        <w:rPr>
          <w:w w:val="105"/>
        </w:rPr>
        <w:t>3</w:t>
      </w:r>
      <w:ins w:id="289" w:author="Gee, James C" w:date="2024-04-10T18:58:00Z">
        <w:r w:rsidR="00876BE6">
          <w:rPr>
            <w:w w:val="105"/>
          </w:rPr>
          <w:t xml:space="preserve">) </w:t>
        </w:r>
      </w:ins>
      <w:del w:id="290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30"/>
          <w:w w:val="105"/>
        </w:rPr>
        <w:t xml:space="preserve"> </w:t>
      </w:r>
      <w:r>
        <w:rPr>
          <w:w w:val="105"/>
        </w:rPr>
        <w:t>(layer</w:t>
      </w:r>
      <w:r>
        <w:rPr>
          <w:spacing w:val="29"/>
          <w:w w:val="105"/>
        </w:rPr>
        <w:t xml:space="preserve"> </w:t>
      </w:r>
      <w:r>
        <w:rPr>
          <w:w w:val="105"/>
        </w:rPr>
        <w:t>5),</w:t>
      </w:r>
      <w:r>
        <w:rPr>
          <w:spacing w:val="35"/>
          <w:w w:val="105"/>
        </w:rPr>
        <w:t xml:space="preserve"> </w:t>
      </w:r>
      <w:r>
        <w:rPr>
          <w:w w:val="105"/>
        </w:rPr>
        <w:t>4</w:t>
      </w:r>
      <w:ins w:id="291" w:author="Gee, James C" w:date="2024-04-10T18:58:00Z">
        <w:r w:rsidR="00876BE6">
          <w:rPr>
            <w:w w:val="105"/>
          </w:rPr>
          <w:t xml:space="preserve">) </w:t>
        </w:r>
      </w:ins>
      <w:del w:id="292" w:author="Gee, James C" w:date="2024-04-10T18:58:00Z">
        <w:r w:rsidDel="00876BE6">
          <w:rPr>
            <w:w w:val="105"/>
          </w:rPr>
          <w:delText>-</w:delText>
        </w:r>
      </w:del>
      <w:proofErr w:type="spellStart"/>
      <w:r>
        <w:rPr>
          <w:w w:val="105"/>
        </w:rPr>
        <w:t>isocortex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(layer</w:t>
      </w:r>
      <w:r>
        <w:rPr>
          <w:spacing w:val="30"/>
          <w:w w:val="105"/>
        </w:rPr>
        <w:t xml:space="preserve"> </w:t>
      </w:r>
      <w:r>
        <w:rPr>
          <w:w w:val="105"/>
        </w:rPr>
        <w:t>6),</w:t>
      </w:r>
      <w:r>
        <w:rPr>
          <w:spacing w:val="35"/>
          <w:w w:val="105"/>
        </w:rPr>
        <w:t xml:space="preserve"> </w:t>
      </w:r>
      <w:r>
        <w:rPr>
          <w:w w:val="105"/>
        </w:rPr>
        <w:t>5</w:t>
      </w:r>
      <w:ins w:id="293" w:author="Gee, James C" w:date="2024-04-10T18:58:00Z">
        <w:r w:rsidR="00876BE6">
          <w:rPr>
            <w:w w:val="105"/>
          </w:rPr>
          <w:t xml:space="preserve">) </w:t>
        </w:r>
      </w:ins>
      <w:del w:id="294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striatum,</w:t>
      </w:r>
      <w:r>
        <w:rPr>
          <w:spacing w:val="34"/>
          <w:w w:val="105"/>
        </w:rPr>
        <w:t xml:space="preserve"> </w:t>
      </w:r>
      <w:r>
        <w:rPr>
          <w:w w:val="105"/>
        </w:rPr>
        <w:t>6</w:t>
      </w:r>
      <w:ins w:id="295" w:author="Gee, James C" w:date="2024-04-10T18:58:00Z">
        <w:r w:rsidR="00876BE6">
          <w:rPr>
            <w:w w:val="105"/>
          </w:rPr>
          <w:t xml:space="preserve">) </w:t>
        </w:r>
      </w:ins>
      <w:del w:id="296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medial</w:t>
      </w:r>
      <w:r>
        <w:rPr>
          <w:spacing w:val="30"/>
          <w:w w:val="105"/>
        </w:rPr>
        <w:t xml:space="preserve"> </w:t>
      </w:r>
      <w:r>
        <w:rPr>
          <w:w w:val="105"/>
        </w:rPr>
        <w:t>habenula,</w:t>
      </w:r>
      <w:r>
        <w:rPr>
          <w:spacing w:val="34"/>
          <w:w w:val="105"/>
        </w:rPr>
        <w:t xml:space="preserve"> </w:t>
      </w:r>
      <w:r>
        <w:rPr>
          <w:w w:val="105"/>
        </w:rPr>
        <w:t>7</w:t>
      </w:r>
      <w:ins w:id="297" w:author="Gee, James C" w:date="2024-04-10T18:58:00Z">
        <w:r w:rsidR="00876BE6">
          <w:rPr>
            <w:w w:val="105"/>
          </w:rPr>
          <w:t xml:space="preserve">) </w:t>
        </w:r>
      </w:ins>
      <w:del w:id="298" w:author="Gee, James C" w:date="2024-04-10T18:58:00Z">
        <w:r w:rsidDel="00876BE6">
          <w:rPr>
            <w:w w:val="105"/>
          </w:rPr>
          <w:delText>-</w:delText>
        </w:r>
      </w:del>
      <w:r>
        <w:rPr>
          <w:spacing w:val="-2"/>
          <w:w w:val="105"/>
        </w:rPr>
        <w:t>lateral</w:t>
      </w:r>
    </w:p>
    <w:p w14:paraId="54015195" w14:textId="5767D810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574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habenula</w:t>
      </w:r>
      <w:proofErr w:type="gramEnd"/>
      <w:r>
        <w:rPr>
          <w:w w:val="105"/>
        </w:rPr>
        <w:t>,</w:t>
      </w:r>
      <w:r>
        <w:rPr>
          <w:spacing w:val="3"/>
          <w:w w:val="105"/>
        </w:rPr>
        <w:t xml:space="preserve"> </w:t>
      </w:r>
      <w:r>
        <w:rPr>
          <w:w w:val="105"/>
        </w:rPr>
        <w:t>8</w:t>
      </w:r>
      <w:ins w:id="299" w:author="Gee, James C" w:date="2024-04-10T18:58:00Z">
        <w:r w:rsidR="00876BE6">
          <w:rPr>
            <w:w w:val="105"/>
          </w:rPr>
          <w:t xml:space="preserve">) </w:t>
        </w:r>
      </w:ins>
      <w:del w:id="300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thalamus,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9</w:t>
      </w:r>
      <w:ins w:id="301" w:author="Gee, James C" w:date="2024-04-10T18:58:00Z">
        <w:r w:rsidR="00876BE6">
          <w:rPr>
            <w:w w:val="105"/>
          </w:rPr>
          <w:t xml:space="preserve">) </w:t>
        </w:r>
      </w:ins>
      <w:del w:id="302" w:author="Gee, James C" w:date="2024-04-10T18:58:00Z">
        <w:r w:rsidDel="00876BE6">
          <w:rPr>
            <w:w w:val="105"/>
          </w:rPr>
          <w:delText>-</w:delText>
        </w:r>
      </w:del>
      <w:r>
        <w:rPr>
          <w:w w:val="105"/>
        </w:rPr>
        <w:t>hippocampus.</w:t>
      </w:r>
      <w:r>
        <w:rPr>
          <w:spacing w:val="30"/>
          <w:w w:val="105"/>
        </w:rPr>
        <w:t xml:space="preserve"> </w:t>
      </w:r>
      <w:commentRangeStart w:id="303"/>
      <w:commentRangeStart w:id="304"/>
      <w:r>
        <w:rPr>
          <w:w w:val="105"/>
        </w:rPr>
        <w:t>This</w:t>
      </w:r>
      <w:r>
        <w:rPr>
          <w:spacing w:val="2"/>
          <w:w w:val="105"/>
        </w:rPr>
        <w:t xml:space="preserve"> </w:t>
      </w:r>
      <w:r>
        <w:rPr>
          <w:w w:val="105"/>
        </w:rPr>
        <w:t>ordering</w:t>
      </w:r>
      <w:r>
        <w:rPr>
          <w:spacing w:val="2"/>
          <w:w w:val="105"/>
        </w:rPr>
        <w:t xml:space="preserve"> </w:t>
      </w:r>
      <w:r>
        <w:rPr>
          <w:w w:val="105"/>
        </w:rPr>
        <w:t>was</w:t>
      </w:r>
      <w:r>
        <w:rPr>
          <w:spacing w:val="2"/>
          <w:w w:val="105"/>
        </w:rPr>
        <w:t xml:space="preserve"> </w:t>
      </w:r>
      <w:r>
        <w:rPr>
          <w:w w:val="105"/>
        </w:rPr>
        <w:t>determined</w:t>
      </w:r>
      <w:r>
        <w:rPr>
          <w:spacing w:val="2"/>
          <w:w w:val="105"/>
        </w:rPr>
        <w:t xml:space="preserve"> </w:t>
      </w:r>
      <w:r>
        <w:rPr>
          <w:w w:val="105"/>
        </w:rPr>
        <w:t>empirically</w:t>
      </w:r>
      <w:r>
        <w:rPr>
          <w:spacing w:val="2"/>
          <w:w w:val="105"/>
        </w:rPr>
        <w:t xml:space="preserve"> </w:t>
      </w:r>
      <w:commentRangeEnd w:id="303"/>
      <w:r w:rsidR="00876BE6">
        <w:rPr>
          <w:rStyle w:val="CommentReference"/>
        </w:rPr>
        <w:commentReference w:id="303"/>
      </w:r>
      <w:commentRangeEnd w:id="304"/>
      <w:r w:rsidR="009A6E50">
        <w:rPr>
          <w:rStyle w:val="CommentReference"/>
        </w:rPr>
        <w:commentReference w:id="304"/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an</w:t>
      </w:r>
    </w:p>
    <w:p w14:paraId="51A3AE39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575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expert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anatomist</w:t>
      </w:r>
      <w:r>
        <w:rPr>
          <w:spacing w:val="16"/>
          <w:w w:val="105"/>
        </w:rPr>
        <w:t xml:space="preserve"> </w:t>
      </w:r>
      <w:r>
        <w:rPr>
          <w:w w:val="105"/>
        </w:rPr>
        <w:t>who</w:t>
      </w:r>
      <w:r>
        <w:rPr>
          <w:spacing w:val="16"/>
          <w:w w:val="105"/>
        </w:rPr>
        <w:t xml:space="preserve"> </w:t>
      </w:r>
      <w:r>
        <w:rPr>
          <w:w w:val="105"/>
        </w:rPr>
        <w:t>prioritized</w:t>
      </w:r>
      <w:r>
        <w:rPr>
          <w:spacing w:val="16"/>
          <w:w w:val="105"/>
        </w:rPr>
        <w:t xml:space="preserve"> </w:t>
      </w:r>
      <w:r>
        <w:rPr>
          <w:w w:val="105"/>
        </w:rPr>
        <w:t>which</w:t>
      </w:r>
      <w:r>
        <w:rPr>
          <w:spacing w:val="16"/>
          <w:w w:val="105"/>
        </w:rPr>
        <w:t xml:space="preserve"> </w:t>
      </w:r>
      <w:r>
        <w:rPr>
          <w:w w:val="105"/>
        </w:rPr>
        <w:t>structure</w:t>
      </w:r>
      <w:r>
        <w:rPr>
          <w:spacing w:val="16"/>
          <w:w w:val="105"/>
        </w:rPr>
        <w:t xml:space="preserve"> </w:t>
      </w:r>
      <w:r>
        <w:rPr>
          <w:w w:val="105"/>
        </w:rPr>
        <w:t>to</w:t>
      </w:r>
      <w:r>
        <w:rPr>
          <w:spacing w:val="16"/>
          <w:w w:val="105"/>
        </w:rPr>
        <w:t xml:space="preserve"> </w:t>
      </w:r>
      <w:r>
        <w:rPr>
          <w:w w:val="105"/>
        </w:rPr>
        <w:t>use</w:t>
      </w:r>
      <w:r>
        <w:rPr>
          <w:spacing w:val="16"/>
          <w:w w:val="105"/>
        </w:rPr>
        <w:t xml:space="preserve"> </w:t>
      </w:r>
      <w:r>
        <w:rPr>
          <w:w w:val="105"/>
        </w:rPr>
        <w:t>in</w:t>
      </w:r>
      <w:r>
        <w:rPr>
          <w:spacing w:val="17"/>
          <w:w w:val="105"/>
        </w:rPr>
        <w:t xml:space="preserve"> </w:t>
      </w:r>
      <w:r>
        <w:rPr>
          <w:w w:val="105"/>
        </w:rPr>
        <w:t>each</w:t>
      </w:r>
      <w:r>
        <w:rPr>
          <w:spacing w:val="16"/>
          <w:w w:val="105"/>
        </w:rPr>
        <w:t xml:space="preserve"> </w:t>
      </w:r>
      <w:r>
        <w:rPr>
          <w:w w:val="105"/>
        </w:rPr>
        <w:t>iteration</w:t>
      </w:r>
      <w:r>
        <w:rPr>
          <w:spacing w:val="16"/>
          <w:w w:val="105"/>
        </w:rPr>
        <w:t xml:space="preserve"> </w:t>
      </w:r>
      <w:r>
        <w:rPr>
          <w:w w:val="105"/>
        </w:rPr>
        <w:t>by</w:t>
      </w:r>
      <w:r>
        <w:rPr>
          <w:spacing w:val="16"/>
          <w:w w:val="105"/>
        </w:rPr>
        <w:t xml:space="preserve"> </w:t>
      </w:r>
      <w:r>
        <w:rPr>
          <w:w w:val="105"/>
        </w:rPr>
        <w:t>evaluating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0F5FAC8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576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anatomical</w:t>
      </w:r>
      <w:proofErr w:type="gramEnd"/>
      <w:r>
        <w:rPr>
          <w:spacing w:val="25"/>
          <w:w w:val="105"/>
        </w:rPr>
        <w:t xml:space="preserve"> </w:t>
      </w:r>
      <w:r>
        <w:rPr>
          <w:w w:val="105"/>
        </w:rPr>
        <w:t>alignment</w:t>
      </w:r>
      <w:r>
        <w:rPr>
          <w:spacing w:val="24"/>
          <w:w w:val="105"/>
        </w:rPr>
        <w:t xml:space="preserve"> </w:t>
      </w:r>
      <w:r>
        <w:rPr>
          <w:w w:val="105"/>
        </w:rPr>
        <w:t>from</w:t>
      </w:r>
      <w:r>
        <w:rPr>
          <w:spacing w:val="25"/>
          <w:w w:val="105"/>
        </w:rPr>
        <w:t xml:space="preserve"> </w:t>
      </w:r>
      <w:r>
        <w:rPr>
          <w:w w:val="105"/>
        </w:rPr>
        <w:t>the</w:t>
      </w:r>
      <w:r>
        <w:rPr>
          <w:spacing w:val="25"/>
          <w:w w:val="105"/>
        </w:rPr>
        <w:t xml:space="preserve"> </w:t>
      </w:r>
      <w:r>
        <w:rPr>
          <w:w w:val="105"/>
        </w:rPr>
        <w:t>previous</w:t>
      </w:r>
      <w:r>
        <w:rPr>
          <w:spacing w:val="25"/>
          <w:w w:val="105"/>
        </w:rPr>
        <w:t xml:space="preserve"> </w:t>
      </w:r>
      <w:r>
        <w:rPr>
          <w:w w:val="105"/>
        </w:rPr>
        <w:t>iteration.</w:t>
      </w:r>
      <w:r>
        <w:rPr>
          <w:spacing w:val="74"/>
          <w:w w:val="105"/>
        </w:rPr>
        <w:t xml:space="preserve"> </w:t>
      </w:r>
      <w:r>
        <w:rPr>
          <w:w w:val="105"/>
        </w:rPr>
        <w:t>Global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5"/>
          <w:w w:val="105"/>
        </w:rPr>
        <w:t xml:space="preserve"> </w:t>
      </w:r>
      <w:r>
        <w:rPr>
          <w:w w:val="105"/>
        </w:rPr>
        <w:t>local</w:t>
      </w:r>
      <w:r>
        <w:rPr>
          <w:spacing w:val="25"/>
          <w:w w:val="105"/>
        </w:rPr>
        <w:t xml:space="preserve"> </w:t>
      </w:r>
      <w:r>
        <w:rPr>
          <w:w w:val="105"/>
        </w:rPr>
        <w:t>mappings</w:t>
      </w:r>
      <w:r>
        <w:rPr>
          <w:spacing w:val="25"/>
          <w:w w:val="105"/>
        </w:rPr>
        <w:t xml:space="preserve"> </w:t>
      </w:r>
      <w:r>
        <w:rPr>
          <w:w w:val="105"/>
        </w:rPr>
        <w:t>are</w:t>
      </w:r>
      <w:r>
        <w:rPr>
          <w:spacing w:val="25"/>
          <w:w w:val="105"/>
        </w:rPr>
        <w:t xml:space="preserve"> </w:t>
      </w:r>
      <w:r>
        <w:rPr>
          <w:w w:val="105"/>
        </w:rPr>
        <w:t>then</w:t>
      </w:r>
      <w:r>
        <w:rPr>
          <w:spacing w:val="25"/>
          <w:w w:val="105"/>
        </w:rPr>
        <w:t xml:space="preserve"> </w:t>
      </w:r>
      <w:proofErr w:type="gramStart"/>
      <w:r>
        <w:rPr>
          <w:spacing w:val="-5"/>
          <w:w w:val="105"/>
        </w:rPr>
        <w:t>all</w:t>
      </w:r>
      <w:proofErr w:type="gramEnd"/>
    </w:p>
    <w:p w14:paraId="646A9F7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577</w:t>
      </w:r>
      <w:r>
        <w:rPr>
          <w:rFonts w:ascii="Arial"/>
          <w:spacing w:val="63"/>
          <w:w w:val="105"/>
          <w:sz w:val="12"/>
        </w:rPr>
        <w:t xml:space="preserve">  </w:t>
      </w:r>
      <w:r>
        <w:rPr>
          <w:w w:val="105"/>
        </w:rPr>
        <w:t>concatenated</w:t>
      </w:r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(with</w:t>
      </w:r>
      <w:r>
        <w:rPr>
          <w:spacing w:val="22"/>
          <w:w w:val="105"/>
        </w:rPr>
        <w:t xml:space="preserve"> </w:t>
      </w:r>
      <w:r>
        <w:rPr>
          <w:w w:val="105"/>
        </w:rPr>
        <w:t>appropriate</w:t>
      </w:r>
      <w:r>
        <w:rPr>
          <w:spacing w:val="23"/>
          <w:w w:val="105"/>
        </w:rPr>
        <w:t xml:space="preserve"> </w:t>
      </w:r>
      <w:r>
        <w:rPr>
          <w:w w:val="105"/>
        </w:rPr>
        <w:t>inversions)</w:t>
      </w:r>
      <w:r>
        <w:rPr>
          <w:spacing w:val="22"/>
          <w:w w:val="105"/>
        </w:rPr>
        <w:t xml:space="preserve"> </w:t>
      </w:r>
      <w:r>
        <w:rPr>
          <w:w w:val="105"/>
        </w:rPr>
        <w:t>to</w:t>
      </w:r>
      <w:r>
        <w:rPr>
          <w:spacing w:val="22"/>
          <w:w w:val="105"/>
        </w:rPr>
        <w:t xml:space="preserve"> </w:t>
      </w:r>
      <w:r>
        <w:rPr>
          <w:w w:val="105"/>
        </w:rPr>
        <w:t>create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final</w:t>
      </w:r>
      <w:r>
        <w:rPr>
          <w:spacing w:val="22"/>
          <w:w w:val="105"/>
        </w:rPr>
        <w:t xml:space="preserve"> </w:t>
      </w:r>
      <w:r>
        <w:rPr>
          <w:w w:val="105"/>
        </w:rPr>
        <w:t>mapping</w:t>
      </w:r>
      <w:r>
        <w:rPr>
          <w:spacing w:val="23"/>
          <w:w w:val="105"/>
        </w:rPr>
        <w:t xml:space="preserve"> </w:t>
      </w:r>
      <w:r>
        <w:rPr>
          <w:w w:val="105"/>
        </w:rPr>
        <w:t>between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spacing w:val="-4"/>
          <w:w w:val="105"/>
        </w:rPr>
        <w:t>MER-</w:t>
      </w:r>
    </w:p>
    <w:p w14:paraId="6975868D" w14:textId="03E8C8AA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578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FISH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data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AllenCCFv3</w:t>
      </w:r>
      <w:r>
        <w:rPr>
          <w:spacing w:val="2"/>
          <w:w w:val="105"/>
        </w:rPr>
        <w:t xml:space="preserve"> </w:t>
      </w:r>
      <w:r>
        <w:rPr>
          <w:w w:val="105"/>
        </w:rPr>
        <w:t>(</w:t>
      </w:r>
      <w:r w:rsidRPr="00876BE6">
        <w:rPr>
          <w:w w:val="105"/>
          <w:highlight w:val="yellow"/>
          <w:rPrChange w:id="305" w:author="Gee, James C" w:date="2024-04-10T18:59:00Z">
            <w:rPr>
              <w:w w:val="105"/>
            </w:rPr>
          </w:rPrChange>
        </w:rPr>
        <w:t>Figure</w:t>
      </w:r>
      <w:r w:rsidRPr="00876BE6">
        <w:rPr>
          <w:spacing w:val="2"/>
          <w:w w:val="105"/>
          <w:highlight w:val="yellow"/>
          <w:rPrChange w:id="306" w:author="Gee, James C" w:date="2024-04-10T18:59:00Z">
            <w:rPr>
              <w:spacing w:val="2"/>
              <w:w w:val="105"/>
            </w:rPr>
          </w:rPrChange>
        </w:rPr>
        <w:t xml:space="preserve"> </w:t>
      </w:r>
      <w:r w:rsidRPr="00876BE6">
        <w:rPr>
          <w:w w:val="105"/>
          <w:highlight w:val="yellow"/>
          <w:rPrChange w:id="307" w:author="Gee, James C" w:date="2024-04-10T18:59:00Z">
            <w:rPr>
              <w:w w:val="105"/>
            </w:rPr>
          </w:rPrChange>
        </w:rPr>
        <w:t>7</w:t>
      </w:r>
      <w:r>
        <w:rPr>
          <w:w w:val="105"/>
        </w:rPr>
        <w:t>).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"/>
          <w:w w:val="105"/>
        </w:rPr>
        <w:t xml:space="preserve"> </w:t>
      </w:r>
      <w:r>
        <w:rPr>
          <w:w w:val="105"/>
        </w:rPr>
        <w:t>mapping</w:t>
      </w:r>
      <w:r>
        <w:rPr>
          <w:spacing w:val="2"/>
          <w:w w:val="105"/>
        </w:rPr>
        <w:t xml:space="preserve"> </w:t>
      </w:r>
      <w:r>
        <w:rPr>
          <w:w w:val="105"/>
        </w:rPr>
        <w:t>is</w:t>
      </w:r>
      <w:r>
        <w:rPr>
          <w:spacing w:val="3"/>
          <w:w w:val="105"/>
        </w:rPr>
        <w:t xml:space="preserve"> </w:t>
      </w:r>
      <w:r>
        <w:rPr>
          <w:w w:val="105"/>
        </w:rPr>
        <w:t>then</w:t>
      </w:r>
      <w:r>
        <w:rPr>
          <w:spacing w:val="2"/>
          <w:w w:val="105"/>
        </w:rPr>
        <w:t xml:space="preserve"> </w:t>
      </w:r>
      <w:r>
        <w:rPr>
          <w:w w:val="105"/>
        </w:rPr>
        <w:t>used</w:t>
      </w:r>
      <w:r>
        <w:rPr>
          <w:spacing w:val="2"/>
          <w:w w:val="105"/>
        </w:rPr>
        <w:t xml:space="preserve"> </w:t>
      </w:r>
      <w:r>
        <w:rPr>
          <w:w w:val="105"/>
        </w:rPr>
        <w:t>to</w:t>
      </w:r>
      <w:r>
        <w:rPr>
          <w:spacing w:val="2"/>
          <w:w w:val="105"/>
        </w:rPr>
        <w:t xml:space="preserve"> </w:t>
      </w:r>
      <w:r>
        <w:rPr>
          <w:w w:val="105"/>
        </w:rPr>
        <w:t>provide</w:t>
      </w:r>
      <w:r>
        <w:rPr>
          <w:spacing w:val="3"/>
          <w:w w:val="105"/>
        </w:rPr>
        <w:t xml:space="preserve"> </w:t>
      </w:r>
      <w:ins w:id="308" w:author="Gee, James C" w:date="2024-04-10T18:59:00Z">
        <w:r w:rsidR="00876BE6">
          <w:rPr>
            <w:spacing w:val="3"/>
            <w:w w:val="105"/>
          </w:rPr>
          <w:t xml:space="preserve">a </w:t>
        </w:r>
      </w:ins>
      <w:proofErr w:type="gramStart"/>
      <w:r>
        <w:rPr>
          <w:w w:val="105"/>
        </w:rPr>
        <w:t>point-to-</w:t>
      </w:r>
      <w:r>
        <w:rPr>
          <w:spacing w:val="-4"/>
          <w:w w:val="105"/>
        </w:rPr>
        <w:t>point</w:t>
      </w:r>
      <w:proofErr w:type="gramEnd"/>
    </w:p>
    <w:p w14:paraId="5CB7D0FF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579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correspondence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between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original</w:t>
      </w:r>
      <w:r>
        <w:rPr>
          <w:spacing w:val="-12"/>
          <w:w w:val="105"/>
        </w:rPr>
        <w:t xml:space="preserve"> </w:t>
      </w:r>
      <w:r>
        <w:rPr>
          <w:w w:val="105"/>
        </w:rPr>
        <w:t>MERFISH</w:t>
      </w:r>
      <w:r>
        <w:rPr>
          <w:spacing w:val="-12"/>
          <w:w w:val="105"/>
        </w:rPr>
        <w:t xml:space="preserve"> </w:t>
      </w:r>
      <w:r>
        <w:rPr>
          <w:w w:val="105"/>
        </w:rPr>
        <w:t>coordinate</w:t>
      </w:r>
      <w:r>
        <w:rPr>
          <w:spacing w:val="-11"/>
          <w:w w:val="105"/>
        </w:rPr>
        <w:t xml:space="preserve"> </w:t>
      </w:r>
      <w:r>
        <w:rPr>
          <w:w w:val="105"/>
        </w:rPr>
        <w:t>space</w:t>
      </w:r>
      <w:r>
        <w:rPr>
          <w:spacing w:val="-12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1"/>
          <w:w w:val="105"/>
        </w:rPr>
        <w:t xml:space="preserve"> </w:t>
      </w:r>
      <w:r>
        <w:rPr>
          <w:w w:val="105"/>
        </w:rPr>
        <w:t>AllenCCFv3</w:t>
      </w:r>
      <w:r>
        <w:rPr>
          <w:spacing w:val="-12"/>
          <w:w w:val="105"/>
        </w:rPr>
        <w:t xml:space="preserve"> </w:t>
      </w:r>
      <w:r>
        <w:rPr>
          <w:spacing w:val="-2"/>
          <w:w w:val="105"/>
        </w:rPr>
        <w:t>space,</w:t>
      </w:r>
    </w:p>
    <w:p w14:paraId="12D9B78F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45639229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w w:val="105"/>
          <w:sz w:val="12"/>
        </w:rPr>
        <w:lastRenderedPageBreak/>
        <w:t>580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thus</w:t>
      </w:r>
      <w:proofErr w:type="gramEnd"/>
      <w:r>
        <w:rPr>
          <w:spacing w:val="16"/>
          <w:w w:val="105"/>
        </w:rPr>
        <w:t xml:space="preserve"> </w:t>
      </w:r>
      <w:r>
        <w:rPr>
          <w:w w:val="105"/>
        </w:rPr>
        <w:t>allowing</w:t>
      </w:r>
      <w:r>
        <w:rPr>
          <w:spacing w:val="14"/>
          <w:w w:val="105"/>
        </w:rPr>
        <w:t xml:space="preserve"> </w:t>
      </w:r>
      <w:r>
        <w:rPr>
          <w:w w:val="105"/>
        </w:rPr>
        <w:t>mapping</w:t>
      </w:r>
      <w:r>
        <w:rPr>
          <w:spacing w:val="15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individual</w:t>
      </w:r>
      <w:r>
        <w:rPr>
          <w:spacing w:val="14"/>
          <w:w w:val="105"/>
        </w:rPr>
        <w:t xml:space="preserve"> </w:t>
      </w:r>
      <w:r>
        <w:rPr>
          <w:w w:val="105"/>
        </w:rPr>
        <w:t>genes</w:t>
      </w:r>
      <w:r>
        <w:rPr>
          <w:spacing w:val="15"/>
          <w:w w:val="105"/>
        </w:rPr>
        <w:t xml:space="preserve"> </w:t>
      </w:r>
      <w:r>
        <w:rPr>
          <w:w w:val="105"/>
        </w:rPr>
        <w:t>and</w:t>
      </w:r>
      <w:r>
        <w:rPr>
          <w:spacing w:val="14"/>
          <w:w w:val="105"/>
        </w:rPr>
        <w:t xml:space="preserve"> </w:t>
      </w:r>
      <w:r>
        <w:rPr>
          <w:w w:val="105"/>
        </w:rPr>
        <w:t>cell</w:t>
      </w:r>
      <w:r>
        <w:rPr>
          <w:spacing w:val="15"/>
          <w:w w:val="105"/>
        </w:rPr>
        <w:t xml:space="preserve"> </w:t>
      </w:r>
      <w:r>
        <w:rPr>
          <w:w w:val="105"/>
        </w:rPr>
        <w:t>types</w:t>
      </w:r>
      <w:r>
        <w:rPr>
          <w:spacing w:val="15"/>
          <w:w w:val="105"/>
        </w:rPr>
        <w:t xml:space="preserve"> </w:t>
      </w:r>
      <w:r>
        <w:rPr>
          <w:w w:val="105"/>
        </w:rPr>
        <w:t>located</w:t>
      </w:r>
      <w:r>
        <w:rPr>
          <w:spacing w:val="14"/>
          <w:w w:val="105"/>
        </w:rPr>
        <w:t xml:space="preserve"> </w:t>
      </w:r>
      <w:r>
        <w:rPr>
          <w:w w:val="105"/>
        </w:rPr>
        <w:t>in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MERFISH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17EB04F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581</w:t>
      </w:r>
      <w:r>
        <w:rPr>
          <w:rFonts w:ascii="Arial"/>
          <w:spacing w:val="65"/>
          <w:w w:val="105"/>
          <w:sz w:val="12"/>
        </w:rPr>
        <w:t xml:space="preserve">  </w:t>
      </w:r>
      <w:r>
        <w:rPr>
          <w:w w:val="105"/>
        </w:rPr>
        <w:t>be</w:t>
      </w:r>
      <w:proofErr w:type="gramEnd"/>
      <w:r>
        <w:rPr>
          <w:spacing w:val="15"/>
          <w:w w:val="105"/>
        </w:rPr>
        <w:t xml:space="preserve"> </w:t>
      </w:r>
      <w:r>
        <w:rPr>
          <w:w w:val="105"/>
        </w:rPr>
        <w:t>directly</w:t>
      </w:r>
      <w:r>
        <w:rPr>
          <w:spacing w:val="16"/>
          <w:w w:val="105"/>
        </w:rPr>
        <w:t xml:space="preserve"> </w:t>
      </w:r>
      <w:r>
        <w:rPr>
          <w:w w:val="105"/>
        </w:rPr>
        <w:t>mapped</w:t>
      </w:r>
      <w:r>
        <w:rPr>
          <w:spacing w:val="15"/>
          <w:w w:val="105"/>
        </w:rPr>
        <w:t xml:space="preserve"> </w:t>
      </w:r>
      <w:r>
        <w:rPr>
          <w:w w:val="105"/>
        </w:rPr>
        <w:t>into</w:t>
      </w:r>
      <w:r>
        <w:rPr>
          <w:spacing w:val="14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spacing w:val="-2"/>
          <w:w w:val="105"/>
        </w:rPr>
        <w:t>AllenCCFv3.</w:t>
      </w:r>
    </w:p>
    <w:p w14:paraId="2E2B2C70" w14:textId="77777777" w:rsidR="005F326E" w:rsidRDefault="005F326E">
      <w:pPr>
        <w:pStyle w:val="BodyText"/>
        <w:ind w:left="0"/>
        <w:rPr>
          <w:sz w:val="20"/>
        </w:rPr>
      </w:pPr>
    </w:p>
    <w:p w14:paraId="495485F3" w14:textId="77777777" w:rsidR="005F326E" w:rsidRDefault="005F326E">
      <w:pPr>
        <w:pStyle w:val="BodyText"/>
        <w:spacing w:before="6"/>
        <w:ind w:left="0"/>
        <w:rPr>
          <w:sz w:val="21"/>
        </w:rPr>
      </w:pPr>
    </w:p>
    <w:p w14:paraId="4AA39D22" w14:textId="77777777" w:rsidR="005F326E" w:rsidRDefault="00000000">
      <w:pPr>
        <w:pStyle w:val="Heading1"/>
        <w:tabs>
          <w:tab w:val="left" w:pos="1235"/>
        </w:tabs>
      </w:pPr>
      <w:r>
        <w:rPr>
          <w:rFonts w:ascii="Arial"/>
          <w:b w:val="0"/>
          <w:w w:val="115"/>
          <w:sz w:val="12"/>
        </w:rPr>
        <w:t>582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09" w:name="DevCCF_velocity_flow_transformation_mode"/>
      <w:bookmarkEnd w:id="309"/>
      <w:r>
        <w:rPr>
          <w:spacing w:val="-5"/>
          <w:w w:val="115"/>
        </w:rPr>
        <w:t>4.4</w:t>
      </w:r>
      <w:r>
        <w:tab/>
      </w:r>
      <w:proofErr w:type="spellStart"/>
      <w:r>
        <w:rPr>
          <w:w w:val="115"/>
        </w:rPr>
        <w:t>DevCCF</w:t>
      </w:r>
      <w:proofErr w:type="spellEnd"/>
      <w:r>
        <w:rPr>
          <w:spacing w:val="32"/>
          <w:w w:val="115"/>
        </w:rPr>
        <w:t xml:space="preserve"> </w:t>
      </w:r>
      <w:r>
        <w:rPr>
          <w:w w:val="115"/>
        </w:rPr>
        <w:t>velocity</w:t>
      </w:r>
      <w:r>
        <w:rPr>
          <w:spacing w:val="32"/>
          <w:w w:val="115"/>
        </w:rPr>
        <w:t xml:space="preserve"> </w:t>
      </w:r>
      <w:r>
        <w:rPr>
          <w:w w:val="115"/>
        </w:rPr>
        <w:t>flow</w:t>
      </w:r>
      <w:r>
        <w:rPr>
          <w:spacing w:val="33"/>
          <w:w w:val="115"/>
        </w:rPr>
        <w:t xml:space="preserve"> </w:t>
      </w:r>
      <w:r>
        <w:rPr>
          <w:w w:val="115"/>
        </w:rPr>
        <w:t>transformation</w:t>
      </w:r>
      <w:r>
        <w:rPr>
          <w:spacing w:val="32"/>
          <w:w w:val="115"/>
        </w:rPr>
        <w:t xml:space="preserve"> </w:t>
      </w:r>
      <w:r>
        <w:rPr>
          <w:spacing w:val="-4"/>
          <w:w w:val="115"/>
        </w:rPr>
        <w:t>model</w:t>
      </w:r>
    </w:p>
    <w:p w14:paraId="01D003BD" w14:textId="77777777" w:rsidR="005F326E" w:rsidRDefault="005F326E">
      <w:pPr>
        <w:pStyle w:val="BodyText"/>
        <w:spacing w:before="7"/>
        <w:ind w:left="0"/>
        <w:rPr>
          <w:b/>
          <w:sz w:val="22"/>
        </w:rPr>
      </w:pPr>
    </w:p>
    <w:p w14:paraId="242C09BB" w14:textId="5B593FB6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583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Given</w:t>
      </w:r>
      <w:proofErr w:type="gramEnd"/>
      <w:r>
        <w:rPr>
          <w:spacing w:val="-5"/>
          <w:w w:val="105"/>
        </w:rPr>
        <w:t xml:space="preserve"> </w:t>
      </w:r>
      <w:r>
        <w:rPr>
          <w:w w:val="105"/>
        </w:rPr>
        <w:t>multiple,</w:t>
      </w:r>
      <w:r>
        <w:rPr>
          <w:spacing w:val="-3"/>
          <w:w w:val="105"/>
        </w:rPr>
        <w:t xml:space="preserve"> </w:t>
      </w:r>
      <w:r>
        <w:rPr>
          <w:w w:val="105"/>
        </w:rPr>
        <w:t>linearly</w:t>
      </w:r>
      <w:r>
        <w:rPr>
          <w:spacing w:val="-6"/>
          <w:w w:val="105"/>
        </w:rPr>
        <w:t xml:space="preserve"> </w:t>
      </w:r>
      <w:r>
        <w:rPr>
          <w:w w:val="105"/>
        </w:rPr>
        <w:t>or</w:t>
      </w:r>
      <w:r>
        <w:rPr>
          <w:spacing w:val="-4"/>
          <w:w w:val="105"/>
        </w:rPr>
        <w:t xml:space="preserve"> </w:t>
      </w:r>
      <w:r>
        <w:rPr>
          <w:w w:val="105"/>
        </w:rPr>
        <w:t>non-linearly</w:t>
      </w:r>
      <w:r>
        <w:rPr>
          <w:spacing w:val="-5"/>
          <w:w w:val="105"/>
        </w:rPr>
        <w:t xml:space="preserve"> </w:t>
      </w:r>
      <w:r>
        <w:rPr>
          <w:w w:val="105"/>
        </w:rPr>
        <w:t>ordered</w:t>
      </w:r>
      <w:r>
        <w:rPr>
          <w:spacing w:val="-5"/>
          <w:w w:val="105"/>
        </w:rPr>
        <w:t xml:space="preserve"> </w:t>
      </w:r>
      <w:r>
        <w:rPr>
          <w:w w:val="105"/>
        </w:rPr>
        <w:t>point</w:t>
      </w:r>
      <w:r>
        <w:rPr>
          <w:spacing w:val="-4"/>
          <w:w w:val="105"/>
        </w:rPr>
        <w:t xml:space="preserve"> </w:t>
      </w:r>
      <w:r>
        <w:rPr>
          <w:w w:val="105"/>
        </w:rPr>
        <w:t>sets</w:t>
      </w:r>
      <w:r>
        <w:rPr>
          <w:spacing w:val="-5"/>
          <w:w w:val="105"/>
        </w:rPr>
        <w:t xml:space="preserve"> </w:t>
      </w:r>
      <w:r>
        <w:rPr>
          <w:w w:val="105"/>
        </w:rPr>
        <w:t>where</w:t>
      </w:r>
      <w:r>
        <w:rPr>
          <w:spacing w:val="-5"/>
          <w:w w:val="105"/>
        </w:rPr>
        <w:t xml:space="preserve"> </w:t>
      </w:r>
      <w:r>
        <w:rPr>
          <w:w w:val="105"/>
        </w:rPr>
        <w:t>individual</w:t>
      </w:r>
      <w:r>
        <w:rPr>
          <w:spacing w:val="-4"/>
          <w:w w:val="105"/>
        </w:rPr>
        <w:t xml:space="preserve"> </w:t>
      </w:r>
      <w:r>
        <w:rPr>
          <w:w w:val="105"/>
        </w:rPr>
        <w:t>points</w:t>
      </w:r>
      <w:r>
        <w:rPr>
          <w:spacing w:val="-5"/>
          <w:w w:val="105"/>
        </w:rPr>
        <w:t xml:space="preserve"> </w:t>
      </w:r>
      <w:r>
        <w:rPr>
          <w:w w:val="105"/>
        </w:rPr>
        <w:t>across</w:t>
      </w:r>
      <w:ins w:id="310" w:author="Gee, James C" w:date="2024-04-10T18:59:00Z">
        <w:r w:rsidR="00876BE6">
          <w:rPr>
            <w:w w:val="105"/>
          </w:rPr>
          <w:t xml:space="preserve"> the sets</w:t>
        </w:r>
      </w:ins>
      <w:r>
        <w:rPr>
          <w:spacing w:val="-5"/>
          <w:w w:val="105"/>
        </w:rPr>
        <w:t xml:space="preserve"> are</w:t>
      </w:r>
    </w:p>
    <w:p w14:paraId="487E1AE2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584</w:t>
      </w:r>
      <w:r>
        <w:rPr>
          <w:rFonts w:ascii="Arial"/>
          <w:spacing w:val="64"/>
          <w:w w:val="150"/>
          <w:sz w:val="12"/>
        </w:rPr>
        <w:t xml:space="preserve">  </w:t>
      </w:r>
      <w:r>
        <w:t>in</w:t>
      </w:r>
      <w:proofErr w:type="gramEnd"/>
      <w:r>
        <w:rPr>
          <w:spacing w:val="13"/>
        </w:rPr>
        <w:t xml:space="preserve"> </w:t>
      </w:r>
      <w:r>
        <w:t>one-to-one</w:t>
      </w:r>
      <w:r>
        <w:rPr>
          <w:spacing w:val="12"/>
        </w:rPr>
        <w:t xml:space="preserve"> </w:t>
      </w:r>
      <w:r>
        <w:t>correspondence,</w:t>
      </w:r>
      <w:r>
        <w:rPr>
          <w:spacing w:val="17"/>
        </w:rPr>
        <w:t xml:space="preserve"> </w:t>
      </w:r>
      <w:r>
        <w:t>we</w:t>
      </w:r>
      <w:r>
        <w:rPr>
          <w:spacing w:val="12"/>
        </w:rPr>
        <w:t xml:space="preserve"> </w:t>
      </w:r>
      <w:r>
        <w:t>developed</w:t>
      </w:r>
      <w:r>
        <w:rPr>
          <w:spacing w:val="13"/>
        </w:rPr>
        <w:t xml:space="preserve"> </w:t>
      </w:r>
      <w:r>
        <w:t>an</w:t>
      </w:r>
      <w:r>
        <w:rPr>
          <w:spacing w:val="12"/>
        </w:rPr>
        <w:t xml:space="preserve"> </w:t>
      </w:r>
      <w:r>
        <w:t>approach</w:t>
      </w:r>
      <w:r>
        <w:rPr>
          <w:spacing w:val="13"/>
        </w:rPr>
        <w:t xml:space="preserve"> </w:t>
      </w:r>
      <w:r>
        <w:t>for</w:t>
      </w:r>
      <w:r>
        <w:rPr>
          <w:spacing w:val="13"/>
        </w:rPr>
        <w:t xml:space="preserve"> </w:t>
      </w:r>
      <w:r>
        <w:t>generating</w:t>
      </w:r>
      <w:r>
        <w:rPr>
          <w:spacing w:val="12"/>
        </w:rPr>
        <w:t xml:space="preserve"> </w:t>
      </w:r>
      <w:r>
        <w:t>a</w:t>
      </w:r>
      <w:r>
        <w:rPr>
          <w:spacing w:val="13"/>
        </w:rPr>
        <w:t xml:space="preserve"> </w:t>
      </w:r>
      <w:r>
        <w:t>velocity</w:t>
      </w:r>
      <w:r>
        <w:rPr>
          <w:spacing w:val="13"/>
        </w:rPr>
        <w:t xml:space="preserve"> </w:t>
      </w:r>
      <w:r>
        <w:t>flow</w:t>
      </w:r>
      <w:r>
        <w:rPr>
          <w:spacing w:val="12"/>
        </w:rPr>
        <w:t xml:space="preserve"> </w:t>
      </w:r>
      <w:r>
        <w:rPr>
          <w:spacing w:val="-2"/>
        </w:rPr>
        <w:t>trans-</w:t>
      </w:r>
    </w:p>
    <w:p w14:paraId="28DA39A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585</w:t>
      </w:r>
      <w:r>
        <w:rPr>
          <w:rFonts w:ascii="Arial"/>
          <w:spacing w:val="49"/>
          <w:w w:val="105"/>
          <w:sz w:val="12"/>
        </w:rPr>
        <w:t xml:space="preserve">  </w:t>
      </w:r>
      <w:r>
        <w:rPr>
          <w:w w:val="105"/>
        </w:rPr>
        <w:t>formation</w:t>
      </w:r>
      <w:proofErr w:type="gramEnd"/>
      <w:r>
        <w:rPr>
          <w:spacing w:val="-13"/>
          <w:w w:val="105"/>
        </w:rPr>
        <w:t xml:space="preserve"> </w:t>
      </w:r>
      <w:r>
        <w:rPr>
          <w:w w:val="105"/>
        </w:rPr>
        <w:t>model</w:t>
      </w:r>
      <w:r>
        <w:rPr>
          <w:spacing w:val="-14"/>
          <w:w w:val="105"/>
        </w:rPr>
        <w:t xml:space="preserve"> </w:t>
      </w:r>
      <w:r>
        <w:rPr>
          <w:w w:val="105"/>
        </w:rPr>
        <w:t>to</w:t>
      </w:r>
      <w:r>
        <w:rPr>
          <w:spacing w:val="-14"/>
          <w:w w:val="105"/>
        </w:rPr>
        <w:t xml:space="preserve"> </w:t>
      </w:r>
      <w:r>
        <w:rPr>
          <w:w w:val="105"/>
        </w:rPr>
        <w:t>describe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time-varying</w:t>
      </w:r>
      <w:r>
        <w:rPr>
          <w:spacing w:val="-14"/>
          <w:w w:val="105"/>
        </w:rPr>
        <w:t xml:space="preserve"> </w:t>
      </w:r>
      <w:r>
        <w:rPr>
          <w:w w:val="105"/>
        </w:rPr>
        <w:t>diffeomorphic</w:t>
      </w:r>
      <w:r>
        <w:rPr>
          <w:spacing w:val="-15"/>
          <w:w w:val="105"/>
        </w:rPr>
        <w:t xml:space="preserve"> </w:t>
      </w:r>
      <w:r>
        <w:rPr>
          <w:w w:val="105"/>
        </w:rPr>
        <w:t>mapping</w:t>
      </w:r>
      <w:r>
        <w:rPr>
          <w:spacing w:val="-14"/>
          <w:w w:val="105"/>
        </w:rPr>
        <w:t xml:space="preserve"> </w:t>
      </w:r>
      <w:r>
        <w:rPr>
          <w:w w:val="105"/>
        </w:rPr>
        <w:t>as</w:t>
      </w:r>
      <w:r>
        <w:rPr>
          <w:spacing w:val="-14"/>
          <w:w w:val="105"/>
        </w:rPr>
        <w:t xml:space="preserve"> </w:t>
      </w:r>
      <w:r>
        <w:rPr>
          <w:w w:val="105"/>
        </w:rPr>
        <w:t>a</w:t>
      </w:r>
      <w:r>
        <w:rPr>
          <w:spacing w:val="-14"/>
          <w:w w:val="105"/>
        </w:rPr>
        <w:t xml:space="preserve"> </w:t>
      </w:r>
      <w:r>
        <w:rPr>
          <w:w w:val="105"/>
        </w:rPr>
        <w:t>variant</w:t>
      </w:r>
      <w:r>
        <w:rPr>
          <w:spacing w:val="-14"/>
          <w:w w:val="105"/>
        </w:rPr>
        <w:t xml:space="preserve"> </w:t>
      </w:r>
      <w:r>
        <w:rPr>
          <w:w w:val="105"/>
        </w:rPr>
        <w:t>of</w:t>
      </w:r>
      <w:r>
        <w:rPr>
          <w:spacing w:val="-14"/>
          <w:w w:val="105"/>
        </w:rPr>
        <w:t xml:space="preserve"> </w:t>
      </w:r>
      <w:r>
        <w:rPr>
          <w:w w:val="105"/>
        </w:rPr>
        <w:t>the</w:t>
      </w:r>
      <w:r>
        <w:rPr>
          <w:spacing w:val="-14"/>
          <w:w w:val="105"/>
        </w:rPr>
        <w:t xml:space="preserve"> </w:t>
      </w:r>
      <w:commentRangeStart w:id="311"/>
      <w:commentRangeStart w:id="312"/>
      <w:r>
        <w:rPr>
          <w:spacing w:val="-2"/>
          <w:w w:val="105"/>
        </w:rPr>
        <w:t>inexact</w:t>
      </w:r>
      <w:commentRangeEnd w:id="311"/>
      <w:r w:rsidR="00D463F5">
        <w:rPr>
          <w:rStyle w:val="CommentReference"/>
        </w:rPr>
        <w:commentReference w:id="311"/>
      </w:r>
      <w:commentRangeEnd w:id="312"/>
      <w:r w:rsidR="009A6E50">
        <w:rPr>
          <w:rStyle w:val="CommentReference"/>
        </w:rPr>
        <w:commentReference w:id="312"/>
      </w:r>
    </w:p>
    <w:p w14:paraId="56E3791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586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landmark</w:t>
      </w:r>
      <w:proofErr w:type="gramEnd"/>
      <w:r>
        <w:rPr>
          <w:spacing w:val="14"/>
          <w:w w:val="105"/>
        </w:rPr>
        <w:t xml:space="preserve"> </w:t>
      </w:r>
      <w:r>
        <w:rPr>
          <w:w w:val="105"/>
        </w:rPr>
        <w:t>matching</w:t>
      </w:r>
      <w:r>
        <w:rPr>
          <w:spacing w:val="15"/>
          <w:w w:val="105"/>
        </w:rPr>
        <w:t xml:space="preserve"> </w:t>
      </w:r>
      <w:r>
        <w:rPr>
          <w:w w:val="105"/>
        </w:rPr>
        <w:t>solution.</w:t>
      </w:r>
      <w:r>
        <w:rPr>
          <w:spacing w:val="49"/>
          <w:w w:val="105"/>
        </w:rPr>
        <w:t xml:space="preserve"> </w:t>
      </w:r>
      <w:r>
        <w:rPr>
          <w:w w:val="105"/>
        </w:rPr>
        <w:t>Integration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5"/>
          <w:w w:val="105"/>
        </w:rPr>
        <w:t xml:space="preserve"> </w:t>
      </w:r>
      <w:r>
        <w:rPr>
          <w:w w:val="105"/>
        </w:rPr>
        <w:t>the</w:t>
      </w:r>
      <w:r>
        <w:rPr>
          <w:spacing w:val="15"/>
          <w:w w:val="105"/>
        </w:rPr>
        <w:t xml:space="preserve"> </w:t>
      </w:r>
      <w:r>
        <w:rPr>
          <w:w w:val="105"/>
        </w:rPr>
        <w:t>resulting</w:t>
      </w:r>
      <w:r>
        <w:rPr>
          <w:spacing w:val="15"/>
          <w:w w:val="105"/>
        </w:rPr>
        <w:t xml:space="preserve"> </w:t>
      </w:r>
      <w:r>
        <w:rPr>
          <w:w w:val="105"/>
        </w:rPr>
        <w:t>velocity</w:t>
      </w:r>
      <w:r>
        <w:rPr>
          <w:spacing w:val="15"/>
          <w:w w:val="105"/>
        </w:rPr>
        <w:t xml:space="preserve"> </w:t>
      </w:r>
      <w:r>
        <w:rPr>
          <w:w w:val="105"/>
        </w:rPr>
        <w:t>field</w:t>
      </w:r>
      <w:r>
        <w:rPr>
          <w:spacing w:val="14"/>
          <w:w w:val="105"/>
        </w:rPr>
        <w:t xml:space="preserve"> </w:t>
      </w:r>
      <w:r>
        <w:rPr>
          <w:w w:val="105"/>
        </w:rPr>
        <w:t>can</w:t>
      </w:r>
      <w:r>
        <w:rPr>
          <w:spacing w:val="15"/>
          <w:w w:val="105"/>
        </w:rPr>
        <w:t xml:space="preserve"> </w:t>
      </w:r>
      <w:r>
        <w:rPr>
          <w:w w:val="105"/>
        </w:rPr>
        <w:t>then</w:t>
      </w:r>
      <w:r>
        <w:rPr>
          <w:spacing w:val="14"/>
          <w:w w:val="105"/>
        </w:rPr>
        <w:t xml:space="preserve"> </w:t>
      </w:r>
      <w:r>
        <w:rPr>
          <w:w w:val="105"/>
        </w:rPr>
        <w:t>be</w:t>
      </w:r>
      <w:r>
        <w:rPr>
          <w:spacing w:val="15"/>
          <w:w w:val="105"/>
        </w:rPr>
        <w:t xml:space="preserve"> </w:t>
      </w:r>
      <w:r>
        <w:rPr>
          <w:w w:val="105"/>
        </w:rPr>
        <w:t>used</w:t>
      </w:r>
      <w:r>
        <w:rPr>
          <w:spacing w:val="15"/>
          <w:w w:val="105"/>
        </w:rPr>
        <w:t xml:space="preserve"> </w:t>
      </w:r>
      <w:r>
        <w:rPr>
          <w:spacing w:val="-5"/>
          <w:w w:val="105"/>
        </w:rPr>
        <w:t>to</w:t>
      </w:r>
    </w:p>
    <w:p w14:paraId="6FA8452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587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describe</w:t>
      </w:r>
      <w:proofErr w:type="gramEnd"/>
      <w:r>
        <w:rPr>
          <w:spacing w:val="17"/>
          <w:w w:val="105"/>
        </w:rPr>
        <w:t xml:space="preserve"> </w:t>
      </w:r>
      <w:r>
        <w:rPr>
          <w:w w:val="105"/>
        </w:rPr>
        <w:t>the</w:t>
      </w:r>
      <w:r>
        <w:rPr>
          <w:spacing w:val="16"/>
          <w:w w:val="105"/>
        </w:rPr>
        <w:t xml:space="preserve"> </w:t>
      </w:r>
      <w:r>
        <w:rPr>
          <w:w w:val="105"/>
        </w:rPr>
        <w:t>displacement</w:t>
      </w:r>
      <w:r>
        <w:rPr>
          <w:spacing w:val="17"/>
          <w:w w:val="105"/>
        </w:rPr>
        <w:t xml:space="preserve"> </w:t>
      </w:r>
      <w:r>
        <w:rPr>
          <w:w w:val="105"/>
        </w:rPr>
        <w:t>between</w:t>
      </w:r>
      <w:r>
        <w:rPr>
          <w:spacing w:val="16"/>
          <w:w w:val="105"/>
        </w:rPr>
        <w:t xml:space="preserve"> </w:t>
      </w:r>
      <w:r>
        <w:rPr>
          <w:w w:val="105"/>
        </w:rPr>
        <w:t>any</w:t>
      </w:r>
      <w:r>
        <w:rPr>
          <w:spacing w:val="16"/>
          <w:w w:val="105"/>
        </w:rPr>
        <w:t xml:space="preserve"> </w:t>
      </w:r>
      <w:r>
        <w:rPr>
          <w:w w:val="105"/>
        </w:rPr>
        <w:t>two</w:t>
      </w:r>
      <w:r>
        <w:rPr>
          <w:spacing w:val="17"/>
          <w:w w:val="105"/>
        </w:rPr>
        <w:t xml:space="preserve"> </w:t>
      </w:r>
      <w:r>
        <w:rPr>
          <w:w w:val="105"/>
        </w:rPr>
        <w:t>time</w:t>
      </w:r>
      <w:r>
        <w:rPr>
          <w:spacing w:val="16"/>
          <w:w w:val="105"/>
        </w:rPr>
        <w:t xml:space="preserve"> </w:t>
      </w:r>
      <w:r>
        <w:rPr>
          <w:w w:val="105"/>
        </w:rPr>
        <w:t>points</w:t>
      </w:r>
      <w:r>
        <w:rPr>
          <w:spacing w:val="16"/>
          <w:w w:val="105"/>
        </w:rPr>
        <w:t xml:space="preserve"> </w:t>
      </w:r>
      <w:r>
        <w:rPr>
          <w:w w:val="105"/>
        </w:rPr>
        <w:t>within</w:t>
      </w:r>
      <w:r>
        <w:rPr>
          <w:spacing w:val="16"/>
          <w:w w:val="105"/>
        </w:rPr>
        <w:t xml:space="preserve"> </w:t>
      </w:r>
      <w:r>
        <w:rPr>
          <w:w w:val="105"/>
        </w:rPr>
        <w:t>this</w:t>
      </w:r>
      <w:r>
        <w:rPr>
          <w:spacing w:val="17"/>
          <w:w w:val="105"/>
        </w:rPr>
        <w:t xml:space="preserve"> </w:t>
      </w:r>
      <w:r>
        <w:rPr>
          <w:w w:val="105"/>
        </w:rPr>
        <w:t>time-parameterized</w:t>
      </w:r>
      <w:r>
        <w:rPr>
          <w:spacing w:val="16"/>
          <w:w w:val="105"/>
        </w:rPr>
        <w:t xml:space="preserve"> </w:t>
      </w:r>
      <w:r>
        <w:rPr>
          <w:spacing w:val="-5"/>
          <w:w w:val="105"/>
        </w:rPr>
        <w:t>do-</w:t>
      </w:r>
    </w:p>
    <w:p w14:paraId="25711FE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588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main</w:t>
      </w:r>
      <w:proofErr w:type="gramEnd"/>
      <w:r>
        <w:rPr>
          <w:w w:val="105"/>
        </w:rPr>
        <w:t>.</w:t>
      </w:r>
      <w:r>
        <w:rPr>
          <w:spacing w:val="42"/>
          <w:w w:val="105"/>
        </w:rPr>
        <w:t xml:space="preserve"> </w:t>
      </w:r>
      <w:r>
        <w:rPr>
          <w:w w:val="105"/>
        </w:rPr>
        <w:t>Regularization</w:t>
      </w:r>
      <w:r>
        <w:rPr>
          <w:spacing w:val="10"/>
          <w:w w:val="105"/>
        </w:rPr>
        <w:t xml:space="preserve"> </w:t>
      </w:r>
      <w:r>
        <w:rPr>
          <w:w w:val="105"/>
        </w:rPr>
        <w:t>of</w:t>
      </w:r>
      <w:r>
        <w:rPr>
          <w:spacing w:val="11"/>
          <w:w w:val="105"/>
        </w:rPr>
        <w:t xml:space="preserve"> </w:t>
      </w:r>
      <w:r>
        <w:rPr>
          <w:w w:val="105"/>
        </w:rPr>
        <w:t>the</w:t>
      </w:r>
      <w:r>
        <w:rPr>
          <w:spacing w:val="10"/>
          <w:w w:val="105"/>
        </w:rPr>
        <w:t xml:space="preserve"> </w:t>
      </w:r>
      <w:r>
        <w:rPr>
          <w:w w:val="105"/>
        </w:rPr>
        <w:t>sparse</w:t>
      </w:r>
      <w:r>
        <w:rPr>
          <w:spacing w:val="11"/>
          <w:w w:val="105"/>
        </w:rPr>
        <w:t xml:space="preserve"> </w:t>
      </w:r>
      <w:r>
        <w:rPr>
          <w:w w:val="105"/>
        </w:rPr>
        <w:t>correspondence</w:t>
      </w:r>
      <w:r>
        <w:rPr>
          <w:spacing w:val="11"/>
          <w:w w:val="105"/>
        </w:rPr>
        <w:t xml:space="preserve"> </w:t>
      </w:r>
      <w:r>
        <w:rPr>
          <w:w w:val="105"/>
        </w:rPr>
        <w:t>between</w:t>
      </w:r>
      <w:r>
        <w:rPr>
          <w:spacing w:val="11"/>
          <w:w w:val="105"/>
        </w:rPr>
        <w:t xml:space="preserve"> </w:t>
      </w:r>
      <w:r>
        <w:rPr>
          <w:w w:val="105"/>
        </w:rPr>
        <w:t>point</w:t>
      </w:r>
      <w:r>
        <w:rPr>
          <w:spacing w:val="10"/>
          <w:w w:val="105"/>
        </w:rPr>
        <w:t xml:space="preserve"> </w:t>
      </w:r>
      <w:r>
        <w:rPr>
          <w:w w:val="105"/>
        </w:rPr>
        <w:t>sets</w:t>
      </w:r>
      <w:r>
        <w:rPr>
          <w:spacing w:val="11"/>
          <w:w w:val="105"/>
        </w:rPr>
        <w:t xml:space="preserve"> </w:t>
      </w:r>
      <w:r>
        <w:rPr>
          <w:w w:val="105"/>
        </w:rPr>
        <w:t>is</w:t>
      </w:r>
      <w:r>
        <w:rPr>
          <w:spacing w:val="11"/>
          <w:w w:val="105"/>
        </w:rPr>
        <w:t xml:space="preserve"> </w:t>
      </w:r>
      <w:r>
        <w:rPr>
          <w:w w:val="105"/>
        </w:rPr>
        <w:t>performed</w:t>
      </w:r>
      <w:r>
        <w:rPr>
          <w:spacing w:val="11"/>
          <w:w w:val="105"/>
        </w:rPr>
        <w:t xml:space="preserve"> </w:t>
      </w:r>
      <w:r>
        <w:rPr>
          <w:w w:val="105"/>
        </w:rPr>
        <w:t>using</w:t>
      </w:r>
      <w:r>
        <w:rPr>
          <w:spacing w:val="10"/>
          <w:w w:val="105"/>
        </w:rPr>
        <w:t xml:space="preserve"> </w:t>
      </w:r>
      <w:r>
        <w:rPr>
          <w:spacing w:val="-12"/>
          <w:w w:val="105"/>
        </w:rPr>
        <w:t>a</w:t>
      </w:r>
    </w:p>
    <w:p w14:paraId="7FE12EF0" w14:textId="4E255540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589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generalized</w:t>
      </w:r>
      <w:proofErr w:type="gramEnd"/>
      <w:r>
        <w:rPr>
          <w:spacing w:val="-11"/>
          <w:w w:val="105"/>
        </w:rPr>
        <w:t xml:space="preserve"> </w:t>
      </w:r>
      <w:r>
        <w:rPr>
          <w:w w:val="105"/>
        </w:rPr>
        <w:t>B-spline</w:t>
      </w:r>
      <w:r>
        <w:rPr>
          <w:spacing w:val="-12"/>
          <w:w w:val="105"/>
        </w:rPr>
        <w:t xml:space="preserve"> </w:t>
      </w:r>
      <w:r>
        <w:rPr>
          <w:w w:val="105"/>
        </w:rPr>
        <w:t>scattered</w:t>
      </w:r>
      <w:r>
        <w:rPr>
          <w:spacing w:val="-12"/>
          <w:w w:val="105"/>
        </w:rPr>
        <w:t xml:space="preserve"> </w:t>
      </w:r>
      <w:r>
        <w:rPr>
          <w:w w:val="105"/>
        </w:rPr>
        <w:t>data</w:t>
      </w:r>
      <w:r>
        <w:rPr>
          <w:spacing w:val="-12"/>
          <w:w w:val="105"/>
        </w:rPr>
        <w:t xml:space="preserve"> </w:t>
      </w:r>
      <w:r>
        <w:rPr>
          <w:w w:val="105"/>
        </w:rPr>
        <w:t>approximation</w:t>
      </w:r>
      <w:r>
        <w:rPr>
          <w:spacing w:val="-11"/>
          <w:w w:val="105"/>
        </w:rPr>
        <w:t xml:space="preserve"> </w:t>
      </w:r>
      <w:r>
        <w:rPr>
          <w:w w:val="105"/>
        </w:rPr>
        <w:t>technique,</w:t>
      </w:r>
      <w:r>
        <w:rPr>
          <w:w w:val="105"/>
          <w:position w:val="9"/>
          <w:sz w:val="16"/>
        </w:rPr>
        <w:t>67</w:t>
      </w:r>
      <w:r>
        <w:rPr>
          <w:spacing w:val="18"/>
          <w:w w:val="105"/>
          <w:position w:val="9"/>
          <w:sz w:val="16"/>
        </w:rPr>
        <w:t xml:space="preserve"> </w:t>
      </w:r>
      <w:r>
        <w:rPr>
          <w:w w:val="105"/>
        </w:rPr>
        <w:t>also</w:t>
      </w:r>
      <w:r>
        <w:rPr>
          <w:spacing w:val="-12"/>
          <w:w w:val="105"/>
        </w:rPr>
        <w:t xml:space="preserve"> </w:t>
      </w:r>
      <w:del w:id="313" w:author="Gee, James C" w:date="2024-04-10T19:00:00Z">
        <w:r w:rsidDel="00D463F5">
          <w:rPr>
            <w:w w:val="105"/>
          </w:rPr>
          <w:delText>developed</w:delText>
        </w:r>
        <w:r w:rsidDel="00D463F5">
          <w:rPr>
            <w:spacing w:val="-12"/>
            <w:w w:val="105"/>
          </w:rPr>
          <w:delText xml:space="preserve"> </w:delText>
        </w:r>
      </w:del>
      <w:ins w:id="314" w:author="Gee, James C" w:date="2024-04-10T19:00:00Z">
        <w:r w:rsidR="00D463F5">
          <w:rPr>
            <w:w w:val="105"/>
          </w:rPr>
          <w:t>created</w:t>
        </w:r>
        <w:r w:rsidR="00D463F5">
          <w:rPr>
            <w:spacing w:val="-12"/>
            <w:w w:val="105"/>
          </w:rPr>
          <w:t xml:space="preserve"> </w:t>
        </w:r>
      </w:ins>
      <w:r>
        <w:rPr>
          <w:w w:val="105"/>
        </w:rPr>
        <w:t>by</w:t>
      </w:r>
      <w:r>
        <w:rPr>
          <w:spacing w:val="-12"/>
          <w:w w:val="105"/>
        </w:rPr>
        <w:t xml:space="preserve"> </w:t>
      </w:r>
      <w:r>
        <w:rPr>
          <w:w w:val="105"/>
        </w:rPr>
        <w:t>the</w:t>
      </w:r>
      <w:r>
        <w:rPr>
          <w:spacing w:val="-12"/>
          <w:w w:val="105"/>
        </w:rPr>
        <w:t xml:space="preserve"> </w:t>
      </w:r>
      <w:proofErr w:type="spellStart"/>
      <w:r>
        <w:rPr>
          <w:spacing w:val="-2"/>
          <w:w w:val="105"/>
        </w:rPr>
        <w:t>ANTsX</w:t>
      </w:r>
      <w:proofErr w:type="spellEnd"/>
    </w:p>
    <w:p w14:paraId="7CD2A778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590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developers</w:t>
      </w:r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and</w:t>
      </w:r>
      <w:r>
        <w:rPr>
          <w:spacing w:val="13"/>
          <w:w w:val="105"/>
        </w:rPr>
        <w:t xml:space="preserve"> </w:t>
      </w:r>
      <w:r>
        <w:rPr>
          <w:w w:val="105"/>
        </w:rPr>
        <w:t>contributed</w:t>
      </w:r>
      <w:r>
        <w:rPr>
          <w:spacing w:val="13"/>
          <w:w w:val="105"/>
        </w:rPr>
        <w:t xml:space="preserve"> </w:t>
      </w:r>
      <w:r>
        <w:rPr>
          <w:w w:val="105"/>
        </w:rPr>
        <w:t>to</w:t>
      </w:r>
      <w:r>
        <w:rPr>
          <w:spacing w:val="11"/>
          <w:w w:val="105"/>
        </w:rPr>
        <w:t xml:space="preserve"> </w:t>
      </w:r>
      <w:r>
        <w:rPr>
          <w:spacing w:val="-4"/>
          <w:w w:val="105"/>
        </w:rPr>
        <w:t>ITK.</w:t>
      </w:r>
    </w:p>
    <w:p w14:paraId="386F9138" w14:textId="77777777" w:rsidR="005F326E" w:rsidRDefault="005F326E">
      <w:pPr>
        <w:pStyle w:val="BodyText"/>
        <w:ind w:left="0"/>
        <w:rPr>
          <w:sz w:val="20"/>
        </w:rPr>
      </w:pPr>
    </w:p>
    <w:p w14:paraId="2B22D71B" w14:textId="77777777" w:rsidR="005F326E" w:rsidRDefault="005F326E">
      <w:pPr>
        <w:pStyle w:val="BodyText"/>
        <w:spacing w:before="2"/>
        <w:ind w:left="0"/>
        <w:rPr>
          <w:sz w:val="17"/>
        </w:rPr>
      </w:pPr>
    </w:p>
    <w:p w14:paraId="72A2DE6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5"/>
          <w:sz w:val="12"/>
        </w:rPr>
        <w:t>591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15" w:name="Velocity_field_optimization"/>
      <w:bookmarkEnd w:id="315"/>
      <w:r>
        <w:rPr>
          <w:spacing w:val="-4"/>
          <w:w w:val="115"/>
        </w:rPr>
        <w:t>4.4.1</w:t>
      </w:r>
      <w:r>
        <w:tab/>
      </w:r>
      <w:r>
        <w:rPr>
          <w:w w:val="115"/>
        </w:rPr>
        <w:t>Velocity</w:t>
      </w:r>
      <w:r>
        <w:rPr>
          <w:spacing w:val="-4"/>
          <w:w w:val="115"/>
        </w:rPr>
        <w:t xml:space="preserve"> </w:t>
      </w:r>
      <w:r>
        <w:rPr>
          <w:w w:val="115"/>
        </w:rPr>
        <w:t>field</w:t>
      </w:r>
      <w:r>
        <w:rPr>
          <w:spacing w:val="-3"/>
          <w:w w:val="115"/>
        </w:rPr>
        <w:t xml:space="preserve"> </w:t>
      </w:r>
      <w:r>
        <w:rPr>
          <w:spacing w:val="-2"/>
          <w:w w:val="115"/>
        </w:rPr>
        <w:t>optimization</w:t>
      </w:r>
    </w:p>
    <w:p w14:paraId="6D3B0D13" w14:textId="77777777" w:rsidR="005F326E" w:rsidRDefault="005F326E">
      <w:pPr>
        <w:pStyle w:val="BodyText"/>
        <w:spacing w:before="3"/>
        <w:ind w:left="0"/>
        <w:rPr>
          <w:b/>
          <w:sz w:val="23"/>
        </w:rPr>
      </w:pPr>
    </w:p>
    <w:p w14:paraId="0D719541" w14:textId="77777777" w:rsidR="005F326E" w:rsidRDefault="00000000">
      <w:pPr>
        <w:pStyle w:val="BodyText"/>
        <w:spacing w:before="131"/>
      </w:pPr>
      <w:proofErr w:type="gramStart"/>
      <w:r>
        <w:rPr>
          <w:rFonts w:ascii="Arial"/>
          <w:w w:val="105"/>
          <w:sz w:val="12"/>
        </w:rPr>
        <w:t>592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apply</w:t>
      </w:r>
      <w:r>
        <w:rPr>
          <w:spacing w:val="49"/>
          <w:w w:val="105"/>
        </w:rPr>
        <w:t xml:space="preserve"> </w:t>
      </w:r>
      <w:r>
        <w:rPr>
          <w:w w:val="105"/>
        </w:rPr>
        <w:t>this</w:t>
      </w:r>
      <w:r>
        <w:rPr>
          <w:spacing w:val="49"/>
          <w:w w:val="105"/>
        </w:rPr>
        <w:t xml:space="preserve"> </w:t>
      </w:r>
      <w:r>
        <w:rPr>
          <w:w w:val="105"/>
        </w:rPr>
        <w:t>methodology</w:t>
      </w:r>
      <w:r>
        <w:rPr>
          <w:spacing w:val="49"/>
          <w:w w:val="105"/>
        </w:rPr>
        <w:t xml:space="preserve"> </w:t>
      </w:r>
      <w:r>
        <w:rPr>
          <w:w w:val="105"/>
        </w:rPr>
        <w:t>to</w:t>
      </w:r>
      <w:r>
        <w:rPr>
          <w:spacing w:val="50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9"/>
          <w:w w:val="105"/>
        </w:rPr>
        <w:t xml:space="preserve"> </w:t>
      </w:r>
      <w:r>
        <w:rPr>
          <w:w w:val="105"/>
        </w:rPr>
        <w:t>templates,</w:t>
      </w:r>
      <w:r>
        <w:rPr>
          <w:w w:val="105"/>
          <w:position w:val="9"/>
          <w:sz w:val="16"/>
        </w:rPr>
        <w:t>15</w:t>
      </w:r>
      <w:r>
        <w:rPr>
          <w:spacing w:val="79"/>
          <w:w w:val="105"/>
          <w:position w:val="9"/>
          <w:sz w:val="16"/>
        </w:rPr>
        <w:t xml:space="preserve"> </w:t>
      </w:r>
      <w:r>
        <w:rPr>
          <w:w w:val="105"/>
        </w:rPr>
        <w:t>we</w:t>
      </w:r>
      <w:r>
        <w:rPr>
          <w:spacing w:val="50"/>
          <w:w w:val="105"/>
        </w:rPr>
        <w:t xml:space="preserve"> </w:t>
      </w:r>
      <w:r>
        <w:rPr>
          <w:w w:val="105"/>
        </w:rPr>
        <w:t>coalesced</w:t>
      </w:r>
      <w:r>
        <w:rPr>
          <w:spacing w:val="49"/>
          <w:w w:val="105"/>
        </w:rPr>
        <w:t xml:space="preserve"> </w:t>
      </w:r>
      <w:r>
        <w:rPr>
          <w:w w:val="105"/>
        </w:rPr>
        <w:t>the</w:t>
      </w:r>
      <w:r>
        <w:rPr>
          <w:spacing w:val="49"/>
          <w:w w:val="105"/>
        </w:rPr>
        <w:t xml:space="preserve"> </w:t>
      </w:r>
      <w:r>
        <w:rPr>
          <w:spacing w:val="-2"/>
          <w:w w:val="105"/>
        </w:rPr>
        <w:t>manual</w:t>
      </w:r>
    </w:p>
    <w:p w14:paraId="5977A21F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593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annotations</w:t>
      </w:r>
      <w:proofErr w:type="gramEnd"/>
      <w:r>
        <w:rPr>
          <w:spacing w:val="41"/>
          <w:w w:val="105"/>
        </w:rPr>
        <w:t xml:space="preserve"> </w:t>
      </w:r>
      <w:r>
        <w:rPr>
          <w:w w:val="105"/>
        </w:rPr>
        <w:t>of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0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41"/>
          <w:w w:val="105"/>
        </w:rPr>
        <w:t xml:space="preserve"> </w:t>
      </w:r>
      <w:r>
        <w:rPr>
          <w:w w:val="105"/>
        </w:rPr>
        <w:t>templates</w:t>
      </w:r>
      <w:r>
        <w:rPr>
          <w:spacing w:val="41"/>
          <w:w w:val="105"/>
        </w:rPr>
        <w:t xml:space="preserve"> </w:t>
      </w:r>
      <w:r>
        <w:rPr>
          <w:w w:val="105"/>
        </w:rPr>
        <w:t>into</w:t>
      </w:r>
      <w:r>
        <w:rPr>
          <w:spacing w:val="41"/>
          <w:w w:val="105"/>
        </w:rPr>
        <w:t xml:space="preserve"> </w:t>
      </w:r>
      <w:commentRangeStart w:id="316"/>
      <w:commentRangeStart w:id="317"/>
      <w:r>
        <w:rPr>
          <w:w w:val="105"/>
        </w:rPr>
        <w:t>26</w:t>
      </w:r>
      <w:r>
        <w:rPr>
          <w:spacing w:val="40"/>
          <w:w w:val="105"/>
        </w:rPr>
        <w:t xml:space="preserve"> </w:t>
      </w:r>
      <w:r>
        <w:rPr>
          <w:w w:val="105"/>
        </w:rPr>
        <w:t>common</w:t>
      </w:r>
      <w:r>
        <w:rPr>
          <w:spacing w:val="41"/>
          <w:w w:val="105"/>
        </w:rPr>
        <w:t xml:space="preserve"> </w:t>
      </w:r>
      <w:r>
        <w:rPr>
          <w:w w:val="105"/>
        </w:rPr>
        <w:t>anatomical</w:t>
      </w:r>
      <w:r>
        <w:rPr>
          <w:spacing w:val="41"/>
          <w:w w:val="105"/>
        </w:rPr>
        <w:t xml:space="preserve"> </w:t>
      </w:r>
      <w:r>
        <w:rPr>
          <w:w w:val="105"/>
        </w:rPr>
        <w:t>regions</w:t>
      </w:r>
      <w:r>
        <w:rPr>
          <w:spacing w:val="40"/>
          <w:w w:val="105"/>
        </w:rPr>
        <w:t xml:space="preserve"> </w:t>
      </w:r>
      <w:commentRangeEnd w:id="316"/>
      <w:r w:rsidR="00D463F5">
        <w:rPr>
          <w:rStyle w:val="CommentReference"/>
        </w:rPr>
        <w:commentReference w:id="316"/>
      </w:r>
      <w:commentRangeEnd w:id="317"/>
      <w:r w:rsidR="009A6E50">
        <w:rPr>
          <w:rStyle w:val="CommentReference"/>
        </w:rPr>
        <w:commentReference w:id="317"/>
      </w:r>
      <w:r>
        <w:rPr>
          <w:w w:val="105"/>
        </w:rPr>
        <w:t>(13</w:t>
      </w:r>
      <w:r>
        <w:rPr>
          <w:spacing w:val="41"/>
          <w:w w:val="105"/>
        </w:rPr>
        <w:t xml:space="preserve"> </w:t>
      </w:r>
      <w:r>
        <w:rPr>
          <w:spacing w:val="-5"/>
          <w:w w:val="105"/>
        </w:rPr>
        <w:t>per</w:t>
      </w:r>
    </w:p>
    <w:p w14:paraId="5D9372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594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hemisphere</w:t>
      </w:r>
      <w:proofErr w:type="gramEnd"/>
      <w:r>
        <w:rPr>
          <w:w w:val="105"/>
        </w:rPr>
        <w:t>).</w:t>
      </w:r>
      <w:r>
        <w:rPr>
          <w:spacing w:val="24"/>
          <w:w w:val="105"/>
        </w:rPr>
        <w:t xml:space="preserve">  </w:t>
      </w:r>
      <w:r>
        <w:rPr>
          <w:w w:val="105"/>
        </w:rPr>
        <w:t>We</w:t>
      </w:r>
      <w:r>
        <w:rPr>
          <w:spacing w:val="37"/>
          <w:w w:val="105"/>
        </w:rPr>
        <w:t xml:space="preserve"> </w:t>
      </w:r>
      <w:r>
        <w:rPr>
          <w:w w:val="105"/>
        </w:rPr>
        <w:t>then</w:t>
      </w:r>
      <w:r>
        <w:rPr>
          <w:spacing w:val="36"/>
          <w:w w:val="105"/>
        </w:rPr>
        <w:t xml:space="preserve"> </w:t>
      </w:r>
      <w:r>
        <w:rPr>
          <w:w w:val="105"/>
        </w:rPr>
        <w:t>used</w:t>
      </w:r>
      <w:r>
        <w:rPr>
          <w:spacing w:val="36"/>
          <w:w w:val="105"/>
        </w:rPr>
        <w:t xml:space="preserve"> </w:t>
      </w:r>
      <w:r>
        <w:rPr>
          <w:w w:val="105"/>
        </w:rPr>
        <w:t>these</w:t>
      </w:r>
      <w:r>
        <w:rPr>
          <w:spacing w:val="36"/>
          <w:w w:val="105"/>
        </w:rPr>
        <w:t xml:space="preserve"> </w:t>
      </w:r>
      <w:r>
        <w:rPr>
          <w:w w:val="105"/>
        </w:rPr>
        <w:t>regions</w:t>
      </w:r>
      <w:r>
        <w:rPr>
          <w:spacing w:val="36"/>
          <w:w w:val="105"/>
        </w:rPr>
        <w:t xml:space="preserve"> </w:t>
      </w:r>
      <w:r>
        <w:rPr>
          <w:w w:val="105"/>
        </w:rPr>
        <w:t>to</w:t>
      </w:r>
      <w:r>
        <w:rPr>
          <w:spacing w:val="37"/>
          <w:w w:val="105"/>
        </w:rPr>
        <w:t xml:space="preserve"> </w:t>
      </w:r>
      <w:r>
        <w:rPr>
          <w:w w:val="105"/>
        </w:rPr>
        <w:t>generate</w:t>
      </w:r>
      <w:r>
        <w:rPr>
          <w:spacing w:val="36"/>
          <w:w w:val="105"/>
        </w:rPr>
        <w:t xml:space="preserve"> </w:t>
      </w:r>
      <w:r>
        <w:rPr>
          <w:w w:val="105"/>
        </w:rPr>
        <w:t>invertible</w:t>
      </w:r>
      <w:r>
        <w:rPr>
          <w:spacing w:val="36"/>
          <w:w w:val="105"/>
        </w:rPr>
        <w:t xml:space="preserve"> </w:t>
      </w:r>
      <w:r>
        <w:rPr>
          <w:w w:val="105"/>
        </w:rPr>
        <w:t>transformations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between</w:t>
      </w:r>
    </w:p>
    <w:p w14:paraId="7C96C088" w14:textId="75A1BD96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595</w:t>
      </w:r>
      <w:r>
        <w:rPr>
          <w:rFonts w:ascii="Arial"/>
          <w:spacing w:val="73"/>
          <w:sz w:val="12"/>
        </w:rPr>
        <w:t xml:space="preserve">  </w:t>
      </w:r>
      <w:r>
        <w:t>successive</w:t>
      </w:r>
      <w:proofErr w:type="gramEnd"/>
      <w:r>
        <w:rPr>
          <w:spacing w:val="54"/>
        </w:rPr>
        <w:t xml:space="preserve"> </w:t>
      </w:r>
      <w:r>
        <w:t>time</w:t>
      </w:r>
      <w:r>
        <w:rPr>
          <w:spacing w:val="53"/>
        </w:rPr>
        <w:t xml:space="preserve"> </w:t>
      </w:r>
      <w:r>
        <w:t>points.</w:t>
      </w:r>
      <w:r>
        <w:rPr>
          <w:spacing w:val="41"/>
        </w:rPr>
        <w:t xml:space="preserve">  </w:t>
      </w:r>
      <w:r>
        <w:t>Specifically</w:t>
      </w:r>
      <w:ins w:id="318" w:author="Gee, James C" w:date="2024-04-10T19:01:00Z">
        <w:r w:rsidR="00D463F5">
          <w:t>,</w:t>
        </w:r>
      </w:ins>
      <w:r>
        <w:rPr>
          <w:spacing w:val="55"/>
        </w:rPr>
        <w:t xml:space="preserve"> </w:t>
      </w:r>
      <w:r>
        <w:t>each</w:t>
      </w:r>
      <w:r>
        <w:rPr>
          <w:spacing w:val="54"/>
        </w:rPr>
        <w:t xml:space="preserve"> </w:t>
      </w:r>
      <w:r>
        <w:t>label</w:t>
      </w:r>
      <w:r>
        <w:rPr>
          <w:spacing w:val="54"/>
        </w:rPr>
        <w:t xml:space="preserve"> </w:t>
      </w:r>
      <w:r>
        <w:t>was</w:t>
      </w:r>
      <w:r>
        <w:rPr>
          <w:spacing w:val="53"/>
        </w:rPr>
        <w:t xml:space="preserve"> </w:t>
      </w:r>
      <w:r>
        <w:t>used</w:t>
      </w:r>
      <w:r>
        <w:rPr>
          <w:spacing w:val="54"/>
        </w:rPr>
        <w:t xml:space="preserve"> </w:t>
      </w:r>
      <w:r>
        <w:t>to</w:t>
      </w:r>
      <w:r>
        <w:rPr>
          <w:spacing w:val="54"/>
        </w:rPr>
        <w:t xml:space="preserve"> </w:t>
      </w:r>
      <w:r>
        <w:t>create</w:t>
      </w:r>
      <w:r>
        <w:rPr>
          <w:spacing w:val="54"/>
        </w:rPr>
        <w:t xml:space="preserve"> </w:t>
      </w:r>
      <w:r>
        <w:t>a</w:t>
      </w:r>
      <w:r>
        <w:rPr>
          <w:spacing w:val="54"/>
        </w:rPr>
        <w:t xml:space="preserve"> </w:t>
      </w:r>
      <w:r>
        <w:t>pair</w:t>
      </w:r>
      <w:r>
        <w:rPr>
          <w:spacing w:val="53"/>
        </w:rPr>
        <w:t xml:space="preserve"> </w:t>
      </w:r>
      <w:r>
        <w:t>of</w:t>
      </w:r>
      <w:r>
        <w:rPr>
          <w:spacing w:val="54"/>
        </w:rPr>
        <w:t xml:space="preserve"> </w:t>
      </w:r>
      <w:r>
        <w:t>single</w:t>
      </w:r>
      <w:r>
        <w:rPr>
          <w:spacing w:val="54"/>
        </w:rPr>
        <w:t xml:space="preserve"> </w:t>
      </w:r>
      <w:proofErr w:type="gramStart"/>
      <w:r>
        <w:rPr>
          <w:spacing w:val="-2"/>
        </w:rPr>
        <w:t>region</w:t>
      </w:r>
      <w:proofErr w:type="gramEnd"/>
    </w:p>
    <w:p w14:paraId="3E651971" w14:textId="77777777" w:rsidR="005F326E" w:rsidRDefault="00000000">
      <w:pPr>
        <w:pStyle w:val="BodyText"/>
        <w:spacing w:before="157"/>
      </w:pPr>
      <w:proofErr w:type="gramStart"/>
      <w:r>
        <w:rPr>
          <w:rFonts w:ascii="Arial" w:hAnsi="Arial"/>
          <w:w w:val="105"/>
          <w:sz w:val="12"/>
        </w:rPr>
        <w:t>596</w:t>
      </w:r>
      <w:r>
        <w:rPr>
          <w:rFonts w:ascii="Arial" w:hAnsi="Arial"/>
          <w:spacing w:val="56"/>
          <w:w w:val="105"/>
          <w:sz w:val="12"/>
        </w:rPr>
        <w:t xml:space="preserve">  </w:t>
      </w:r>
      <w:r>
        <w:rPr>
          <w:w w:val="105"/>
        </w:rPr>
        <w:t>images</w:t>
      </w:r>
      <w:proofErr w:type="gramEnd"/>
      <w:r>
        <w:rPr>
          <w:spacing w:val="39"/>
          <w:w w:val="105"/>
        </w:rPr>
        <w:t xml:space="preserve"> </w:t>
      </w:r>
      <w:r>
        <w:rPr>
          <w:w w:val="105"/>
        </w:rPr>
        <w:t>resulting</w:t>
      </w:r>
      <w:r>
        <w:rPr>
          <w:spacing w:val="39"/>
          <w:w w:val="105"/>
        </w:rPr>
        <w:t xml:space="preserve"> </w:t>
      </w:r>
      <w:r>
        <w:rPr>
          <w:w w:val="105"/>
        </w:rPr>
        <w:t>in</w:t>
      </w:r>
      <w:r>
        <w:rPr>
          <w:spacing w:val="38"/>
          <w:w w:val="105"/>
        </w:rPr>
        <w:t xml:space="preserve"> </w:t>
      </w:r>
      <w:r>
        <w:rPr>
          <w:w w:val="105"/>
        </w:rPr>
        <w:t>26</w:t>
      </w:r>
      <w:r>
        <w:rPr>
          <w:spacing w:val="38"/>
          <w:w w:val="105"/>
        </w:rPr>
        <w:t xml:space="preserve"> </w:t>
      </w:r>
      <w:r>
        <w:rPr>
          <w:w w:val="105"/>
        </w:rPr>
        <w:t>pairs</w:t>
      </w:r>
      <w:r>
        <w:rPr>
          <w:spacing w:val="38"/>
          <w:w w:val="105"/>
        </w:rPr>
        <w:t xml:space="preserve"> </w:t>
      </w:r>
      <w:r>
        <w:rPr>
          <w:w w:val="105"/>
        </w:rPr>
        <w:t>of</w:t>
      </w:r>
      <w:r>
        <w:rPr>
          <w:spacing w:val="38"/>
          <w:w w:val="105"/>
        </w:rPr>
        <w:t xml:space="preserve"> </w:t>
      </w:r>
      <w:r>
        <w:rPr>
          <w:w w:val="105"/>
        </w:rPr>
        <w:t>“source”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“target”</w:t>
      </w:r>
      <w:r>
        <w:rPr>
          <w:spacing w:val="38"/>
          <w:w w:val="105"/>
        </w:rPr>
        <w:t xml:space="preserve"> </w:t>
      </w:r>
      <w:r>
        <w:rPr>
          <w:w w:val="105"/>
        </w:rPr>
        <w:t>images.</w:t>
      </w:r>
      <w:r>
        <w:rPr>
          <w:spacing w:val="28"/>
          <w:w w:val="105"/>
        </w:rPr>
        <w:t xml:space="preserve">  </w:t>
      </w:r>
      <w:r>
        <w:rPr>
          <w:w w:val="105"/>
        </w:rPr>
        <w:t>The</w:t>
      </w:r>
      <w:r>
        <w:rPr>
          <w:spacing w:val="39"/>
          <w:w w:val="105"/>
        </w:rPr>
        <w:t xml:space="preserve"> </w:t>
      </w:r>
      <w:r>
        <w:rPr>
          <w:w w:val="105"/>
        </w:rPr>
        <w:t>multiple</w:t>
      </w:r>
      <w:r>
        <w:rPr>
          <w:spacing w:val="38"/>
          <w:w w:val="105"/>
        </w:rPr>
        <w:t xml:space="preserve"> </w:t>
      </w:r>
      <w:r>
        <w:rPr>
          <w:w w:val="105"/>
        </w:rPr>
        <w:t>image</w:t>
      </w:r>
      <w:r>
        <w:rPr>
          <w:spacing w:val="38"/>
          <w:w w:val="105"/>
        </w:rPr>
        <w:t xml:space="preserve"> </w:t>
      </w:r>
      <w:proofErr w:type="gramStart"/>
      <w:r>
        <w:rPr>
          <w:spacing w:val="-2"/>
          <w:w w:val="105"/>
        </w:rPr>
        <w:t>pairs</w:t>
      </w:r>
      <w:proofErr w:type="gramEnd"/>
    </w:p>
    <w:p w14:paraId="478DDD7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597</w:t>
      </w:r>
      <w:r>
        <w:rPr>
          <w:rFonts w:ascii="Arial"/>
          <w:spacing w:val="66"/>
          <w:w w:val="150"/>
          <w:sz w:val="12"/>
        </w:rPr>
        <w:t xml:space="preserve">  </w:t>
      </w:r>
      <w:r>
        <w:t>were</w:t>
      </w:r>
      <w:proofErr w:type="gramEnd"/>
      <w:r>
        <w:rPr>
          <w:spacing w:val="50"/>
        </w:rPr>
        <w:t xml:space="preserve"> </w:t>
      </w:r>
      <w:commentRangeStart w:id="319"/>
      <w:commentRangeStart w:id="320"/>
      <w:r>
        <w:t>used</w:t>
      </w:r>
      <w:commentRangeEnd w:id="319"/>
      <w:r w:rsidR="00D463F5">
        <w:rPr>
          <w:rStyle w:val="CommentReference"/>
        </w:rPr>
        <w:commentReference w:id="319"/>
      </w:r>
      <w:commentRangeEnd w:id="320"/>
      <w:r w:rsidR="009A6E50">
        <w:rPr>
          <w:rStyle w:val="CommentReference"/>
        </w:rPr>
        <w:commentReference w:id="320"/>
      </w:r>
      <w:r>
        <w:rPr>
          <w:spacing w:val="50"/>
        </w:rPr>
        <w:t xml:space="preserve"> </w:t>
      </w:r>
      <w:r>
        <w:t>to</w:t>
      </w:r>
      <w:r>
        <w:rPr>
          <w:spacing w:val="49"/>
        </w:rPr>
        <w:t xml:space="preserve"> </w:t>
      </w:r>
      <w:r>
        <w:t>iteratively</w:t>
      </w:r>
      <w:r>
        <w:rPr>
          <w:spacing w:val="50"/>
        </w:rPr>
        <w:t xml:space="preserve"> </w:t>
      </w:r>
      <w:r>
        <w:t>estimate</w:t>
      </w:r>
      <w:r>
        <w:rPr>
          <w:spacing w:val="49"/>
        </w:rPr>
        <w:t xml:space="preserve"> </w:t>
      </w:r>
      <w:r>
        <w:t>a</w:t>
      </w:r>
      <w:r>
        <w:rPr>
          <w:spacing w:val="50"/>
        </w:rPr>
        <w:t xml:space="preserve"> </w:t>
      </w:r>
      <w:r>
        <w:t>diffeomorphic</w:t>
      </w:r>
      <w:r>
        <w:rPr>
          <w:spacing w:val="49"/>
        </w:rPr>
        <w:t xml:space="preserve"> </w:t>
      </w:r>
      <w:r>
        <w:t>pairwise</w:t>
      </w:r>
      <w:r>
        <w:rPr>
          <w:spacing w:val="49"/>
        </w:rPr>
        <w:t xml:space="preserve"> </w:t>
      </w:r>
      <w:r>
        <w:t>transform.</w:t>
      </w:r>
      <w:r>
        <w:rPr>
          <w:spacing w:val="29"/>
        </w:rPr>
        <w:t xml:space="preserve">  </w:t>
      </w:r>
      <w:r>
        <w:t>Given</w:t>
      </w:r>
      <w:r>
        <w:rPr>
          <w:spacing w:val="49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seven</w:t>
      </w:r>
      <w:r>
        <w:rPr>
          <w:spacing w:val="49"/>
        </w:rPr>
        <w:t xml:space="preserve"> </w:t>
      </w:r>
      <w:r>
        <w:rPr>
          <w:spacing w:val="-5"/>
        </w:rPr>
        <w:t>at-</w:t>
      </w:r>
    </w:p>
    <w:p w14:paraId="28750647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598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lases</w:t>
      </w:r>
      <w:proofErr w:type="gramEnd"/>
      <w:r>
        <w:rPr>
          <w:spacing w:val="32"/>
          <w:w w:val="105"/>
        </w:rPr>
        <w:t xml:space="preserve"> </w:t>
      </w:r>
      <w:r>
        <w:rPr>
          <w:w w:val="105"/>
        </w:rPr>
        <w:t>E11.5,</w:t>
      </w:r>
      <w:r>
        <w:rPr>
          <w:spacing w:val="35"/>
          <w:w w:val="105"/>
        </w:rPr>
        <w:t xml:space="preserve"> </w:t>
      </w:r>
      <w:r>
        <w:rPr>
          <w:w w:val="105"/>
        </w:rPr>
        <w:t>E13.5,</w:t>
      </w:r>
      <w:r>
        <w:rPr>
          <w:spacing w:val="35"/>
          <w:w w:val="105"/>
        </w:rPr>
        <w:t xml:space="preserve"> </w:t>
      </w:r>
      <w:r>
        <w:rPr>
          <w:w w:val="105"/>
        </w:rPr>
        <w:t>E15.5,</w:t>
      </w:r>
      <w:r>
        <w:rPr>
          <w:spacing w:val="36"/>
          <w:w w:val="105"/>
        </w:rPr>
        <w:t xml:space="preserve"> </w:t>
      </w:r>
      <w:r>
        <w:rPr>
          <w:w w:val="105"/>
        </w:rPr>
        <w:t>E18.5,</w:t>
      </w:r>
      <w:r>
        <w:rPr>
          <w:spacing w:val="35"/>
          <w:w w:val="105"/>
        </w:rPr>
        <w:t xml:space="preserve"> </w:t>
      </w:r>
      <w:r>
        <w:rPr>
          <w:w w:val="105"/>
        </w:rPr>
        <w:t>P4,</w:t>
      </w:r>
      <w:r>
        <w:rPr>
          <w:spacing w:val="35"/>
          <w:w w:val="105"/>
        </w:rPr>
        <w:t xml:space="preserve"> </w:t>
      </w:r>
      <w:r>
        <w:rPr>
          <w:w w:val="105"/>
        </w:rPr>
        <w:t>P14,</w:t>
      </w:r>
      <w:r>
        <w:rPr>
          <w:spacing w:val="35"/>
          <w:w w:val="105"/>
        </w:rPr>
        <w:t xml:space="preserve"> </w:t>
      </w:r>
      <w:r>
        <w:rPr>
          <w:w w:val="105"/>
        </w:rPr>
        <w:t>and</w:t>
      </w:r>
      <w:r>
        <w:rPr>
          <w:spacing w:val="30"/>
          <w:w w:val="105"/>
        </w:rPr>
        <w:t xml:space="preserve"> </w:t>
      </w:r>
      <w:r>
        <w:rPr>
          <w:w w:val="105"/>
        </w:rPr>
        <w:t>P56,</w:t>
      </w:r>
      <w:r>
        <w:rPr>
          <w:spacing w:val="35"/>
          <w:w w:val="105"/>
        </w:rPr>
        <w:t xml:space="preserve"> </w:t>
      </w:r>
      <w:r>
        <w:rPr>
          <w:w w:val="105"/>
        </w:rPr>
        <w:t>this</w:t>
      </w:r>
      <w:r>
        <w:rPr>
          <w:spacing w:val="31"/>
          <w:w w:val="105"/>
        </w:rPr>
        <w:t xml:space="preserve"> </w:t>
      </w:r>
      <w:r>
        <w:rPr>
          <w:w w:val="105"/>
        </w:rPr>
        <w:t>resulted</w:t>
      </w:r>
      <w:r>
        <w:rPr>
          <w:spacing w:val="30"/>
          <w:w w:val="105"/>
        </w:rPr>
        <w:t xml:space="preserve"> </w:t>
      </w:r>
      <w:r>
        <w:rPr>
          <w:w w:val="105"/>
        </w:rPr>
        <w:t>in</w:t>
      </w:r>
      <w:r>
        <w:rPr>
          <w:spacing w:val="29"/>
          <w:w w:val="105"/>
        </w:rPr>
        <w:t xml:space="preserve"> </w:t>
      </w:r>
      <w:r>
        <w:rPr>
          <w:w w:val="105"/>
        </w:rPr>
        <w:t>6</w:t>
      </w:r>
      <w:r>
        <w:rPr>
          <w:spacing w:val="30"/>
          <w:w w:val="105"/>
        </w:rPr>
        <w:t xml:space="preserve"> </w:t>
      </w:r>
      <w:r>
        <w:rPr>
          <w:w w:val="105"/>
        </w:rPr>
        <w:t>sets</w:t>
      </w:r>
      <w:r>
        <w:rPr>
          <w:spacing w:val="31"/>
          <w:w w:val="105"/>
        </w:rPr>
        <w:t xml:space="preserve"> </w:t>
      </w:r>
      <w:r>
        <w:rPr>
          <w:w w:val="105"/>
        </w:rPr>
        <w:t>of</w:t>
      </w:r>
      <w:r>
        <w:rPr>
          <w:spacing w:val="30"/>
          <w:w w:val="105"/>
        </w:rPr>
        <w:t xml:space="preserve"> </w:t>
      </w:r>
      <w:r>
        <w:rPr>
          <w:spacing w:val="-2"/>
          <w:w w:val="105"/>
        </w:rPr>
        <w:t>transforms</w:t>
      </w:r>
    </w:p>
    <w:p w14:paraId="2C7E9D8C" w14:textId="78940B35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599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between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successive</w:t>
      </w:r>
      <w:r>
        <w:rPr>
          <w:spacing w:val="27"/>
          <w:w w:val="105"/>
        </w:rPr>
        <w:t xml:space="preserve"> </w:t>
      </w:r>
      <w:r>
        <w:rPr>
          <w:w w:val="105"/>
        </w:rPr>
        <w:t>time</w:t>
      </w:r>
      <w:r>
        <w:rPr>
          <w:spacing w:val="27"/>
          <w:w w:val="105"/>
        </w:rPr>
        <w:t xml:space="preserve"> </w:t>
      </w:r>
      <w:r>
        <w:rPr>
          <w:w w:val="105"/>
        </w:rPr>
        <w:t>points.</w:t>
      </w:r>
      <w:r>
        <w:rPr>
          <w:spacing w:val="64"/>
          <w:w w:val="150"/>
        </w:rPr>
        <w:t xml:space="preserve"> </w:t>
      </w:r>
      <w:r>
        <w:rPr>
          <w:w w:val="105"/>
        </w:rPr>
        <w:t>Given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relative</w:t>
      </w:r>
      <w:r>
        <w:rPr>
          <w:spacing w:val="28"/>
          <w:w w:val="105"/>
        </w:rPr>
        <w:t xml:space="preserve"> </w:t>
      </w:r>
      <w:r>
        <w:rPr>
          <w:w w:val="105"/>
        </w:rPr>
        <w:t>sizes</w:t>
      </w:r>
      <w:r>
        <w:rPr>
          <w:spacing w:val="27"/>
          <w:w w:val="105"/>
        </w:rPr>
        <w:t xml:space="preserve"> </w:t>
      </w:r>
      <w:r>
        <w:rPr>
          <w:w w:val="105"/>
        </w:rPr>
        <w:t>between</w:t>
      </w:r>
      <w:r>
        <w:rPr>
          <w:spacing w:val="27"/>
          <w:w w:val="105"/>
        </w:rPr>
        <w:t xml:space="preserve"> </w:t>
      </w:r>
      <w:r>
        <w:rPr>
          <w:w w:val="105"/>
        </w:rPr>
        <w:t>atlases</w:t>
      </w:r>
      <w:ins w:id="321" w:author="Gee, James C" w:date="2024-04-10T19:02:00Z">
        <w:r w:rsidR="00D463F5">
          <w:rPr>
            <w:w w:val="105"/>
          </w:rPr>
          <w:t xml:space="preserve"> (ranging from X to X)</w:t>
        </w:r>
      </w:ins>
      <w:r>
        <w:rPr>
          <w:w w:val="105"/>
        </w:rPr>
        <w:t>,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order</w:t>
      </w:r>
      <w:r>
        <w:rPr>
          <w:spacing w:val="28"/>
          <w:w w:val="105"/>
        </w:rPr>
        <w:t xml:space="preserve"> </w:t>
      </w:r>
      <w:r>
        <w:rPr>
          <w:spacing w:val="-5"/>
          <w:w w:val="105"/>
        </w:rPr>
        <w:t>of</w:t>
      </w:r>
    </w:p>
    <w:p w14:paraId="106ECFD7" w14:textId="77777777" w:rsidR="005F326E" w:rsidRDefault="00000000">
      <w:pPr>
        <w:pStyle w:val="BodyText"/>
        <w:spacing w:before="143"/>
      </w:pPr>
      <w:proofErr w:type="gramStart"/>
      <w:r>
        <w:rPr>
          <w:rFonts w:ascii="Arial"/>
          <w:w w:val="105"/>
          <w:sz w:val="12"/>
        </w:rPr>
        <w:t>600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10</w:t>
      </w:r>
      <w:r>
        <w:rPr>
          <w:w w:val="105"/>
          <w:position w:val="9"/>
          <w:sz w:val="16"/>
        </w:rPr>
        <w:t>6</w:t>
      </w:r>
      <w:proofErr w:type="gramEnd"/>
      <w:r>
        <w:rPr>
          <w:spacing w:val="72"/>
          <w:w w:val="105"/>
          <w:position w:val="9"/>
          <w:sz w:val="16"/>
        </w:rPr>
        <w:t xml:space="preserve"> </w:t>
      </w:r>
      <w:r>
        <w:rPr>
          <w:w w:val="105"/>
        </w:rPr>
        <w:t>points</w:t>
      </w:r>
      <w:r>
        <w:rPr>
          <w:spacing w:val="41"/>
          <w:w w:val="105"/>
        </w:rPr>
        <w:t xml:space="preserve"> </w:t>
      </w:r>
      <w:r>
        <w:rPr>
          <w:w w:val="105"/>
        </w:rPr>
        <w:t>were</w:t>
      </w:r>
      <w:r>
        <w:rPr>
          <w:spacing w:val="42"/>
          <w:w w:val="105"/>
        </w:rPr>
        <w:t xml:space="preserve"> </w:t>
      </w:r>
      <w:r>
        <w:rPr>
          <w:w w:val="105"/>
        </w:rPr>
        <w:t>randomly</w:t>
      </w:r>
      <w:r>
        <w:rPr>
          <w:spacing w:val="41"/>
          <w:w w:val="105"/>
        </w:rPr>
        <w:t xml:space="preserve"> </w:t>
      </w:r>
      <w:r>
        <w:rPr>
          <w:w w:val="105"/>
        </w:rPr>
        <w:t>sampled</w:t>
      </w:r>
      <w:r>
        <w:rPr>
          <w:spacing w:val="42"/>
          <w:w w:val="105"/>
        </w:rPr>
        <w:t xml:space="preserve"> </w:t>
      </w:r>
      <w:proofErr w:type="spellStart"/>
      <w:r>
        <w:rPr>
          <w:w w:val="105"/>
        </w:rPr>
        <w:t>labelwise</w:t>
      </w:r>
      <w:proofErr w:type="spellEnd"/>
      <w:r>
        <w:rPr>
          <w:spacing w:val="41"/>
          <w:w w:val="105"/>
        </w:rPr>
        <w:t xml:space="preserve"> </w:t>
      </w:r>
      <w:r>
        <w:rPr>
          <w:w w:val="105"/>
        </w:rPr>
        <w:t>in</w:t>
      </w:r>
      <w:r>
        <w:rPr>
          <w:spacing w:val="41"/>
          <w:w w:val="105"/>
        </w:rPr>
        <w:t xml:space="preserve"> </w:t>
      </w:r>
      <w:r>
        <w:rPr>
          <w:w w:val="105"/>
        </w:rPr>
        <w:t>the</w:t>
      </w:r>
      <w:r>
        <w:rPr>
          <w:spacing w:val="42"/>
          <w:w w:val="105"/>
        </w:rPr>
        <w:t xml:space="preserve"> </w:t>
      </w:r>
      <w:r>
        <w:rPr>
          <w:w w:val="105"/>
        </w:rPr>
        <w:t>P56</w:t>
      </w:r>
      <w:r>
        <w:rPr>
          <w:spacing w:val="41"/>
          <w:w w:val="105"/>
        </w:rPr>
        <w:t xml:space="preserve"> </w:t>
      </w:r>
      <w:r>
        <w:rPr>
          <w:w w:val="105"/>
        </w:rPr>
        <w:t>template</w:t>
      </w:r>
      <w:r>
        <w:rPr>
          <w:spacing w:val="42"/>
          <w:w w:val="105"/>
        </w:rPr>
        <w:t xml:space="preserve"> </w:t>
      </w:r>
      <w:r>
        <w:rPr>
          <w:w w:val="105"/>
        </w:rPr>
        <w:t>space</w:t>
      </w:r>
      <w:r>
        <w:rPr>
          <w:spacing w:val="41"/>
          <w:w w:val="105"/>
        </w:rPr>
        <w:t xml:space="preserve"> </w:t>
      </w:r>
      <w:r>
        <w:rPr>
          <w:w w:val="105"/>
        </w:rPr>
        <w:t>and</w:t>
      </w:r>
      <w:r>
        <w:rPr>
          <w:spacing w:val="42"/>
          <w:w w:val="105"/>
        </w:rPr>
        <w:t xml:space="preserve"> </w:t>
      </w:r>
      <w:r>
        <w:rPr>
          <w:spacing w:val="-2"/>
          <w:w w:val="105"/>
        </w:rPr>
        <w:t>propagated</w:t>
      </w:r>
    </w:p>
    <w:p w14:paraId="062825A1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601</w:t>
      </w:r>
      <w:r>
        <w:rPr>
          <w:rFonts w:ascii="Arial"/>
          <w:spacing w:val="52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each</w:t>
      </w:r>
      <w:r>
        <w:rPr>
          <w:spacing w:val="22"/>
          <w:w w:val="105"/>
        </w:rPr>
        <w:t xml:space="preserve"> </w:t>
      </w:r>
      <w:r>
        <w:rPr>
          <w:w w:val="105"/>
        </w:rPr>
        <w:t>successive</w:t>
      </w:r>
      <w:r>
        <w:rPr>
          <w:spacing w:val="22"/>
          <w:w w:val="105"/>
        </w:rPr>
        <w:t xml:space="preserve"> </w:t>
      </w:r>
      <w:r>
        <w:rPr>
          <w:w w:val="105"/>
        </w:rPr>
        <w:t>atlas</w:t>
      </w:r>
      <w:r>
        <w:rPr>
          <w:spacing w:val="22"/>
          <w:w w:val="105"/>
        </w:rPr>
        <w:t xml:space="preserve"> </w:t>
      </w:r>
      <w:r>
        <w:rPr>
          <w:w w:val="105"/>
        </w:rPr>
        <w:t>providing</w:t>
      </w:r>
      <w:r>
        <w:rPr>
          <w:spacing w:val="23"/>
          <w:w w:val="105"/>
        </w:rPr>
        <w:t xml:space="preserve"> </w:t>
      </w:r>
      <w:r>
        <w:rPr>
          <w:w w:val="105"/>
        </w:rPr>
        <w:t>the</w:t>
      </w:r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2"/>
          <w:w w:val="105"/>
        </w:rPr>
        <w:t xml:space="preserve"> </w:t>
      </w:r>
      <w:r>
        <w:rPr>
          <w:w w:val="105"/>
        </w:rPr>
        <w:t>sets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22"/>
          <w:w w:val="105"/>
        </w:rPr>
        <w:t xml:space="preserve"> </w:t>
      </w:r>
      <w:r>
        <w:rPr>
          <w:w w:val="105"/>
        </w:rPr>
        <w:t>constructing</w:t>
      </w:r>
      <w:r>
        <w:rPr>
          <w:spacing w:val="22"/>
          <w:w w:val="105"/>
        </w:rPr>
        <w:t xml:space="preserve"> </w:t>
      </w:r>
      <w:r>
        <w:rPr>
          <w:w w:val="105"/>
        </w:rPr>
        <w:t>the</w:t>
      </w:r>
      <w:r>
        <w:rPr>
          <w:spacing w:val="23"/>
          <w:w w:val="105"/>
        </w:rPr>
        <w:t xml:space="preserve"> </w:t>
      </w:r>
      <w:r>
        <w:rPr>
          <w:w w:val="105"/>
        </w:rPr>
        <w:t>velocity</w:t>
      </w:r>
      <w:r>
        <w:rPr>
          <w:spacing w:val="22"/>
          <w:w w:val="105"/>
        </w:rPr>
        <w:t xml:space="preserve"> </w:t>
      </w:r>
      <w:r>
        <w:rPr>
          <w:w w:val="105"/>
        </w:rPr>
        <w:t>flow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model.</w:t>
      </w:r>
    </w:p>
    <w:p w14:paraId="4D383FA5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602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Approximately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125</w:t>
      </w:r>
      <w:r>
        <w:rPr>
          <w:spacing w:val="32"/>
          <w:w w:val="105"/>
        </w:rPr>
        <w:t xml:space="preserve"> </w:t>
      </w:r>
      <w:r>
        <w:rPr>
          <w:w w:val="105"/>
        </w:rPr>
        <w:t>iterations</w:t>
      </w:r>
      <w:r>
        <w:rPr>
          <w:spacing w:val="33"/>
          <w:w w:val="105"/>
        </w:rPr>
        <w:t xml:space="preserve"> </w:t>
      </w:r>
      <w:r>
        <w:rPr>
          <w:w w:val="105"/>
        </w:rPr>
        <w:t>resulted</w:t>
      </w:r>
      <w:r>
        <w:rPr>
          <w:spacing w:val="32"/>
          <w:w w:val="105"/>
        </w:rPr>
        <w:t xml:space="preserve"> </w:t>
      </w:r>
      <w:r>
        <w:rPr>
          <w:w w:val="105"/>
        </w:rPr>
        <w:t>in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2"/>
          <w:w w:val="105"/>
        </w:rPr>
        <w:t xml:space="preserve"> </w:t>
      </w:r>
      <w:r>
        <w:rPr>
          <w:w w:val="105"/>
        </w:rPr>
        <w:t>steady</w:t>
      </w:r>
      <w:r>
        <w:rPr>
          <w:spacing w:val="32"/>
          <w:w w:val="105"/>
        </w:rPr>
        <w:t xml:space="preserve"> </w:t>
      </w:r>
      <w:r>
        <w:rPr>
          <w:w w:val="105"/>
        </w:rPr>
        <w:t>convergence</w:t>
      </w:r>
      <w:r>
        <w:rPr>
          <w:spacing w:val="33"/>
          <w:w w:val="105"/>
        </w:rPr>
        <w:t xml:space="preserve"> </w:t>
      </w:r>
      <w:r>
        <w:rPr>
          <w:w w:val="105"/>
        </w:rPr>
        <w:t>based</w:t>
      </w:r>
      <w:r>
        <w:rPr>
          <w:spacing w:val="32"/>
          <w:w w:val="105"/>
        </w:rPr>
        <w:t xml:space="preserve"> </w:t>
      </w:r>
      <w:r>
        <w:rPr>
          <w:w w:val="105"/>
        </w:rPr>
        <w:t>on</w:t>
      </w:r>
      <w:r>
        <w:rPr>
          <w:spacing w:val="32"/>
          <w:w w:val="105"/>
        </w:rPr>
        <w:t xml:space="preserve"> </w:t>
      </w:r>
      <w:r>
        <w:rPr>
          <w:w w:val="105"/>
        </w:rPr>
        <w:t>the</w:t>
      </w:r>
      <w:r>
        <w:rPr>
          <w:spacing w:val="32"/>
          <w:w w:val="105"/>
        </w:rPr>
        <w:t xml:space="preserve"> </w:t>
      </w:r>
      <w:r>
        <w:rPr>
          <w:w w:val="105"/>
        </w:rPr>
        <w:t>average</w:t>
      </w:r>
      <w:r>
        <w:rPr>
          <w:spacing w:val="32"/>
          <w:w w:val="105"/>
        </w:rPr>
        <w:t xml:space="preserve"> </w:t>
      </w:r>
      <w:r>
        <w:rPr>
          <w:spacing w:val="-5"/>
          <w:w w:val="105"/>
        </w:rPr>
        <w:t>Eu-</w:t>
      </w:r>
    </w:p>
    <w:p w14:paraId="01EE7297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603</w:t>
      </w:r>
      <w:r>
        <w:rPr>
          <w:rFonts w:ascii="Arial"/>
          <w:spacing w:val="60"/>
          <w:w w:val="105"/>
          <w:sz w:val="12"/>
        </w:rPr>
        <w:t xml:space="preserve">  </w:t>
      </w:r>
      <w:proofErr w:type="spellStart"/>
      <w:r>
        <w:rPr>
          <w:w w:val="105"/>
        </w:rPr>
        <w:t>clidean</w:t>
      </w:r>
      <w:proofErr w:type="spellEnd"/>
      <w:proofErr w:type="gramEnd"/>
      <w:r>
        <w:rPr>
          <w:spacing w:val="23"/>
          <w:w w:val="105"/>
        </w:rPr>
        <w:t xml:space="preserve"> </w:t>
      </w:r>
      <w:r>
        <w:rPr>
          <w:w w:val="105"/>
        </w:rPr>
        <w:t>norm</w:t>
      </w:r>
      <w:r>
        <w:rPr>
          <w:spacing w:val="23"/>
          <w:w w:val="105"/>
        </w:rPr>
        <w:t xml:space="preserve"> </w:t>
      </w:r>
      <w:r>
        <w:rPr>
          <w:w w:val="105"/>
        </w:rPr>
        <w:t>between</w:t>
      </w:r>
      <w:r>
        <w:rPr>
          <w:spacing w:val="23"/>
          <w:w w:val="105"/>
        </w:rPr>
        <w:t xml:space="preserve"> </w:t>
      </w:r>
      <w:r>
        <w:rPr>
          <w:w w:val="105"/>
        </w:rPr>
        <w:t>transformed</w:t>
      </w:r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3"/>
          <w:w w:val="105"/>
        </w:rPr>
        <w:t xml:space="preserve"> </w:t>
      </w:r>
      <w:r>
        <w:rPr>
          <w:w w:val="105"/>
        </w:rPr>
        <w:t>sets.</w:t>
      </w:r>
      <w:r>
        <w:rPr>
          <w:spacing w:val="71"/>
          <w:w w:val="105"/>
        </w:rPr>
        <w:t xml:space="preserve"> </w:t>
      </w:r>
      <w:r>
        <w:rPr>
          <w:w w:val="105"/>
        </w:rPr>
        <w:t>Ten</w:t>
      </w:r>
      <w:r>
        <w:rPr>
          <w:spacing w:val="22"/>
          <w:w w:val="105"/>
        </w:rPr>
        <w:t xml:space="preserve"> </w:t>
      </w:r>
      <w:r>
        <w:rPr>
          <w:w w:val="105"/>
        </w:rPr>
        <w:t>integration</w:t>
      </w:r>
      <w:r>
        <w:rPr>
          <w:spacing w:val="23"/>
          <w:w w:val="105"/>
        </w:rPr>
        <w:t xml:space="preserve"> </w:t>
      </w:r>
      <w:r>
        <w:rPr>
          <w:w w:val="105"/>
        </w:rPr>
        <w:t>points</w:t>
      </w:r>
      <w:r>
        <w:rPr>
          <w:spacing w:val="23"/>
          <w:w w:val="105"/>
        </w:rPr>
        <w:t xml:space="preserve"> </w:t>
      </w:r>
      <w:r>
        <w:rPr>
          <w:w w:val="105"/>
        </w:rPr>
        <w:t>were</w:t>
      </w:r>
      <w:r>
        <w:rPr>
          <w:spacing w:val="23"/>
          <w:w w:val="105"/>
        </w:rPr>
        <w:t xml:space="preserve"> </w:t>
      </w:r>
      <w:r>
        <w:rPr>
          <w:w w:val="105"/>
        </w:rPr>
        <w:t>used</w:t>
      </w:r>
      <w:r>
        <w:rPr>
          <w:spacing w:val="22"/>
          <w:w w:val="105"/>
        </w:rPr>
        <w:t xml:space="preserve"> </w:t>
      </w:r>
      <w:r>
        <w:rPr>
          <w:w w:val="105"/>
        </w:rPr>
        <w:t>and</w:t>
      </w:r>
      <w:r>
        <w:rPr>
          <w:spacing w:val="23"/>
          <w:w w:val="105"/>
        </w:rPr>
        <w:t xml:space="preserve"> </w:t>
      </w:r>
      <w:proofErr w:type="gramStart"/>
      <w:r>
        <w:rPr>
          <w:spacing w:val="-4"/>
          <w:w w:val="105"/>
        </w:rPr>
        <w:t>point</w:t>
      </w:r>
      <w:proofErr w:type="gramEnd"/>
    </w:p>
    <w:p w14:paraId="33AEAF92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604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sets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were</w:t>
      </w:r>
      <w:r>
        <w:rPr>
          <w:spacing w:val="8"/>
          <w:w w:val="105"/>
        </w:rPr>
        <w:t xml:space="preserve"> </w:t>
      </w:r>
      <w:r>
        <w:rPr>
          <w:w w:val="105"/>
        </w:rPr>
        <w:t>distributed</w:t>
      </w:r>
      <w:r>
        <w:rPr>
          <w:spacing w:val="9"/>
          <w:w w:val="105"/>
        </w:rPr>
        <w:t xml:space="preserve"> </w:t>
      </w:r>
      <w:r>
        <w:rPr>
          <w:w w:val="105"/>
        </w:rPr>
        <w:t>along</w:t>
      </w:r>
      <w:r>
        <w:rPr>
          <w:spacing w:val="8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temporal</w:t>
      </w:r>
      <w:r>
        <w:rPr>
          <w:spacing w:val="9"/>
          <w:w w:val="105"/>
        </w:rPr>
        <w:t xml:space="preserve"> </w:t>
      </w:r>
      <w:r>
        <w:rPr>
          <w:w w:val="105"/>
        </w:rPr>
        <w:t>dimension</w:t>
      </w:r>
      <w:r>
        <w:rPr>
          <w:spacing w:val="8"/>
          <w:w w:val="105"/>
        </w:rPr>
        <w:t xml:space="preserve"> </w:t>
      </w:r>
      <w:r>
        <w:rPr>
          <w:w w:val="105"/>
        </w:rPr>
        <w:t>using</w:t>
      </w:r>
      <w:r>
        <w:rPr>
          <w:spacing w:val="9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log</w:t>
      </w:r>
      <w:r>
        <w:rPr>
          <w:spacing w:val="8"/>
          <w:w w:val="105"/>
        </w:rPr>
        <w:t xml:space="preserve"> </w:t>
      </w:r>
      <w:r>
        <w:rPr>
          <w:w w:val="105"/>
        </w:rPr>
        <w:t>transform</w:t>
      </w:r>
      <w:r>
        <w:rPr>
          <w:spacing w:val="9"/>
          <w:w w:val="105"/>
        </w:rPr>
        <w:t xml:space="preserve"> </w:t>
      </w:r>
      <w:r>
        <w:rPr>
          <w:w w:val="105"/>
        </w:rPr>
        <w:t>for</w:t>
      </w:r>
      <w:r>
        <w:rPr>
          <w:spacing w:val="8"/>
          <w:w w:val="105"/>
        </w:rPr>
        <w:t xml:space="preserve"> </w:t>
      </w:r>
      <w:r>
        <w:rPr>
          <w:w w:val="105"/>
        </w:rPr>
        <w:t>a</w:t>
      </w:r>
      <w:r>
        <w:rPr>
          <w:spacing w:val="9"/>
          <w:w w:val="105"/>
        </w:rPr>
        <w:t xml:space="preserve"> </w:t>
      </w:r>
      <w:r>
        <w:rPr>
          <w:w w:val="105"/>
        </w:rPr>
        <w:t>more</w:t>
      </w:r>
      <w:r>
        <w:rPr>
          <w:spacing w:val="9"/>
          <w:w w:val="105"/>
        </w:rPr>
        <w:t xml:space="preserve"> </w:t>
      </w:r>
      <w:r>
        <w:rPr>
          <w:spacing w:val="-2"/>
          <w:w w:val="105"/>
        </w:rPr>
        <w:t>evenly</w:t>
      </w:r>
    </w:p>
    <w:p w14:paraId="4F924E08" w14:textId="370EBB23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605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spaced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sampling.</w:t>
      </w:r>
      <w:r>
        <w:rPr>
          <w:spacing w:val="59"/>
          <w:w w:val="150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additional</w:t>
      </w:r>
      <w:r>
        <w:rPr>
          <w:spacing w:val="27"/>
          <w:w w:val="105"/>
        </w:rPr>
        <w:t xml:space="preserve"> </w:t>
      </w:r>
      <w:r>
        <w:rPr>
          <w:w w:val="105"/>
        </w:rPr>
        <w:t>information</w:t>
      </w:r>
      <w:ins w:id="322" w:author="Gee, James C" w:date="2024-04-10T19:03:00Z">
        <w:r w:rsidR="00D463F5">
          <w:rPr>
            <w:w w:val="105"/>
          </w:rPr>
          <w:t>,</w:t>
        </w:r>
      </w:ins>
      <w:r>
        <w:rPr>
          <w:spacing w:val="27"/>
          <w:w w:val="105"/>
        </w:rPr>
        <w:t xml:space="preserve"> </w:t>
      </w:r>
      <w:r>
        <w:rPr>
          <w:w w:val="105"/>
        </w:rPr>
        <w:t>see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help</w:t>
      </w:r>
      <w:r>
        <w:rPr>
          <w:spacing w:val="27"/>
          <w:w w:val="105"/>
        </w:rPr>
        <w:t xml:space="preserve"> </w:t>
      </w:r>
      <w:r>
        <w:rPr>
          <w:w w:val="105"/>
        </w:rPr>
        <w:t>menu</w:t>
      </w:r>
      <w:r>
        <w:rPr>
          <w:spacing w:val="27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proofErr w:type="spellStart"/>
      <w:r>
        <w:rPr>
          <w:w w:val="105"/>
        </w:rPr>
        <w:t>ANTsPy</w:t>
      </w:r>
      <w:proofErr w:type="spellEnd"/>
      <w:r>
        <w:rPr>
          <w:spacing w:val="27"/>
          <w:w w:val="105"/>
        </w:rPr>
        <w:t xml:space="preserve"> </w:t>
      </w:r>
      <w:proofErr w:type="gramStart"/>
      <w:r>
        <w:rPr>
          <w:spacing w:val="-2"/>
          <w:w w:val="105"/>
        </w:rPr>
        <w:t>function</w:t>
      </w:r>
      <w:proofErr w:type="gramEnd"/>
    </w:p>
    <w:p w14:paraId="3AC85928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606</w:t>
      </w:r>
      <w:r>
        <w:rPr>
          <w:rFonts w:ascii="Arial"/>
          <w:spacing w:val="60"/>
          <w:sz w:val="12"/>
        </w:rPr>
        <w:t xml:space="preserve">  </w:t>
      </w:r>
      <w:proofErr w:type="spellStart"/>
      <w:r>
        <w:rPr>
          <w:rFonts w:ascii="Courier New"/>
          <w:spacing w:val="-2"/>
          <w:w w:val="85"/>
        </w:rPr>
        <w:t>ants.fit</w:t>
      </w:r>
      <w:proofErr w:type="gramEnd"/>
      <w:r>
        <w:rPr>
          <w:rFonts w:ascii="Courier New"/>
          <w:spacing w:val="-2"/>
          <w:w w:val="85"/>
        </w:rPr>
        <w:t>_time_varying_transform_to_point_sets</w:t>
      </w:r>
      <w:proofErr w:type="spellEnd"/>
      <w:r>
        <w:rPr>
          <w:rFonts w:asci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33111B9D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325D25D6" w14:textId="77777777" w:rsidR="005F326E" w:rsidRDefault="00000000">
      <w:pPr>
        <w:pStyle w:val="Heading1"/>
        <w:tabs>
          <w:tab w:val="left" w:pos="1235"/>
        </w:tabs>
        <w:spacing w:before="137"/>
      </w:pPr>
      <w:r>
        <w:rPr>
          <w:rFonts w:ascii="Arial"/>
          <w:b w:val="0"/>
          <w:w w:val="115"/>
          <w:sz w:val="12"/>
        </w:rPr>
        <w:lastRenderedPageBreak/>
        <w:t>607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23" w:name="ANTsXNet_mouse_brain_applications"/>
      <w:bookmarkEnd w:id="323"/>
      <w:r>
        <w:rPr>
          <w:spacing w:val="-5"/>
          <w:w w:val="115"/>
        </w:rPr>
        <w:t>4.5</w:t>
      </w:r>
      <w:r>
        <w:tab/>
      </w:r>
      <w:proofErr w:type="spellStart"/>
      <w:r>
        <w:rPr>
          <w:w w:val="115"/>
        </w:rPr>
        <w:t>ANTsXNet</w:t>
      </w:r>
      <w:proofErr w:type="spellEnd"/>
      <w:r>
        <w:rPr>
          <w:spacing w:val="41"/>
          <w:w w:val="115"/>
        </w:rPr>
        <w:t xml:space="preserve"> </w:t>
      </w:r>
      <w:r>
        <w:rPr>
          <w:w w:val="115"/>
        </w:rPr>
        <w:t>mouse</w:t>
      </w:r>
      <w:r>
        <w:rPr>
          <w:spacing w:val="42"/>
          <w:w w:val="115"/>
        </w:rPr>
        <w:t xml:space="preserve"> </w:t>
      </w:r>
      <w:r>
        <w:rPr>
          <w:w w:val="115"/>
        </w:rPr>
        <w:t>brain</w:t>
      </w:r>
      <w:r>
        <w:rPr>
          <w:spacing w:val="42"/>
          <w:w w:val="115"/>
        </w:rPr>
        <w:t xml:space="preserve"> </w:t>
      </w:r>
      <w:r>
        <w:rPr>
          <w:spacing w:val="-2"/>
          <w:w w:val="115"/>
        </w:rPr>
        <w:t>applications</w:t>
      </w:r>
    </w:p>
    <w:p w14:paraId="3A814761" w14:textId="77777777" w:rsidR="005F326E" w:rsidRDefault="005F326E">
      <w:pPr>
        <w:pStyle w:val="BodyText"/>
        <w:spacing w:before="8"/>
        <w:ind w:left="0"/>
        <w:rPr>
          <w:b/>
          <w:sz w:val="23"/>
        </w:rPr>
      </w:pPr>
    </w:p>
    <w:p w14:paraId="0C9C1667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608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324" w:name="General_notes_regarding_deep_learning_tr"/>
      <w:bookmarkEnd w:id="324"/>
      <w:r>
        <w:rPr>
          <w:spacing w:val="-2"/>
          <w:w w:val="110"/>
        </w:rPr>
        <w:t>4.5.1</w:t>
      </w:r>
      <w:r>
        <w:tab/>
      </w:r>
      <w:r>
        <w:rPr>
          <w:w w:val="110"/>
        </w:rPr>
        <w:t>General</w:t>
      </w:r>
      <w:r>
        <w:rPr>
          <w:spacing w:val="27"/>
          <w:w w:val="110"/>
        </w:rPr>
        <w:t xml:space="preserve"> </w:t>
      </w:r>
      <w:r>
        <w:rPr>
          <w:w w:val="110"/>
        </w:rPr>
        <w:t>notes</w:t>
      </w:r>
      <w:r>
        <w:rPr>
          <w:spacing w:val="28"/>
          <w:w w:val="110"/>
        </w:rPr>
        <w:t xml:space="preserve"> </w:t>
      </w:r>
      <w:r>
        <w:rPr>
          <w:w w:val="110"/>
        </w:rPr>
        <w:t>regarding</w:t>
      </w:r>
      <w:r>
        <w:rPr>
          <w:spacing w:val="28"/>
          <w:w w:val="110"/>
        </w:rPr>
        <w:t xml:space="preserve"> </w:t>
      </w:r>
      <w:r>
        <w:rPr>
          <w:w w:val="110"/>
        </w:rPr>
        <w:t>deep</w:t>
      </w:r>
      <w:r>
        <w:rPr>
          <w:spacing w:val="28"/>
          <w:w w:val="110"/>
        </w:rPr>
        <w:t xml:space="preserve"> </w:t>
      </w:r>
      <w:r>
        <w:rPr>
          <w:w w:val="110"/>
        </w:rPr>
        <w:t>learning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training</w:t>
      </w:r>
    </w:p>
    <w:p w14:paraId="5B142FCE" w14:textId="77777777" w:rsidR="005F326E" w:rsidRDefault="005F326E">
      <w:pPr>
        <w:pStyle w:val="BodyText"/>
        <w:spacing w:before="8"/>
        <w:ind w:left="0"/>
        <w:rPr>
          <w:b/>
        </w:rPr>
      </w:pPr>
    </w:p>
    <w:p w14:paraId="307AC921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609</w:t>
      </w:r>
      <w:r>
        <w:rPr>
          <w:rFonts w:ascii="Arial"/>
          <w:spacing w:val="50"/>
          <w:w w:val="105"/>
          <w:sz w:val="12"/>
        </w:rPr>
        <w:t xml:space="preserve">  </w:t>
      </w:r>
      <w:r>
        <w:rPr>
          <w:w w:val="105"/>
        </w:rPr>
        <w:t>All</w:t>
      </w:r>
      <w:proofErr w:type="gramEnd"/>
      <w:r>
        <w:rPr>
          <w:spacing w:val="47"/>
          <w:w w:val="105"/>
        </w:rPr>
        <w:t xml:space="preserve"> </w:t>
      </w:r>
      <w:r>
        <w:rPr>
          <w:w w:val="105"/>
        </w:rPr>
        <w:t>network-based</w:t>
      </w:r>
      <w:r>
        <w:rPr>
          <w:spacing w:val="47"/>
          <w:w w:val="105"/>
        </w:rPr>
        <w:t xml:space="preserve"> </w:t>
      </w:r>
      <w:r>
        <w:rPr>
          <w:w w:val="105"/>
        </w:rPr>
        <w:t>approaches</w:t>
      </w:r>
      <w:r>
        <w:rPr>
          <w:spacing w:val="47"/>
          <w:w w:val="105"/>
        </w:rPr>
        <w:t xml:space="preserve"> </w:t>
      </w:r>
      <w:r>
        <w:rPr>
          <w:w w:val="105"/>
        </w:rPr>
        <w:t>described</w:t>
      </w:r>
      <w:r>
        <w:rPr>
          <w:spacing w:val="46"/>
          <w:w w:val="105"/>
        </w:rPr>
        <w:t xml:space="preserve"> </w:t>
      </w:r>
      <w:r>
        <w:rPr>
          <w:w w:val="105"/>
        </w:rPr>
        <w:t>below</w:t>
      </w:r>
      <w:r>
        <w:rPr>
          <w:spacing w:val="47"/>
          <w:w w:val="105"/>
        </w:rPr>
        <w:t xml:space="preserve"> </w:t>
      </w:r>
      <w:r>
        <w:rPr>
          <w:w w:val="105"/>
        </w:rPr>
        <w:t>were</w:t>
      </w:r>
      <w:r>
        <w:rPr>
          <w:spacing w:val="46"/>
          <w:w w:val="105"/>
        </w:rPr>
        <w:t xml:space="preserve"> </w:t>
      </w:r>
      <w:r>
        <w:rPr>
          <w:w w:val="105"/>
        </w:rPr>
        <w:t>implemented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7"/>
          <w:w w:val="105"/>
        </w:rPr>
        <w:t xml:space="preserve"> </w:t>
      </w:r>
      <w:r>
        <w:rPr>
          <w:w w:val="105"/>
        </w:rPr>
        <w:t>organized</w:t>
      </w:r>
      <w:r>
        <w:rPr>
          <w:spacing w:val="46"/>
          <w:w w:val="105"/>
        </w:rPr>
        <w:t xml:space="preserve"> </w:t>
      </w:r>
      <w:r>
        <w:rPr>
          <w:w w:val="105"/>
        </w:rPr>
        <w:t>in</w:t>
      </w:r>
      <w:r>
        <w:rPr>
          <w:spacing w:val="47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182C1E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610</w:t>
      </w:r>
      <w:r>
        <w:rPr>
          <w:rFonts w:ascii="Arial"/>
          <w:spacing w:val="52"/>
          <w:w w:val="105"/>
          <w:sz w:val="12"/>
        </w:rPr>
        <w:t xml:space="preserve">  </w:t>
      </w:r>
      <w:proofErr w:type="spellStart"/>
      <w:r>
        <w:rPr>
          <w:w w:val="105"/>
        </w:rPr>
        <w:t>ANTsXNet</w:t>
      </w:r>
      <w:proofErr w:type="spellEnd"/>
      <w:proofErr w:type="gramEnd"/>
      <w:r>
        <w:rPr>
          <w:spacing w:val="-8"/>
          <w:w w:val="105"/>
        </w:rPr>
        <w:t xml:space="preserve"> </w:t>
      </w:r>
      <w:r>
        <w:rPr>
          <w:w w:val="105"/>
        </w:rPr>
        <w:t>libraries</w:t>
      </w:r>
      <w:r>
        <w:rPr>
          <w:spacing w:val="-8"/>
          <w:w w:val="105"/>
        </w:rPr>
        <w:t xml:space="preserve"> </w:t>
      </w:r>
      <w:r>
        <w:rPr>
          <w:w w:val="105"/>
        </w:rPr>
        <w:t>comprising</w:t>
      </w:r>
      <w:r>
        <w:rPr>
          <w:spacing w:val="-7"/>
          <w:w w:val="105"/>
        </w:rPr>
        <w:t xml:space="preserve"> </w:t>
      </w:r>
      <w:r>
        <w:rPr>
          <w:w w:val="105"/>
        </w:rPr>
        <w:t>Python</w:t>
      </w:r>
      <w:r>
        <w:rPr>
          <w:spacing w:val="-8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ANTsPyNet</w:t>
      </w:r>
      <w:proofErr w:type="spellEnd"/>
      <w:r>
        <w:rPr>
          <w:w w:val="105"/>
        </w:rPr>
        <w:t>)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7"/>
          <w:w w:val="105"/>
        </w:rPr>
        <w:t xml:space="preserve"> </w:t>
      </w:r>
      <w:r>
        <w:rPr>
          <w:w w:val="105"/>
        </w:rPr>
        <w:t>R</w:t>
      </w:r>
      <w:r>
        <w:rPr>
          <w:spacing w:val="-9"/>
          <w:w w:val="105"/>
        </w:rPr>
        <w:t xml:space="preserve"> </w:t>
      </w:r>
      <w:r>
        <w:rPr>
          <w:w w:val="105"/>
        </w:rPr>
        <w:t>(</w:t>
      </w:r>
      <w:proofErr w:type="spellStart"/>
      <w:r>
        <w:rPr>
          <w:w w:val="105"/>
        </w:rPr>
        <w:t>ANTsRNet</w:t>
      </w:r>
      <w:proofErr w:type="spellEnd"/>
      <w:r>
        <w:rPr>
          <w:w w:val="105"/>
        </w:rPr>
        <w:t>)</w:t>
      </w:r>
      <w:r>
        <w:rPr>
          <w:spacing w:val="-7"/>
          <w:w w:val="105"/>
        </w:rPr>
        <w:t xml:space="preserve"> </w:t>
      </w:r>
      <w:r>
        <w:rPr>
          <w:w w:val="105"/>
        </w:rPr>
        <w:t>analogs</w:t>
      </w:r>
      <w:r>
        <w:rPr>
          <w:spacing w:val="-8"/>
          <w:w w:val="105"/>
        </w:rPr>
        <w:t xml:space="preserve"> </w:t>
      </w:r>
      <w:r>
        <w:rPr>
          <w:w w:val="105"/>
        </w:rPr>
        <w:t>using</w:t>
      </w:r>
      <w:r>
        <w:rPr>
          <w:spacing w:val="-8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056206C" w14:textId="45FD30D0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611</w:t>
      </w:r>
      <w:r>
        <w:rPr>
          <w:rFonts w:ascii="Arial"/>
          <w:spacing w:val="46"/>
          <w:w w:val="105"/>
          <w:sz w:val="12"/>
        </w:rPr>
        <w:t xml:space="preserve">  </w:t>
      </w:r>
      <w:proofErr w:type="spellStart"/>
      <w:r>
        <w:rPr>
          <w:w w:val="105"/>
        </w:rPr>
        <w:t>Keras</w:t>
      </w:r>
      <w:proofErr w:type="spellEnd"/>
      <w:proofErr w:type="gramEnd"/>
      <w:r>
        <w:rPr>
          <w:w w:val="105"/>
        </w:rPr>
        <w:t>/</w:t>
      </w:r>
      <w:proofErr w:type="spellStart"/>
      <w:r>
        <w:rPr>
          <w:w w:val="105"/>
        </w:rPr>
        <w:t>Tensorflow</w:t>
      </w:r>
      <w:proofErr w:type="spellEnd"/>
      <w:r>
        <w:rPr>
          <w:spacing w:val="2"/>
          <w:w w:val="105"/>
        </w:rPr>
        <w:t xml:space="preserve"> </w:t>
      </w:r>
      <w:r>
        <w:rPr>
          <w:w w:val="105"/>
        </w:rPr>
        <w:t>libraries</w:t>
      </w:r>
      <w:r>
        <w:rPr>
          <w:spacing w:val="1"/>
          <w:w w:val="105"/>
        </w:rPr>
        <w:t xml:space="preserve"> </w:t>
      </w:r>
      <w:r>
        <w:rPr>
          <w:w w:val="105"/>
        </w:rPr>
        <w:t>available</w:t>
      </w:r>
      <w:r>
        <w:rPr>
          <w:spacing w:val="1"/>
          <w:w w:val="105"/>
        </w:rPr>
        <w:t xml:space="preserve"> </w:t>
      </w:r>
      <w:r>
        <w:rPr>
          <w:w w:val="105"/>
        </w:rPr>
        <w:t>as</w:t>
      </w:r>
      <w:r>
        <w:rPr>
          <w:spacing w:val="1"/>
          <w:w w:val="105"/>
        </w:rPr>
        <w:t xml:space="preserve"> </w:t>
      </w:r>
      <w:r>
        <w:rPr>
          <w:w w:val="105"/>
        </w:rPr>
        <w:t>open</w:t>
      </w:r>
      <w:ins w:id="325" w:author="Gee, James C" w:date="2024-04-10T19:03:00Z">
        <w:r w:rsidR="005652AF">
          <w:rPr>
            <w:w w:val="105"/>
          </w:rPr>
          <w:t xml:space="preserve"> </w:t>
        </w:r>
      </w:ins>
      <w:del w:id="326" w:author="Gee, James C" w:date="2024-04-10T19:03:00Z">
        <w:r w:rsidDel="005652AF">
          <w:rPr>
            <w:w w:val="105"/>
          </w:rPr>
          <w:delText>-</w:delText>
        </w:r>
      </w:del>
      <w:r>
        <w:rPr>
          <w:w w:val="105"/>
        </w:rPr>
        <w:t>source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in </w:t>
      </w:r>
      <w:proofErr w:type="spellStart"/>
      <w:r>
        <w:rPr>
          <w:w w:val="105"/>
        </w:rPr>
        <w:t>ANTsX</w:t>
      </w:r>
      <w:proofErr w:type="spellEnd"/>
      <w:r>
        <w:rPr>
          <w:spacing w:val="1"/>
          <w:w w:val="105"/>
        </w:rPr>
        <w:t xml:space="preserve"> </w:t>
      </w:r>
      <w:r>
        <w:rPr>
          <w:w w:val="105"/>
        </w:rPr>
        <w:t>GitHub repositories.</w:t>
      </w:r>
      <w:r>
        <w:rPr>
          <w:spacing w:val="2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4326B729" w14:textId="4D93626E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612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various</w:t>
      </w:r>
      <w:proofErr w:type="gramEnd"/>
      <w:r>
        <w:rPr>
          <w:spacing w:val="27"/>
          <w:w w:val="105"/>
        </w:rPr>
        <w:t xml:space="preserve"> </w:t>
      </w:r>
      <w:r>
        <w:rPr>
          <w:w w:val="105"/>
        </w:rPr>
        <w:t>applications,</w:t>
      </w:r>
      <w:r>
        <w:rPr>
          <w:spacing w:val="30"/>
          <w:w w:val="105"/>
        </w:rPr>
        <w:t xml:space="preserve"> </w:t>
      </w:r>
      <w:r>
        <w:rPr>
          <w:w w:val="105"/>
        </w:rPr>
        <w:t>both</w:t>
      </w:r>
      <w:r>
        <w:rPr>
          <w:spacing w:val="26"/>
          <w:w w:val="105"/>
        </w:rPr>
        <w:t xml:space="preserve"> </w:t>
      </w:r>
      <w:ins w:id="327" w:author="Gee, James C" w:date="2024-04-10T19:04:00Z">
        <w:r w:rsidR="005652AF">
          <w:rPr>
            <w:spacing w:val="26"/>
            <w:w w:val="105"/>
          </w:rPr>
          <w:t xml:space="preserve">libraries </w:t>
        </w:r>
      </w:ins>
      <w:r>
        <w:rPr>
          <w:w w:val="105"/>
        </w:rPr>
        <w:t>share</w:t>
      </w:r>
      <w:r>
        <w:rPr>
          <w:spacing w:val="27"/>
          <w:w w:val="105"/>
        </w:rPr>
        <w:t xml:space="preserve"> </w:t>
      </w:r>
      <w:r>
        <w:rPr>
          <w:w w:val="105"/>
        </w:rPr>
        <w:t>the</w:t>
      </w:r>
      <w:r>
        <w:rPr>
          <w:spacing w:val="27"/>
          <w:w w:val="105"/>
        </w:rPr>
        <w:t xml:space="preserve"> </w:t>
      </w:r>
      <w:r>
        <w:rPr>
          <w:w w:val="105"/>
        </w:rPr>
        <w:t>identically</w:t>
      </w:r>
      <w:r>
        <w:rPr>
          <w:spacing w:val="26"/>
          <w:w w:val="105"/>
        </w:rPr>
        <w:t xml:space="preserve"> </w:t>
      </w:r>
      <w:r>
        <w:rPr>
          <w:w w:val="105"/>
        </w:rPr>
        <w:t>trained</w:t>
      </w:r>
      <w:r>
        <w:rPr>
          <w:spacing w:val="27"/>
          <w:w w:val="105"/>
        </w:rPr>
        <w:t xml:space="preserve"> </w:t>
      </w:r>
      <w:r>
        <w:rPr>
          <w:w w:val="105"/>
        </w:rPr>
        <w:t>weights</w:t>
      </w:r>
      <w:r>
        <w:rPr>
          <w:spacing w:val="26"/>
          <w:w w:val="105"/>
        </w:rPr>
        <w:t xml:space="preserve"> </w:t>
      </w:r>
      <w:r>
        <w:rPr>
          <w:w w:val="105"/>
        </w:rPr>
        <w:t>for</w:t>
      </w:r>
      <w:r>
        <w:rPr>
          <w:spacing w:val="27"/>
          <w:w w:val="105"/>
        </w:rPr>
        <w:t xml:space="preserve"> </w:t>
      </w:r>
      <w:r>
        <w:rPr>
          <w:w w:val="105"/>
        </w:rPr>
        <w:t>mutual</w:t>
      </w:r>
      <w:r>
        <w:rPr>
          <w:spacing w:val="27"/>
          <w:w w:val="105"/>
        </w:rPr>
        <w:t xml:space="preserve"> </w:t>
      </w:r>
      <w:r>
        <w:rPr>
          <w:spacing w:val="-2"/>
          <w:w w:val="105"/>
        </w:rPr>
        <w:t>reproducibility.</w:t>
      </w:r>
    </w:p>
    <w:p w14:paraId="3F4D774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613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42"/>
          <w:w w:val="105"/>
        </w:rPr>
        <w:t xml:space="preserve"> </w:t>
      </w:r>
      <w:r>
        <w:rPr>
          <w:w w:val="105"/>
        </w:rPr>
        <w:t>all</w:t>
      </w:r>
      <w:r>
        <w:rPr>
          <w:spacing w:val="41"/>
          <w:w w:val="105"/>
        </w:rPr>
        <w:t xml:space="preserve"> </w:t>
      </w:r>
      <w:r>
        <w:rPr>
          <w:w w:val="105"/>
        </w:rPr>
        <w:t>GPU</w:t>
      </w:r>
      <w:r>
        <w:rPr>
          <w:spacing w:val="42"/>
          <w:w w:val="105"/>
        </w:rPr>
        <w:t xml:space="preserve"> </w:t>
      </w:r>
      <w:r>
        <w:rPr>
          <w:w w:val="105"/>
        </w:rPr>
        <w:t>training,</w:t>
      </w:r>
      <w:r>
        <w:rPr>
          <w:spacing w:val="49"/>
          <w:w w:val="105"/>
        </w:rPr>
        <w:t xml:space="preserve"> </w:t>
      </w:r>
      <w:r>
        <w:rPr>
          <w:w w:val="105"/>
        </w:rPr>
        <w:t>we</w:t>
      </w:r>
      <w:r>
        <w:rPr>
          <w:spacing w:val="42"/>
          <w:w w:val="105"/>
        </w:rPr>
        <w:t xml:space="preserve"> </w:t>
      </w:r>
      <w:r>
        <w:rPr>
          <w:w w:val="105"/>
        </w:rPr>
        <w:t>used</w:t>
      </w:r>
      <w:r>
        <w:rPr>
          <w:spacing w:val="42"/>
          <w:w w:val="105"/>
        </w:rPr>
        <w:t xml:space="preserve"> </w:t>
      </w:r>
      <w:r>
        <w:rPr>
          <w:w w:val="105"/>
        </w:rPr>
        <w:t>Python</w:t>
      </w:r>
      <w:r>
        <w:rPr>
          <w:spacing w:val="42"/>
          <w:w w:val="105"/>
        </w:rPr>
        <w:t xml:space="preserve"> </w:t>
      </w:r>
      <w:r>
        <w:rPr>
          <w:w w:val="105"/>
        </w:rPr>
        <w:t>scripts</w:t>
      </w:r>
      <w:r>
        <w:rPr>
          <w:spacing w:val="42"/>
          <w:w w:val="105"/>
        </w:rPr>
        <w:t xml:space="preserve"> </w:t>
      </w:r>
      <w:r>
        <w:rPr>
          <w:w w:val="105"/>
        </w:rPr>
        <w:t>for</w:t>
      </w:r>
      <w:r>
        <w:rPr>
          <w:spacing w:val="42"/>
          <w:w w:val="105"/>
        </w:rPr>
        <w:t xml:space="preserve"> </w:t>
      </w:r>
      <w:r>
        <w:rPr>
          <w:w w:val="105"/>
        </w:rPr>
        <w:t>creating</w:t>
      </w:r>
      <w:r>
        <w:rPr>
          <w:spacing w:val="42"/>
          <w:w w:val="105"/>
        </w:rPr>
        <w:t xml:space="preserve"> </w:t>
      </w:r>
      <w:r>
        <w:rPr>
          <w:w w:val="105"/>
        </w:rPr>
        <w:t>custom</w:t>
      </w:r>
      <w:r>
        <w:rPr>
          <w:spacing w:val="42"/>
          <w:w w:val="105"/>
        </w:rPr>
        <w:t xml:space="preserve"> </w:t>
      </w:r>
      <w:r>
        <w:rPr>
          <w:w w:val="105"/>
        </w:rPr>
        <w:t>batch</w:t>
      </w:r>
      <w:r>
        <w:rPr>
          <w:spacing w:val="42"/>
          <w:w w:val="105"/>
        </w:rPr>
        <w:t xml:space="preserve"> </w:t>
      </w:r>
      <w:r>
        <w:rPr>
          <w:w w:val="105"/>
        </w:rPr>
        <w:t>generators.</w:t>
      </w:r>
      <w:r>
        <w:rPr>
          <w:spacing w:val="29"/>
          <w:w w:val="105"/>
        </w:rPr>
        <w:t xml:space="preserve">  </w:t>
      </w:r>
      <w:r>
        <w:rPr>
          <w:spacing w:val="-5"/>
          <w:w w:val="105"/>
        </w:rPr>
        <w:t>As</w:t>
      </w:r>
    </w:p>
    <w:p w14:paraId="19E5173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614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such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batch</w:t>
      </w:r>
      <w:r>
        <w:rPr>
          <w:spacing w:val="23"/>
          <w:w w:val="105"/>
        </w:rPr>
        <w:t xml:space="preserve"> </w:t>
      </w:r>
      <w:r>
        <w:rPr>
          <w:w w:val="105"/>
        </w:rPr>
        <w:t>generators</w:t>
      </w:r>
      <w:r>
        <w:rPr>
          <w:spacing w:val="24"/>
          <w:w w:val="105"/>
        </w:rPr>
        <w:t xml:space="preserve"> </w:t>
      </w:r>
      <w:r>
        <w:rPr>
          <w:w w:val="105"/>
        </w:rPr>
        <w:t>tend</w:t>
      </w:r>
      <w:r>
        <w:rPr>
          <w:spacing w:val="23"/>
          <w:w w:val="105"/>
        </w:rPr>
        <w:t xml:space="preserve"> </w:t>
      </w:r>
      <w:r>
        <w:rPr>
          <w:w w:val="105"/>
        </w:rPr>
        <w:t>to</w:t>
      </w:r>
      <w:r>
        <w:rPr>
          <w:spacing w:val="23"/>
          <w:w w:val="105"/>
        </w:rPr>
        <w:t xml:space="preserve"> </w:t>
      </w:r>
      <w:r>
        <w:rPr>
          <w:w w:val="105"/>
        </w:rPr>
        <w:t>be</w:t>
      </w:r>
      <w:r>
        <w:rPr>
          <w:spacing w:val="24"/>
          <w:w w:val="105"/>
        </w:rPr>
        <w:t xml:space="preserve"> </w:t>
      </w:r>
      <w:r>
        <w:rPr>
          <w:w w:val="105"/>
        </w:rPr>
        <w:t>application-specific,</w:t>
      </w:r>
      <w:r>
        <w:rPr>
          <w:spacing w:val="26"/>
          <w:w w:val="105"/>
        </w:rPr>
        <w:t xml:space="preserve"> </w:t>
      </w:r>
      <w:r>
        <w:rPr>
          <w:w w:val="105"/>
        </w:rPr>
        <w:t>we</w:t>
      </w:r>
      <w:r>
        <w:rPr>
          <w:spacing w:val="23"/>
          <w:w w:val="105"/>
        </w:rPr>
        <w:t xml:space="preserve"> </w:t>
      </w:r>
      <w:r>
        <w:rPr>
          <w:w w:val="105"/>
        </w:rPr>
        <w:t>store</w:t>
      </w:r>
      <w:r>
        <w:rPr>
          <w:spacing w:val="24"/>
          <w:w w:val="105"/>
        </w:rPr>
        <w:t xml:space="preserve"> </w:t>
      </w:r>
      <w:r>
        <w:rPr>
          <w:w w:val="105"/>
        </w:rPr>
        <w:t>them</w:t>
      </w:r>
      <w:r>
        <w:rPr>
          <w:spacing w:val="23"/>
          <w:w w:val="105"/>
        </w:rPr>
        <w:t xml:space="preserve"> </w:t>
      </w:r>
      <w:r>
        <w:rPr>
          <w:w w:val="105"/>
        </w:rPr>
        <w:t>in</w:t>
      </w:r>
      <w:r>
        <w:rPr>
          <w:spacing w:val="23"/>
          <w:w w:val="105"/>
        </w:rPr>
        <w:t xml:space="preserve"> </w:t>
      </w:r>
      <w:r>
        <w:rPr>
          <w:w w:val="105"/>
        </w:rPr>
        <w:t>a</w:t>
      </w:r>
      <w:r>
        <w:rPr>
          <w:spacing w:val="23"/>
          <w:w w:val="105"/>
        </w:rPr>
        <w:t xml:space="preserve"> </w:t>
      </w:r>
      <w:r>
        <w:rPr>
          <w:w w:val="105"/>
        </w:rPr>
        <w:t>separate</w:t>
      </w:r>
      <w:r>
        <w:rPr>
          <w:spacing w:val="24"/>
          <w:w w:val="105"/>
        </w:rPr>
        <w:t xml:space="preserve"> </w:t>
      </w:r>
      <w:r>
        <w:rPr>
          <w:spacing w:val="-2"/>
          <w:w w:val="105"/>
        </w:rPr>
        <w:t>GitHub</w:t>
      </w:r>
    </w:p>
    <w:p w14:paraId="04B94718" w14:textId="77777777" w:rsidR="005F326E" w:rsidRDefault="00000000">
      <w:pPr>
        <w:pStyle w:val="BodyText"/>
        <w:tabs>
          <w:tab w:val="left" w:pos="9646"/>
        </w:tabs>
        <w:spacing w:before="157"/>
      </w:pPr>
      <w:r>
        <w:rPr>
          <w:rFonts w:ascii="Arial"/>
          <w:w w:val="110"/>
          <w:sz w:val="12"/>
        </w:rPr>
        <w:t>615</w:t>
      </w:r>
      <w:r>
        <w:rPr>
          <w:rFonts w:ascii="Arial"/>
          <w:spacing w:val="79"/>
          <w:w w:val="150"/>
          <w:sz w:val="12"/>
        </w:rPr>
        <w:t xml:space="preserve"> </w:t>
      </w:r>
      <w:proofErr w:type="gramStart"/>
      <w:r>
        <w:rPr>
          <w:w w:val="110"/>
        </w:rPr>
        <w:t>repository</w:t>
      </w:r>
      <w:proofErr w:type="gramEnd"/>
      <w:r>
        <w:rPr>
          <w:spacing w:val="12"/>
          <w:w w:val="110"/>
        </w:rPr>
        <w:t xml:space="preserve"> </w:t>
      </w:r>
      <w:r>
        <w:rPr>
          <w:w w:val="110"/>
        </w:rPr>
        <w:t>for</w:t>
      </w:r>
      <w:r>
        <w:rPr>
          <w:spacing w:val="12"/>
          <w:w w:val="110"/>
        </w:rPr>
        <w:t xml:space="preserve"> </w:t>
      </w:r>
      <w:r>
        <w:rPr>
          <w:w w:val="110"/>
        </w:rPr>
        <w:t>public</w:t>
      </w:r>
      <w:r>
        <w:rPr>
          <w:spacing w:val="12"/>
          <w:w w:val="110"/>
        </w:rPr>
        <w:t xml:space="preserve"> </w:t>
      </w:r>
      <w:r>
        <w:rPr>
          <w:w w:val="110"/>
        </w:rPr>
        <w:t>availability</w:t>
      </w:r>
      <w:r>
        <w:rPr>
          <w:spacing w:val="12"/>
          <w:w w:val="110"/>
        </w:rPr>
        <w:t xml:space="preserve"> </w:t>
      </w:r>
      <w:r>
        <w:rPr>
          <w:spacing w:val="-2"/>
          <w:w w:val="110"/>
        </w:rPr>
        <w:t>(</w:t>
      </w:r>
      <w:hyperlink r:id="rId287">
        <w:r>
          <w:rPr>
            <w:color w:val="0000FF"/>
            <w:spacing w:val="-2"/>
            <w:w w:val="110"/>
          </w:rPr>
          <w:t>https://github.com/ntustison/ANTsXNetTraining</w:t>
        </w:r>
      </w:hyperlink>
      <w:r>
        <w:rPr>
          <w:spacing w:val="-2"/>
          <w:w w:val="110"/>
        </w:rPr>
        <w:t>).</w:t>
      </w:r>
      <w:r>
        <w:tab/>
      </w:r>
      <w:r>
        <w:rPr>
          <w:spacing w:val="-5"/>
          <w:w w:val="110"/>
        </w:rPr>
        <w:t>In</w:t>
      </w:r>
    </w:p>
    <w:p w14:paraId="52E92594" w14:textId="358E7814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616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terms</w:t>
      </w:r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of</w:t>
      </w:r>
      <w:r>
        <w:rPr>
          <w:spacing w:val="19"/>
          <w:w w:val="105"/>
        </w:rPr>
        <w:t xml:space="preserve"> </w:t>
      </w:r>
      <w:r>
        <w:rPr>
          <w:w w:val="105"/>
        </w:rPr>
        <w:t>GPU</w:t>
      </w:r>
      <w:r>
        <w:rPr>
          <w:spacing w:val="19"/>
          <w:w w:val="105"/>
        </w:rPr>
        <w:t xml:space="preserve"> </w:t>
      </w:r>
      <w:r>
        <w:rPr>
          <w:w w:val="105"/>
        </w:rPr>
        <w:t>hardware,</w:t>
      </w:r>
      <w:r>
        <w:rPr>
          <w:spacing w:val="22"/>
          <w:w w:val="105"/>
        </w:rPr>
        <w:t xml:space="preserve"> </w:t>
      </w:r>
      <w:r>
        <w:rPr>
          <w:w w:val="105"/>
        </w:rPr>
        <w:t>all</w:t>
      </w:r>
      <w:r>
        <w:rPr>
          <w:spacing w:val="19"/>
          <w:w w:val="105"/>
        </w:rPr>
        <w:t xml:space="preserve"> </w:t>
      </w:r>
      <w:r>
        <w:rPr>
          <w:w w:val="105"/>
        </w:rPr>
        <w:t>training</w:t>
      </w:r>
      <w:r>
        <w:rPr>
          <w:spacing w:val="19"/>
          <w:w w:val="105"/>
        </w:rPr>
        <w:t xml:space="preserve"> </w:t>
      </w:r>
      <w:r>
        <w:rPr>
          <w:w w:val="105"/>
        </w:rPr>
        <w:t>was</w:t>
      </w:r>
      <w:r>
        <w:rPr>
          <w:spacing w:val="20"/>
          <w:w w:val="105"/>
        </w:rPr>
        <w:t xml:space="preserve"> </w:t>
      </w:r>
      <w:del w:id="328" w:author="Gee, James C" w:date="2024-04-10T19:04:00Z">
        <w:r w:rsidDel="005652AF">
          <w:rPr>
            <w:w w:val="105"/>
          </w:rPr>
          <w:delText>done</w:delText>
        </w:r>
        <w:r w:rsidDel="005652AF">
          <w:rPr>
            <w:spacing w:val="19"/>
            <w:w w:val="105"/>
          </w:rPr>
          <w:delText xml:space="preserve"> </w:delText>
        </w:r>
      </w:del>
      <w:ins w:id="329" w:author="Gee, James C" w:date="2024-04-10T19:04:00Z">
        <w:r w:rsidR="005652AF">
          <w:rPr>
            <w:w w:val="105"/>
          </w:rPr>
          <w:t>performed</w:t>
        </w:r>
        <w:r w:rsidR="005652AF">
          <w:rPr>
            <w:spacing w:val="19"/>
            <w:w w:val="105"/>
          </w:rPr>
          <w:t xml:space="preserve"> </w:t>
        </w:r>
      </w:ins>
      <w:r>
        <w:rPr>
          <w:w w:val="105"/>
        </w:rPr>
        <w:t>on</w:t>
      </w:r>
      <w:r>
        <w:rPr>
          <w:spacing w:val="19"/>
          <w:w w:val="105"/>
        </w:rPr>
        <w:t xml:space="preserve"> </w:t>
      </w:r>
      <w:r>
        <w:rPr>
          <w:w w:val="105"/>
        </w:rPr>
        <w:t>a</w:t>
      </w:r>
      <w:r>
        <w:rPr>
          <w:spacing w:val="19"/>
          <w:w w:val="105"/>
        </w:rPr>
        <w:t xml:space="preserve"> </w:t>
      </w:r>
      <w:commentRangeStart w:id="330"/>
      <w:commentRangeStart w:id="331"/>
      <w:r>
        <w:rPr>
          <w:w w:val="105"/>
        </w:rPr>
        <w:t>DGX</w:t>
      </w:r>
      <w:commentRangeEnd w:id="330"/>
      <w:r w:rsidR="005652AF">
        <w:rPr>
          <w:rStyle w:val="CommentReference"/>
        </w:rPr>
        <w:commentReference w:id="330"/>
      </w:r>
      <w:commentRangeEnd w:id="331"/>
      <w:r w:rsidR="00695BC5">
        <w:rPr>
          <w:rStyle w:val="CommentReference"/>
        </w:rPr>
        <w:commentReference w:id="331"/>
      </w:r>
      <w:r>
        <w:rPr>
          <w:spacing w:val="19"/>
          <w:w w:val="105"/>
        </w:rPr>
        <w:t xml:space="preserve"> </w:t>
      </w:r>
      <w:r>
        <w:rPr>
          <w:w w:val="105"/>
        </w:rPr>
        <w:t>(GPUs:</w:t>
      </w:r>
      <w:r>
        <w:rPr>
          <w:spacing w:val="54"/>
          <w:w w:val="105"/>
        </w:rPr>
        <w:t xml:space="preserve"> </w:t>
      </w:r>
      <w:r>
        <w:rPr>
          <w:w w:val="105"/>
        </w:rPr>
        <w:t>4X</w:t>
      </w:r>
      <w:r>
        <w:rPr>
          <w:spacing w:val="19"/>
          <w:w w:val="105"/>
        </w:rPr>
        <w:t xml:space="preserve"> </w:t>
      </w:r>
      <w:r>
        <w:rPr>
          <w:w w:val="105"/>
        </w:rPr>
        <w:t>Tesla</w:t>
      </w:r>
      <w:r>
        <w:rPr>
          <w:spacing w:val="19"/>
          <w:w w:val="105"/>
        </w:rPr>
        <w:t xml:space="preserve"> </w:t>
      </w:r>
      <w:r>
        <w:rPr>
          <w:w w:val="105"/>
        </w:rPr>
        <w:t>V100,</w:t>
      </w:r>
      <w:r>
        <w:rPr>
          <w:spacing w:val="22"/>
          <w:w w:val="105"/>
        </w:rPr>
        <w:t xml:space="preserve"> </w:t>
      </w:r>
      <w:r>
        <w:rPr>
          <w:spacing w:val="-2"/>
          <w:w w:val="105"/>
        </w:rPr>
        <w:t>system</w:t>
      </w:r>
    </w:p>
    <w:p w14:paraId="5553920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617</w:t>
      </w:r>
      <w:r>
        <w:rPr>
          <w:rFonts w:ascii="Arial"/>
          <w:spacing w:val="70"/>
          <w:sz w:val="12"/>
        </w:rPr>
        <w:t xml:space="preserve">  </w:t>
      </w:r>
      <w:r>
        <w:t>memory</w:t>
      </w:r>
      <w:proofErr w:type="gramEnd"/>
      <w:r>
        <w:t>:</w:t>
      </w:r>
      <w:r>
        <w:rPr>
          <w:spacing w:val="51"/>
        </w:rPr>
        <w:t xml:space="preserve"> </w:t>
      </w:r>
      <w:r>
        <w:t>256</w:t>
      </w:r>
      <w:r>
        <w:rPr>
          <w:spacing w:val="21"/>
        </w:rPr>
        <w:t xml:space="preserve"> </w:t>
      </w:r>
      <w:r>
        <w:t>GB</w:t>
      </w:r>
      <w:r>
        <w:rPr>
          <w:spacing w:val="22"/>
        </w:rPr>
        <w:t xml:space="preserve"> </w:t>
      </w:r>
      <w:r>
        <w:t>LRDIMM</w:t>
      </w:r>
      <w:r>
        <w:rPr>
          <w:spacing w:val="22"/>
        </w:rPr>
        <w:t xml:space="preserve"> </w:t>
      </w:r>
      <w:r>
        <w:rPr>
          <w:spacing w:val="-2"/>
        </w:rPr>
        <w:t>DDR4).</w:t>
      </w:r>
    </w:p>
    <w:p w14:paraId="02151825" w14:textId="77777777" w:rsidR="005F326E" w:rsidRDefault="00000000">
      <w:pPr>
        <w:pStyle w:val="BodyText"/>
        <w:spacing w:before="274"/>
      </w:pPr>
      <w:proofErr w:type="gramStart"/>
      <w:r>
        <w:rPr>
          <w:rFonts w:ascii="Arial"/>
          <w:w w:val="105"/>
          <w:sz w:val="12"/>
        </w:rPr>
        <w:t>618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Data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52"/>
          <w:w w:val="105"/>
        </w:rPr>
        <w:t xml:space="preserve"> </w:t>
      </w:r>
      <w:r>
        <w:rPr>
          <w:w w:val="105"/>
        </w:rPr>
        <w:t>is</w:t>
      </w:r>
      <w:r>
        <w:rPr>
          <w:spacing w:val="53"/>
          <w:w w:val="105"/>
        </w:rPr>
        <w:t xml:space="preserve"> </w:t>
      </w:r>
      <w:r>
        <w:rPr>
          <w:w w:val="105"/>
        </w:rPr>
        <w:t>crucial</w:t>
      </w:r>
      <w:r>
        <w:rPr>
          <w:spacing w:val="52"/>
          <w:w w:val="105"/>
        </w:rPr>
        <w:t xml:space="preserve"> </w:t>
      </w:r>
      <w:r>
        <w:rPr>
          <w:w w:val="105"/>
        </w:rPr>
        <w:t>for</w:t>
      </w:r>
      <w:r>
        <w:rPr>
          <w:spacing w:val="53"/>
          <w:w w:val="105"/>
        </w:rPr>
        <w:t xml:space="preserve"> </w:t>
      </w:r>
      <w:r>
        <w:rPr>
          <w:w w:val="105"/>
        </w:rPr>
        <w:t>generalizability</w:t>
      </w:r>
      <w:r>
        <w:rPr>
          <w:spacing w:val="52"/>
          <w:w w:val="105"/>
        </w:rPr>
        <w:t xml:space="preserve"> </w:t>
      </w:r>
      <w:r>
        <w:rPr>
          <w:w w:val="105"/>
        </w:rPr>
        <w:t>and</w:t>
      </w:r>
      <w:r>
        <w:rPr>
          <w:spacing w:val="53"/>
          <w:w w:val="105"/>
        </w:rPr>
        <w:t xml:space="preserve"> </w:t>
      </w:r>
      <w:r>
        <w:rPr>
          <w:w w:val="105"/>
        </w:rPr>
        <w:t>accuracy</w:t>
      </w:r>
      <w:r>
        <w:rPr>
          <w:spacing w:val="53"/>
          <w:w w:val="105"/>
        </w:rPr>
        <w:t xml:space="preserve"> </w:t>
      </w:r>
      <w:r>
        <w:rPr>
          <w:w w:val="105"/>
        </w:rPr>
        <w:t>of</w:t>
      </w:r>
      <w:r>
        <w:rPr>
          <w:spacing w:val="52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trained</w:t>
      </w:r>
      <w:r>
        <w:rPr>
          <w:spacing w:val="52"/>
          <w:w w:val="105"/>
        </w:rPr>
        <w:t xml:space="preserve"> </w:t>
      </w:r>
      <w:r>
        <w:rPr>
          <w:spacing w:val="-2"/>
          <w:w w:val="105"/>
        </w:rPr>
        <w:t>networks.</w:t>
      </w:r>
    </w:p>
    <w:p w14:paraId="7E4BE681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619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Intensity</w:t>
      </w:r>
      <w:proofErr w:type="gramEnd"/>
      <w:r>
        <w:rPr>
          <w:w w:val="105"/>
        </w:rPr>
        <w:t>-based</w:t>
      </w:r>
      <w:r>
        <w:rPr>
          <w:spacing w:val="14"/>
          <w:w w:val="105"/>
        </w:rPr>
        <w:t xml:space="preserve"> </w:t>
      </w:r>
      <w:r>
        <w:rPr>
          <w:w w:val="105"/>
        </w:rPr>
        <w:t>data</w:t>
      </w:r>
      <w:r>
        <w:rPr>
          <w:spacing w:val="14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13"/>
          <w:w w:val="105"/>
        </w:rPr>
        <w:t xml:space="preserve"> </w:t>
      </w:r>
      <w:r>
        <w:rPr>
          <w:w w:val="105"/>
        </w:rPr>
        <w:t>consisted</w:t>
      </w:r>
      <w:r>
        <w:rPr>
          <w:spacing w:val="14"/>
          <w:w w:val="105"/>
        </w:rPr>
        <w:t xml:space="preserve"> </w:t>
      </w:r>
      <w:r>
        <w:rPr>
          <w:w w:val="105"/>
        </w:rPr>
        <w:t>of</w:t>
      </w:r>
      <w:r>
        <w:rPr>
          <w:spacing w:val="13"/>
          <w:w w:val="105"/>
        </w:rPr>
        <w:t xml:space="preserve"> </w:t>
      </w:r>
      <w:r>
        <w:rPr>
          <w:w w:val="105"/>
        </w:rPr>
        <w:t>randomly</w:t>
      </w:r>
      <w:r>
        <w:rPr>
          <w:spacing w:val="14"/>
          <w:w w:val="105"/>
        </w:rPr>
        <w:t xml:space="preserve"> </w:t>
      </w:r>
      <w:r>
        <w:rPr>
          <w:w w:val="105"/>
        </w:rPr>
        <w:t>added</w:t>
      </w:r>
      <w:r>
        <w:rPr>
          <w:spacing w:val="13"/>
          <w:w w:val="105"/>
        </w:rPr>
        <w:t xml:space="preserve"> </w:t>
      </w:r>
      <w:r>
        <w:rPr>
          <w:w w:val="105"/>
        </w:rPr>
        <w:t>noise</w:t>
      </w:r>
      <w:r>
        <w:rPr>
          <w:spacing w:val="14"/>
          <w:w w:val="105"/>
        </w:rPr>
        <w:t xml:space="preserve"> </w:t>
      </w:r>
      <w:r>
        <w:rPr>
          <w:w w:val="105"/>
        </w:rPr>
        <w:t>(i.e.,</w:t>
      </w:r>
      <w:r>
        <w:rPr>
          <w:spacing w:val="14"/>
          <w:w w:val="105"/>
        </w:rPr>
        <w:t xml:space="preserve"> </w:t>
      </w:r>
      <w:r>
        <w:rPr>
          <w:w w:val="105"/>
        </w:rPr>
        <w:t>Gaussian,</w:t>
      </w:r>
      <w:r>
        <w:rPr>
          <w:spacing w:val="14"/>
          <w:w w:val="105"/>
        </w:rPr>
        <w:t xml:space="preserve"> </w:t>
      </w:r>
      <w:r>
        <w:rPr>
          <w:spacing w:val="-2"/>
          <w:w w:val="105"/>
        </w:rPr>
        <w:t>shot,</w:t>
      </w:r>
    </w:p>
    <w:p w14:paraId="40D6E35E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sz w:val="12"/>
        </w:rPr>
        <w:t>620</w:t>
      </w:r>
      <w:r>
        <w:rPr>
          <w:rFonts w:ascii="Arial"/>
          <w:spacing w:val="77"/>
          <w:w w:val="150"/>
          <w:sz w:val="12"/>
        </w:rPr>
        <w:t xml:space="preserve">  </w:t>
      </w:r>
      <w:r>
        <w:t>salt</w:t>
      </w:r>
      <w:proofErr w:type="gramEnd"/>
      <w:r>
        <w:t>-and-pepper),</w:t>
      </w:r>
      <w:r>
        <w:rPr>
          <w:spacing w:val="26"/>
        </w:rPr>
        <w:t xml:space="preserve"> </w:t>
      </w:r>
      <w:r>
        <w:t>simulated</w:t>
      </w:r>
      <w:r>
        <w:rPr>
          <w:spacing w:val="23"/>
        </w:rPr>
        <w:t xml:space="preserve"> </w:t>
      </w:r>
      <w:r>
        <w:t>bias</w:t>
      </w:r>
      <w:r>
        <w:rPr>
          <w:spacing w:val="22"/>
        </w:rPr>
        <w:t xml:space="preserve"> </w:t>
      </w:r>
      <w:r>
        <w:t>fields</w:t>
      </w:r>
      <w:r>
        <w:rPr>
          <w:spacing w:val="22"/>
        </w:rPr>
        <w:t xml:space="preserve"> </w:t>
      </w:r>
      <w:r>
        <w:t>based</w:t>
      </w:r>
      <w:r>
        <w:rPr>
          <w:spacing w:val="22"/>
        </w:rPr>
        <w:t xml:space="preserve"> </w:t>
      </w:r>
      <w:r>
        <w:t>on</w:t>
      </w:r>
      <w:r>
        <w:rPr>
          <w:spacing w:val="22"/>
        </w:rPr>
        <w:t xml:space="preserve"> </w:t>
      </w:r>
      <w:r>
        <w:t>N4</w:t>
      </w:r>
      <w:r>
        <w:rPr>
          <w:spacing w:val="23"/>
        </w:rPr>
        <w:t xml:space="preserve"> </w:t>
      </w:r>
      <w:r>
        <w:t>bias</w:t>
      </w:r>
      <w:r>
        <w:rPr>
          <w:spacing w:val="22"/>
        </w:rPr>
        <w:t xml:space="preserve"> </w:t>
      </w:r>
      <w:r>
        <w:t>field</w:t>
      </w:r>
      <w:r>
        <w:rPr>
          <w:spacing w:val="22"/>
        </w:rPr>
        <w:t xml:space="preserve"> </w:t>
      </w:r>
      <w:r>
        <w:t>modeling,</w:t>
      </w:r>
      <w:r>
        <w:rPr>
          <w:spacing w:val="26"/>
        </w:rPr>
        <w:t xml:space="preserve"> </w:t>
      </w:r>
      <w:r>
        <w:t>and</w:t>
      </w:r>
      <w:r>
        <w:rPr>
          <w:spacing w:val="22"/>
        </w:rPr>
        <w:t xml:space="preserve"> </w:t>
      </w:r>
      <w:r>
        <w:t>histogram</w:t>
      </w:r>
      <w:r>
        <w:rPr>
          <w:spacing w:val="22"/>
        </w:rPr>
        <w:t xml:space="preserve"> </w:t>
      </w:r>
      <w:r>
        <w:rPr>
          <w:spacing w:val="-2"/>
        </w:rPr>
        <w:t>warp-</w:t>
      </w:r>
    </w:p>
    <w:p w14:paraId="0EDD6B56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621</w:t>
      </w:r>
      <w:r>
        <w:rPr>
          <w:rFonts w:ascii="Arial"/>
          <w:spacing w:val="48"/>
          <w:w w:val="105"/>
          <w:sz w:val="12"/>
        </w:rPr>
        <w:t xml:space="preserve">  </w:t>
      </w:r>
      <w:proofErr w:type="spellStart"/>
      <w:r>
        <w:rPr>
          <w:w w:val="105"/>
        </w:rPr>
        <w:t>ing</w:t>
      </w:r>
      <w:proofErr w:type="spellEnd"/>
      <w:proofErr w:type="gramEnd"/>
      <w:r>
        <w:rPr>
          <w:spacing w:val="20"/>
          <w:w w:val="105"/>
        </w:rPr>
        <w:t xml:space="preserve"> </w:t>
      </w:r>
      <w:r>
        <w:rPr>
          <w:w w:val="105"/>
        </w:rPr>
        <w:t>for</w:t>
      </w:r>
      <w:r>
        <w:rPr>
          <w:spacing w:val="20"/>
          <w:w w:val="105"/>
        </w:rPr>
        <w:t xml:space="preserve"> </w:t>
      </w:r>
      <w:r>
        <w:rPr>
          <w:w w:val="105"/>
        </w:rPr>
        <w:t>mimicking</w:t>
      </w:r>
      <w:r>
        <w:rPr>
          <w:spacing w:val="20"/>
          <w:w w:val="105"/>
        </w:rPr>
        <w:t xml:space="preserve"> </w:t>
      </w:r>
      <w:r>
        <w:rPr>
          <w:w w:val="105"/>
        </w:rPr>
        <w:t>well-known</w:t>
      </w:r>
      <w:r>
        <w:rPr>
          <w:spacing w:val="20"/>
          <w:w w:val="105"/>
        </w:rPr>
        <w:t xml:space="preserve"> </w:t>
      </w:r>
      <w:r>
        <w:rPr>
          <w:w w:val="105"/>
        </w:rPr>
        <w:t>MRI</w:t>
      </w:r>
      <w:r>
        <w:rPr>
          <w:spacing w:val="21"/>
          <w:w w:val="105"/>
        </w:rPr>
        <w:t xml:space="preserve"> </w:t>
      </w:r>
      <w:r>
        <w:rPr>
          <w:w w:val="105"/>
        </w:rPr>
        <w:t>intensity</w:t>
      </w:r>
      <w:r>
        <w:rPr>
          <w:spacing w:val="21"/>
          <w:w w:val="105"/>
        </w:rPr>
        <w:t xml:space="preserve"> </w:t>
      </w:r>
      <w:r>
        <w:rPr>
          <w:w w:val="105"/>
        </w:rPr>
        <w:t>nonlinearities.</w:t>
      </w:r>
      <w:r>
        <w:rPr>
          <w:w w:val="105"/>
          <w:position w:val="9"/>
          <w:sz w:val="16"/>
        </w:rPr>
        <w:t>26,70</w:t>
      </w:r>
      <w:r>
        <w:rPr>
          <w:spacing w:val="49"/>
          <w:w w:val="105"/>
          <w:position w:val="9"/>
          <w:sz w:val="16"/>
        </w:rPr>
        <w:t xml:space="preserve"> </w:t>
      </w:r>
      <w:r>
        <w:rPr>
          <w:w w:val="105"/>
        </w:rPr>
        <w:t>These</w:t>
      </w:r>
      <w:r>
        <w:rPr>
          <w:spacing w:val="21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20"/>
          <w:w w:val="105"/>
        </w:rPr>
        <w:t xml:space="preserve"> </w:t>
      </w:r>
      <w:r>
        <w:rPr>
          <w:spacing w:val="-4"/>
          <w:w w:val="105"/>
        </w:rPr>
        <w:t>tech-</w:t>
      </w:r>
    </w:p>
    <w:p w14:paraId="5F6B821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622</w:t>
      </w:r>
      <w:r>
        <w:rPr>
          <w:rFonts w:ascii="Arial"/>
          <w:spacing w:val="53"/>
          <w:w w:val="105"/>
          <w:sz w:val="12"/>
        </w:rPr>
        <w:t xml:space="preserve">  </w:t>
      </w:r>
      <w:proofErr w:type="spellStart"/>
      <w:r>
        <w:rPr>
          <w:w w:val="105"/>
        </w:rPr>
        <w:t>niques</w:t>
      </w:r>
      <w:proofErr w:type="spellEnd"/>
      <w:proofErr w:type="gramEnd"/>
      <w:r>
        <w:rPr>
          <w:spacing w:val="29"/>
          <w:w w:val="105"/>
        </w:rPr>
        <w:t xml:space="preserve"> </w:t>
      </w:r>
      <w:r>
        <w:rPr>
          <w:w w:val="105"/>
        </w:rPr>
        <w:t>are</w:t>
      </w:r>
      <w:r>
        <w:rPr>
          <w:spacing w:val="30"/>
          <w:w w:val="105"/>
        </w:rPr>
        <w:t xml:space="preserve"> </w:t>
      </w:r>
      <w:r>
        <w:rPr>
          <w:w w:val="105"/>
        </w:rPr>
        <w:t>available</w:t>
      </w:r>
      <w:r>
        <w:rPr>
          <w:spacing w:val="29"/>
          <w:w w:val="105"/>
        </w:rPr>
        <w:t xml:space="preserve"> </w:t>
      </w:r>
      <w:r>
        <w:rPr>
          <w:w w:val="105"/>
        </w:rPr>
        <w:t>in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(only</w:t>
      </w:r>
      <w:r>
        <w:rPr>
          <w:spacing w:val="30"/>
          <w:w w:val="105"/>
        </w:rPr>
        <w:t xml:space="preserve"> </w:t>
      </w:r>
      <w:proofErr w:type="spellStart"/>
      <w:r>
        <w:rPr>
          <w:w w:val="105"/>
        </w:rPr>
        <w:t>ANTsPyNet</w:t>
      </w:r>
      <w:proofErr w:type="spellEnd"/>
      <w:r>
        <w:rPr>
          <w:spacing w:val="29"/>
          <w:w w:val="105"/>
        </w:rPr>
        <w:t xml:space="preserve"> </w:t>
      </w:r>
      <w:r>
        <w:rPr>
          <w:w w:val="105"/>
        </w:rPr>
        <w:t>versions</w:t>
      </w:r>
      <w:r>
        <w:rPr>
          <w:spacing w:val="30"/>
          <w:w w:val="105"/>
        </w:rPr>
        <w:t xml:space="preserve"> </w:t>
      </w:r>
      <w:r>
        <w:rPr>
          <w:w w:val="105"/>
        </w:rPr>
        <w:t>are</w:t>
      </w:r>
      <w:r>
        <w:rPr>
          <w:spacing w:val="29"/>
          <w:w w:val="105"/>
        </w:rPr>
        <w:t xml:space="preserve"> </w:t>
      </w:r>
      <w:r>
        <w:rPr>
          <w:w w:val="105"/>
        </w:rPr>
        <w:t>listed</w:t>
      </w:r>
      <w:r>
        <w:rPr>
          <w:spacing w:val="30"/>
          <w:w w:val="105"/>
        </w:rPr>
        <w:t xml:space="preserve"> </w:t>
      </w:r>
      <w:r>
        <w:rPr>
          <w:w w:val="105"/>
        </w:rPr>
        <w:t>with</w:t>
      </w:r>
      <w:r>
        <w:rPr>
          <w:spacing w:val="29"/>
          <w:w w:val="105"/>
        </w:rPr>
        <w:t xml:space="preserve"> </w:t>
      </w:r>
      <w:proofErr w:type="spellStart"/>
      <w:r>
        <w:rPr>
          <w:spacing w:val="-2"/>
          <w:w w:val="105"/>
        </w:rPr>
        <w:t>ANTsRNet</w:t>
      </w:r>
      <w:proofErr w:type="spellEnd"/>
    </w:p>
    <w:p w14:paraId="3A6A302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623</w:t>
      </w:r>
      <w:r>
        <w:rPr>
          <w:rFonts w:ascii="Arial"/>
          <w:spacing w:val="45"/>
          <w:w w:val="105"/>
          <w:sz w:val="12"/>
        </w:rPr>
        <w:t xml:space="preserve">  </w:t>
      </w:r>
      <w:r>
        <w:rPr>
          <w:w w:val="105"/>
        </w:rPr>
        <w:t>versions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available)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-1"/>
          <w:w w:val="105"/>
        </w:rPr>
        <w:t xml:space="preserve"> </w:t>
      </w:r>
      <w:r>
        <w:rPr>
          <w:spacing w:val="-2"/>
          <w:w w:val="105"/>
        </w:rPr>
        <w:t>include:</w:t>
      </w:r>
    </w:p>
    <w:p w14:paraId="16C7124E" w14:textId="77777777" w:rsidR="005F326E" w:rsidRDefault="005F326E">
      <w:pPr>
        <w:pStyle w:val="BodyText"/>
        <w:ind w:left="0"/>
        <w:rPr>
          <w:sz w:val="20"/>
        </w:rPr>
      </w:pPr>
    </w:p>
    <w:p w14:paraId="6E15F9A6" w14:textId="77777777" w:rsidR="005F326E" w:rsidRDefault="00000000">
      <w:pPr>
        <w:pStyle w:val="BodyText"/>
        <w:tabs>
          <w:tab w:val="left" w:pos="786"/>
        </w:tabs>
        <w:spacing w:before="285"/>
      </w:pPr>
      <w:r>
        <w:rPr>
          <w:rFonts w:ascii="Arial" w:hAnsi="Arial"/>
          <w:spacing w:val="-5"/>
          <w:sz w:val="12"/>
        </w:rPr>
        <w:t>624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7"/>
          <w:w w:val="185"/>
        </w:rPr>
        <w:t xml:space="preserve"> </w:t>
      </w:r>
      <w:r>
        <w:t>image</w:t>
      </w:r>
      <w:r>
        <w:rPr>
          <w:spacing w:val="27"/>
        </w:rPr>
        <w:t xml:space="preserve"> </w:t>
      </w:r>
      <w:r>
        <w:t>noise:</w:t>
      </w:r>
      <w:r>
        <w:rPr>
          <w:spacing w:val="57"/>
        </w:rPr>
        <w:t xml:space="preserve"> </w:t>
      </w:r>
      <w:proofErr w:type="spellStart"/>
      <w:r>
        <w:rPr>
          <w:rFonts w:ascii="Courier New" w:hAnsi="Courier New"/>
          <w:spacing w:val="-2"/>
          <w:w w:val="90"/>
        </w:rPr>
        <w:t>ants.add_noise_to_image</w:t>
      </w:r>
      <w:proofErr w:type="spellEnd"/>
      <w:r>
        <w:rPr>
          <w:rFonts w:ascii="Courier New" w:hAnsi="Courier New"/>
          <w:spacing w:val="-2"/>
          <w:w w:val="90"/>
        </w:rPr>
        <w:t>(...)</w:t>
      </w:r>
      <w:r>
        <w:rPr>
          <w:spacing w:val="-2"/>
          <w:w w:val="90"/>
        </w:rPr>
        <w:t>,</w:t>
      </w:r>
    </w:p>
    <w:p w14:paraId="5C1741CD" w14:textId="77777777" w:rsidR="005F326E" w:rsidRDefault="005F326E">
      <w:pPr>
        <w:pStyle w:val="BodyText"/>
        <w:spacing w:before="9"/>
        <w:ind w:left="0"/>
        <w:rPr>
          <w:sz w:val="28"/>
        </w:rPr>
      </w:pPr>
    </w:p>
    <w:p w14:paraId="03442FEA" w14:textId="77777777" w:rsidR="005F326E" w:rsidRDefault="00000000">
      <w:pPr>
        <w:pStyle w:val="BodyText"/>
        <w:tabs>
          <w:tab w:val="left" w:pos="786"/>
        </w:tabs>
      </w:pPr>
      <w:r>
        <w:rPr>
          <w:rFonts w:ascii="Arial" w:hAnsi="Arial"/>
          <w:spacing w:val="-5"/>
          <w:sz w:val="12"/>
        </w:rPr>
        <w:t>625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90"/>
        </w:rPr>
        <w:t>•</w:t>
      </w:r>
      <w:r>
        <w:rPr>
          <w:rFonts w:ascii="Arial" w:hAnsi="Arial"/>
          <w:spacing w:val="65"/>
        </w:rPr>
        <w:t xml:space="preserve"> </w:t>
      </w:r>
      <w:r>
        <w:rPr>
          <w:w w:val="90"/>
        </w:rPr>
        <w:t>simulated</w:t>
      </w:r>
      <w:r>
        <w:rPr>
          <w:spacing w:val="28"/>
        </w:rPr>
        <w:t xml:space="preserve"> </w:t>
      </w:r>
      <w:r>
        <w:rPr>
          <w:w w:val="90"/>
        </w:rPr>
        <w:t>bias</w:t>
      </w:r>
      <w:r>
        <w:rPr>
          <w:spacing w:val="30"/>
        </w:rPr>
        <w:t xml:space="preserve"> </w:t>
      </w:r>
      <w:r>
        <w:rPr>
          <w:w w:val="90"/>
        </w:rPr>
        <w:t>field:</w:t>
      </w:r>
      <w:r>
        <w:rPr>
          <w:spacing w:val="57"/>
        </w:rPr>
        <w:t xml:space="preserve"> </w:t>
      </w:r>
      <w:proofErr w:type="spellStart"/>
      <w:proofErr w:type="gramStart"/>
      <w:r>
        <w:rPr>
          <w:rFonts w:ascii="Courier New" w:hAnsi="Courier New"/>
          <w:w w:val="90"/>
        </w:rPr>
        <w:t>antspynet.simulate</w:t>
      </w:r>
      <w:proofErr w:type="gramEnd"/>
      <w:r>
        <w:rPr>
          <w:rFonts w:ascii="Courier New" w:hAnsi="Courier New"/>
          <w:w w:val="90"/>
        </w:rPr>
        <w:t>_bias_field</w:t>
      </w:r>
      <w:proofErr w:type="spellEnd"/>
      <w:r>
        <w:rPr>
          <w:rFonts w:ascii="Courier New" w:hAnsi="Courier New"/>
          <w:w w:val="90"/>
        </w:rPr>
        <w:t>(...)</w:t>
      </w:r>
      <w:r>
        <w:rPr>
          <w:w w:val="90"/>
        </w:rPr>
        <w:t>,</w:t>
      </w:r>
      <w:r>
        <w:rPr>
          <w:spacing w:val="29"/>
        </w:rPr>
        <w:t xml:space="preserve"> </w:t>
      </w:r>
      <w:r>
        <w:rPr>
          <w:spacing w:val="-5"/>
          <w:w w:val="90"/>
        </w:rPr>
        <w:t>and</w:t>
      </w:r>
    </w:p>
    <w:p w14:paraId="69EEE0B3" w14:textId="77777777" w:rsidR="005F326E" w:rsidRDefault="005F326E">
      <w:pPr>
        <w:pStyle w:val="BodyText"/>
        <w:spacing w:before="8"/>
        <w:ind w:left="0"/>
        <w:rPr>
          <w:sz w:val="28"/>
        </w:rPr>
      </w:pPr>
    </w:p>
    <w:p w14:paraId="0C2F11D1" w14:textId="77777777" w:rsidR="005F326E" w:rsidRDefault="00000000">
      <w:pPr>
        <w:pStyle w:val="BodyText"/>
        <w:tabs>
          <w:tab w:val="left" w:pos="786"/>
        </w:tabs>
        <w:spacing w:before="1"/>
      </w:pPr>
      <w:r>
        <w:rPr>
          <w:rFonts w:ascii="Arial" w:hAnsi="Arial"/>
          <w:spacing w:val="-5"/>
          <w:sz w:val="12"/>
        </w:rPr>
        <w:t>626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33"/>
          <w:w w:val="185"/>
        </w:rPr>
        <w:t xml:space="preserve"> </w:t>
      </w:r>
      <w:r>
        <w:t>nonlinear</w:t>
      </w:r>
      <w:r>
        <w:rPr>
          <w:spacing w:val="23"/>
        </w:rPr>
        <w:t xml:space="preserve"> </w:t>
      </w:r>
      <w:r>
        <w:t>intensity</w:t>
      </w:r>
      <w:r>
        <w:rPr>
          <w:spacing w:val="23"/>
        </w:rPr>
        <w:t xml:space="preserve"> </w:t>
      </w:r>
      <w:r>
        <w:t>warping:</w:t>
      </w:r>
      <w:r>
        <w:rPr>
          <w:spacing w:val="71"/>
        </w:rPr>
        <w:t xml:space="preserve"> </w:t>
      </w:r>
      <w:proofErr w:type="spellStart"/>
      <w:proofErr w:type="gramStart"/>
      <w:r>
        <w:rPr>
          <w:rFonts w:ascii="Courier New" w:hAnsi="Courier New"/>
          <w:spacing w:val="-2"/>
          <w:w w:val="85"/>
        </w:rPr>
        <w:t>antspynet.histogram</w:t>
      </w:r>
      <w:proofErr w:type="gramEnd"/>
      <w:r>
        <w:rPr>
          <w:rFonts w:ascii="Courier New" w:hAnsi="Courier New"/>
          <w:spacing w:val="-2"/>
          <w:w w:val="85"/>
        </w:rPr>
        <w:t>_warp_image_intensities</w:t>
      </w:r>
      <w:proofErr w:type="spellEnd"/>
      <w:r>
        <w:rPr>
          <w:rFonts w:ascii="Courier New" w:hAns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04CB40CB" w14:textId="77777777" w:rsidR="005F326E" w:rsidRDefault="005F326E">
      <w:pPr>
        <w:pStyle w:val="BodyText"/>
        <w:ind w:left="0"/>
        <w:rPr>
          <w:sz w:val="20"/>
        </w:rPr>
      </w:pPr>
    </w:p>
    <w:p w14:paraId="04815243" w14:textId="77777777" w:rsidR="005F326E" w:rsidRDefault="00000000">
      <w:pPr>
        <w:pStyle w:val="BodyText"/>
        <w:spacing w:before="265"/>
      </w:pPr>
      <w:proofErr w:type="gramStart"/>
      <w:r>
        <w:rPr>
          <w:rFonts w:ascii="Arial"/>
          <w:w w:val="105"/>
          <w:sz w:val="12"/>
        </w:rPr>
        <w:t>627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w w:val="105"/>
        </w:rPr>
        <w:t>Shape</w:t>
      </w:r>
      <w:proofErr w:type="gramEnd"/>
      <w:r>
        <w:rPr>
          <w:w w:val="105"/>
        </w:rPr>
        <w:t>-based</w:t>
      </w:r>
      <w:r>
        <w:rPr>
          <w:spacing w:val="48"/>
          <w:w w:val="105"/>
        </w:rPr>
        <w:t xml:space="preserve"> </w:t>
      </w:r>
      <w:r>
        <w:rPr>
          <w:w w:val="105"/>
        </w:rPr>
        <w:t>data</w:t>
      </w:r>
      <w:r>
        <w:rPr>
          <w:spacing w:val="48"/>
          <w:w w:val="105"/>
        </w:rPr>
        <w:t xml:space="preserve"> </w:t>
      </w:r>
      <w:r>
        <w:rPr>
          <w:w w:val="105"/>
        </w:rPr>
        <w:t>augmentation</w:t>
      </w:r>
      <w:r>
        <w:rPr>
          <w:spacing w:val="47"/>
          <w:w w:val="105"/>
        </w:rPr>
        <w:t xml:space="preserve"> </w:t>
      </w:r>
      <w:r>
        <w:rPr>
          <w:w w:val="105"/>
        </w:rPr>
        <w:t>used</w:t>
      </w:r>
      <w:r>
        <w:rPr>
          <w:spacing w:val="48"/>
          <w:w w:val="105"/>
        </w:rPr>
        <w:t xml:space="preserve"> </w:t>
      </w:r>
      <w:r>
        <w:rPr>
          <w:w w:val="105"/>
        </w:rPr>
        <w:t>both</w:t>
      </w:r>
      <w:r>
        <w:rPr>
          <w:spacing w:val="47"/>
          <w:w w:val="105"/>
        </w:rPr>
        <w:t xml:space="preserve"> </w:t>
      </w:r>
      <w:r>
        <w:rPr>
          <w:w w:val="105"/>
        </w:rPr>
        <w:t>random</w:t>
      </w:r>
      <w:r>
        <w:rPr>
          <w:spacing w:val="48"/>
          <w:w w:val="105"/>
        </w:rPr>
        <w:t xml:space="preserve"> </w:t>
      </w:r>
      <w:r>
        <w:rPr>
          <w:w w:val="105"/>
        </w:rPr>
        <w:t>linear</w:t>
      </w:r>
      <w:r>
        <w:rPr>
          <w:spacing w:val="47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nonlinear</w:t>
      </w:r>
      <w:r>
        <w:rPr>
          <w:spacing w:val="48"/>
          <w:w w:val="105"/>
        </w:rPr>
        <w:t xml:space="preserve"> </w:t>
      </w:r>
      <w:r>
        <w:rPr>
          <w:w w:val="105"/>
        </w:rPr>
        <w:t>deformations</w:t>
      </w:r>
      <w:r>
        <w:rPr>
          <w:spacing w:val="49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703D95C0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628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addition</w:t>
      </w:r>
      <w:proofErr w:type="gramEnd"/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7"/>
          <w:w w:val="105"/>
        </w:rPr>
        <w:t xml:space="preserve"> </w:t>
      </w:r>
      <w:r>
        <w:rPr>
          <w:w w:val="105"/>
        </w:rPr>
        <w:t>anisotropic</w:t>
      </w:r>
      <w:r>
        <w:rPr>
          <w:spacing w:val="28"/>
          <w:w w:val="105"/>
        </w:rPr>
        <w:t xml:space="preserve"> </w:t>
      </w:r>
      <w:r>
        <w:rPr>
          <w:w w:val="105"/>
        </w:rPr>
        <w:t>resampling</w:t>
      </w:r>
      <w:r>
        <w:rPr>
          <w:spacing w:val="28"/>
          <w:w w:val="105"/>
        </w:rPr>
        <w:t xml:space="preserve"> </w:t>
      </w:r>
      <w:r>
        <w:rPr>
          <w:w w:val="105"/>
        </w:rPr>
        <w:t>in</w:t>
      </w:r>
      <w:r>
        <w:rPr>
          <w:spacing w:val="28"/>
          <w:w w:val="105"/>
        </w:rPr>
        <w:t xml:space="preserve"> </w:t>
      </w:r>
      <w:r>
        <w:rPr>
          <w:w w:val="105"/>
        </w:rPr>
        <w:t>the</w:t>
      </w:r>
      <w:r>
        <w:rPr>
          <w:spacing w:val="28"/>
          <w:w w:val="105"/>
        </w:rPr>
        <w:t xml:space="preserve"> </w:t>
      </w:r>
      <w:r>
        <w:rPr>
          <w:w w:val="105"/>
        </w:rPr>
        <w:t>three</w:t>
      </w:r>
      <w:r>
        <w:rPr>
          <w:spacing w:val="28"/>
          <w:w w:val="105"/>
        </w:rPr>
        <w:t xml:space="preserve"> </w:t>
      </w:r>
      <w:r>
        <w:rPr>
          <w:w w:val="105"/>
        </w:rPr>
        <w:t>canonical</w:t>
      </w:r>
      <w:r>
        <w:rPr>
          <w:spacing w:val="28"/>
          <w:w w:val="105"/>
        </w:rPr>
        <w:t xml:space="preserve"> </w:t>
      </w:r>
      <w:r>
        <w:rPr>
          <w:w w:val="105"/>
        </w:rPr>
        <w:t>orientations</w:t>
      </w:r>
      <w:r>
        <w:rPr>
          <w:spacing w:val="28"/>
          <w:w w:val="105"/>
        </w:rPr>
        <w:t xml:space="preserve"> </w:t>
      </w:r>
      <w:r>
        <w:rPr>
          <w:w w:val="105"/>
        </w:rPr>
        <w:t>to</w:t>
      </w:r>
      <w:r>
        <w:rPr>
          <w:spacing w:val="28"/>
          <w:w w:val="105"/>
        </w:rPr>
        <w:t xml:space="preserve"> </w:t>
      </w:r>
      <w:r>
        <w:rPr>
          <w:w w:val="105"/>
        </w:rPr>
        <w:t>mimic</w:t>
      </w:r>
      <w:r>
        <w:rPr>
          <w:spacing w:val="28"/>
          <w:w w:val="105"/>
        </w:rPr>
        <w:t xml:space="preserve"> </w:t>
      </w:r>
      <w:r>
        <w:rPr>
          <w:spacing w:val="-2"/>
          <w:w w:val="105"/>
        </w:rPr>
        <w:t>frequently</w:t>
      </w:r>
    </w:p>
    <w:p w14:paraId="05A6D68C" w14:textId="27089EA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629</w:t>
      </w:r>
      <w:r>
        <w:rPr>
          <w:rFonts w:ascii="Arial"/>
          <w:spacing w:val="47"/>
          <w:w w:val="105"/>
          <w:sz w:val="12"/>
        </w:rPr>
        <w:t xml:space="preserve">  </w:t>
      </w:r>
      <w:r>
        <w:rPr>
          <w:w w:val="105"/>
        </w:rPr>
        <w:t>used</w:t>
      </w:r>
      <w:proofErr w:type="gramEnd"/>
      <w:r>
        <w:rPr>
          <w:spacing w:val="1"/>
          <w:w w:val="105"/>
        </w:rPr>
        <w:t xml:space="preserve"> </w:t>
      </w:r>
      <w:r>
        <w:rPr>
          <w:w w:val="105"/>
        </w:rPr>
        <w:t>acquisition</w:t>
      </w:r>
      <w:r>
        <w:rPr>
          <w:spacing w:val="1"/>
          <w:w w:val="105"/>
        </w:rPr>
        <w:t xml:space="preserve"> </w:t>
      </w:r>
      <w:r>
        <w:rPr>
          <w:w w:val="105"/>
        </w:rPr>
        <w:t>protocols</w:t>
      </w:r>
      <w:r>
        <w:rPr>
          <w:spacing w:val="2"/>
          <w:w w:val="105"/>
        </w:rPr>
        <w:t xml:space="preserve"> </w:t>
      </w:r>
      <w:r>
        <w:rPr>
          <w:w w:val="105"/>
        </w:rPr>
        <w:t>for</w:t>
      </w:r>
      <w:r>
        <w:rPr>
          <w:spacing w:val="1"/>
          <w:w w:val="105"/>
        </w:rPr>
        <w:t xml:space="preserve"> </w:t>
      </w:r>
      <w:del w:id="332" w:author="Gee, James C" w:date="2024-04-10T19:04:00Z">
        <w:r w:rsidDel="005652AF">
          <w:rPr>
            <w:w w:val="105"/>
          </w:rPr>
          <w:delText>mice</w:delText>
        </w:r>
        <w:r w:rsidDel="005652AF">
          <w:rPr>
            <w:spacing w:val="2"/>
            <w:w w:val="105"/>
          </w:rPr>
          <w:delText xml:space="preserve"> </w:delText>
        </w:r>
      </w:del>
      <w:ins w:id="333" w:author="Gee, James C" w:date="2024-04-10T19:04:00Z">
        <w:r w:rsidR="005652AF">
          <w:rPr>
            <w:w w:val="105"/>
          </w:rPr>
          <w:t>mouse</w:t>
        </w:r>
        <w:r w:rsidR="005652AF">
          <w:rPr>
            <w:spacing w:val="2"/>
            <w:w w:val="105"/>
          </w:rPr>
          <w:t xml:space="preserve"> </w:t>
        </w:r>
      </w:ins>
      <w:r>
        <w:rPr>
          <w:spacing w:val="-2"/>
          <w:w w:val="105"/>
        </w:rPr>
        <w:t>brains:</w:t>
      </w:r>
    </w:p>
    <w:p w14:paraId="6C816CA2" w14:textId="77777777" w:rsidR="005F326E" w:rsidRDefault="005F326E">
      <w:pPr>
        <w:pStyle w:val="BodyText"/>
        <w:ind w:left="0"/>
        <w:rPr>
          <w:sz w:val="20"/>
        </w:rPr>
      </w:pPr>
    </w:p>
    <w:p w14:paraId="3C317066" w14:textId="77777777" w:rsidR="005F326E" w:rsidRDefault="00000000">
      <w:pPr>
        <w:pStyle w:val="BodyText"/>
        <w:tabs>
          <w:tab w:val="left" w:pos="786"/>
        </w:tabs>
        <w:spacing w:before="285"/>
      </w:pPr>
      <w:r>
        <w:rPr>
          <w:rFonts w:ascii="Arial" w:hAnsi="Arial"/>
          <w:spacing w:val="-5"/>
          <w:sz w:val="12"/>
        </w:rPr>
        <w:t>630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90"/>
        </w:rPr>
        <w:t>•</w:t>
      </w:r>
      <w:r>
        <w:rPr>
          <w:rFonts w:ascii="Arial" w:hAnsi="Arial"/>
          <w:spacing w:val="69"/>
        </w:rPr>
        <w:t xml:space="preserve"> </w:t>
      </w:r>
      <w:r>
        <w:rPr>
          <w:w w:val="90"/>
        </w:rPr>
        <w:t>random</w:t>
      </w:r>
      <w:r>
        <w:rPr>
          <w:spacing w:val="30"/>
        </w:rPr>
        <w:t xml:space="preserve"> </w:t>
      </w:r>
      <w:r>
        <w:rPr>
          <w:w w:val="90"/>
        </w:rPr>
        <w:t>spatial</w:t>
      </w:r>
      <w:r>
        <w:rPr>
          <w:spacing w:val="32"/>
        </w:rPr>
        <w:t xml:space="preserve"> </w:t>
      </w:r>
      <w:r>
        <w:rPr>
          <w:w w:val="90"/>
        </w:rPr>
        <w:t>warping:</w:t>
      </w:r>
      <w:r>
        <w:rPr>
          <w:spacing w:val="61"/>
        </w:rPr>
        <w:t xml:space="preserve"> </w:t>
      </w:r>
      <w:proofErr w:type="spellStart"/>
      <w:proofErr w:type="gramStart"/>
      <w:r>
        <w:rPr>
          <w:rFonts w:ascii="Courier New" w:hAnsi="Courier New"/>
          <w:w w:val="90"/>
        </w:rPr>
        <w:t>antspynet.randomly</w:t>
      </w:r>
      <w:proofErr w:type="gramEnd"/>
      <w:r>
        <w:rPr>
          <w:rFonts w:ascii="Courier New" w:hAnsi="Courier New"/>
          <w:w w:val="90"/>
        </w:rPr>
        <w:t>_transform_image_data</w:t>
      </w:r>
      <w:proofErr w:type="spellEnd"/>
      <w:r>
        <w:rPr>
          <w:rFonts w:ascii="Courier New" w:hAnsi="Courier New"/>
          <w:w w:val="90"/>
        </w:rPr>
        <w:t>(...)</w:t>
      </w:r>
      <w:r>
        <w:rPr>
          <w:rFonts w:ascii="Courier New" w:hAnsi="Courier New"/>
          <w:spacing w:val="-9"/>
          <w:w w:val="90"/>
        </w:rPr>
        <w:t xml:space="preserve"> </w:t>
      </w:r>
      <w:r>
        <w:rPr>
          <w:spacing w:val="-5"/>
          <w:w w:val="90"/>
        </w:rPr>
        <w:t>and</w:t>
      </w:r>
    </w:p>
    <w:p w14:paraId="4FB1C1F6" w14:textId="77777777" w:rsidR="005F326E" w:rsidRDefault="005F326E">
      <w:pPr>
        <w:pStyle w:val="BodyText"/>
        <w:spacing w:before="8"/>
        <w:ind w:left="0"/>
        <w:rPr>
          <w:sz w:val="28"/>
        </w:rPr>
      </w:pPr>
    </w:p>
    <w:p w14:paraId="716ACA17" w14:textId="77777777" w:rsidR="005F326E" w:rsidRDefault="00000000">
      <w:pPr>
        <w:pStyle w:val="BodyText"/>
        <w:tabs>
          <w:tab w:val="left" w:pos="786"/>
        </w:tabs>
        <w:spacing w:before="1"/>
      </w:pPr>
      <w:r>
        <w:rPr>
          <w:rFonts w:ascii="Arial" w:hAnsi="Arial"/>
          <w:spacing w:val="-5"/>
          <w:sz w:val="12"/>
        </w:rPr>
        <w:t>631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36"/>
          <w:w w:val="185"/>
        </w:rPr>
        <w:t xml:space="preserve"> </w:t>
      </w:r>
      <w:r>
        <w:t>anisotropic</w:t>
      </w:r>
      <w:r>
        <w:rPr>
          <w:spacing w:val="48"/>
        </w:rPr>
        <w:t xml:space="preserve"> </w:t>
      </w:r>
      <w:r>
        <w:t>resampling:</w:t>
      </w:r>
      <w:r>
        <w:rPr>
          <w:spacing w:val="52"/>
          <w:w w:val="150"/>
        </w:rPr>
        <w:t xml:space="preserve"> </w:t>
      </w:r>
      <w:proofErr w:type="spellStart"/>
      <w:proofErr w:type="gramStart"/>
      <w:r>
        <w:rPr>
          <w:rFonts w:ascii="Courier New" w:hAnsi="Courier New"/>
          <w:spacing w:val="-2"/>
          <w:w w:val="90"/>
        </w:rPr>
        <w:t>ants.resample</w:t>
      </w:r>
      <w:proofErr w:type="gramEnd"/>
      <w:r>
        <w:rPr>
          <w:rFonts w:ascii="Courier New" w:hAnsi="Courier New"/>
          <w:spacing w:val="-2"/>
          <w:w w:val="90"/>
        </w:rPr>
        <w:t>_image</w:t>
      </w:r>
      <w:proofErr w:type="spellEnd"/>
      <w:r>
        <w:rPr>
          <w:rFonts w:ascii="Courier New" w:hAnsi="Courier New"/>
          <w:spacing w:val="-2"/>
          <w:w w:val="90"/>
        </w:rPr>
        <w:t>(...)</w:t>
      </w:r>
      <w:r>
        <w:rPr>
          <w:spacing w:val="-2"/>
          <w:w w:val="90"/>
        </w:rPr>
        <w:t>.</w:t>
      </w:r>
    </w:p>
    <w:p w14:paraId="28D7B863" w14:textId="77777777" w:rsidR="005F326E" w:rsidRDefault="005F326E">
      <w:pPr>
        <w:sectPr w:rsidR="005F326E" w:rsidSect="00EE5EAC">
          <w:pgSz w:w="12240" w:h="15840"/>
          <w:pgMar w:top="1280" w:right="0" w:bottom="280" w:left="940" w:header="720" w:footer="720" w:gutter="0"/>
          <w:cols w:space="720"/>
        </w:sectPr>
      </w:pPr>
    </w:p>
    <w:p w14:paraId="76C97452" w14:textId="77777777" w:rsidR="005F326E" w:rsidRDefault="00000000">
      <w:pPr>
        <w:pStyle w:val="Heading2"/>
        <w:tabs>
          <w:tab w:val="left" w:pos="1321"/>
        </w:tabs>
        <w:spacing w:before="135"/>
      </w:pPr>
      <w:r>
        <w:rPr>
          <w:rFonts w:ascii="Arial"/>
          <w:b w:val="0"/>
          <w:w w:val="115"/>
          <w:sz w:val="12"/>
        </w:rPr>
        <w:lastRenderedPageBreak/>
        <w:t>632</w:t>
      </w:r>
      <w:r>
        <w:rPr>
          <w:rFonts w:ascii="Arial"/>
          <w:b w:val="0"/>
          <w:spacing w:val="119"/>
          <w:w w:val="115"/>
          <w:sz w:val="12"/>
        </w:rPr>
        <w:t xml:space="preserve"> </w:t>
      </w:r>
      <w:bookmarkStart w:id="334" w:name="Brain_extraction"/>
      <w:bookmarkEnd w:id="334"/>
      <w:r>
        <w:rPr>
          <w:spacing w:val="-4"/>
          <w:w w:val="115"/>
        </w:rPr>
        <w:t>4.5.2</w:t>
      </w:r>
      <w:r>
        <w:tab/>
      </w:r>
      <w:r>
        <w:rPr>
          <w:w w:val="115"/>
        </w:rPr>
        <w:t>Brain</w:t>
      </w:r>
      <w:r>
        <w:rPr>
          <w:spacing w:val="-4"/>
          <w:w w:val="115"/>
        </w:rPr>
        <w:t xml:space="preserve"> </w:t>
      </w:r>
      <w:r>
        <w:rPr>
          <w:spacing w:val="-2"/>
          <w:w w:val="115"/>
        </w:rPr>
        <w:t>extraction</w:t>
      </w:r>
    </w:p>
    <w:p w14:paraId="29805D22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3C81B80B" w14:textId="77777777" w:rsidR="005F326E" w:rsidRDefault="00000000">
      <w:pPr>
        <w:pStyle w:val="BodyText"/>
        <w:spacing w:before="145"/>
      </w:pPr>
      <w:proofErr w:type="gramStart"/>
      <w:r>
        <w:rPr>
          <w:rFonts w:ascii="Arial"/>
          <w:w w:val="105"/>
          <w:sz w:val="12"/>
        </w:rPr>
        <w:t>633</w:t>
      </w:r>
      <w:r>
        <w:rPr>
          <w:rFonts w:ascii="Arial"/>
          <w:spacing w:val="55"/>
          <w:w w:val="105"/>
          <w:sz w:val="12"/>
        </w:rPr>
        <w:t xml:space="preserve">  </w:t>
      </w:r>
      <w:r>
        <w:rPr>
          <w:w w:val="105"/>
        </w:rPr>
        <w:t>Similar</w:t>
      </w:r>
      <w:proofErr w:type="gramEnd"/>
      <w:r>
        <w:rPr>
          <w:spacing w:val="31"/>
          <w:w w:val="105"/>
        </w:rPr>
        <w:t xml:space="preserve"> </w:t>
      </w:r>
      <w:r>
        <w:rPr>
          <w:w w:val="105"/>
        </w:rPr>
        <w:t>to</w:t>
      </w:r>
      <w:r>
        <w:rPr>
          <w:spacing w:val="31"/>
          <w:w w:val="105"/>
        </w:rPr>
        <w:t xml:space="preserve"> </w:t>
      </w:r>
      <w:r>
        <w:rPr>
          <w:w w:val="105"/>
        </w:rPr>
        <w:t>human</w:t>
      </w:r>
      <w:r>
        <w:rPr>
          <w:spacing w:val="30"/>
          <w:w w:val="105"/>
        </w:rPr>
        <w:t xml:space="preserve"> </w:t>
      </w:r>
      <w:r>
        <w:rPr>
          <w:w w:val="105"/>
        </w:rPr>
        <w:t>neuroimage</w:t>
      </w:r>
      <w:r>
        <w:rPr>
          <w:spacing w:val="30"/>
          <w:w w:val="105"/>
        </w:rPr>
        <w:t xml:space="preserve"> </w:t>
      </w:r>
      <w:r>
        <w:rPr>
          <w:w w:val="105"/>
        </w:rPr>
        <w:t>processing,</w:t>
      </w:r>
      <w:r>
        <w:rPr>
          <w:spacing w:val="36"/>
          <w:w w:val="105"/>
        </w:rPr>
        <w:t xml:space="preserve"> </w:t>
      </w:r>
      <w:r>
        <w:rPr>
          <w:w w:val="105"/>
        </w:rPr>
        <w:t>brain</w:t>
      </w:r>
      <w:r>
        <w:rPr>
          <w:spacing w:val="30"/>
          <w:w w:val="105"/>
        </w:rPr>
        <w:t xml:space="preserve"> </w:t>
      </w:r>
      <w:r>
        <w:rPr>
          <w:w w:val="105"/>
        </w:rPr>
        <w:t>extraction</w:t>
      </w:r>
      <w:r>
        <w:rPr>
          <w:spacing w:val="31"/>
          <w:w w:val="105"/>
        </w:rPr>
        <w:t xml:space="preserve"> </w:t>
      </w:r>
      <w:r>
        <w:rPr>
          <w:w w:val="105"/>
        </w:rPr>
        <w:t>is</w:t>
      </w:r>
      <w:r>
        <w:rPr>
          <w:spacing w:val="30"/>
          <w:w w:val="105"/>
        </w:rPr>
        <w:t xml:space="preserve"> </w:t>
      </w:r>
      <w:r>
        <w:rPr>
          <w:w w:val="105"/>
        </w:rPr>
        <w:t>a</w:t>
      </w:r>
      <w:r>
        <w:rPr>
          <w:spacing w:val="30"/>
          <w:w w:val="105"/>
        </w:rPr>
        <w:t xml:space="preserve"> </w:t>
      </w:r>
      <w:r>
        <w:rPr>
          <w:w w:val="105"/>
        </w:rPr>
        <w:t>crucial</w:t>
      </w:r>
      <w:r>
        <w:rPr>
          <w:spacing w:val="30"/>
          <w:w w:val="105"/>
        </w:rPr>
        <w:t xml:space="preserve"> </w:t>
      </w:r>
      <w:r>
        <w:rPr>
          <w:w w:val="105"/>
        </w:rPr>
        <w:t>preprocessing</w:t>
      </w:r>
      <w:r>
        <w:rPr>
          <w:spacing w:val="31"/>
          <w:w w:val="105"/>
        </w:rPr>
        <w:t xml:space="preserve"> </w:t>
      </w:r>
      <w:r>
        <w:rPr>
          <w:spacing w:val="-4"/>
          <w:w w:val="105"/>
        </w:rPr>
        <w:t>step</w:t>
      </w:r>
    </w:p>
    <w:p w14:paraId="577E5DE7" w14:textId="77777777" w:rsidR="005F326E" w:rsidRDefault="00000000">
      <w:pPr>
        <w:pStyle w:val="BodyText"/>
        <w:tabs>
          <w:tab w:val="left" w:pos="3677"/>
        </w:tabs>
        <w:spacing w:before="158"/>
      </w:pPr>
      <w:proofErr w:type="gramStart"/>
      <w:r>
        <w:rPr>
          <w:rFonts w:ascii="Arial"/>
          <w:w w:val="105"/>
          <w:sz w:val="12"/>
        </w:rPr>
        <w:t>634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50"/>
          <w:w w:val="105"/>
        </w:rPr>
        <w:t xml:space="preserve"> </w:t>
      </w:r>
      <w:r>
        <w:rPr>
          <w:w w:val="105"/>
        </w:rPr>
        <w:t>accurate</w:t>
      </w:r>
      <w:r>
        <w:rPr>
          <w:spacing w:val="49"/>
          <w:w w:val="105"/>
        </w:rPr>
        <w:t xml:space="preserve"> </w:t>
      </w:r>
      <w:r>
        <w:rPr>
          <w:w w:val="105"/>
        </w:rPr>
        <w:t>brain</w:t>
      </w:r>
      <w:r>
        <w:rPr>
          <w:spacing w:val="50"/>
          <w:w w:val="105"/>
        </w:rPr>
        <w:t xml:space="preserve"> </w:t>
      </w:r>
      <w:r>
        <w:rPr>
          <w:spacing w:val="-2"/>
          <w:w w:val="105"/>
        </w:rPr>
        <w:t>mapping.</w:t>
      </w:r>
      <w:r>
        <w:tab/>
      </w:r>
      <w:r>
        <w:rPr>
          <w:w w:val="105"/>
        </w:rPr>
        <w:t>Within</w:t>
      </w:r>
      <w:r>
        <w:rPr>
          <w:spacing w:val="40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w w:val="105"/>
        </w:rPr>
        <w:t>,</w:t>
      </w:r>
      <w:r>
        <w:rPr>
          <w:spacing w:val="48"/>
          <w:w w:val="105"/>
        </w:rPr>
        <w:t xml:space="preserve"> </w:t>
      </w:r>
      <w:r>
        <w:rPr>
          <w:w w:val="105"/>
        </w:rPr>
        <w:t>we</w:t>
      </w:r>
      <w:r>
        <w:rPr>
          <w:spacing w:val="40"/>
          <w:w w:val="105"/>
        </w:rPr>
        <w:t xml:space="preserve"> </w:t>
      </w:r>
      <w:r>
        <w:rPr>
          <w:w w:val="105"/>
        </w:rPr>
        <w:t>have</w:t>
      </w:r>
      <w:r>
        <w:rPr>
          <w:spacing w:val="40"/>
          <w:w w:val="105"/>
        </w:rPr>
        <w:t xml:space="preserve"> </w:t>
      </w:r>
      <w:r>
        <w:rPr>
          <w:w w:val="105"/>
        </w:rPr>
        <w:t>created</w:t>
      </w:r>
      <w:r>
        <w:rPr>
          <w:spacing w:val="40"/>
          <w:w w:val="105"/>
        </w:rPr>
        <w:t xml:space="preserve"> </w:t>
      </w:r>
      <w:r>
        <w:rPr>
          <w:w w:val="105"/>
        </w:rPr>
        <w:t>several</w:t>
      </w:r>
      <w:r>
        <w:rPr>
          <w:spacing w:val="41"/>
          <w:w w:val="105"/>
        </w:rPr>
        <w:t xml:space="preserve"> </w:t>
      </w:r>
      <w:r>
        <w:rPr>
          <w:w w:val="105"/>
        </w:rPr>
        <w:t>deep</w:t>
      </w:r>
      <w:r>
        <w:rPr>
          <w:spacing w:val="40"/>
          <w:w w:val="105"/>
        </w:rPr>
        <w:t xml:space="preserve"> </w:t>
      </w:r>
      <w:proofErr w:type="gramStart"/>
      <w:r>
        <w:rPr>
          <w:spacing w:val="-2"/>
          <w:w w:val="105"/>
        </w:rPr>
        <w:t>learning</w:t>
      </w:r>
      <w:proofErr w:type="gramEnd"/>
    </w:p>
    <w:p w14:paraId="25E553F1" w14:textId="320F9746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635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networks</w:t>
      </w:r>
      <w:proofErr w:type="gramEnd"/>
      <w:r>
        <w:rPr>
          <w:spacing w:val="52"/>
          <w:w w:val="105"/>
        </w:rPr>
        <w:t xml:space="preserve"> </w:t>
      </w:r>
      <w:r>
        <w:rPr>
          <w:w w:val="105"/>
        </w:rPr>
        <w:t>for</w:t>
      </w:r>
      <w:r>
        <w:rPr>
          <w:spacing w:val="50"/>
          <w:w w:val="105"/>
        </w:rPr>
        <w:t xml:space="preserve"> </w:t>
      </w:r>
      <w:r>
        <w:rPr>
          <w:w w:val="105"/>
        </w:rPr>
        <w:t>brain</w:t>
      </w:r>
      <w:r>
        <w:rPr>
          <w:spacing w:val="51"/>
          <w:w w:val="105"/>
        </w:rPr>
        <w:t xml:space="preserve"> </w:t>
      </w:r>
      <w:r>
        <w:rPr>
          <w:w w:val="105"/>
        </w:rPr>
        <w:t>extraction</w:t>
      </w:r>
      <w:r>
        <w:rPr>
          <w:spacing w:val="51"/>
          <w:w w:val="105"/>
        </w:rPr>
        <w:t xml:space="preserve"> </w:t>
      </w:r>
      <w:r>
        <w:rPr>
          <w:w w:val="105"/>
        </w:rPr>
        <w:t>for</w:t>
      </w:r>
      <w:r>
        <w:rPr>
          <w:spacing w:val="51"/>
          <w:w w:val="105"/>
        </w:rPr>
        <w:t xml:space="preserve"> </w:t>
      </w:r>
      <w:del w:id="335" w:author="Gee, James C" w:date="2024-04-10T19:05:00Z">
        <w:r w:rsidDel="005652AF">
          <w:rPr>
            <w:w w:val="105"/>
          </w:rPr>
          <w:delText>several</w:delText>
        </w:r>
        <w:r w:rsidDel="005652AF">
          <w:rPr>
            <w:spacing w:val="51"/>
            <w:w w:val="105"/>
          </w:rPr>
          <w:delText xml:space="preserve"> </w:delText>
        </w:r>
        <w:r w:rsidDel="005652AF">
          <w:rPr>
            <w:w w:val="105"/>
          </w:rPr>
          <w:delText>image</w:delText>
        </w:r>
      </w:del>
      <w:ins w:id="336" w:author="Gee, James C" w:date="2024-04-10T19:05:00Z">
        <w:r w:rsidR="005652AF">
          <w:rPr>
            <w:w w:val="105"/>
          </w:rPr>
          <w:t>the following MRI-based</w:t>
        </w:r>
      </w:ins>
      <w:r>
        <w:rPr>
          <w:spacing w:val="51"/>
          <w:w w:val="105"/>
        </w:rPr>
        <w:t xml:space="preserve"> </w:t>
      </w:r>
      <w:r>
        <w:rPr>
          <w:w w:val="105"/>
        </w:rPr>
        <w:t>modalities</w:t>
      </w:r>
      <w:ins w:id="337" w:author="Gee, James C" w:date="2024-04-10T19:05:00Z">
        <w:r w:rsidR="005652AF">
          <w:rPr>
            <w:spacing w:val="51"/>
            <w:w w:val="105"/>
          </w:rPr>
          <w:t xml:space="preserve">: </w:t>
        </w:r>
      </w:ins>
      <w:del w:id="338" w:author="Gee, James C" w:date="2024-04-10T19:05:00Z">
        <w:r w:rsidDel="005652AF">
          <w:rPr>
            <w:spacing w:val="51"/>
            <w:w w:val="105"/>
          </w:rPr>
          <w:delText xml:space="preserve"> </w:delText>
        </w:r>
        <w:r w:rsidDel="005652AF">
          <w:rPr>
            <w:w w:val="105"/>
          </w:rPr>
          <w:delText>(e.g.,</w:delText>
        </w:r>
        <w:r w:rsidDel="005652AF">
          <w:rPr>
            <w:spacing w:val="61"/>
            <w:w w:val="105"/>
          </w:rPr>
          <w:delText xml:space="preserve"> </w:delText>
        </w:r>
      </w:del>
      <w:r>
        <w:rPr>
          <w:w w:val="105"/>
        </w:rPr>
        <w:t>T1,</w:t>
      </w:r>
      <w:r>
        <w:rPr>
          <w:spacing w:val="61"/>
          <w:w w:val="105"/>
        </w:rPr>
        <w:t xml:space="preserve"> </w:t>
      </w:r>
      <w:r>
        <w:rPr>
          <w:w w:val="105"/>
        </w:rPr>
        <w:t>FLAIR,</w:t>
      </w:r>
      <w:r>
        <w:rPr>
          <w:spacing w:val="51"/>
          <w:w w:val="105"/>
        </w:rPr>
        <w:t xml:space="preserve"> </w:t>
      </w:r>
      <w:ins w:id="339" w:author="Gee, James C" w:date="2024-04-10T19:05:00Z">
        <w:r w:rsidR="005652AF">
          <w:rPr>
            <w:spacing w:val="51"/>
            <w:w w:val="105"/>
          </w:rPr>
          <w:t xml:space="preserve">and </w:t>
        </w:r>
      </w:ins>
      <w:r>
        <w:rPr>
          <w:spacing w:val="-2"/>
          <w:w w:val="105"/>
        </w:rPr>
        <w:t>fractional</w:t>
      </w:r>
    </w:p>
    <w:p w14:paraId="69D2030A" w14:textId="18B42155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636</w:t>
      </w:r>
      <w:r>
        <w:rPr>
          <w:rFonts w:ascii="Arial"/>
          <w:spacing w:val="48"/>
          <w:w w:val="105"/>
          <w:sz w:val="12"/>
        </w:rPr>
        <w:t xml:space="preserve">  </w:t>
      </w:r>
      <w:r>
        <w:rPr>
          <w:w w:val="105"/>
        </w:rPr>
        <w:t>anisotropy</w:t>
      </w:r>
      <w:proofErr w:type="gramEnd"/>
      <w:del w:id="340" w:author="Gee, James C" w:date="2024-04-10T19:05:00Z">
        <w:r w:rsidDel="005652AF">
          <w:rPr>
            <w:w w:val="105"/>
          </w:rPr>
          <w:delText>)</w:delText>
        </w:r>
      </w:del>
      <w:r>
        <w:rPr>
          <w:w w:val="105"/>
        </w:rPr>
        <w:t>.</w:t>
      </w:r>
      <w:r>
        <w:rPr>
          <w:spacing w:val="33"/>
          <w:w w:val="105"/>
        </w:rPr>
        <w:t xml:space="preserve"> </w:t>
      </w:r>
      <w:r w:rsidRPr="005652AF">
        <w:rPr>
          <w:strike/>
          <w:w w:val="105"/>
          <w:rPrChange w:id="341" w:author="Gee, James C" w:date="2024-04-10T19:06:00Z">
            <w:rPr>
              <w:w w:val="105"/>
            </w:rPr>
          </w:rPrChange>
        </w:rPr>
        <w:t>Similarly,</w:t>
      </w:r>
      <w:r>
        <w:rPr>
          <w:spacing w:val="6"/>
          <w:w w:val="105"/>
        </w:rPr>
        <w:t xml:space="preserve"> </w:t>
      </w:r>
      <w:ins w:id="342" w:author="Gee, James C" w:date="2024-04-10T19:06:00Z">
        <w:r w:rsidR="005652AF">
          <w:rPr>
            <w:w w:val="105"/>
          </w:rPr>
          <w:t>F</w:t>
        </w:r>
      </w:ins>
      <w:del w:id="343" w:author="Gee, James C" w:date="2024-04-10T19:06:00Z">
        <w:r w:rsidDel="005652AF">
          <w:rPr>
            <w:w w:val="105"/>
          </w:rPr>
          <w:delText>f</w:delText>
        </w:r>
      </w:del>
      <w:r>
        <w:rPr>
          <w:w w:val="105"/>
        </w:rPr>
        <w:t>or</w:t>
      </w:r>
      <w:r>
        <w:rPr>
          <w:spacing w:val="4"/>
          <w:w w:val="105"/>
        </w:rPr>
        <w:t xml:space="preserve"> </w:t>
      </w:r>
      <w:r>
        <w:rPr>
          <w:w w:val="105"/>
        </w:rPr>
        <w:t>the</w:t>
      </w:r>
      <w:r>
        <w:rPr>
          <w:spacing w:val="6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6"/>
          <w:w w:val="105"/>
        </w:rPr>
        <w:t xml:space="preserve"> </w:t>
      </w:r>
      <w:r>
        <w:rPr>
          <w:w w:val="105"/>
        </w:rPr>
        <w:t>brain</w:t>
      </w:r>
      <w:r>
        <w:rPr>
          <w:spacing w:val="5"/>
          <w:w w:val="105"/>
        </w:rPr>
        <w:t xml:space="preserve"> </w:t>
      </w:r>
      <w:r>
        <w:rPr>
          <w:w w:val="105"/>
        </w:rPr>
        <w:t>atlas</w:t>
      </w:r>
      <w:r>
        <w:rPr>
          <w:spacing w:val="6"/>
          <w:w w:val="105"/>
        </w:rPr>
        <w:t xml:space="preserve"> </w:t>
      </w:r>
      <w:r>
        <w:rPr>
          <w:w w:val="105"/>
        </w:rPr>
        <w:t>work</w:t>
      </w:r>
      <w:r>
        <w:rPr>
          <w:w w:val="105"/>
          <w:position w:val="9"/>
          <w:sz w:val="16"/>
        </w:rPr>
        <w:t>15</w:t>
      </w:r>
      <w:r>
        <w:rPr>
          <w:spacing w:val="34"/>
          <w:w w:val="105"/>
          <w:position w:val="9"/>
          <w:sz w:val="16"/>
        </w:rPr>
        <w:t xml:space="preserve"> </w:t>
      </w:r>
      <w:r>
        <w:rPr>
          <w:w w:val="105"/>
        </w:rPr>
        <w:t>we</w:t>
      </w:r>
      <w:r>
        <w:rPr>
          <w:spacing w:val="6"/>
          <w:w w:val="105"/>
        </w:rPr>
        <w:t xml:space="preserve"> </w:t>
      </w:r>
      <w:r>
        <w:rPr>
          <w:w w:val="105"/>
        </w:rPr>
        <w:t>developed</w:t>
      </w:r>
      <w:r>
        <w:rPr>
          <w:spacing w:val="5"/>
          <w:w w:val="105"/>
        </w:rPr>
        <w:t xml:space="preserve"> </w:t>
      </w:r>
      <w:r>
        <w:rPr>
          <w:w w:val="105"/>
        </w:rPr>
        <w:t>similar</w:t>
      </w:r>
      <w:r>
        <w:rPr>
          <w:spacing w:val="5"/>
          <w:w w:val="105"/>
        </w:rPr>
        <w:t xml:space="preserve"> </w:t>
      </w:r>
      <w:proofErr w:type="spellStart"/>
      <w:r>
        <w:rPr>
          <w:spacing w:val="-4"/>
          <w:w w:val="105"/>
        </w:rPr>
        <w:t>func</w:t>
      </w:r>
      <w:proofErr w:type="spellEnd"/>
      <w:r>
        <w:rPr>
          <w:spacing w:val="-4"/>
          <w:w w:val="105"/>
        </w:rPr>
        <w:t>-</w:t>
      </w:r>
    </w:p>
    <w:p w14:paraId="38CB8334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637</w:t>
      </w:r>
      <w:r>
        <w:rPr>
          <w:rFonts w:ascii="Arial"/>
          <w:spacing w:val="50"/>
          <w:w w:val="105"/>
          <w:sz w:val="12"/>
        </w:rPr>
        <w:t xml:space="preserve">  </w:t>
      </w:r>
      <w:proofErr w:type="spellStart"/>
      <w:r>
        <w:rPr>
          <w:w w:val="105"/>
        </w:rPr>
        <w:t>tionality</w:t>
      </w:r>
      <w:proofErr w:type="spellEnd"/>
      <w:proofErr w:type="gramEnd"/>
      <w:r>
        <w:rPr>
          <w:spacing w:val="13"/>
          <w:w w:val="105"/>
        </w:rPr>
        <w:t xml:space="preserve"> </w:t>
      </w:r>
      <w:r>
        <w:rPr>
          <w:w w:val="105"/>
        </w:rPr>
        <w:t>for</w:t>
      </w:r>
      <w:r>
        <w:rPr>
          <w:spacing w:val="12"/>
          <w:w w:val="105"/>
        </w:rPr>
        <w:t xml:space="preserve"> </w:t>
      </w:r>
      <w:r>
        <w:rPr>
          <w:w w:val="105"/>
        </w:rPr>
        <w:t>mouse</w:t>
      </w:r>
      <w:r>
        <w:rPr>
          <w:spacing w:val="12"/>
          <w:w w:val="105"/>
        </w:rPr>
        <w:t xml:space="preserve"> </w:t>
      </w:r>
      <w:r>
        <w:rPr>
          <w:w w:val="105"/>
        </w:rPr>
        <w:t>brains</w:t>
      </w:r>
      <w:r>
        <w:rPr>
          <w:spacing w:val="12"/>
          <w:w w:val="105"/>
        </w:rPr>
        <w:t xml:space="preserve"> </w:t>
      </w:r>
      <w:r>
        <w:rPr>
          <w:w w:val="105"/>
        </w:rPr>
        <w:t>of</w:t>
      </w:r>
      <w:r>
        <w:rPr>
          <w:spacing w:val="12"/>
          <w:w w:val="105"/>
        </w:rPr>
        <w:t xml:space="preserve"> </w:t>
      </w:r>
      <w:commentRangeStart w:id="344"/>
      <w:commentRangeStart w:id="345"/>
      <w:r>
        <w:rPr>
          <w:w w:val="105"/>
        </w:rPr>
        <w:t>different</w:t>
      </w:r>
      <w:r>
        <w:rPr>
          <w:spacing w:val="12"/>
          <w:w w:val="105"/>
        </w:rPr>
        <w:t xml:space="preserve"> </w:t>
      </w:r>
      <w:r>
        <w:rPr>
          <w:w w:val="105"/>
        </w:rPr>
        <w:t>modalities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developmental</w:t>
      </w:r>
      <w:r>
        <w:rPr>
          <w:spacing w:val="12"/>
          <w:w w:val="105"/>
        </w:rPr>
        <w:t xml:space="preserve"> </w:t>
      </w:r>
      <w:r>
        <w:rPr>
          <w:w w:val="105"/>
        </w:rPr>
        <w:t>age</w:t>
      </w:r>
      <w:commentRangeEnd w:id="344"/>
      <w:r w:rsidR="005652AF">
        <w:rPr>
          <w:rStyle w:val="CommentReference"/>
        </w:rPr>
        <w:commentReference w:id="344"/>
      </w:r>
      <w:commentRangeEnd w:id="345"/>
      <w:r w:rsidR="008F6FA5">
        <w:rPr>
          <w:rStyle w:val="CommentReference"/>
        </w:rPr>
        <w:commentReference w:id="345"/>
      </w:r>
      <w:r>
        <w:rPr>
          <w:w w:val="105"/>
        </w:rPr>
        <w:t>.</w:t>
      </w:r>
      <w:r>
        <w:rPr>
          <w:spacing w:val="51"/>
          <w:w w:val="105"/>
        </w:rPr>
        <w:t xml:space="preserve"> </w:t>
      </w:r>
      <w:r>
        <w:rPr>
          <w:w w:val="105"/>
        </w:rPr>
        <w:t>All</w:t>
      </w:r>
      <w:r>
        <w:rPr>
          <w:spacing w:val="12"/>
          <w:w w:val="105"/>
        </w:rPr>
        <w:t xml:space="preserve"> </w:t>
      </w:r>
      <w:r>
        <w:rPr>
          <w:w w:val="105"/>
        </w:rPr>
        <w:t>networks</w:t>
      </w:r>
      <w:r>
        <w:rPr>
          <w:spacing w:val="12"/>
          <w:w w:val="105"/>
        </w:rPr>
        <w:t xml:space="preserve"> </w:t>
      </w:r>
      <w:proofErr w:type="gramStart"/>
      <w:r>
        <w:rPr>
          <w:spacing w:val="-5"/>
          <w:w w:val="105"/>
        </w:rPr>
        <w:t>use</w:t>
      </w:r>
      <w:proofErr w:type="gramEnd"/>
    </w:p>
    <w:p w14:paraId="7275434B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638</w:t>
      </w:r>
      <w:r>
        <w:rPr>
          <w:rFonts w:ascii="Arial"/>
          <w:spacing w:val="59"/>
          <w:w w:val="105"/>
          <w:sz w:val="12"/>
        </w:rPr>
        <w:t xml:space="preserve">  </w:t>
      </w:r>
      <w:r>
        <w:rPr>
          <w:w w:val="105"/>
        </w:rPr>
        <w:t>a</w:t>
      </w:r>
      <w:proofErr w:type="gramEnd"/>
      <w:r>
        <w:rPr>
          <w:spacing w:val="33"/>
          <w:w w:val="105"/>
        </w:rPr>
        <w:t xml:space="preserve"> </w:t>
      </w:r>
      <w:r>
        <w:rPr>
          <w:w w:val="105"/>
        </w:rPr>
        <w:t>conventional</w:t>
      </w:r>
      <w:r>
        <w:rPr>
          <w:spacing w:val="32"/>
          <w:w w:val="105"/>
        </w:rPr>
        <w:t xml:space="preserve"> </w:t>
      </w:r>
      <w:r>
        <w:rPr>
          <w:w w:val="105"/>
        </w:rPr>
        <w:t>U-net</w:t>
      </w:r>
      <w:r>
        <w:rPr>
          <w:spacing w:val="33"/>
          <w:w w:val="105"/>
        </w:rPr>
        <w:t xml:space="preserve"> </w:t>
      </w:r>
      <w:r>
        <w:rPr>
          <w:w w:val="105"/>
        </w:rPr>
        <w:t>architecture.</w:t>
      </w:r>
      <w:r>
        <w:rPr>
          <w:w w:val="105"/>
          <w:position w:val="9"/>
          <w:sz w:val="16"/>
        </w:rPr>
        <w:t>71</w:t>
      </w:r>
      <w:r>
        <w:rPr>
          <w:spacing w:val="63"/>
          <w:w w:val="105"/>
          <w:position w:val="9"/>
          <w:sz w:val="16"/>
        </w:rPr>
        <w:t xml:space="preserve"> </w:t>
      </w:r>
      <w:r>
        <w:rPr>
          <w:w w:val="105"/>
        </w:rPr>
        <w:t>Whereas</w:t>
      </w:r>
      <w:r>
        <w:rPr>
          <w:spacing w:val="3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32"/>
          <w:w w:val="105"/>
        </w:rPr>
        <w:t xml:space="preserve"> </w:t>
      </w:r>
      <w:r>
        <w:rPr>
          <w:w w:val="105"/>
        </w:rPr>
        <w:t>brain</w:t>
      </w:r>
      <w:r>
        <w:rPr>
          <w:spacing w:val="33"/>
          <w:w w:val="105"/>
        </w:rPr>
        <w:t xml:space="preserve"> </w:t>
      </w:r>
      <w:r>
        <w:rPr>
          <w:w w:val="105"/>
        </w:rPr>
        <w:t>extraction</w:t>
      </w:r>
      <w:r>
        <w:rPr>
          <w:spacing w:val="32"/>
          <w:w w:val="105"/>
        </w:rPr>
        <w:t xml:space="preserve"> </w:t>
      </w:r>
      <w:r>
        <w:rPr>
          <w:w w:val="105"/>
        </w:rPr>
        <w:t>is</w:t>
      </w:r>
      <w:r>
        <w:rPr>
          <w:spacing w:val="33"/>
          <w:w w:val="105"/>
        </w:rPr>
        <w:t xml:space="preserve"> </w:t>
      </w:r>
      <w:r>
        <w:rPr>
          <w:spacing w:val="-2"/>
          <w:w w:val="105"/>
        </w:rPr>
        <w:t>volumetric-</w:t>
      </w:r>
    </w:p>
    <w:p w14:paraId="17A3998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639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based</w:t>
      </w:r>
      <w:proofErr w:type="gramEnd"/>
      <w:r>
        <w:rPr>
          <w:spacing w:val="3"/>
          <w:w w:val="105"/>
        </w:rPr>
        <w:t xml:space="preserve"> </w:t>
      </w:r>
      <w:r>
        <w:rPr>
          <w:w w:val="105"/>
        </w:rPr>
        <w:t>for</w:t>
      </w:r>
      <w:r>
        <w:rPr>
          <w:spacing w:val="3"/>
          <w:w w:val="105"/>
        </w:rPr>
        <w:t xml:space="preserve"> </w:t>
      </w:r>
      <w:r>
        <w:rPr>
          <w:w w:val="105"/>
        </w:rPr>
        <w:t>both</w:t>
      </w:r>
      <w:r>
        <w:rPr>
          <w:spacing w:val="3"/>
          <w:w w:val="105"/>
        </w:rPr>
        <w:t xml:space="preserve"> </w:t>
      </w:r>
      <w:r>
        <w:rPr>
          <w:w w:val="105"/>
        </w:rPr>
        <w:t>isotropic</w:t>
      </w:r>
      <w:r>
        <w:rPr>
          <w:spacing w:val="4"/>
          <w:w w:val="105"/>
        </w:rPr>
        <w:t xml:space="preserve"> </w:t>
      </w:r>
      <w:r>
        <w:rPr>
          <w:w w:val="105"/>
        </w:rPr>
        <w:t>and</w:t>
      </w:r>
      <w:r>
        <w:rPr>
          <w:spacing w:val="2"/>
          <w:w w:val="105"/>
        </w:rPr>
        <w:t xml:space="preserve"> </w:t>
      </w:r>
      <w:r>
        <w:rPr>
          <w:w w:val="105"/>
        </w:rPr>
        <w:t>anisotropic</w:t>
      </w:r>
      <w:r>
        <w:rPr>
          <w:spacing w:val="3"/>
          <w:w w:val="105"/>
        </w:rPr>
        <w:t xml:space="preserve"> </w:t>
      </w:r>
      <w:r>
        <w:rPr>
          <w:w w:val="105"/>
        </w:rPr>
        <w:t>data,</w:t>
      </w:r>
      <w:r>
        <w:rPr>
          <w:spacing w:val="6"/>
          <w:w w:val="105"/>
        </w:rPr>
        <w:t xml:space="preserve"> </w:t>
      </w:r>
      <w:r>
        <w:rPr>
          <w:w w:val="105"/>
        </w:rPr>
        <w:t>coronal</w:t>
      </w:r>
      <w:r>
        <w:rPr>
          <w:spacing w:val="3"/>
          <w:w w:val="105"/>
        </w:rPr>
        <w:t xml:space="preserve"> </w:t>
      </w:r>
      <w:r>
        <w:rPr>
          <w:w w:val="105"/>
        </w:rPr>
        <w:t>and</w:t>
      </w:r>
      <w:r>
        <w:rPr>
          <w:spacing w:val="3"/>
          <w:w w:val="105"/>
        </w:rPr>
        <w:t xml:space="preserve"> </w:t>
      </w:r>
      <w:r>
        <w:rPr>
          <w:w w:val="105"/>
        </w:rPr>
        <w:t>sagittal</w:t>
      </w:r>
      <w:r>
        <w:rPr>
          <w:spacing w:val="3"/>
          <w:w w:val="105"/>
        </w:rPr>
        <w:t xml:space="preserve"> </w:t>
      </w:r>
      <w:r>
        <w:rPr>
          <w:w w:val="105"/>
        </w:rPr>
        <w:t>networks</w:t>
      </w:r>
      <w:r>
        <w:rPr>
          <w:spacing w:val="3"/>
          <w:w w:val="105"/>
        </w:rPr>
        <w:t xml:space="preserve"> </w:t>
      </w:r>
      <w:r>
        <w:rPr>
          <w:w w:val="105"/>
        </w:rPr>
        <w:t>are</w:t>
      </w:r>
      <w:r>
        <w:rPr>
          <w:spacing w:val="2"/>
          <w:w w:val="105"/>
        </w:rPr>
        <w:t xml:space="preserve"> </w:t>
      </w:r>
      <w:r>
        <w:rPr>
          <w:w w:val="105"/>
        </w:rPr>
        <w:t>available</w:t>
      </w:r>
      <w:r>
        <w:rPr>
          <w:spacing w:val="3"/>
          <w:w w:val="105"/>
        </w:rPr>
        <w:t xml:space="preserve"> </w:t>
      </w:r>
      <w:r>
        <w:rPr>
          <w:spacing w:val="-5"/>
          <w:w w:val="105"/>
        </w:rPr>
        <w:t>for</w:t>
      </w:r>
    </w:p>
    <w:p w14:paraId="7A4648BA" w14:textId="409C914F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640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both</w:t>
      </w:r>
      <w:proofErr w:type="gramEnd"/>
      <w:r>
        <w:rPr>
          <w:spacing w:val="24"/>
          <w:w w:val="105"/>
        </w:rPr>
        <w:t xml:space="preserve"> </w:t>
      </w:r>
      <w:r>
        <w:rPr>
          <w:w w:val="105"/>
        </w:rPr>
        <w:t>E13.5</w:t>
      </w:r>
      <w:r>
        <w:rPr>
          <w:spacing w:val="25"/>
          <w:w w:val="105"/>
        </w:rPr>
        <w:t xml:space="preserve"> </w:t>
      </w:r>
      <w:r>
        <w:rPr>
          <w:w w:val="105"/>
        </w:rPr>
        <w:t>and</w:t>
      </w:r>
      <w:r>
        <w:rPr>
          <w:spacing w:val="24"/>
          <w:w w:val="105"/>
        </w:rPr>
        <w:t xml:space="preserve"> </w:t>
      </w:r>
      <w:r>
        <w:rPr>
          <w:w w:val="105"/>
        </w:rPr>
        <w:t>E15.5</w:t>
      </w:r>
      <w:r>
        <w:rPr>
          <w:spacing w:val="24"/>
          <w:w w:val="105"/>
        </w:rPr>
        <w:t xml:space="preserve"> </w:t>
      </w:r>
      <w:r>
        <w:rPr>
          <w:w w:val="105"/>
        </w:rPr>
        <w:t>data</w:t>
      </w:r>
      <w:ins w:id="346" w:author="Gee, James C" w:date="2024-04-10T19:07:00Z">
        <w:r w:rsidR="005652AF">
          <w:rPr>
            <w:w w:val="105"/>
          </w:rPr>
          <w:t xml:space="preserve"> because XXXX</w:t>
        </w:r>
      </w:ins>
      <w:r>
        <w:rPr>
          <w:w w:val="105"/>
        </w:rPr>
        <w:t>.</w:t>
      </w:r>
      <w:r>
        <w:rPr>
          <w:spacing w:val="72"/>
          <w:w w:val="105"/>
        </w:rPr>
        <w:t xml:space="preserve"> </w:t>
      </w:r>
      <w:r>
        <w:rPr>
          <w:w w:val="105"/>
        </w:rPr>
        <w:t>In</w:t>
      </w:r>
      <w:r>
        <w:rPr>
          <w:spacing w:val="25"/>
          <w:w w:val="105"/>
        </w:rPr>
        <w:t xml:space="preserve"> </w:t>
      </w:r>
      <w:proofErr w:type="spellStart"/>
      <w:r>
        <w:rPr>
          <w:w w:val="105"/>
        </w:rPr>
        <w:t>ANTsPyNet</w:t>
      </w:r>
      <w:proofErr w:type="spellEnd"/>
      <w:r>
        <w:rPr>
          <w:w w:val="105"/>
        </w:rPr>
        <w:t>,</w:t>
      </w:r>
      <w:r>
        <w:rPr>
          <w:spacing w:val="27"/>
          <w:w w:val="105"/>
        </w:rPr>
        <w:t xml:space="preserve"> </w:t>
      </w:r>
      <w:r>
        <w:rPr>
          <w:w w:val="105"/>
        </w:rPr>
        <w:t>this</w:t>
      </w:r>
      <w:r>
        <w:rPr>
          <w:spacing w:val="24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24"/>
          <w:w w:val="105"/>
        </w:rPr>
        <w:t xml:space="preserve"> </w:t>
      </w:r>
      <w:r>
        <w:rPr>
          <w:w w:val="105"/>
        </w:rPr>
        <w:t>is</w:t>
      </w:r>
      <w:r>
        <w:rPr>
          <w:spacing w:val="25"/>
          <w:w w:val="105"/>
        </w:rPr>
        <w:t xml:space="preserve"> </w:t>
      </w:r>
      <w:r>
        <w:rPr>
          <w:w w:val="105"/>
        </w:rPr>
        <w:t>available</w:t>
      </w:r>
      <w:r>
        <w:rPr>
          <w:spacing w:val="24"/>
          <w:w w:val="105"/>
        </w:rPr>
        <w:t xml:space="preserve"> </w:t>
      </w:r>
      <w:r>
        <w:rPr>
          <w:w w:val="105"/>
        </w:rPr>
        <w:t>in</w:t>
      </w:r>
      <w:r>
        <w:rPr>
          <w:spacing w:val="24"/>
          <w:w w:val="105"/>
        </w:rPr>
        <w:t xml:space="preserve"> </w:t>
      </w:r>
      <w:r>
        <w:rPr>
          <w:w w:val="105"/>
        </w:rPr>
        <w:t>the</w:t>
      </w:r>
      <w:r>
        <w:rPr>
          <w:spacing w:val="24"/>
          <w:w w:val="105"/>
        </w:rPr>
        <w:t xml:space="preserve"> </w:t>
      </w:r>
      <w:proofErr w:type="gramStart"/>
      <w:r>
        <w:rPr>
          <w:spacing w:val="-2"/>
          <w:w w:val="105"/>
        </w:rPr>
        <w:t>program</w:t>
      </w:r>
      <w:proofErr w:type="gramEnd"/>
    </w:p>
    <w:p w14:paraId="7561029A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641</w:t>
      </w:r>
      <w:r>
        <w:rPr>
          <w:rFonts w:ascii="Arial"/>
          <w:spacing w:val="60"/>
          <w:sz w:val="12"/>
        </w:rPr>
        <w:t xml:space="preserve">  </w:t>
      </w:r>
      <w:proofErr w:type="spellStart"/>
      <w:r>
        <w:rPr>
          <w:rFonts w:ascii="Courier New"/>
          <w:spacing w:val="-2"/>
          <w:w w:val="85"/>
        </w:rPr>
        <w:t>antspynet</w:t>
      </w:r>
      <w:proofErr w:type="gramEnd"/>
      <w:r>
        <w:rPr>
          <w:rFonts w:ascii="Courier New"/>
          <w:spacing w:val="-2"/>
          <w:w w:val="85"/>
        </w:rPr>
        <w:t>.mouse_brain_extraction</w:t>
      </w:r>
      <w:proofErr w:type="spellEnd"/>
      <w:r>
        <w:rPr>
          <w:rFonts w:ascii="Courier New"/>
          <w:spacing w:val="-2"/>
          <w:w w:val="85"/>
        </w:rPr>
        <w:t>(...)</w:t>
      </w:r>
      <w:r>
        <w:rPr>
          <w:spacing w:val="-2"/>
          <w:w w:val="85"/>
        </w:rPr>
        <w:t>.</w:t>
      </w:r>
    </w:p>
    <w:p w14:paraId="25ADB187" w14:textId="77777777" w:rsidR="005F326E" w:rsidRDefault="00000000">
      <w:pPr>
        <w:pStyle w:val="BodyText"/>
        <w:spacing w:before="256"/>
      </w:pPr>
      <w:proofErr w:type="gramStart"/>
      <w:r>
        <w:rPr>
          <w:rFonts w:ascii="Arial"/>
          <w:w w:val="105"/>
          <w:sz w:val="12"/>
        </w:rPr>
        <w:t>642</w:t>
      </w:r>
      <w:r>
        <w:rPr>
          <w:rFonts w:ascii="Arial"/>
          <w:spacing w:val="57"/>
          <w:w w:val="105"/>
          <w:sz w:val="12"/>
        </w:rPr>
        <w:t xml:space="preserve">  </w:t>
      </w:r>
      <w:r>
        <w:rPr>
          <w:w w:val="105"/>
        </w:rPr>
        <w:t>For</w:t>
      </w:r>
      <w:proofErr w:type="gramEnd"/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2"/>
          <w:w w:val="105"/>
        </w:rPr>
        <w:t xml:space="preserve"> </w:t>
      </w:r>
      <w:r>
        <w:rPr>
          <w:w w:val="105"/>
        </w:rPr>
        <w:t>two-shot</w:t>
      </w:r>
      <w:r>
        <w:rPr>
          <w:spacing w:val="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extraction</w:t>
      </w:r>
      <w:r>
        <w:rPr>
          <w:spacing w:val="2"/>
          <w:w w:val="105"/>
        </w:rPr>
        <w:t xml:space="preserve"> </w:t>
      </w:r>
      <w:r>
        <w:rPr>
          <w:w w:val="105"/>
        </w:rPr>
        <w:t>network,</w:t>
      </w:r>
      <w:r>
        <w:rPr>
          <w:spacing w:val="3"/>
          <w:w w:val="105"/>
        </w:rPr>
        <w:t xml:space="preserve"> </w:t>
      </w:r>
      <w:r>
        <w:rPr>
          <w:w w:val="105"/>
        </w:rPr>
        <w:t>two</w:t>
      </w:r>
      <w:r>
        <w:rPr>
          <w:spacing w:val="2"/>
          <w:w w:val="105"/>
        </w:rPr>
        <w:t xml:space="preserve"> </w:t>
      </w:r>
      <w:r>
        <w:rPr>
          <w:w w:val="105"/>
        </w:rPr>
        <w:t>brain</w:t>
      </w:r>
      <w:r>
        <w:rPr>
          <w:spacing w:val="2"/>
          <w:w w:val="105"/>
        </w:rPr>
        <w:t xml:space="preserve"> </w:t>
      </w:r>
      <w:r>
        <w:rPr>
          <w:w w:val="105"/>
        </w:rPr>
        <w:t>templates</w:t>
      </w:r>
      <w:r>
        <w:rPr>
          <w:spacing w:val="2"/>
          <w:w w:val="105"/>
        </w:rPr>
        <w:t xml:space="preserve"> </w:t>
      </w:r>
      <w:r>
        <w:rPr>
          <w:w w:val="105"/>
        </w:rPr>
        <w:t>were</w:t>
      </w:r>
      <w:r>
        <w:rPr>
          <w:spacing w:val="2"/>
          <w:w w:val="105"/>
        </w:rPr>
        <w:t xml:space="preserve"> </w:t>
      </w:r>
      <w:r>
        <w:rPr>
          <w:spacing w:val="-2"/>
          <w:w w:val="105"/>
        </w:rPr>
        <w:t>generated</w:t>
      </w:r>
    </w:p>
    <w:p w14:paraId="13804AF5" w14:textId="77777777" w:rsidR="005F326E" w:rsidRDefault="00000000">
      <w:pPr>
        <w:pStyle w:val="BodyText"/>
        <w:tabs>
          <w:tab w:val="left" w:pos="3333"/>
        </w:tabs>
        <w:spacing w:before="158"/>
      </w:pPr>
      <w:proofErr w:type="gramStart"/>
      <w:r>
        <w:rPr>
          <w:rFonts w:ascii="Arial"/>
          <w:w w:val="105"/>
          <w:sz w:val="12"/>
        </w:rPr>
        <w:t>643</w:t>
      </w:r>
      <w:r>
        <w:rPr>
          <w:rFonts w:ascii="Arial"/>
          <w:spacing w:val="60"/>
          <w:w w:val="105"/>
          <w:sz w:val="12"/>
        </w:rPr>
        <w:t xml:space="preserve">  </w:t>
      </w:r>
      <w:r>
        <w:rPr>
          <w:w w:val="105"/>
        </w:rPr>
        <w:t>along</w:t>
      </w:r>
      <w:proofErr w:type="gramEnd"/>
      <w:r>
        <w:rPr>
          <w:spacing w:val="64"/>
          <w:w w:val="105"/>
        </w:rPr>
        <w:t xml:space="preserve"> </w:t>
      </w:r>
      <w:r>
        <w:rPr>
          <w:w w:val="105"/>
        </w:rPr>
        <w:t>with</w:t>
      </w:r>
      <w:r>
        <w:rPr>
          <w:spacing w:val="64"/>
          <w:w w:val="105"/>
        </w:rPr>
        <w:t xml:space="preserve"> </w:t>
      </w:r>
      <w:r>
        <w:rPr>
          <w:w w:val="105"/>
        </w:rPr>
        <w:t>their</w:t>
      </w:r>
      <w:r>
        <w:rPr>
          <w:spacing w:val="63"/>
          <w:w w:val="105"/>
        </w:rPr>
        <w:t xml:space="preserve"> </w:t>
      </w:r>
      <w:r>
        <w:rPr>
          <w:spacing w:val="-2"/>
          <w:w w:val="105"/>
        </w:rPr>
        <w:t>masks.</w:t>
      </w:r>
      <w:r>
        <w:tab/>
      </w:r>
      <w:r>
        <w:rPr>
          <w:w w:val="105"/>
        </w:rPr>
        <w:t>One</w:t>
      </w:r>
      <w:r>
        <w:rPr>
          <w:spacing w:val="65"/>
          <w:w w:val="105"/>
        </w:rPr>
        <w:t xml:space="preserve"> </w:t>
      </w:r>
      <w:r>
        <w:rPr>
          <w:w w:val="105"/>
        </w:rPr>
        <w:t>of</w:t>
      </w:r>
      <w:r>
        <w:rPr>
          <w:spacing w:val="65"/>
          <w:w w:val="105"/>
        </w:rPr>
        <w:t xml:space="preserve"> </w:t>
      </w:r>
      <w:r>
        <w:rPr>
          <w:w w:val="105"/>
        </w:rPr>
        <w:t>the</w:t>
      </w:r>
      <w:r>
        <w:rPr>
          <w:spacing w:val="66"/>
          <w:w w:val="105"/>
        </w:rPr>
        <w:t xml:space="preserve"> </w:t>
      </w:r>
      <w:r>
        <w:rPr>
          <w:w w:val="105"/>
        </w:rPr>
        <w:t>templates</w:t>
      </w:r>
      <w:r>
        <w:rPr>
          <w:spacing w:val="65"/>
          <w:w w:val="105"/>
        </w:rPr>
        <w:t xml:space="preserve"> </w:t>
      </w:r>
      <w:r>
        <w:rPr>
          <w:w w:val="105"/>
        </w:rPr>
        <w:t>was</w:t>
      </w:r>
      <w:r>
        <w:rPr>
          <w:spacing w:val="66"/>
          <w:w w:val="105"/>
        </w:rPr>
        <w:t xml:space="preserve"> </w:t>
      </w:r>
      <w:r>
        <w:rPr>
          <w:w w:val="105"/>
        </w:rPr>
        <w:t>generated</w:t>
      </w:r>
      <w:r>
        <w:rPr>
          <w:spacing w:val="65"/>
          <w:w w:val="105"/>
        </w:rPr>
        <w:t xml:space="preserve"> </w:t>
      </w:r>
      <w:r>
        <w:rPr>
          <w:w w:val="105"/>
        </w:rPr>
        <w:t>from</w:t>
      </w:r>
      <w:r>
        <w:rPr>
          <w:spacing w:val="65"/>
          <w:w w:val="105"/>
        </w:rPr>
        <w:t xml:space="preserve"> </w:t>
      </w:r>
      <w:r>
        <w:rPr>
          <w:w w:val="105"/>
        </w:rPr>
        <w:t>orthogonal</w:t>
      </w:r>
      <w:r>
        <w:rPr>
          <w:spacing w:val="66"/>
          <w:w w:val="105"/>
        </w:rPr>
        <w:t xml:space="preserve"> </w:t>
      </w:r>
      <w:proofErr w:type="gramStart"/>
      <w:r>
        <w:rPr>
          <w:spacing w:val="-2"/>
          <w:w w:val="105"/>
        </w:rPr>
        <w:t>multi-</w:t>
      </w:r>
      <w:proofErr w:type="gramEnd"/>
    </w:p>
    <w:p w14:paraId="3BC85459" w14:textId="77777777" w:rsidR="005F326E" w:rsidRDefault="00000000">
      <w:pPr>
        <w:pStyle w:val="BodyText"/>
        <w:spacing w:before="142"/>
      </w:pPr>
      <w:proofErr w:type="gramStart"/>
      <w:r>
        <w:rPr>
          <w:rFonts w:ascii="Arial"/>
          <w:w w:val="105"/>
          <w:sz w:val="12"/>
        </w:rPr>
        <w:t>644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plane</w:t>
      </w:r>
      <w:proofErr w:type="gramEnd"/>
      <w:r>
        <w:rPr>
          <w:w w:val="105"/>
        </w:rPr>
        <w:t>,</w:t>
      </w:r>
      <w:r>
        <w:rPr>
          <w:spacing w:val="5"/>
          <w:w w:val="105"/>
        </w:rPr>
        <w:t xml:space="preserve"> </w:t>
      </w:r>
      <w:r>
        <w:rPr>
          <w:w w:val="105"/>
        </w:rPr>
        <w:t>high</w:t>
      </w:r>
      <w:r>
        <w:rPr>
          <w:spacing w:val="3"/>
          <w:w w:val="105"/>
        </w:rPr>
        <w:t xml:space="preserve"> </w:t>
      </w:r>
      <w:r>
        <w:rPr>
          <w:w w:val="105"/>
        </w:rPr>
        <w:t>resolution</w:t>
      </w:r>
      <w:r>
        <w:rPr>
          <w:spacing w:val="3"/>
          <w:w w:val="105"/>
        </w:rPr>
        <w:t xml:space="preserve"> </w:t>
      </w:r>
      <w:r>
        <w:rPr>
          <w:w w:val="105"/>
        </w:rPr>
        <w:t>data</w:t>
      </w:r>
      <w:r>
        <w:rPr>
          <w:w w:val="105"/>
          <w:position w:val="9"/>
          <w:sz w:val="16"/>
        </w:rPr>
        <w:t>58</w:t>
      </w:r>
      <w:r>
        <w:rPr>
          <w:spacing w:val="33"/>
          <w:w w:val="105"/>
          <w:position w:val="9"/>
          <w:sz w:val="16"/>
        </w:rPr>
        <w:t xml:space="preserve"> </w:t>
      </w:r>
      <w:commentRangeStart w:id="347"/>
      <w:commentRangeStart w:id="348"/>
      <w:r>
        <w:rPr>
          <w:w w:val="105"/>
        </w:rPr>
        <w:t>synthesized</w:t>
      </w:r>
      <w:r>
        <w:rPr>
          <w:spacing w:val="3"/>
          <w:w w:val="105"/>
        </w:rPr>
        <w:t xml:space="preserve"> </w:t>
      </w:r>
      <w:r>
        <w:rPr>
          <w:w w:val="105"/>
        </w:rPr>
        <w:t>isotropic</w:t>
      </w:r>
      <w:commentRangeEnd w:id="347"/>
      <w:r w:rsidR="005652AF">
        <w:rPr>
          <w:rStyle w:val="CommentReference"/>
        </w:rPr>
        <w:commentReference w:id="347"/>
      </w:r>
      <w:commentRangeEnd w:id="348"/>
      <w:r w:rsidR="008F6FA5">
        <w:rPr>
          <w:rStyle w:val="CommentReference"/>
        </w:rPr>
        <w:commentReference w:id="348"/>
      </w:r>
      <w:r>
        <w:rPr>
          <w:spacing w:val="3"/>
          <w:w w:val="105"/>
        </w:rPr>
        <w:t xml:space="preserve"> </w:t>
      </w:r>
      <w:r>
        <w:rPr>
          <w:w w:val="105"/>
        </w:rPr>
        <w:t>volumetric</w:t>
      </w:r>
      <w:r>
        <w:rPr>
          <w:spacing w:val="3"/>
          <w:w w:val="105"/>
        </w:rPr>
        <w:t xml:space="preserve"> </w:t>
      </w:r>
      <w:r>
        <w:rPr>
          <w:w w:val="105"/>
        </w:rPr>
        <w:t>data</w:t>
      </w:r>
      <w:r>
        <w:rPr>
          <w:spacing w:val="3"/>
          <w:w w:val="105"/>
        </w:rPr>
        <w:t xml:space="preserve"> </w:t>
      </w:r>
      <w:r>
        <w:rPr>
          <w:w w:val="105"/>
        </w:rPr>
        <w:t>using</w:t>
      </w:r>
      <w:r>
        <w:rPr>
          <w:spacing w:val="2"/>
          <w:w w:val="105"/>
        </w:rPr>
        <w:t xml:space="preserve"> </w:t>
      </w:r>
      <w:r>
        <w:rPr>
          <w:w w:val="105"/>
        </w:rPr>
        <w:t>the</w:t>
      </w:r>
      <w:r>
        <w:rPr>
          <w:spacing w:val="3"/>
          <w:w w:val="105"/>
        </w:rPr>
        <w:t xml:space="preserve"> </w:t>
      </w:r>
      <w:r>
        <w:rPr>
          <w:w w:val="105"/>
        </w:rPr>
        <w:t>B-spline</w:t>
      </w:r>
      <w:r>
        <w:rPr>
          <w:spacing w:val="3"/>
          <w:w w:val="105"/>
        </w:rPr>
        <w:t xml:space="preserve"> </w:t>
      </w:r>
      <w:r>
        <w:rPr>
          <w:spacing w:val="-2"/>
          <w:w w:val="105"/>
        </w:rPr>
        <w:t>fitting</w:t>
      </w:r>
    </w:p>
    <w:p w14:paraId="0F58AEC8" w14:textId="7769ED32" w:rsidR="005F326E" w:rsidRDefault="00000000">
      <w:pPr>
        <w:pStyle w:val="BodyText"/>
        <w:spacing w:before="142"/>
        <w:rPr>
          <w:rFonts w:ascii="Courier New"/>
        </w:rPr>
      </w:pPr>
      <w:r>
        <w:rPr>
          <w:rFonts w:ascii="Arial"/>
          <w:sz w:val="12"/>
        </w:rPr>
        <w:t>645</w:t>
      </w:r>
      <w:r>
        <w:rPr>
          <w:rFonts w:ascii="Arial"/>
          <w:spacing w:val="58"/>
          <w:sz w:val="12"/>
        </w:rPr>
        <w:t xml:space="preserve">   </w:t>
      </w:r>
      <w:proofErr w:type="gramStart"/>
      <w:r>
        <w:t>algorithm</w:t>
      </w:r>
      <w:proofErr w:type="gramEnd"/>
      <w:r>
        <w:t>.</w:t>
      </w:r>
      <w:r>
        <w:rPr>
          <w:position w:val="9"/>
          <w:sz w:val="16"/>
        </w:rPr>
        <w:t>67</w:t>
      </w:r>
      <w:r>
        <w:rPr>
          <w:spacing w:val="45"/>
          <w:position w:val="9"/>
          <w:sz w:val="16"/>
        </w:rPr>
        <w:t xml:space="preserve"> </w:t>
      </w:r>
      <w:r>
        <w:t>This</w:t>
      </w:r>
      <w:r>
        <w:rPr>
          <w:spacing w:val="12"/>
        </w:rPr>
        <w:t xml:space="preserve"> </w:t>
      </w:r>
      <w:r>
        <w:t>algorithm</w:t>
      </w:r>
      <w:r>
        <w:rPr>
          <w:spacing w:val="12"/>
        </w:rPr>
        <w:t xml:space="preserve"> </w:t>
      </w:r>
      <w:r>
        <w:t>is</w:t>
      </w:r>
      <w:r>
        <w:rPr>
          <w:spacing w:val="12"/>
        </w:rPr>
        <w:t xml:space="preserve"> </w:t>
      </w:r>
      <w:r>
        <w:t>encapsulated</w:t>
      </w:r>
      <w:r>
        <w:rPr>
          <w:spacing w:val="12"/>
        </w:rPr>
        <w:t xml:space="preserve"> </w:t>
      </w:r>
      <w:r>
        <w:t>in</w:t>
      </w:r>
      <w:r>
        <w:rPr>
          <w:spacing w:val="12"/>
        </w:rPr>
        <w:t xml:space="preserve"> </w:t>
      </w:r>
      <w:proofErr w:type="spellStart"/>
      <w:r>
        <w:rPr>
          <w:rFonts w:ascii="Courier New"/>
          <w:spacing w:val="-2"/>
          <w:w w:val="85"/>
        </w:rPr>
        <w:t>ants.fit_bspline_object_to_scattered_data</w:t>
      </w:r>
      <w:proofErr w:type="spellEnd"/>
      <w:r>
        <w:rPr>
          <w:rFonts w:ascii="Courier New"/>
          <w:spacing w:val="-2"/>
          <w:w w:val="85"/>
        </w:rPr>
        <w:t>(...)</w:t>
      </w:r>
      <w:ins w:id="349" w:author="Gee, James C" w:date="2024-04-10T19:08:00Z">
        <w:r w:rsidR="005652AF">
          <w:rPr>
            <w:rFonts w:ascii="Courier New"/>
            <w:spacing w:val="-2"/>
            <w:w w:val="85"/>
          </w:rPr>
          <w:t>,</w:t>
        </w:r>
      </w:ins>
    </w:p>
    <w:p w14:paraId="5835D6F7" w14:textId="77777777" w:rsidR="005F326E" w:rsidRDefault="00000000">
      <w:pPr>
        <w:pStyle w:val="BodyText"/>
        <w:spacing w:before="137"/>
      </w:pPr>
      <w:proofErr w:type="gramStart"/>
      <w:r>
        <w:rPr>
          <w:rFonts w:ascii="Arial"/>
          <w:w w:val="105"/>
          <w:sz w:val="12"/>
        </w:rPr>
        <w:t>646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where</w:t>
      </w:r>
      <w:proofErr w:type="gramEnd"/>
      <w:r>
        <w:rPr>
          <w:spacing w:val="19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input</w:t>
      </w:r>
      <w:r>
        <w:rPr>
          <w:spacing w:val="18"/>
          <w:w w:val="105"/>
        </w:rPr>
        <w:t xml:space="preserve"> </w:t>
      </w:r>
      <w:r>
        <w:rPr>
          <w:w w:val="105"/>
        </w:rPr>
        <w:t>is</w:t>
      </w:r>
      <w:r>
        <w:rPr>
          <w:spacing w:val="18"/>
          <w:w w:val="105"/>
        </w:rPr>
        <w:t xml:space="preserve"> </w:t>
      </w:r>
      <w:r>
        <w:rPr>
          <w:w w:val="105"/>
        </w:rPr>
        <w:t>the</w:t>
      </w:r>
      <w:r>
        <w:rPr>
          <w:spacing w:val="17"/>
          <w:w w:val="105"/>
        </w:rPr>
        <w:t xml:space="preserve"> </w:t>
      </w:r>
      <w:r>
        <w:rPr>
          <w:w w:val="105"/>
        </w:rPr>
        <w:t>set</w:t>
      </w:r>
      <w:r>
        <w:rPr>
          <w:spacing w:val="18"/>
          <w:w w:val="105"/>
        </w:rPr>
        <w:t xml:space="preserve"> </w:t>
      </w:r>
      <w:r>
        <w:rPr>
          <w:w w:val="105"/>
        </w:rPr>
        <w:t>of</w:t>
      </w:r>
      <w:r>
        <w:rPr>
          <w:spacing w:val="17"/>
          <w:w w:val="105"/>
        </w:rPr>
        <w:t xml:space="preserve"> </w:t>
      </w:r>
      <w:r>
        <w:rPr>
          <w:w w:val="105"/>
        </w:rPr>
        <w:t>voxel</w:t>
      </w:r>
      <w:r>
        <w:rPr>
          <w:spacing w:val="18"/>
          <w:w w:val="105"/>
        </w:rPr>
        <w:t xml:space="preserve"> </w:t>
      </w:r>
      <w:r>
        <w:rPr>
          <w:w w:val="105"/>
        </w:rPr>
        <w:t>intensity</w:t>
      </w:r>
      <w:r>
        <w:rPr>
          <w:spacing w:val="17"/>
          <w:w w:val="105"/>
        </w:rPr>
        <w:t xml:space="preserve"> </w:t>
      </w:r>
      <w:r>
        <w:rPr>
          <w:w w:val="105"/>
        </w:rPr>
        <w:t>values</w:t>
      </w:r>
      <w:r>
        <w:rPr>
          <w:spacing w:val="18"/>
          <w:w w:val="105"/>
        </w:rPr>
        <w:t xml:space="preserve"> </w:t>
      </w:r>
      <w:r>
        <w:rPr>
          <w:w w:val="105"/>
        </w:rPr>
        <w:t>and</w:t>
      </w:r>
      <w:r>
        <w:rPr>
          <w:spacing w:val="18"/>
          <w:w w:val="105"/>
        </w:rPr>
        <w:t xml:space="preserve"> </w:t>
      </w:r>
      <w:r>
        <w:rPr>
          <w:w w:val="105"/>
        </w:rPr>
        <w:t>associated</w:t>
      </w:r>
      <w:r>
        <w:rPr>
          <w:spacing w:val="17"/>
          <w:w w:val="105"/>
        </w:rPr>
        <w:t xml:space="preserve"> </w:t>
      </w:r>
      <w:r>
        <w:rPr>
          <w:w w:val="105"/>
        </w:rPr>
        <w:t>physical</w:t>
      </w:r>
      <w:r>
        <w:rPr>
          <w:spacing w:val="18"/>
          <w:w w:val="105"/>
        </w:rPr>
        <w:t xml:space="preserve"> </w:t>
      </w:r>
      <w:r>
        <w:rPr>
          <w:w w:val="105"/>
        </w:rPr>
        <w:t>location.</w:t>
      </w:r>
      <w:r>
        <w:rPr>
          <w:spacing w:val="58"/>
          <w:w w:val="105"/>
        </w:rPr>
        <w:t xml:space="preserve"> </w:t>
      </w:r>
      <w:r>
        <w:rPr>
          <w:spacing w:val="-2"/>
          <w:w w:val="105"/>
        </w:rPr>
        <w:t>Since</w:t>
      </w:r>
    </w:p>
    <w:p w14:paraId="2484B74C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647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each</w:t>
      </w:r>
      <w:proofErr w:type="gramEnd"/>
      <w:r>
        <w:rPr>
          <w:spacing w:val="22"/>
          <w:w w:val="105"/>
        </w:rPr>
        <w:t xml:space="preserve"> </w:t>
      </w:r>
      <w:r>
        <w:rPr>
          <w:w w:val="105"/>
        </w:rPr>
        <w:t>point</w:t>
      </w:r>
      <w:r>
        <w:rPr>
          <w:spacing w:val="21"/>
          <w:w w:val="105"/>
        </w:rPr>
        <w:t xml:space="preserve"> </w:t>
      </w:r>
      <w:r>
        <w:rPr>
          <w:w w:val="105"/>
        </w:rPr>
        <w:t>can</w:t>
      </w:r>
      <w:r>
        <w:rPr>
          <w:spacing w:val="21"/>
          <w:w w:val="105"/>
        </w:rPr>
        <w:t xml:space="preserve"> </w:t>
      </w:r>
      <w:r>
        <w:rPr>
          <w:w w:val="105"/>
        </w:rPr>
        <w:t>be</w:t>
      </w:r>
      <w:r>
        <w:rPr>
          <w:spacing w:val="21"/>
          <w:w w:val="105"/>
        </w:rPr>
        <w:t xml:space="preserve"> </w:t>
      </w:r>
      <w:r>
        <w:rPr>
          <w:w w:val="105"/>
        </w:rPr>
        <w:t>assigned</w:t>
      </w:r>
      <w:r>
        <w:rPr>
          <w:spacing w:val="21"/>
          <w:w w:val="105"/>
        </w:rPr>
        <w:t xml:space="preserve"> </w:t>
      </w:r>
      <w:r>
        <w:rPr>
          <w:w w:val="105"/>
        </w:rPr>
        <w:t>a</w:t>
      </w:r>
      <w:r>
        <w:rPr>
          <w:spacing w:val="21"/>
          <w:w w:val="105"/>
        </w:rPr>
        <w:t xml:space="preserve"> </w:t>
      </w:r>
      <w:r>
        <w:rPr>
          <w:w w:val="105"/>
        </w:rPr>
        <w:t>confidence</w:t>
      </w:r>
      <w:r>
        <w:rPr>
          <w:spacing w:val="21"/>
          <w:w w:val="105"/>
        </w:rPr>
        <w:t xml:space="preserve"> </w:t>
      </w:r>
      <w:r>
        <w:rPr>
          <w:w w:val="105"/>
        </w:rPr>
        <w:t>weight,</w:t>
      </w:r>
      <w:r>
        <w:rPr>
          <w:spacing w:val="25"/>
          <w:w w:val="105"/>
        </w:rPr>
        <w:t xml:space="preserve"> </w:t>
      </w:r>
      <w:r>
        <w:rPr>
          <w:w w:val="105"/>
        </w:rPr>
        <w:t>we</w:t>
      </w:r>
      <w:r>
        <w:rPr>
          <w:spacing w:val="21"/>
          <w:w w:val="105"/>
        </w:rPr>
        <w:t xml:space="preserve"> </w:t>
      </w:r>
      <w:r>
        <w:rPr>
          <w:w w:val="105"/>
        </w:rPr>
        <w:t>use</w:t>
      </w:r>
      <w:r>
        <w:rPr>
          <w:spacing w:val="21"/>
          <w:w w:val="105"/>
        </w:rPr>
        <w:t xml:space="preserve"> </w:t>
      </w:r>
      <w:r>
        <w:rPr>
          <w:w w:val="105"/>
        </w:rPr>
        <w:t>the</w:t>
      </w:r>
      <w:r>
        <w:rPr>
          <w:spacing w:val="21"/>
          <w:w w:val="105"/>
        </w:rPr>
        <w:t xml:space="preserve"> </w:t>
      </w:r>
      <w:proofErr w:type="spellStart"/>
      <w:r>
        <w:rPr>
          <w:w w:val="105"/>
        </w:rPr>
        <w:t>the</w:t>
      </w:r>
      <w:proofErr w:type="spellEnd"/>
      <w:r>
        <w:rPr>
          <w:spacing w:val="22"/>
          <w:w w:val="105"/>
        </w:rPr>
        <w:t xml:space="preserve"> </w:t>
      </w:r>
      <w:r>
        <w:rPr>
          <w:w w:val="105"/>
        </w:rPr>
        <w:t>normalized</w:t>
      </w:r>
      <w:r>
        <w:rPr>
          <w:spacing w:val="21"/>
          <w:w w:val="105"/>
        </w:rPr>
        <w:t xml:space="preserve"> </w:t>
      </w:r>
      <w:r>
        <w:rPr>
          <w:w w:val="105"/>
        </w:rPr>
        <w:t>gradient</w:t>
      </w:r>
      <w:r>
        <w:rPr>
          <w:spacing w:val="21"/>
          <w:w w:val="105"/>
        </w:rPr>
        <w:t xml:space="preserve"> </w:t>
      </w:r>
      <w:r>
        <w:rPr>
          <w:spacing w:val="-2"/>
          <w:w w:val="105"/>
        </w:rPr>
        <w:t>value</w:t>
      </w:r>
    </w:p>
    <w:p w14:paraId="127891DD" w14:textId="77777777" w:rsidR="005F326E" w:rsidRDefault="00000000">
      <w:pPr>
        <w:pStyle w:val="BodyText"/>
        <w:tabs>
          <w:tab w:val="left" w:pos="4622"/>
        </w:tabs>
        <w:spacing w:before="157"/>
      </w:pPr>
      <w:proofErr w:type="gramStart"/>
      <w:r>
        <w:rPr>
          <w:rFonts w:ascii="Arial"/>
          <w:w w:val="105"/>
          <w:sz w:val="12"/>
        </w:rPr>
        <w:t>648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to</w:t>
      </w:r>
      <w:proofErr w:type="gramEnd"/>
      <w:r>
        <w:rPr>
          <w:spacing w:val="35"/>
          <w:w w:val="105"/>
        </w:rPr>
        <w:t xml:space="preserve"> </w:t>
      </w:r>
      <w:r>
        <w:rPr>
          <w:w w:val="105"/>
        </w:rPr>
        <w:t>more</w:t>
      </w:r>
      <w:r>
        <w:rPr>
          <w:spacing w:val="36"/>
          <w:w w:val="105"/>
        </w:rPr>
        <w:t xml:space="preserve"> </w:t>
      </w:r>
      <w:r>
        <w:rPr>
          <w:w w:val="105"/>
        </w:rPr>
        <w:t>heavily</w:t>
      </w:r>
      <w:r>
        <w:rPr>
          <w:spacing w:val="36"/>
          <w:w w:val="105"/>
        </w:rPr>
        <w:t xml:space="preserve"> </w:t>
      </w:r>
      <w:r>
        <w:rPr>
          <w:w w:val="105"/>
        </w:rPr>
        <w:t>weight</w:t>
      </w:r>
      <w:r>
        <w:rPr>
          <w:spacing w:val="36"/>
          <w:w w:val="105"/>
        </w:rPr>
        <w:t xml:space="preserve"> </w:t>
      </w:r>
      <w:r>
        <w:rPr>
          <w:w w:val="105"/>
        </w:rPr>
        <w:t>edge</w:t>
      </w:r>
      <w:r>
        <w:rPr>
          <w:spacing w:val="36"/>
          <w:w w:val="105"/>
        </w:rPr>
        <w:t xml:space="preserve"> </w:t>
      </w:r>
      <w:r>
        <w:rPr>
          <w:spacing w:val="-2"/>
          <w:w w:val="105"/>
        </w:rPr>
        <w:t>regions.</w:t>
      </w:r>
      <w:r>
        <w:tab/>
      </w:r>
      <w:r>
        <w:rPr>
          <w:w w:val="105"/>
        </w:rPr>
        <w:t>Although</w:t>
      </w:r>
      <w:r>
        <w:rPr>
          <w:spacing w:val="69"/>
          <w:w w:val="105"/>
        </w:rPr>
        <w:t xml:space="preserve"> </w:t>
      </w:r>
      <w:r>
        <w:rPr>
          <w:w w:val="105"/>
        </w:rPr>
        <w:t>both</w:t>
      </w:r>
      <w:r>
        <w:rPr>
          <w:spacing w:val="69"/>
          <w:w w:val="105"/>
        </w:rPr>
        <w:t xml:space="preserve"> </w:t>
      </w:r>
      <w:r>
        <w:rPr>
          <w:w w:val="105"/>
        </w:rPr>
        <w:t>template/mask</w:t>
      </w:r>
      <w:r>
        <w:rPr>
          <w:spacing w:val="69"/>
          <w:w w:val="105"/>
        </w:rPr>
        <w:t xml:space="preserve"> </w:t>
      </w:r>
      <w:r>
        <w:rPr>
          <w:w w:val="105"/>
        </w:rPr>
        <w:t>pairs</w:t>
      </w:r>
      <w:r>
        <w:rPr>
          <w:spacing w:val="69"/>
          <w:w w:val="105"/>
        </w:rPr>
        <w:t xml:space="preserve"> </w:t>
      </w:r>
      <w:r>
        <w:rPr>
          <w:w w:val="105"/>
        </w:rPr>
        <w:t>are</w:t>
      </w:r>
      <w:r>
        <w:rPr>
          <w:spacing w:val="69"/>
          <w:w w:val="105"/>
        </w:rPr>
        <w:t xml:space="preserve"> </w:t>
      </w:r>
      <w:r>
        <w:rPr>
          <w:spacing w:val="-2"/>
          <w:w w:val="105"/>
        </w:rPr>
        <w:t>available</w:t>
      </w:r>
    </w:p>
    <w:p w14:paraId="3680880E" w14:textId="1C1AD9A8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649</w:t>
      </w:r>
      <w:r>
        <w:rPr>
          <w:rFonts w:ascii="Arial"/>
          <w:spacing w:val="61"/>
          <w:w w:val="105"/>
          <w:sz w:val="12"/>
        </w:rPr>
        <w:t xml:space="preserve">  </w:t>
      </w:r>
      <w:r>
        <w:rPr>
          <w:w w:val="105"/>
        </w:rPr>
        <w:t>in</w:t>
      </w:r>
      <w:proofErr w:type="gramEnd"/>
      <w:r>
        <w:rPr>
          <w:spacing w:val="53"/>
          <w:w w:val="105"/>
        </w:rPr>
        <w:t xml:space="preserve"> </w:t>
      </w:r>
      <w:r>
        <w:rPr>
          <w:w w:val="105"/>
        </w:rPr>
        <w:t>the</w:t>
      </w:r>
      <w:r>
        <w:rPr>
          <w:spacing w:val="53"/>
          <w:w w:val="105"/>
        </w:rPr>
        <w:t xml:space="preserve"> </w:t>
      </w:r>
      <w:r>
        <w:rPr>
          <w:w w:val="105"/>
        </w:rPr>
        <w:t>GitHub</w:t>
      </w:r>
      <w:r>
        <w:rPr>
          <w:spacing w:val="54"/>
          <w:w w:val="105"/>
        </w:rPr>
        <w:t xml:space="preserve"> </w:t>
      </w:r>
      <w:r>
        <w:rPr>
          <w:w w:val="105"/>
        </w:rPr>
        <w:t>repository</w:t>
      </w:r>
      <w:r>
        <w:rPr>
          <w:spacing w:val="53"/>
          <w:w w:val="105"/>
        </w:rPr>
        <w:t xml:space="preserve"> </w:t>
      </w:r>
      <w:r>
        <w:rPr>
          <w:w w:val="105"/>
        </w:rPr>
        <w:t>associated</w:t>
      </w:r>
      <w:r>
        <w:rPr>
          <w:spacing w:val="53"/>
          <w:w w:val="105"/>
        </w:rPr>
        <w:t xml:space="preserve"> </w:t>
      </w:r>
      <w:r>
        <w:rPr>
          <w:w w:val="105"/>
        </w:rPr>
        <w:t>with</w:t>
      </w:r>
      <w:r>
        <w:rPr>
          <w:spacing w:val="53"/>
          <w:w w:val="105"/>
        </w:rPr>
        <w:t xml:space="preserve"> </w:t>
      </w:r>
      <w:r>
        <w:rPr>
          <w:w w:val="105"/>
        </w:rPr>
        <w:t>this</w:t>
      </w:r>
      <w:r>
        <w:rPr>
          <w:spacing w:val="54"/>
          <w:w w:val="105"/>
        </w:rPr>
        <w:t xml:space="preserve"> </w:t>
      </w:r>
      <w:r>
        <w:rPr>
          <w:w w:val="105"/>
        </w:rPr>
        <w:t>work,</w:t>
      </w:r>
      <w:r>
        <w:rPr>
          <w:spacing w:val="64"/>
          <w:w w:val="105"/>
        </w:rPr>
        <w:t xml:space="preserve"> </w:t>
      </w:r>
      <w:r>
        <w:rPr>
          <w:w w:val="105"/>
        </w:rPr>
        <w:t>the</w:t>
      </w:r>
      <w:r>
        <w:rPr>
          <w:spacing w:val="54"/>
          <w:w w:val="105"/>
        </w:rPr>
        <w:t xml:space="preserve"> </w:t>
      </w:r>
      <w:r>
        <w:rPr>
          <w:w w:val="105"/>
        </w:rPr>
        <w:t>synthesize</w:t>
      </w:r>
      <w:ins w:id="350" w:author="Gee, James C" w:date="2024-04-10T19:07:00Z">
        <w:r w:rsidR="005652AF">
          <w:rPr>
            <w:w w:val="105"/>
          </w:rPr>
          <w:t>d</w:t>
        </w:r>
      </w:ins>
      <w:r>
        <w:rPr>
          <w:spacing w:val="53"/>
          <w:w w:val="105"/>
        </w:rPr>
        <w:t xml:space="preserve"> </w:t>
      </w:r>
      <w:r>
        <w:rPr>
          <w:w w:val="105"/>
        </w:rPr>
        <w:t>volumetric</w:t>
      </w:r>
      <w:r>
        <w:rPr>
          <w:spacing w:val="53"/>
          <w:w w:val="105"/>
        </w:rPr>
        <w:t xml:space="preserve"> </w:t>
      </w:r>
      <w:r>
        <w:rPr>
          <w:w w:val="105"/>
        </w:rPr>
        <w:t>B-</w:t>
      </w:r>
      <w:r>
        <w:rPr>
          <w:spacing w:val="-2"/>
          <w:w w:val="105"/>
        </w:rPr>
        <w:t>spline</w:t>
      </w:r>
    </w:p>
    <w:p w14:paraId="7BF04079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650</w:t>
      </w:r>
      <w:r>
        <w:rPr>
          <w:rFonts w:ascii="Arial"/>
          <w:spacing w:val="54"/>
          <w:w w:val="105"/>
          <w:sz w:val="12"/>
        </w:rPr>
        <w:t xml:space="preserve">  </w:t>
      </w:r>
      <w:r>
        <w:rPr>
          <w:w w:val="105"/>
        </w:rPr>
        <w:t>T</w:t>
      </w:r>
      <w:proofErr w:type="gramEnd"/>
      <w:r>
        <w:rPr>
          <w:w w:val="105"/>
        </w:rPr>
        <w:t>2-weighted</w:t>
      </w:r>
      <w:r>
        <w:rPr>
          <w:spacing w:val="9"/>
          <w:w w:val="105"/>
        </w:rPr>
        <w:t xml:space="preserve"> </w:t>
      </w:r>
      <w:r>
        <w:rPr>
          <w:w w:val="105"/>
        </w:rPr>
        <w:t>pair</w:t>
      </w:r>
      <w:r>
        <w:rPr>
          <w:spacing w:val="7"/>
          <w:w w:val="105"/>
        </w:rPr>
        <w:t xml:space="preserve"> </w:t>
      </w:r>
      <w:r>
        <w:rPr>
          <w:w w:val="105"/>
        </w:rPr>
        <w:t>is</w:t>
      </w:r>
      <w:r>
        <w:rPr>
          <w:spacing w:val="8"/>
          <w:w w:val="105"/>
        </w:rPr>
        <w:t xml:space="preserve"> </w:t>
      </w:r>
      <w:r>
        <w:rPr>
          <w:w w:val="105"/>
        </w:rPr>
        <w:t>available</w:t>
      </w:r>
      <w:r>
        <w:rPr>
          <w:spacing w:val="7"/>
          <w:w w:val="105"/>
        </w:rPr>
        <w:t xml:space="preserve"> </w:t>
      </w:r>
      <w:r>
        <w:rPr>
          <w:w w:val="105"/>
        </w:rPr>
        <w:t>within</w:t>
      </w:r>
      <w:r>
        <w:rPr>
          <w:spacing w:val="7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7"/>
          <w:w w:val="105"/>
        </w:rPr>
        <w:t xml:space="preserve"> </w:t>
      </w:r>
      <w:r>
        <w:rPr>
          <w:w w:val="105"/>
        </w:rPr>
        <w:t>through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calls:</w:t>
      </w:r>
    </w:p>
    <w:p w14:paraId="4AE6556C" w14:textId="77777777" w:rsidR="005F326E" w:rsidRDefault="005F326E">
      <w:pPr>
        <w:pStyle w:val="BodyText"/>
        <w:ind w:left="0"/>
        <w:rPr>
          <w:sz w:val="20"/>
        </w:rPr>
      </w:pPr>
    </w:p>
    <w:p w14:paraId="0167E6A1" w14:textId="77777777" w:rsidR="005F326E" w:rsidRDefault="00000000">
      <w:pPr>
        <w:pStyle w:val="BodyText"/>
        <w:tabs>
          <w:tab w:val="left" w:pos="786"/>
        </w:tabs>
        <w:spacing w:before="305"/>
      </w:pPr>
      <w:r>
        <w:rPr>
          <w:rFonts w:ascii="Arial" w:hAnsi="Arial"/>
          <w:spacing w:val="-5"/>
          <w:sz w:val="12"/>
        </w:rPr>
        <w:t>651</w:t>
      </w:r>
      <w:r>
        <w:rPr>
          <w:rFonts w:ascii="Arial" w:hAnsi="Arial"/>
          <w:sz w:val="12"/>
        </w:rPr>
        <w:tab/>
      </w:r>
      <w:proofErr w:type="gramStart"/>
      <w:r>
        <w:rPr>
          <w:rFonts w:ascii="Arial" w:hAnsi="Arial"/>
          <w:w w:val="85"/>
        </w:rPr>
        <w:t>•</w:t>
      </w:r>
      <w:r>
        <w:rPr>
          <w:rFonts w:ascii="Arial" w:hAnsi="Arial"/>
          <w:spacing w:val="40"/>
        </w:rPr>
        <w:t xml:space="preserve">  </w:t>
      </w:r>
      <w:r>
        <w:rPr>
          <w:w w:val="85"/>
        </w:rPr>
        <w:t>template</w:t>
      </w:r>
      <w:proofErr w:type="gramEnd"/>
      <w:r>
        <w:rPr>
          <w:w w:val="85"/>
        </w:rPr>
        <w:t>:</w:t>
      </w:r>
      <w:r>
        <w:rPr>
          <w:spacing w:val="36"/>
        </w:rPr>
        <w:t xml:space="preserve">  </w:t>
      </w:r>
      <w:proofErr w:type="spellStart"/>
      <w:r>
        <w:rPr>
          <w:rFonts w:ascii="Courier New" w:hAnsi="Courier New"/>
          <w:w w:val="85"/>
        </w:rPr>
        <w:t>antspynet.get_antsxnet_data</w:t>
      </w:r>
      <w:proofErr w:type="spellEnd"/>
      <w:r>
        <w:rPr>
          <w:rFonts w:ascii="Courier New" w:hAnsi="Courier New"/>
          <w:w w:val="85"/>
        </w:rPr>
        <w:t>("bsplineT2MouseTemplate")</w:t>
      </w:r>
      <w:r>
        <w:rPr>
          <w:rFonts w:ascii="Courier New" w:hAnsi="Courier New"/>
        </w:rPr>
        <w:t xml:space="preserve"> </w:t>
      </w:r>
      <w:r>
        <w:rPr>
          <w:spacing w:val="-5"/>
          <w:w w:val="85"/>
        </w:rPr>
        <w:t>and</w:t>
      </w:r>
    </w:p>
    <w:p w14:paraId="0A077287" w14:textId="77777777" w:rsidR="005F326E" w:rsidRDefault="005F326E">
      <w:pPr>
        <w:pStyle w:val="BodyText"/>
        <w:spacing w:before="2"/>
        <w:ind w:left="0"/>
        <w:rPr>
          <w:sz w:val="29"/>
        </w:rPr>
      </w:pPr>
    </w:p>
    <w:p w14:paraId="5AC155D2" w14:textId="77777777" w:rsidR="005F326E" w:rsidRDefault="00000000">
      <w:pPr>
        <w:pStyle w:val="BodyText"/>
        <w:tabs>
          <w:tab w:val="left" w:pos="786"/>
        </w:tabs>
      </w:pPr>
      <w:r>
        <w:rPr>
          <w:rFonts w:ascii="Arial" w:hAnsi="Arial"/>
          <w:spacing w:val="-5"/>
          <w:sz w:val="12"/>
        </w:rPr>
        <w:t>652</w:t>
      </w:r>
      <w:r>
        <w:rPr>
          <w:rFonts w:ascii="Arial" w:hAnsi="Arial"/>
          <w:sz w:val="12"/>
        </w:rPr>
        <w:tab/>
      </w:r>
      <w:r>
        <w:rPr>
          <w:rFonts w:ascii="Arial" w:hAnsi="Arial"/>
          <w:w w:val="185"/>
        </w:rPr>
        <w:t>•</w:t>
      </w:r>
      <w:r>
        <w:rPr>
          <w:rFonts w:ascii="Arial" w:hAnsi="Arial"/>
          <w:spacing w:val="15"/>
          <w:w w:val="185"/>
        </w:rPr>
        <w:t xml:space="preserve"> </w:t>
      </w:r>
      <w:r>
        <w:t>mask:</w:t>
      </w:r>
      <w:r>
        <w:rPr>
          <w:spacing w:val="63"/>
        </w:rPr>
        <w:t xml:space="preserve"> </w:t>
      </w:r>
      <w:proofErr w:type="spellStart"/>
      <w:r>
        <w:rPr>
          <w:rFonts w:ascii="Courier New" w:hAnsi="Courier New"/>
          <w:spacing w:val="-2"/>
          <w:w w:val="85"/>
        </w:rPr>
        <w:t>antspynet.get_antsxnet_data</w:t>
      </w:r>
      <w:proofErr w:type="spellEnd"/>
      <w:r>
        <w:rPr>
          <w:rFonts w:ascii="Courier New" w:hAnsi="Courier New"/>
          <w:spacing w:val="-2"/>
          <w:w w:val="85"/>
        </w:rPr>
        <w:t>("bsplineT2MouseTemplateBrainMask")</w:t>
      </w:r>
      <w:r>
        <w:rPr>
          <w:spacing w:val="-2"/>
          <w:w w:val="85"/>
        </w:rPr>
        <w:t>.</w:t>
      </w:r>
    </w:p>
    <w:p w14:paraId="46064825" w14:textId="77777777" w:rsidR="005F326E" w:rsidRDefault="005F326E">
      <w:pPr>
        <w:pStyle w:val="BodyText"/>
        <w:ind w:left="0"/>
        <w:rPr>
          <w:sz w:val="20"/>
        </w:rPr>
      </w:pPr>
    </w:p>
    <w:p w14:paraId="7A0A966B" w14:textId="77777777" w:rsidR="005F326E" w:rsidRDefault="005F326E">
      <w:pPr>
        <w:pStyle w:val="BodyText"/>
        <w:spacing w:before="6"/>
        <w:ind w:left="0"/>
        <w:rPr>
          <w:sz w:val="18"/>
        </w:rPr>
      </w:pPr>
    </w:p>
    <w:p w14:paraId="0339850E" w14:textId="77777777" w:rsidR="005F326E" w:rsidRDefault="00000000">
      <w:pPr>
        <w:pStyle w:val="Heading2"/>
        <w:tabs>
          <w:tab w:val="left" w:pos="1321"/>
        </w:tabs>
      </w:pPr>
      <w:r>
        <w:rPr>
          <w:rFonts w:ascii="Arial"/>
          <w:b w:val="0"/>
          <w:w w:val="110"/>
          <w:sz w:val="12"/>
        </w:rPr>
        <w:t>653</w:t>
      </w:r>
      <w:r>
        <w:rPr>
          <w:rFonts w:ascii="Arial"/>
          <w:b w:val="0"/>
          <w:spacing w:val="131"/>
          <w:w w:val="110"/>
          <w:sz w:val="12"/>
        </w:rPr>
        <w:t xml:space="preserve"> </w:t>
      </w:r>
      <w:bookmarkStart w:id="351" w:name="Brain_parcellation"/>
      <w:bookmarkEnd w:id="351"/>
      <w:r>
        <w:rPr>
          <w:spacing w:val="-2"/>
          <w:w w:val="110"/>
        </w:rPr>
        <w:t>4.5.3</w:t>
      </w:r>
      <w:r>
        <w:tab/>
      </w:r>
      <w:r>
        <w:rPr>
          <w:w w:val="110"/>
        </w:rPr>
        <w:t>Brain</w:t>
      </w:r>
      <w:r>
        <w:rPr>
          <w:spacing w:val="28"/>
          <w:w w:val="110"/>
        </w:rPr>
        <w:t xml:space="preserve"> </w:t>
      </w:r>
      <w:r>
        <w:rPr>
          <w:spacing w:val="-2"/>
          <w:w w:val="110"/>
        </w:rPr>
        <w:t>parcellation</w:t>
      </w:r>
    </w:p>
    <w:p w14:paraId="50B21911" w14:textId="77777777" w:rsidR="005F326E" w:rsidRDefault="005F326E">
      <w:pPr>
        <w:pStyle w:val="BodyText"/>
        <w:spacing w:before="10"/>
        <w:ind w:left="0"/>
        <w:rPr>
          <w:b/>
        </w:rPr>
      </w:pPr>
    </w:p>
    <w:p w14:paraId="5B7876BF" w14:textId="77777777" w:rsidR="005F326E" w:rsidRDefault="00000000">
      <w:pPr>
        <w:pStyle w:val="BodyText"/>
        <w:spacing w:before="146"/>
      </w:pPr>
      <w:proofErr w:type="gramStart"/>
      <w:r>
        <w:rPr>
          <w:rFonts w:ascii="Arial"/>
          <w:w w:val="105"/>
          <w:sz w:val="12"/>
        </w:rPr>
        <w:t>654</w:t>
      </w:r>
      <w:r>
        <w:rPr>
          <w:rFonts w:ascii="Arial"/>
          <w:spacing w:val="56"/>
          <w:w w:val="105"/>
          <w:sz w:val="12"/>
        </w:rPr>
        <w:t xml:space="preserve">  </w:t>
      </w:r>
      <w:r>
        <w:rPr>
          <w:w w:val="105"/>
        </w:rPr>
        <w:t>The</w:t>
      </w:r>
      <w:proofErr w:type="gramEnd"/>
      <w:r>
        <w:rPr>
          <w:spacing w:val="-12"/>
          <w:w w:val="105"/>
        </w:rPr>
        <w:t xml:space="preserve"> </w:t>
      </w:r>
      <w:r>
        <w:rPr>
          <w:w w:val="105"/>
        </w:rPr>
        <w:t>T2-weighted</w:t>
      </w:r>
      <w:r>
        <w:rPr>
          <w:spacing w:val="-11"/>
          <w:w w:val="105"/>
        </w:rPr>
        <w:t xml:space="preserve"> </w:t>
      </w:r>
      <w:r>
        <w:rPr>
          <w:w w:val="105"/>
        </w:rPr>
        <w:t>brain</w:t>
      </w:r>
      <w:r>
        <w:rPr>
          <w:spacing w:val="-12"/>
          <w:w w:val="105"/>
        </w:rPr>
        <w:t xml:space="preserve"> </w:t>
      </w:r>
      <w:r>
        <w:rPr>
          <w:w w:val="105"/>
        </w:rPr>
        <w:t>parcellation</w:t>
      </w:r>
      <w:r>
        <w:rPr>
          <w:spacing w:val="-11"/>
          <w:w w:val="105"/>
        </w:rPr>
        <w:t xml:space="preserve"> </w:t>
      </w:r>
      <w:r>
        <w:rPr>
          <w:w w:val="105"/>
        </w:rPr>
        <w:t>network</w:t>
      </w:r>
      <w:r>
        <w:rPr>
          <w:spacing w:val="-12"/>
          <w:w w:val="105"/>
        </w:rPr>
        <w:t xml:space="preserve"> </w:t>
      </w:r>
      <w:r>
        <w:rPr>
          <w:w w:val="105"/>
        </w:rPr>
        <w:t>is</w:t>
      </w:r>
      <w:r>
        <w:rPr>
          <w:spacing w:val="-11"/>
          <w:w w:val="105"/>
        </w:rPr>
        <w:t xml:space="preserve"> </w:t>
      </w:r>
      <w:r>
        <w:rPr>
          <w:w w:val="105"/>
        </w:rPr>
        <w:t>also</w:t>
      </w:r>
      <w:r>
        <w:rPr>
          <w:spacing w:val="-12"/>
          <w:w w:val="105"/>
        </w:rPr>
        <w:t xml:space="preserve"> </w:t>
      </w:r>
      <w:r>
        <w:rPr>
          <w:w w:val="105"/>
        </w:rPr>
        <w:t>based</w:t>
      </w:r>
      <w:r>
        <w:rPr>
          <w:spacing w:val="-12"/>
          <w:w w:val="105"/>
        </w:rPr>
        <w:t xml:space="preserve"> </w:t>
      </w:r>
      <w:r>
        <w:rPr>
          <w:w w:val="105"/>
        </w:rPr>
        <w:t>on</w:t>
      </w:r>
      <w:r>
        <w:rPr>
          <w:spacing w:val="-11"/>
          <w:w w:val="105"/>
        </w:rPr>
        <w:t xml:space="preserve"> </w:t>
      </w:r>
      <w:r>
        <w:rPr>
          <w:w w:val="105"/>
        </w:rPr>
        <w:t>a</w:t>
      </w:r>
      <w:r>
        <w:rPr>
          <w:spacing w:val="-12"/>
          <w:w w:val="105"/>
        </w:rPr>
        <w:t xml:space="preserve"> </w:t>
      </w:r>
      <w:r>
        <w:rPr>
          <w:w w:val="105"/>
        </w:rPr>
        <w:t>3-D</w:t>
      </w:r>
      <w:r>
        <w:rPr>
          <w:spacing w:val="-11"/>
          <w:w w:val="105"/>
        </w:rPr>
        <w:t xml:space="preserve"> </w:t>
      </w:r>
      <w:r>
        <w:rPr>
          <w:w w:val="105"/>
        </w:rPr>
        <w:t>U-net</w:t>
      </w:r>
      <w:r>
        <w:rPr>
          <w:spacing w:val="-12"/>
          <w:w w:val="105"/>
        </w:rPr>
        <w:t xml:space="preserve"> </w:t>
      </w:r>
      <w:r>
        <w:rPr>
          <w:w w:val="105"/>
        </w:rPr>
        <w:t>architecture</w:t>
      </w:r>
      <w:r>
        <w:rPr>
          <w:spacing w:val="-11"/>
          <w:w w:val="105"/>
        </w:rPr>
        <w:t xml:space="preserve"> </w:t>
      </w:r>
      <w:r>
        <w:rPr>
          <w:w w:val="105"/>
        </w:rPr>
        <w:t>and</w:t>
      </w:r>
      <w:r>
        <w:rPr>
          <w:spacing w:val="-12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3770588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655</w:t>
      </w:r>
      <w:r>
        <w:rPr>
          <w:rFonts w:ascii="Arial"/>
          <w:spacing w:val="62"/>
          <w:w w:val="105"/>
          <w:sz w:val="12"/>
        </w:rPr>
        <w:t xml:space="preserve">  </w:t>
      </w:r>
      <w:r>
        <w:rPr>
          <w:w w:val="105"/>
        </w:rPr>
        <w:t>T</w:t>
      </w:r>
      <w:proofErr w:type="gramEnd"/>
      <w:r>
        <w:rPr>
          <w:w w:val="105"/>
        </w:rPr>
        <w:t>2-w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6"/>
          <w:w w:val="105"/>
        </w:rPr>
        <w:t xml:space="preserve"> </w:t>
      </w:r>
      <w:r>
        <w:rPr>
          <w:w w:val="105"/>
        </w:rPr>
        <w:t>P56</w:t>
      </w:r>
      <w:r>
        <w:rPr>
          <w:spacing w:val="-6"/>
          <w:w w:val="105"/>
        </w:rPr>
        <w:t xml:space="preserve"> </w:t>
      </w:r>
      <w:r>
        <w:rPr>
          <w:w w:val="105"/>
        </w:rPr>
        <w:t>template</w:t>
      </w:r>
      <w:r>
        <w:rPr>
          <w:spacing w:val="-5"/>
          <w:w w:val="105"/>
        </w:rPr>
        <w:t xml:space="preserve"> </w:t>
      </w:r>
      <w:r>
        <w:rPr>
          <w:w w:val="105"/>
        </w:rPr>
        <w:t>component</w:t>
      </w:r>
      <w:r>
        <w:rPr>
          <w:spacing w:val="-6"/>
          <w:w w:val="105"/>
        </w:rPr>
        <w:t xml:space="preserve"> </w:t>
      </w:r>
      <w:r>
        <w:rPr>
          <w:w w:val="105"/>
        </w:rPr>
        <w:t>with</w:t>
      </w:r>
      <w:r>
        <w:rPr>
          <w:spacing w:val="-6"/>
          <w:w w:val="105"/>
        </w:rPr>
        <w:t xml:space="preserve"> </w:t>
      </w:r>
      <w:r>
        <w:rPr>
          <w:w w:val="105"/>
        </w:rPr>
        <w:t>extensive</w:t>
      </w:r>
      <w:r>
        <w:rPr>
          <w:spacing w:val="-6"/>
          <w:w w:val="105"/>
        </w:rPr>
        <w:t xml:space="preserve"> </w:t>
      </w:r>
      <w:r>
        <w:rPr>
          <w:w w:val="105"/>
        </w:rPr>
        <w:t>data</w:t>
      </w:r>
      <w:r>
        <w:rPr>
          <w:spacing w:val="-5"/>
          <w:w w:val="105"/>
        </w:rPr>
        <w:t xml:space="preserve"> </w:t>
      </w:r>
      <w:r>
        <w:rPr>
          <w:w w:val="105"/>
        </w:rPr>
        <w:t>augmentation,</w:t>
      </w:r>
      <w:r>
        <w:rPr>
          <w:spacing w:val="-2"/>
          <w:w w:val="105"/>
        </w:rPr>
        <w:t xml:space="preserve"> </w:t>
      </w:r>
      <w:r>
        <w:rPr>
          <w:w w:val="105"/>
        </w:rPr>
        <w:t>as</w:t>
      </w:r>
      <w:r>
        <w:rPr>
          <w:spacing w:val="-6"/>
          <w:w w:val="105"/>
        </w:rPr>
        <w:t xml:space="preserve"> </w:t>
      </w:r>
      <w:r>
        <w:rPr>
          <w:w w:val="105"/>
        </w:rPr>
        <w:t>described</w:t>
      </w:r>
      <w:r>
        <w:rPr>
          <w:spacing w:val="-5"/>
          <w:w w:val="105"/>
        </w:rPr>
        <w:t xml:space="preserve"> </w:t>
      </w:r>
      <w:r>
        <w:rPr>
          <w:spacing w:val="-4"/>
          <w:w w:val="105"/>
        </w:rPr>
        <w:t>pre-</w:t>
      </w:r>
    </w:p>
    <w:p w14:paraId="6BFFFB8B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656</w:t>
      </w:r>
      <w:r>
        <w:rPr>
          <w:rFonts w:ascii="Arial"/>
          <w:spacing w:val="58"/>
          <w:w w:val="105"/>
          <w:sz w:val="12"/>
        </w:rPr>
        <w:t xml:space="preserve">  </w:t>
      </w:r>
      <w:proofErr w:type="spellStart"/>
      <w:r>
        <w:rPr>
          <w:w w:val="105"/>
        </w:rPr>
        <w:t>viously</w:t>
      </w:r>
      <w:proofErr w:type="spellEnd"/>
      <w:proofErr w:type="gramEnd"/>
      <w:r>
        <w:rPr>
          <w:w w:val="105"/>
        </w:rPr>
        <w:t>.</w:t>
      </w:r>
      <w:r>
        <w:rPr>
          <w:spacing w:val="35"/>
          <w:w w:val="105"/>
        </w:rPr>
        <w:t xml:space="preserve"> </w:t>
      </w:r>
      <w:r>
        <w:rPr>
          <w:w w:val="105"/>
        </w:rPr>
        <w:t>Intensity</w:t>
      </w:r>
      <w:r>
        <w:rPr>
          <w:spacing w:val="5"/>
          <w:w w:val="105"/>
        </w:rPr>
        <w:t xml:space="preserve"> </w:t>
      </w:r>
      <w:r>
        <w:rPr>
          <w:w w:val="105"/>
        </w:rPr>
        <w:t>differences</w:t>
      </w:r>
      <w:r>
        <w:rPr>
          <w:spacing w:val="5"/>
          <w:w w:val="105"/>
        </w:rPr>
        <w:t xml:space="preserve"> </w:t>
      </w:r>
      <w:r>
        <w:rPr>
          <w:w w:val="105"/>
        </w:rPr>
        <w:t>between</w:t>
      </w:r>
      <w:r>
        <w:rPr>
          <w:spacing w:val="6"/>
          <w:w w:val="105"/>
        </w:rPr>
        <w:t xml:space="preserve"> </w:t>
      </w:r>
      <w:r>
        <w:rPr>
          <w:w w:val="105"/>
        </w:rPr>
        <w:t>the</w:t>
      </w:r>
      <w:r>
        <w:rPr>
          <w:spacing w:val="5"/>
          <w:w w:val="105"/>
        </w:rPr>
        <w:t xml:space="preserve"> </w:t>
      </w:r>
      <w:r>
        <w:rPr>
          <w:w w:val="105"/>
        </w:rPr>
        <w:t>template</w:t>
      </w:r>
      <w:r>
        <w:rPr>
          <w:spacing w:val="5"/>
          <w:w w:val="105"/>
        </w:rPr>
        <w:t xml:space="preserve"> </w:t>
      </w:r>
      <w:r>
        <w:rPr>
          <w:w w:val="105"/>
        </w:rPr>
        <w:t>and</w:t>
      </w:r>
      <w:r>
        <w:rPr>
          <w:spacing w:val="5"/>
          <w:w w:val="105"/>
        </w:rPr>
        <w:t xml:space="preserve"> </w:t>
      </w:r>
      <w:r>
        <w:rPr>
          <w:w w:val="105"/>
        </w:rPr>
        <w:t>any</w:t>
      </w:r>
      <w:r>
        <w:rPr>
          <w:spacing w:val="5"/>
          <w:w w:val="105"/>
        </w:rPr>
        <w:t xml:space="preserve"> </w:t>
      </w:r>
      <w:r>
        <w:rPr>
          <w:w w:val="105"/>
        </w:rPr>
        <w:t>brain</w:t>
      </w:r>
      <w:r>
        <w:rPr>
          <w:spacing w:val="6"/>
          <w:w w:val="105"/>
        </w:rPr>
        <w:t xml:space="preserve"> </w:t>
      </w:r>
      <w:r>
        <w:rPr>
          <w:w w:val="105"/>
        </w:rPr>
        <w:t>extracted</w:t>
      </w:r>
      <w:r>
        <w:rPr>
          <w:spacing w:val="5"/>
          <w:w w:val="105"/>
        </w:rPr>
        <w:t xml:space="preserve"> </w:t>
      </w:r>
      <w:r>
        <w:rPr>
          <w:w w:val="105"/>
        </w:rPr>
        <w:t>input</w:t>
      </w:r>
      <w:r>
        <w:rPr>
          <w:spacing w:val="5"/>
          <w:w w:val="105"/>
        </w:rPr>
        <w:t xml:space="preserve"> </w:t>
      </w:r>
      <w:r>
        <w:rPr>
          <w:w w:val="105"/>
        </w:rPr>
        <w:t>image</w:t>
      </w:r>
      <w:r>
        <w:rPr>
          <w:spacing w:val="5"/>
          <w:w w:val="105"/>
        </w:rPr>
        <w:t xml:space="preserve"> </w:t>
      </w:r>
      <w:proofErr w:type="gramStart"/>
      <w:r>
        <w:rPr>
          <w:spacing w:val="-5"/>
          <w:w w:val="105"/>
        </w:rPr>
        <w:t>are</w:t>
      </w:r>
      <w:proofErr w:type="gramEnd"/>
    </w:p>
    <w:p w14:paraId="5661E38E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sz w:val="12"/>
        </w:rPr>
        <w:t>657</w:t>
      </w:r>
      <w:r>
        <w:rPr>
          <w:rFonts w:ascii="Arial"/>
          <w:spacing w:val="74"/>
          <w:w w:val="150"/>
          <w:sz w:val="12"/>
        </w:rPr>
        <w:t xml:space="preserve">  </w:t>
      </w:r>
      <w:r>
        <w:t>minimized</w:t>
      </w:r>
      <w:proofErr w:type="gramEnd"/>
      <w:r>
        <w:rPr>
          <w:spacing w:val="51"/>
        </w:rPr>
        <w:t xml:space="preserve"> </w:t>
      </w:r>
      <w:r>
        <w:t>through</w:t>
      </w:r>
      <w:r>
        <w:rPr>
          <w:spacing w:val="51"/>
        </w:rPr>
        <w:t xml:space="preserve"> </w:t>
      </w:r>
      <w:r>
        <w:t>the</w:t>
      </w:r>
      <w:r>
        <w:rPr>
          <w:spacing w:val="51"/>
        </w:rPr>
        <w:t xml:space="preserve"> </w:t>
      </w:r>
      <w:r>
        <w:t>use</w:t>
      </w:r>
      <w:r>
        <w:rPr>
          <w:spacing w:val="50"/>
        </w:rPr>
        <w:t xml:space="preserve"> </w:t>
      </w:r>
      <w:r>
        <w:t>of</w:t>
      </w:r>
      <w:r>
        <w:rPr>
          <w:spacing w:val="51"/>
        </w:rPr>
        <w:t xml:space="preserve"> </w:t>
      </w:r>
      <w:r>
        <w:t>the</w:t>
      </w:r>
      <w:r>
        <w:rPr>
          <w:spacing w:val="50"/>
        </w:rPr>
        <w:t xml:space="preserve"> </w:t>
      </w:r>
      <w:r>
        <w:t>rank</w:t>
      </w:r>
      <w:r>
        <w:rPr>
          <w:spacing w:val="51"/>
        </w:rPr>
        <w:t xml:space="preserve"> </w:t>
      </w:r>
      <w:r>
        <w:t>intensity</w:t>
      </w:r>
      <w:r>
        <w:rPr>
          <w:spacing w:val="51"/>
        </w:rPr>
        <w:t xml:space="preserve"> </w:t>
      </w:r>
      <w:r>
        <w:t>transform</w:t>
      </w:r>
      <w:r>
        <w:rPr>
          <w:spacing w:val="50"/>
        </w:rPr>
        <w:t xml:space="preserve"> </w:t>
      </w:r>
      <w:r>
        <w:rPr>
          <w:spacing w:val="-2"/>
          <w:w w:val="90"/>
        </w:rPr>
        <w:t>(</w:t>
      </w:r>
      <w:proofErr w:type="spellStart"/>
      <w:r>
        <w:rPr>
          <w:rFonts w:ascii="Courier New"/>
          <w:spacing w:val="-2"/>
          <w:w w:val="90"/>
        </w:rPr>
        <w:t>ants.rank_intensity</w:t>
      </w:r>
      <w:proofErr w:type="spellEnd"/>
      <w:r>
        <w:rPr>
          <w:rFonts w:ascii="Courier New"/>
          <w:spacing w:val="-2"/>
          <w:w w:val="90"/>
        </w:rPr>
        <w:t>(...)</w:t>
      </w:r>
      <w:r>
        <w:rPr>
          <w:spacing w:val="-2"/>
          <w:w w:val="90"/>
        </w:rPr>
        <w:t>).</w:t>
      </w:r>
    </w:p>
    <w:p w14:paraId="0463932F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7B122852" w14:textId="77777777" w:rsidR="005F326E" w:rsidRDefault="00000000">
      <w:pPr>
        <w:pStyle w:val="BodyText"/>
        <w:spacing w:before="135"/>
      </w:pPr>
      <w:proofErr w:type="gramStart"/>
      <w:r>
        <w:rPr>
          <w:rFonts w:ascii="Arial"/>
          <w:sz w:val="12"/>
        </w:rPr>
        <w:lastRenderedPageBreak/>
        <w:t>658</w:t>
      </w:r>
      <w:r>
        <w:rPr>
          <w:rFonts w:ascii="Arial"/>
          <w:spacing w:val="72"/>
          <w:w w:val="150"/>
          <w:sz w:val="12"/>
        </w:rPr>
        <w:t xml:space="preserve">  </w:t>
      </w:r>
      <w:r>
        <w:t>Shape</w:t>
      </w:r>
      <w:proofErr w:type="gramEnd"/>
      <w:r>
        <w:rPr>
          <w:spacing w:val="36"/>
        </w:rPr>
        <w:t xml:space="preserve"> </w:t>
      </w:r>
      <w:r>
        <w:t>differences</w:t>
      </w:r>
      <w:r>
        <w:rPr>
          <w:spacing w:val="36"/>
        </w:rPr>
        <w:t xml:space="preserve"> </w:t>
      </w:r>
      <w:r>
        <w:t>are</w:t>
      </w:r>
      <w:r>
        <w:rPr>
          <w:spacing w:val="35"/>
        </w:rPr>
        <w:t xml:space="preserve"> </w:t>
      </w:r>
      <w:r>
        <w:t>reduced</w:t>
      </w:r>
      <w:r>
        <w:rPr>
          <w:spacing w:val="36"/>
        </w:rPr>
        <w:t xml:space="preserve"> </w:t>
      </w:r>
      <w:r>
        <w:t>by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additional</w:t>
      </w:r>
      <w:r>
        <w:rPr>
          <w:spacing w:val="36"/>
        </w:rPr>
        <w:t xml:space="preserve"> </w:t>
      </w:r>
      <w:r>
        <w:t>preprocessing</w:t>
      </w:r>
      <w:r>
        <w:rPr>
          <w:spacing w:val="36"/>
        </w:rPr>
        <w:t xml:space="preserve"> </w:t>
      </w:r>
      <w:r>
        <w:t>step</w:t>
      </w:r>
      <w:r>
        <w:rPr>
          <w:spacing w:val="36"/>
        </w:rPr>
        <w:t xml:space="preserve"> </w:t>
      </w:r>
      <w:r>
        <w:t>of</w:t>
      </w:r>
      <w:r>
        <w:rPr>
          <w:spacing w:val="36"/>
        </w:rPr>
        <w:t xml:space="preserve"> </w:t>
      </w:r>
      <w:r>
        <w:t>warping</w:t>
      </w:r>
      <w:r>
        <w:rPr>
          <w:spacing w:val="36"/>
        </w:rPr>
        <w:t xml:space="preserve"> </w:t>
      </w:r>
      <w:r>
        <w:t>the</w:t>
      </w:r>
      <w:r>
        <w:rPr>
          <w:spacing w:val="36"/>
        </w:rPr>
        <w:t xml:space="preserve"> </w:t>
      </w:r>
      <w:r>
        <w:t>brain</w:t>
      </w:r>
      <w:r>
        <w:rPr>
          <w:spacing w:val="36"/>
        </w:rPr>
        <w:t xml:space="preserve"> </w:t>
      </w:r>
      <w:r>
        <w:rPr>
          <w:spacing w:val="-5"/>
        </w:rPr>
        <w:t>ex-</w:t>
      </w:r>
    </w:p>
    <w:p w14:paraId="02A1BF1D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659</w:t>
      </w:r>
      <w:r>
        <w:rPr>
          <w:rFonts w:ascii="Arial"/>
          <w:spacing w:val="70"/>
          <w:w w:val="105"/>
          <w:sz w:val="12"/>
        </w:rPr>
        <w:t xml:space="preserve">  </w:t>
      </w:r>
      <w:proofErr w:type="spellStart"/>
      <w:r>
        <w:rPr>
          <w:w w:val="105"/>
        </w:rPr>
        <w:t>tracted</w:t>
      </w:r>
      <w:proofErr w:type="spellEnd"/>
      <w:proofErr w:type="gramEnd"/>
      <w:r>
        <w:rPr>
          <w:spacing w:val="7"/>
          <w:w w:val="105"/>
        </w:rPr>
        <w:t xml:space="preserve"> </w:t>
      </w:r>
      <w:r>
        <w:rPr>
          <w:w w:val="105"/>
        </w:rPr>
        <w:t>input</w:t>
      </w:r>
      <w:r>
        <w:rPr>
          <w:spacing w:val="7"/>
          <w:w w:val="105"/>
        </w:rPr>
        <w:t xml:space="preserve"> </w:t>
      </w:r>
      <w:r>
        <w:rPr>
          <w:w w:val="105"/>
        </w:rPr>
        <w:t>image</w:t>
      </w:r>
      <w:r>
        <w:rPr>
          <w:spacing w:val="7"/>
          <w:w w:val="105"/>
        </w:rPr>
        <w:t xml:space="preserve"> </w:t>
      </w:r>
      <w:r>
        <w:rPr>
          <w:w w:val="105"/>
        </w:rPr>
        <w:t>to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template.</w:t>
      </w:r>
      <w:r>
        <w:rPr>
          <w:spacing w:val="43"/>
          <w:w w:val="105"/>
        </w:rPr>
        <w:t xml:space="preserve"> </w:t>
      </w:r>
      <w:r>
        <w:rPr>
          <w:w w:val="105"/>
        </w:rPr>
        <w:t>Additional</w:t>
      </w:r>
      <w:r>
        <w:rPr>
          <w:spacing w:val="7"/>
          <w:w w:val="105"/>
        </w:rPr>
        <w:t xml:space="preserve"> </w:t>
      </w:r>
      <w:r>
        <w:rPr>
          <w:w w:val="105"/>
        </w:rPr>
        <w:t>input</w:t>
      </w:r>
      <w:r>
        <w:rPr>
          <w:spacing w:val="7"/>
          <w:w w:val="105"/>
        </w:rPr>
        <w:t xml:space="preserve"> </w:t>
      </w:r>
      <w:r>
        <w:rPr>
          <w:w w:val="105"/>
        </w:rPr>
        <w:t>channels</w:t>
      </w:r>
      <w:r>
        <w:rPr>
          <w:spacing w:val="7"/>
          <w:w w:val="105"/>
        </w:rPr>
        <w:t xml:space="preserve"> </w:t>
      </w:r>
      <w:r>
        <w:rPr>
          <w:w w:val="105"/>
        </w:rPr>
        <w:t>include</w:t>
      </w:r>
      <w:r>
        <w:rPr>
          <w:spacing w:val="7"/>
          <w:w w:val="105"/>
        </w:rPr>
        <w:t xml:space="preserve"> </w:t>
      </w: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prior</w:t>
      </w:r>
      <w:r>
        <w:rPr>
          <w:spacing w:val="7"/>
          <w:w w:val="105"/>
        </w:rPr>
        <w:t xml:space="preserve"> </w:t>
      </w:r>
      <w:proofErr w:type="gramStart"/>
      <w:r>
        <w:rPr>
          <w:spacing w:val="-2"/>
          <w:w w:val="105"/>
        </w:rPr>
        <w:t>probability</w:t>
      </w:r>
      <w:proofErr w:type="gramEnd"/>
    </w:p>
    <w:p w14:paraId="122D6F9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660</w:t>
      </w:r>
      <w:r>
        <w:rPr>
          <w:rFonts w:ascii="Arial"/>
          <w:spacing w:val="58"/>
          <w:w w:val="105"/>
          <w:sz w:val="12"/>
        </w:rPr>
        <w:t xml:space="preserve">  </w:t>
      </w:r>
      <w:r>
        <w:rPr>
          <w:w w:val="105"/>
        </w:rPr>
        <w:t>images</w:t>
      </w:r>
      <w:proofErr w:type="gramEnd"/>
      <w:r>
        <w:rPr>
          <w:spacing w:val="9"/>
          <w:w w:val="105"/>
        </w:rPr>
        <w:t xml:space="preserve"> </w:t>
      </w:r>
      <w:r>
        <w:rPr>
          <w:w w:val="105"/>
        </w:rPr>
        <w:t>created</w:t>
      </w:r>
      <w:r>
        <w:rPr>
          <w:spacing w:val="9"/>
          <w:w w:val="105"/>
        </w:rPr>
        <w:t xml:space="preserve"> </w:t>
      </w:r>
      <w:r>
        <w:rPr>
          <w:w w:val="105"/>
        </w:rPr>
        <w:t>from</w:t>
      </w:r>
      <w:r>
        <w:rPr>
          <w:spacing w:val="10"/>
          <w:w w:val="105"/>
        </w:rPr>
        <w:t xml:space="preserve"> </w:t>
      </w:r>
      <w:r>
        <w:rPr>
          <w:w w:val="105"/>
        </w:rPr>
        <w:t>the</w:t>
      </w:r>
      <w:r>
        <w:rPr>
          <w:spacing w:val="9"/>
          <w:w w:val="105"/>
        </w:rPr>
        <w:t xml:space="preserve"> </w:t>
      </w:r>
      <w:r>
        <w:rPr>
          <w:w w:val="105"/>
        </w:rPr>
        <w:t>template</w:t>
      </w:r>
      <w:r>
        <w:rPr>
          <w:spacing w:val="9"/>
          <w:w w:val="105"/>
        </w:rPr>
        <w:t xml:space="preserve"> </w:t>
      </w:r>
      <w:r>
        <w:rPr>
          <w:w w:val="105"/>
        </w:rPr>
        <w:t>parcellation.</w:t>
      </w:r>
      <w:r>
        <w:rPr>
          <w:spacing w:val="34"/>
          <w:w w:val="105"/>
        </w:rPr>
        <w:t xml:space="preserve"> </w:t>
      </w:r>
      <w:r>
        <w:rPr>
          <w:w w:val="105"/>
        </w:rPr>
        <w:t>These</w:t>
      </w:r>
      <w:r>
        <w:rPr>
          <w:spacing w:val="10"/>
          <w:w w:val="105"/>
        </w:rPr>
        <w:t xml:space="preserve"> </w:t>
      </w:r>
      <w:r>
        <w:rPr>
          <w:w w:val="105"/>
        </w:rPr>
        <w:t>images</w:t>
      </w:r>
      <w:r>
        <w:rPr>
          <w:spacing w:val="9"/>
          <w:w w:val="105"/>
        </w:rPr>
        <w:t xml:space="preserve"> </w:t>
      </w:r>
      <w:r>
        <w:rPr>
          <w:w w:val="105"/>
        </w:rPr>
        <w:t>are</w:t>
      </w:r>
      <w:r>
        <w:rPr>
          <w:spacing w:val="9"/>
          <w:w w:val="105"/>
        </w:rPr>
        <w:t xml:space="preserve"> </w:t>
      </w:r>
      <w:r>
        <w:rPr>
          <w:w w:val="105"/>
        </w:rPr>
        <w:t>also</w:t>
      </w:r>
      <w:r>
        <w:rPr>
          <w:spacing w:val="10"/>
          <w:w w:val="105"/>
        </w:rPr>
        <w:t xml:space="preserve"> </w:t>
      </w:r>
      <w:r>
        <w:rPr>
          <w:w w:val="105"/>
        </w:rPr>
        <w:t>available</w:t>
      </w:r>
      <w:r>
        <w:rPr>
          <w:spacing w:val="9"/>
          <w:w w:val="105"/>
        </w:rPr>
        <w:t xml:space="preserve"> </w:t>
      </w:r>
      <w:r>
        <w:rPr>
          <w:w w:val="105"/>
        </w:rPr>
        <w:t>through</w:t>
      </w:r>
      <w:r>
        <w:rPr>
          <w:spacing w:val="9"/>
          <w:w w:val="105"/>
        </w:rPr>
        <w:t xml:space="preserve"> </w:t>
      </w:r>
      <w:r>
        <w:rPr>
          <w:spacing w:val="-5"/>
          <w:w w:val="105"/>
        </w:rPr>
        <w:t>the</w:t>
      </w:r>
    </w:p>
    <w:p w14:paraId="741F96BA" w14:textId="77777777" w:rsidR="005F326E" w:rsidRDefault="00000000">
      <w:pPr>
        <w:spacing w:before="157"/>
        <w:ind w:left="110"/>
        <w:rPr>
          <w:sz w:val="24"/>
        </w:rPr>
      </w:pPr>
      <w:proofErr w:type="gramStart"/>
      <w:r>
        <w:rPr>
          <w:rFonts w:ascii="Arial"/>
          <w:sz w:val="12"/>
        </w:rPr>
        <w:t>661</w:t>
      </w:r>
      <w:r>
        <w:rPr>
          <w:rFonts w:ascii="Arial"/>
          <w:spacing w:val="71"/>
          <w:sz w:val="12"/>
        </w:rPr>
        <w:t xml:space="preserve">  </w:t>
      </w:r>
      <w:proofErr w:type="spellStart"/>
      <w:r>
        <w:rPr>
          <w:sz w:val="24"/>
        </w:rPr>
        <w:t>ANTsXNet</w:t>
      </w:r>
      <w:proofErr w:type="spellEnd"/>
      <w:proofErr w:type="gramEnd"/>
      <w:r>
        <w:rPr>
          <w:spacing w:val="22"/>
          <w:sz w:val="24"/>
        </w:rPr>
        <w:t xml:space="preserve"> </w:t>
      </w:r>
      <w:r>
        <w:rPr>
          <w:spacing w:val="-2"/>
          <w:sz w:val="24"/>
        </w:rPr>
        <w:t>interface:</w:t>
      </w:r>
    </w:p>
    <w:p w14:paraId="7AE6535B" w14:textId="77777777" w:rsidR="005F326E" w:rsidRDefault="005F326E">
      <w:pPr>
        <w:pStyle w:val="BodyText"/>
        <w:ind w:left="0"/>
        <w:rPr>
          <w:sz w:val="20"/>
        </w:rPr>
      </w:pPr>
    </w:p>
    <w:p w14:paraId="7118B893" w14:textId="77777777" w:rsidR="005F326E" w:rsidRDefault="00000000">
      <w:pPr>
        <w:pStyle w:val="BodyText"/>
        <w:tabs>
          <w:tab w:val="left" w:pos="786"/>
        </w:tabs>
        <w:spacing w:before="305"/>
      </w:pPr>
      <w:r>
        <w:rPr>
          <w:rFonts w:ascii="Arial" w:hAnsi="Arial"/>
          <w:spacing w:val="-5"/>
          <w:sz w:val="12"/>
        </w:rPr>
        <w:t>662</w:t>
      </w:r>
      <w:r>
        <w:rPr>
          <w:rFonts w:ascii="Arial" w:hAnsi="Arial"/>
          <w:sz w:val="12"/>
        </w:rPr>
        <w:tab/>
      </w:r>
      <w:proofErr w:type="gramStart"/>
      <w:r>
        <w:rPr>
          <w:rFonts w:ascii="Arial" w:hAnsi="Arial"/>
          <w:w w:val="85"/>
        </w:rPr>
        <w:t>•</w:t>
      </w:r>
      <w:r>
        <w:rPr>
          <w:rFonts w:ascii="Arial" w:hAnsi="Arial"/>
          <w:spacing w:val="40"/>
        </w:rPr>
        <w:t xml:space="preserve">  </w:t>
      </w:r>
      <w:r>
        <w:rPr>
          <w:w w:val="85"/>
        </w:rPr>
        <w:t>template</w:t>
      </w:r>
      <w:proofErr w:type="gramEnd"/>
      <w:r>
        <w:rPr>
          <w:w w:val="85"/>
        </w:rPr>
        <w:t>:</w:t>
      </w:r>
      <w:r>
        <w:rPr>
          <w:spacing w:val="36"/>
        </w:rPr>
        <w:t xml:space="preserve">  </w:t>
      </w:r>
      <w:proofErr w:type="spellStart"/>
      <w:r>
        <w:rPr>
          <w:rFonts w:ascii="Courier New" w:hAnsi="Courier New"/>
          <w:w w:val="85"/>
        </w:rPr>
        <w:t>antspynet.get_antsxnet_data</w:t>
      </w:r>
      <w:proofErr w:type="spellEnd"/>
      <w:r>
        <w:rPr>
          <w:rFonts w:ascii="Courier New" w:hAnsi="Courier New"/>
          <w:w w:val="85"/>
        </w:rPr>
        <w:t>("DevCCF_P56_MRI-T2_50um")</w:t>
      </w:r>
      <w:r>
        <w:rPr>
          <w:rFonts w:ascii="Courier New" w:hAnsi="Courier New"/>
          <w:spacing w:val="1"/>
        </w:rPr>
        <w:t xml:space="preserve"> </w:t>
      </w:r>
      <w:r>
        <w:rPr>
          <w:spacing w:val="-5"/>
          <w:w w:val="85"/>
        </w:rPr>
        <w:t>and</w:t>
      </w:r>
    </w:p>
    <w:p w14:paraId="5C6DDC9B" w14:textId="77777777" w:rsidR="005F326E" w:rsidRDefault="005F326E">
      <w:pPr>
        <w:pStyle w:val="BodyText"/>
        <w:spacing w:before="2"/>
        <w:ind w:left="0"/>
        <w:rPr>
          <w:sz w:val="29"/>
        </w:rPr>
      </w:pPr>
    </w:p>
    <w:p w14:paraId="7DB5143A" w14:textId="77777777" w:rsidR="005F326E" w:rsidRDefault="00000000">
      <w:pPr>
        <w:pStyle w:val="BodyText"/>
        <w:tabs>
          <w:tab w:val="left" w:pos="786"/>
        </w:tabs>
        <w:rPr>
          <w:rFonts w:ascii="Courier New" w:hAnsi="Courier New"/>
        </w:rPr>
      </w:pPr>
      <w:r>
        <w:rPr>
          <w:rFonts w:ascii="Arial" w:hAnsi="Arial"/>
          <w:spacing w:val="-5"/>
          <w:sz w:val="12"/>
        </w:rPr>
        <w:t>663</w:t>
      </w:r>
      <w:r>
        <w:rPr>
          <w:rFonts w:ascii="Arial" w:hAnsi="Arial"/>
          <w:sz w:val="12"/>
        </w:rPr>
        <w:tab/>
      </w:r>
      <w:r>
        <w:rPr>
          <w:rFonts w:ascii="Arial" w:hAnsi="Arial"/>
          <w:spacing w:val="-2"/>
          <w:w w:val="90"/>
        </w:rPr>
        <w:t>•</w:t>
      </w:r>
      <w:r>
        <w:rPr>
          <w:rFonts w:ascii="Arial" w:hAnsi="Arial"/>
          <w:spacing w:val="72"/>
        </w:rPr>
        <w:t xml:space="preserve"> </w:t>
      </w:r>
      <w:r>
        <w:rPr>
          <w:spacing w:val="-2"/>
          <w:w w:val="90"/>
        </w:rPr>
        <w:t>parcellation:</w:t>
      </w:r>
      <w:r>
        <w:rPr>
          <w:spacing w:val="47"/>
        </w:rPr>
        <w:t xml:space="preserve"> </w:t>
      </w:r>
      <w:commentRangeStart w:id="352"/>
      <w:commentRangeStart w:id="353"/>
      <w:r>
        <w:rPr>
          <w:rFonts w:ascii="Courier New" w:hAnsi="Courier New"/>
          <w:spacing w:val="-2"/>
          <w:w w:val="90"/>
        </w:rPr>
        <w:t>antspynet.get_antsxnet_</w:t>
      </w:r>
      <w:proofErr w:type="gramStart"/>
      <w:r>
        <w:rPr>
          <w:rFonts w:ascii="Courier New" w:hAnsi="Courier New"/>
          <w:spacing w:val="-2"/>
          <w:w w:val="90"/>
        </w:rPr>
        <w:t>data(</w:t>
      </w:r>
      <w:proofErr w:type="gramEnd"/>
      <w:r>
        <w:rPr>
          <w:rFonts w:ascii="Courier New" w:hAnsi="Courier New"/>
          <w:spacing w:val="-2"/>
          <w:w w:val="90"/>
        </w:rPr>
        <w:t>"DevCCF_P56_MRI-</w:t>
      </w:r>
      <w:r>
        <w:rPr>
          <w:rFonts w:ascii="Courier New" w:hAnsi="Courier New"/>
          <w:spacing w:val="-2"/>
          <w:w w:val="85"/>
        </w:rPr>
        <w:t>T2_50um_BrainParcellationNic</w:t>
      </w:r>
      <w:commentRangeEnd w:id="352"/>
      <w:r w:rsidR="005652AF">
        <w:rPr>
          <w:rStyle w:val="CommentReference"/>
        </w:rPr>
        <w:commentReference w:id="352"/>
      </w:r>
      <w:commentRangeEnd w:id="353"/>
      <w:r w:rsidR="008F6FA5">
        <w:rPr>
          <w:rStyle w:val="CommentReference"/>
        </w:rPr>
        <w:commentReference w:id="353"/>
      </w:r>
    </w:p>
    <w:p w14:paraId="26D5E0D2" w14:textId="77777777" w:rsidR="005F326E" w:rsidRDefault="005F326E">
      <w:pPr>
        <w:rPr>
          <w:rFonts w:ascii="Courier New" w:hAnsi="Courier New"/>
        </w:r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761E9368" w14:textId="459DB814" w:rsidR="005F326E" w:rsidRDefault="00000000">
      <w:pPr>
        <w:spacing w:before="135"/>
        <w:ind w:left="110"/>
        <w:rPr>
          <w:sz w:val="24"/>
        </w:rPr>
      </w:pPr>
      <w:proofErr w:type="gramStart"/>
      <w:r>
        <w:rPr>
          <w:rFonts w:ascii="Arial"/>
          <w:w w:val="105"/>
          <w:sz w:val="12"/>
        </w:rPr>
        <w:lastRenderedPageBreak/>
        <w:t>664</w:t>
      </w:r>
      <w:r>
        <w:rPr>
          <w:rFonts w:ascii="Arial"/>
          <w:spacing w:val="64"/>
          <w:w w:val="105"/>
          <w:sz w:val="12"/>
        </w:rPr>
        <w:t xml:space="preserve">  </w:t>
      </w:r>
      <w:r>
        <w:rPr>
          <w:b/>
          <w:w w:val="105"/>
          <w:sz w:val="24"/>
        </w:rPr>
        <w:t>Data</w:t>
      </w:r>
      <w:proofErr w:type="gramEnd"/>
      <w:r>
        <w:rPr>
          <w:b/>
          <w:spacing w:val="51"/>
          <w:w w:val="105"/>
          <w:sz w:val="24"/>
        </w:rPr>
        <w:t xml:space="preserve"> </w:t>
      </w:r>
      <w:r>
        <w:rPr>
          <w:b/>
          <w:w w:val="105"/>
          <w:sz w:val="24"/>
        </w:rPr>
        <w:t>availability.</w:t>
      </w:r>
      <w:r>
        <w:rPr>
          <w:b/>
          <w:spacing w:val="78"/>
          <w:w w:val="150"/>
          <w:sz w:val="24"/>
        </w:rPr>
        <w:t xml:space="preserve"> </w:t>
      </w:r>
      <w:r>
        <w:rPr>
          <w:w w:val="105"/>
          <w:sz w:val="24"/>
        </w:rPr>
        <w:t>All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6"/>
          <w:w w:val="105"/>
          <w:sz w:val="24"/>
        </w:rPr>
        <w:t xml:space="preserve"> </w:t>
      </w:r>
      <w:del w:id="354" w:author="Gee, James C" w:date="2024-04-10T19:08:00Z">
        <w:r w:rsidDel="005652AF">
          <w:rPr>
            <w:w w:val="105"/>
            <w:sz w:val="24"/>
          </w:rPr>
          <w:delText>doftware</w:delText>
        </w:r>
        <w:r w:rsidDel="005652AF">
          <w:rPr>
            <w:spacing w:val="37"/>
            <w:w w:val="105"/>
            <w:sz w:val="24"/>
          </w:rPr>
          <w:delText xml:space="preserve"> </w:delText>
        </w:r>
      </w:del>
      <w:ins w:id="355" w:author="Gee, James C" w:date="2024-04-10T19:08:00Z">
        <w:r w:rsidR="005652AF">
          <w:rPr>
            <w:w w:val="105"/>
            <w:sz w:val="24"/>
          </w:rPr>
          <w:t>software</w:t>
        </w:r>
        <w:r w:rsidR="005652AF">
          <w:rPr>
            <w:spacing w:val="37"/>
            <w:w w:val="105"/>
            <w:sz w:val="24"/>
          </w:rPr>
          <w:t xml:space="preserve"> </w:t>
        </w:r>
      </w:ins>
      <w:r>
        <w:rPr>
          <w:w w:val="105"/>
          <w:sz w:val="24"/>
        </w:rPr>
        <w:t>used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this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work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are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>publicly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available.</w:t>
      </w:r>
      <w:r>
        <w:rPr>
          <w:spacing w:val="78"/>
          <w:w w:val="150"/>
          <w:sz w:val="24"/>
        </w:rPr>
        <w:t xml:space="preserve"> </w:t>
      </w:r>
      <w:r>
        <w:rPr>
          <w:spacing w:val="-5"/>
          <w:w w:val="105"/>
          <w:sz w:val="24"/>
        </w:rPr>
        <w:t>The</w:t>
      </w:r>
    </w:p>
    <w:p w14:paraId="0E09E2B0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05"/>
          <w:sz w:val="12"/>
        </w:rPr>
        <w:t>665</w:t>
      </w:r>
      <w:r>
        <w:rPr>
          <w:rFonts w:ascii="Arial"/>
          <w:spacing w:val="69"/>
          <w:w w:val="150"/>
          <w:sz w:val="12"/>
        </w:rPr>
        <w:t xml:space="preserve">  </w:t>
      </w:r>
      <w:proofErr w:type="spellStart"/>
      <w:r>
        <w:rPr>
          <w:w w:val="105"/>
        </w:rPr>
        <w:t>DevCCF</w:t>
      </w:r>
      <w:proofErr w:type="spellEnd"/>
      <w:proofErr w:type="gramEnd"/>
      <w:r>
        <w:rPr>
          <w:spacing w:val="64"/>
          <w:w w:val="105"/>
        </w:rPr>
        <w:t xml:space="preserve"> </w:t>
      </w:r>
      <w:r>
        <w:rPr>
          <w:w w:val="105"/>
        </w:rPr>
        <w:t>atlas</w:t>
      </w:r>
      <w:r>
        <w:rPr>
          <w:spacing w:val="65"/>
          <w:w w:val="105"/>
        </w:rPr>
        <w:t xml:space="preserve"> </w:t>
      </w:r>
      <w:r>
        <w:rPr>
          <w:w w:val="105"/>
        </w:rPr>
        <w:t>is</w:t>
      </w:r>
      <w:r>
        <w:rPr>
          <w:spacing w:val="64"/>
          <w:w w:val="105"/>
        </w:rPr>
        <w:t xml:space="preserve"> </w:t>
      </w:r>
      <w:r>
        <w:rPr>
          <w:w w:val="105"/>
        </w:rPr>
        <w:t>available</w:t>
      </w:r>
      <w:r>
        <w:rPr>
          <w:spacing w:val="65"/>
          <w:w w:val="105"/>
        </w:rPr>
        <w:t xml:space="preserve"> </w:t>
      </w:r>
      <w:r>
        <w:rPr>
          <w:w w:val="105"/>
        </w:rPr>
        <w:t>at</w:t>
      </w:r>
      <w:r>
        <w:rPr>
          <w:spacing w:val="64"/>
          <w:w w:val="105"/>
        </w:rPr>
        <w:t xml:space="preserve"> </w:t>
      </w:r>
      <w:hyperlink r:id="rId288">
        <w:r>
          <w:rPr>
            <w:color w:val="0000FF"/>
            <w:w w:val="105"/>
          </w:rPr>
          <w:t>https://kimlab.io/brain-map/DevCCF/</w:t>
        </w:r>
      </w:hyperlink>
      <w:r>
        <w:rPr>
          <w:w w:val="105"/>
        </w:rPr>
        <w:t>.</w:t>
      </w:r>
      <w:r>
        <w:rPr>
          <w:spacing w:val="50"/>
          <w:w w:val="105"/>
        </w:rPr>
        <w:t xml:space="preserve">  </w:t>
      </w:r>
      <w:proofErr w:type="spellStart"/>
      <w:r>
        <w:rPr>
          <w:w w:val="105"/>
        </w:rPr>
        <w:t>ANTsPy</w:t>
      </w:r>
      <w:proofErr w:type="spellEnd"/>
      <w:r>
        <w:rPr>
          <w:w w:val="105"/>
        </w:rPr>
        <w:t>,</w:t>
      </w:r>
      <w:r>
        <w:rPr>
          <w:spacing w:val="74"/>
          <w:w w:val="105"/>
        </w:rPr>
        <w:t xml:space="preserve"> </w:t>
      </w:r>
      <w:proofErr w:type="spellStart"/>
      <w:r>
        <w:rPr>
          <w:spacing w:val="-2"/>
          <w:w w:val="105"/>
        </w:rPr>
        <w:t>ANTsR</w:t>
      </w:r>
      <w:proofErr w:type="spellEnd"/>
      <w:r>
        <w:rPr>
          <w:spacing w:val="-2"/>
          <w:w w:val="105"/>
        </w:rPr>
        <w:t>,</w:t>
      </w:r>
    </w:p>
    <w:p w14:paraId="2C4A2E9D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666</w:t>
      </w:r>
      <w:r>
        <w:rPr>
          <w:rFonts w:ascii="Arial"/>
          <w:spacing w:val="59"/>
          <w:w w:val="105"/>
          <w:sz w:val="12"/>
        </w:rPr>
        <w:t xml:space="preserve">  </w:t>
      </w:r>
      <w:proofErr w:type="spellStart"/>
      <w:r>
        <w:rPr>
          <w:w w:val="105"/>
        </w:rPr>
        <w:t>ANTsPyNet</w:t>
      </w:r>
      <w:proofErr w:type="spellEnd"/>
      <w:proofErr w:type="gramEnd"/>
      <w:r>
        <w:rPr>
          <w:w w:val="105"/>
        </w:rPr>
        <w:t>,</w:t>
      </w:r>
      <w:r>
        <w:rPr>
          <w:spacing w:val="-1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ANTsRNet</w:t>
      </w:r>
      <w:proofErr w:type="spellEnd"/>
      <w:r>
        <w:rPr>
          <w:spacing w:val="-5"/>
          <w:w w:val="105"/>
        </w:rPr>
        <w:t xml:space="preserve"> </w:t>
      </w:r>
      <w:r>
        <w:rPr>
          <w:w w:val="105"/>
        </w:rPr>
        <w:t>are</w:t>
      </w:r>
      <w:r>
        <w:rPr>
          <w:spacing w:val="-4"/>
          <w:w w:val="105"/>
        </w:rPr>
        <w:t xml:space="preserve"> </w:t>
      </w:r>
      <w:r>
        <w:rPr>
          <w:w w:val="105"/>
        </w:rPr>
        <w:t>available</w:t>
      </w:r>
      <w:r>
        <w:rPr>
          <w:spacing w:val="-4"/>
          <w:w w:val="105"/>
        </w:rPr>
        <w:t xml:space="preserve"> </w:t>
      </w:r>
      <w:r>
        <w:rPr>
          <w:w w:val="105"/>
        </w:rPr>
        <w:t>through</w:t>
      </w:r>
      <w:r>
        <w:rPr>
          <w:spacing w:val="-4"/>
          <w:w w:val="105"/>
        </w:rPr>
        <w:t xml:space="preserve"> </w:t>
      </w:r>
      <w:r>
        <w:rPr>
          <w:w w:val="105"/>
        </w:rPr>
        <w:t>GitHub</w:t>
      </w:r>
      <w:r>
        <w:rPr>
          <w:spacing w:val="-4"/>
          <w:w w:val="105"/>
        </w:rPr>
        <w:t xml:space="preserve"> </w:t>
      </w:r>
      <w:r>
        <w:rPr>
          <w:w w:val="105"/>
        </w:rPr>
        <w:t>at</w:t>
      </w:r>
      <w:r>
        <w:rPr>
          <w:spacing w:val="-4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ANTsX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Ecosystem</w:t>
      </w:r>
      <w:r>
        <w:rPr>
          <w:spacing w:val="-4"/>
          <w:w w:val="105"/>
        </w:rPr>
        <w:t xml:space="preserve"> </w:t>
      </w:r>
      <w:r>
        <w:rPr>
          <w:spacing w:val="-2"/>
          <w:w w:val="105"/>
        </w:rPr>
        <w:t>(</w:t>
      </w:r>
      <w:hyperlink r:id="rId289">
        <w:r>
          <w:rPr>
            <w:color w:val="0000FF"/>
            <w:spacing w:val="-2"/>
            <w:w w:val="105"/>
          </w:rPr>
          <w:t>https:</w:t>
        </w:r>
      </w:hyperlink>
    </w:p>
    <w:p w14:paraId="34EB0B1D" w14:textId="77777777" w:rsidR="005F326E" w:rsidRDefault="00000000">
      <w:pPr>
        <w:pStyle w:val="BodyText"/>
        <w:spacing w:before="157"/>
      </w:pPr>
      <w:r>
        <w:rPr>
          <w:rFonts w:ascii="Arial"/>
          <w:w w:val="105"/>
          <w:sz w:val="12"/>
        </w:rPr>
        <w:t>667</w:t>
      </w:r>
      <w:r>
        <w:rPr>
          <w:rFonts w:ascii="Arial"/>
          <w:spacing w:val="63"/>
          <w:w w:val="105"/>
          <w:sz w:val="12"/>
        </w:rPr>
        <w:t xml:space="preserve">  </w:t>
      </w:r>
      <w:hyperlink r:id="rId290">
        <w:r>
          <w:rPr>
            <w:color w:val="0000FF"/>
            <w:w w:val="105"/>
          </w:rPr>
          <w:t>//github.com/</w:t>
        </w:r>
        <w:proofErr w:type="spellStart"/>
        <w:r>
          <w:rPr>
            <w:color w:val="0000FF"/>
            <w:w w:val="105"/>
          </w:rPr>
          <w:t>ANTsX</w:t>
        </w:r>
        <w:proofErr w:type="spellEnd"/>
      </w:hyperlink>
      <w:r>
        <w:rPr>
          <w:w w:val="105"/>
        </w:rPr>
        <w:t>).</w:t>
      </w:r>
      <w:r>
        <w:rPr>
          <w:spacing w:val="34"/>
          <w:w w:val="105"/>
        </w:rPr>
        <w:t xml:space="preserve"> </w:t>
      </w:r>
      <w:r>
        <w:rPr>
          <w:w w:val="105"/>
        </w:rPr>
        <w:t>Training</w:t>
      </w:r>
      <w:r>
        <w:rPr>
          <w:spacing w:val="-5"/>
          <w:w w:val="105"/>
        </w:rPr>
        <w:t xml:space="preserve"> </w:t>
      </w:r>
      <w:r>
        <w:rPr>
          <w:w w:val="105"/>
        </w:rPr>
        <w:t>scripts</w:t>
      </w:r>
      <w:r>
        <w:rPr>
          <w:spacing w:val="-6"/>
          <w:w w:val="105"/>
        </w:rPr>
        <w:t xml:space="preserve"> </w:t>
      </w:r>
      <w:r>
        <w:rPr>
          <w:w w:val="105"/>
        </w:rPr>
        <w:t>for</w:t>
      </w:r>
      <w:r>
        <w:rPr>
          <w:spacing w:val="-5"/>
          <w:w w:val="105"/>
        </w:rPr>
        <w:t xml:space="preserve"> </w:t>
      </w:r>
      <w:r>
        <w:rPr>
          <w:w w:val="105"/>
        </w:rPr>
        <w:t>all</w:t>
      </w:r>
      <w:r>
        <w:rPr>
          <w:spacing w:val="-5"/>
          <w:w w:val="105"/>
        </w:rPr>
        <w:t xml:space="preserve"> </w:t>
      </w:r>
      <w:r>
        <w:rPr>
          <w:w w:val="105"/>
        </w:rPr>
        <w:t>deep</w:t>
      </w:r>
      <w:r>
        <w:rPr>
          <w:spacing w:val="-6"/>
          <w:w w:val="105"/>
        </w:rPr>
        <w:t xml:space="preserve"> </w:t>
      </w:r>
      <w:r>
        <w:rPr>
          <w:w w:val="105"/>
        </w:rPr>
        <w:t>learning</w:t>
      </w:r>
      <w:r>
        <w:rPr>
          <w:spacing w:val="-5"/>
          <w:w w:val="105"/>
        </w:rPr>
        <w:t xml:space="preserve"> </w:t>
      </w:r>
      <w:r>
        <w:rPr>
          <w:w w:val="105"/>
        </w:rPr>
        <w:t>functionality</w:t>
      </w:r>
      <w:r>
        <w:rPr>
          <w:spacing w:val="-5"/>
          <w:w w:val="105"/>
        </w:rPr>
        <w:t xml:space="preserve"> </w:t>
      </w:r>
      <w:r>
        <w:rPr>
          <w:w w:val="105"/>
        </w:rPr>
        <w:t>in</w:t>
      </w:r>
      <w:r>
        <w:rPr>
          <w:spacing w:val="-6"/>
          <w:w w:val="105"/>
        </w:rPr>
        <w:t xml:space="preserve"> </w:t>
      </w:r>
      <w:proofErr w:type="spellStart"/>
      <w:r>
        <w:rPr>
          <w:w w:val="105"/>
        </w:rPr>
        <w:t>ANTsXNet</w:t>
      </w:r>
      <w:proofErr w:type="spellEnd"/>
      <w:r>
        <w:rPr>
          <w:spacing w:val="-5"/>
          <w:w w:val="105"/>
        </w:rPr>
        <w:t xml:space="preserve"> can</w:t>
      </w:r>
    </w:p>
    <w:p w14:paraId="3816155A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668</w:t>
      </w:r>
      <w:r>
        <w:rPr>
          <w:rFonts w:ascii="Arial"/>
          <w:spacing w:val="40"/>
          <w:w w:val="110"/>
          <w:sz w:val="12"/>
        </w:rPr>
        <w:t xml:space="preserve">  </w:t>
      </w:r>
      <w:r>
        <w:rPr>
          <w:w w:val="110"/>
        </w:rPr>
        <w:t>also</w:t>
      </w:r>
      <w:proofErr w:type="gramEnd"/>
      <w:r>
        <w:rPr>
          <w:spacing w:val="15"/>
          <w:w w:val="110"/>
        </w:rPr>
        <w:t xml:space="preserve"> </w:t>
      </w:r>
      <w:r>
        <w:rPr>
          <w:w w:val="110"/>
        </w:rPr>
        <w:t>be</w:t>
      </w:r>
      <w:r>
        <w:rPr>
          <w:spacing w:val="13"/>
          <w:w w:val="110"/>
        </w:rPr>
        <w:t xml:space="preserve"> </w:t>
      </w:r>
      <w:r>
        <w:rPr>
          <w:w w:val="110"/>
        </w:rPr>
        <w:t>found</w:t>
      </w:r>
      <w:r>
        <w:rPr>
          <w:spacing w:val="14"/>
          <w:w w:val="110"/>
        </w:rPr>
        <w:t xml:space="preserve"> </w:t>
      </w:r>
      <w:r>
        <w:rPr>
          <w:w w:val="110"/>
        </w:rPr>
        <w:t>on</w:t>
      </w:r>
      <w:r>
        <w:rPr>
          <w:spacing w:val="14"/>
          <w:w w:val="110"/>
        </w:rPr>
        <w:t xml:space="preserve"> </w:t>
      </w:r>
      <w:r>
        <w:rPr>
          <w:w w:val="110"/>
        </w:rPr>
        <w:t>GitHub</w:t>
      </w:r>
      <w:r>
        <w:rPr>
          <w:spacing w:val="13"/>
          <w:w w:val="110"/>
        </w:rPr>
        <w:t xml:space="preserve"> </w:t>
      </w:r>
      <w:r>
        <w:rPr>
          <w:w w:val="110"/>
        </w:rPr>
        <w:t>(</w:t>
      </w:r>
      <w:hyperlink r:id="rId291">
        <w:r>
          <w:rPr>
            <w:color w:val="0000FF"/>
            <w:w w:val="110"/>
          </w:rPr>
          <w:t>https://github.com/ntustison/ANTsXNetTraining</w:t>
        </w:r>
      </w:hyperlink>
      <w:r>
        <w:rPr>
          <w:w w:val="110"/>
        </w:rPr>
        <w:t>).</w:t>
      </w:r>
      <w:r>
        <w:rPr>
          <w:spacing w:val="72"/>
          <w:w w:val="110"/>
        </w:rPr>
        <w:t xml:space="preserve"> </w:t>
      </w:r>
      <w:r>
        <w:rPr>
          <w:w w:val="110"/>
        </w:rPr>
        <w:t>A</w:t>
      </w:r>
      <w:r>
        <w:rPr>
          <w:spacing w:val="13"/>
          <w:w w:val="110"/>
        </w:rPr>
        <w:t xml:space="preserve"> </w:t>
      </w:r>
      <w:r>
        <w:rPr>
          <w:spacing w:val="-2"/>
          <w:w w:val="110"/>
        </w:rPr>
        <w:t>GitHub</w:t>
      </w:r>
    </w:p>
    <w:p w14:paraId="423DF1EA" w14:textId="3C362BCF" w:rsidR="005F326E" w:rsidRDefault="00000000">
      <w:pPr>
        <w:pStyle w:val="BodyText"/>
        <w:spacing w:before="158"/>
      </w:pPr>
      <w:r>
        <w:rPr>
          <w:rFonts w:ascii="Arial"/>
          <w:w w:val="105"/>
          <w:sz w:val="12"/>
        </w:rPr>
        <w:t>669</w:t>
      </w:r>
      <w:r>
        <w:rPr>
          <w:rFonts w:ascii="Arial"/>
          <w:spacing w:val="51"/>
          <w:w w:val="105"/>
          <w:sz w:val="12"/>
        </w:rPr>
        <w:t xml:space="preserve">  </w:t>
      </w:r>
      <w:r>
        <w:rPr>
          <w:w w:val="105"/>
        </w:rPr>
        <w:t>repository</w:t>
      </w:r>
      <w:r>
        <w:rPr>
          <w:spacing w:val="-2"/>
          <w:w w:val="105"/>
        </w:rPr>
        <w:t xml:space="preserve"> </w:t>
      </w:r>
      <w:r>
        <w:rPr>
          <w:w w:val="105"/>
        </w:rPr>
        <w:t>specifically</w:t>
      </w:r>
      <w:r>
        <w:rPr>
          <w:spacing w:val="-2"/>
          <w:w w:val="105"/>
        </w:rPr>
        <w:t xml:space="preserve"> </w:t>
      </w:r>
      <w:r>
        <w:rPr>
          <w:w w:val="105"/>
        </w:rPr>
        <w:t>pertaining</w:t>
      </w:r>
      <w:r>
        <w:rPr>
          <w:spacing w:val="-2"/>
          <w:w w:val="105"/>
        </w:rPr>
        <w:t xml:space="preserve"> </w:t>
      </w:r>
      <w:r>
        <w:rPr>
          <w:w w:val="105"/>
        </w:rPr>
        <w:t>to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2"/>
          <w:w w:val="105"/>
        </w:rPr>
        <w:t xml:space="preserve"> </w:t>
      </w:r>
      <w:r>
        <w:rPr>
          <w:w w:val="105"/>
        </w:rPr>
        <w:t>AllenCCFv3</w:t>
      </w:r>
      <w:r>
        <w:rPr>
          <w:spacing w:val="-3"/>
          <w:w w:val="105"/>
        </w:rPr>
        <w:t xml:space="preserve"> </w:t>
      </w:r>
      <w:r>
        <w:rPr>
          <w:w w:val="105"/>
        </w:rPr>
        <w:t>mapping</w:t>
      </w:r>
      <w:ins w:id="356" w:author="Gee, James C" w:date="2024-04-10T19:08:00Z">
        <w:r w:rsidR="005652AF">
          <w:rPr>
            <w:w w:val="105"/>
          </w:rPr>
          <w:t>s</w:t>
        </w:r>
      </w:ins>
      <w:r>
        <w:rPr>
          <w:spacing w:val="-2"/>
          <w:w w:val="105"/>
        </w:rPr>
        <w:t xml:space="preserve"> </w:t>
      </w:r>
      <w:r>
        <w:rPr>
          <w:w w:val="105"/>
        </w:rPr>
        <w:t>is</w:t>
      </w:r>
      <w:r>
        <w:rPr>
          <w:spacing w:val="-2"/>
          <w:w w:val="105"/>
        </w:rPr>
        <w:t xml:space="preserve"> </w:t>
      </w:r>
      <w:r>
        <w:rPr>
          <w:w w:val="105"/>
        </w:rPr>
        <w:t>available</w:t>
      </w:r>
      <w:r>
        <w:rPr>
          <w:spacing w:val="-2"/>
          <w:w w:val="105"/>
        </w:rPr>
        <w:t xml:space="preserve"> </w:t>
      </w:r>
      <w:r>
        <w:rPr>
          <w:w w:val="105"/>
        </w:rPr>
        <w:t>at</w:t>
      </w:r>
      <w:r>
        <w:rPr>
          <w:spacing w:val="-2"/>
          <w:w w:val="105"/>
        </w:rPr>
        <w:t xml:space="preserve"> </w:t>
      </w:r>
      <w:hyperlink r:id="rId292">
        <w:r>
          <w:rPr>
            <w:color w:val="0000FF"/>
            <w:spacing w:val="-2"/>
            <w:w w:val="105"/>
          </w:rPr>
          <w:t>https://github.</w:t>
        </w:r>
      </w:hyperlink>
    </w:p>
    <w:p w14:paraId="5D767E24" w14:textId="77777777" w:rsidR="005F326E" w:rsidRDefault="00000000">
      <w:pPr>
        <w:pStyle w:val="BodyText"/>
        <w:spacing w:before="157"/>
      </w:pPr>
      <w:r>
        <w:rPr>
          <w:rFonts w:ascii="Arial"/>
          <w:w w:val="105"/>
          <w:sz w:val="12"/>
        </w:rPr>
        <w:t>670</w:t>
      </w:r>
      <w:r>
        <w:rPr>
          <w:rFonts w:ascii="Arial"/>
          <w:spacing w:val="66"/>
          <w:w w:val="105"/>
          <w:sz w:val="12"/>
        </w:rPr>
        <w:t xml:space="preserve">  </w:t>
      </w:r>
      <w:hyperlink r:id="rId293">
        <w:r>
          <w:rPr>
            <w:color w:val="0000FF"/>
            <w:w w:val="105"/>
          </w:rPr>
          <w:t>com/</w:t>
        </w:r>
        <w:proofErr w:type="spellStart"/>
        <w:r>
          <w:rPr>
            <w:color w:val="0000FF"/>
            <w:w w:val="105"/>
          </w:rPr>
          <w:t>dontminchenit</w:t>
        </w:r>
        <w:proofErr w:type="spellEnd"/>
        <w:r>
          <w:rPr>
            <w:color w:val="0000FF"/>
            <w:w w:val="105"/>
          </w:rPr>
          <w:t>/</w:t>
        </w:r>
        <w:proofErr w:type="spellStart"/>
        <w:r>
          <w:rPr>
            <w:color w:val="0000FF"/>
            <w:w w:val="105"/>
          </w:rPr>
          <w:t>CCFAlignmentToolkit</w:t>
        </w:r>
        <w:proofErr w:type="spellEnd"/>
      </w:hyperlink>
      <w:r>
        <w:rPr>
          <w:w w:val="105"/>
        </w:rPr>
        <w:t>.</w:t>
      </w:r>
      <w:r>
        <w:rPr>
          <w:spacing w:val="32"/>
          <w:w w:val="105"/>
        </w:rPr>
        <w:t xml:space="preserve">  </w:t>
      </w:r>
      <w:r>
        <w:rPr>
          <w:w w:val="105"/>
        </w:rPr>
        <w:t>For</w:t>
      </w:r>
      <w:r>
        <w:rPr>
          <w:spacing w:val="45"/>
          <w:w w:val="105"/>
        </w:rPr>
        <w:t xml:space="preserve"> </w:t>
      </w:r>
      <w:r>
        <w:rPr>
          <w:w w:val="105"/>
        </w:rPr>
        <w:t>the</w:t>
      </w:r>
      <w:r>
        <w:rPr>
          <w:spacing w:val="44"/>
          <w:w w:val="105"/>
        </w:rPr>
        <w:t xml:space="preserve"> </w:t>
      </w:r>
      <w:r>
        <w:rPr>
          <w:w w:val="105"/>
        </w:rPr>
        <w:t>other</w:t>
      </w:r>
      <w:r>
        <w:rPr>
          <w:spacing w:val="44"/>
          <w:w w:val="105"/>
        </w:rPr>
        <w:t xml:space="preserve"> </w:t>
      </w:r>
      <w:r>
        <w:rPr>
          <w:w w:val="105"/>
        </w:rPr>
        <w:t>two</w:t>
      </w:r>
      <w:r>
        <w:rPr>
          <w:spacing w:val="45"/>
          <w:w w:val="105"/>
        </w:rPr>
        <w:t xml:space="preserve"> </w:t>
      </w:r>
      <w:r>
        <w:rPr>
          <w:w w:val="105"/>
        </w:rPr>
        <w:t>contributions</w:t>
      </w:r>
      <w:r>
        <w:rPr>
          <w:spacing w:val="44"/>
          <w:w w:val="105"/>
        </w:rPr>
        <w:t xml:space="preserve"> </w:t>
      </w:r>
      <w:r>
        <w:rPr>
          <w:w w:val="105"/>
        </w:rPr>
        <w:t>contained</w:t>
      </w:r>
      <w:r>
        <w:rPr>
          <w:spacing w:val="44"/>
          <w:w w:val="105"/>
        </w:rPr>
        <w:t xml:space="preserve"> </w:t>
      </w:r>
      <w:r>
        <w:rPr>
          <w:spacing w:val="-5"/>
          <w:w w:val="105"/>
        </w:rPr>
        <w:t>in</w:t>
      </w:r>
    </w:p>
    <w:p w14:paraId="25D206A4" w14:textId="77777777" w:rsidR="005F326E" w:rsidRDefault="00000000">
      <w:pPr>
        <w:pStyle w:val="BodyText"/>
        <w:spacing w:before="158"/>
      </w:pPr>
      <w:proofErr w:type="gramStart"/>
      <w:r>
        <w:rPr>
          <w:rFonts w:ascii="Arial"/>
          <w:w w:val="105"/>
          <w:sz w:val="12"/>
        </w:rPr>
        <w:t>671</w:t>
      </w:r>
      <w:r>
        <w:rPr>
          <w:rFonts w:ascii="Arial"/>
          <w:spacing w:val="53"/>
          <w:w w:val="105"/>
          <w:sz w:val="12"/>
        </w:rPr>
        <w:t xml:space="preserve">  </w:t>
      </w:r>
      <w:r>
        <w:rPr>
          <w:w w:val="105"/>
        </w:rPr>
        <w:t>this</w:t>
      </w:r>
      <w:proofErr w:type="gramEnd"/>
      <w:r>
        <w:rPr>
          <w:spacing w:val="-2"/>
          <w:w w:val="105"/>
        </w:rPr>
        <w:t xml:space="preserve"> </w:t>
      </w:r>
      <w:r>
        <w:rPr>
          <w:w w:val="105"/>
        </w:rPr>
        <w:t>work,</w:t>
      </w:r>
      <w:r>
        <w:rPr>
          <w:spacing w:val="-2"/>
          <w:w w:val="105"/>
        </w:rPr>
        <w:t xml:space="preserve"> </w:t>
      </w:r>
      <w:r>
        <w:rPr>
          <w:w w:val="105"/>
        </w:rPr>
        <w:t>the</w:t>
      </w:r>
      <w:r>
        <w:rPr>
          <w:spacing w:val="-4"/>
          <w:w w:val="105"/>
        </w:rPr>
        <w:t xml:space="preserve"> </w:t>
      </w:r>
      <w:r>
        <w:rPr>
          <w:w w:val="105"/>
        </w:rPr>
        <w:t>longitudinal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DevCCF</w:t>
      </w:r>
      <w:proofErr w:type="spellEnd"/>
      <w:r>
        <w:rPr>
          <w:spacing w:val="-4"/>
          <w:w w:val="105"/>
        </w:rPr>
        <w:t xml:space="preserve"> </w:t>
      </w:r>
      <w:r>
        <w:rPr>
          <w:w w:val="105"/>
        </w:rPr>
        <w:t>mapping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mouse</w:t>
      </w:r>
      <w:r>
        <w:rPr>
          <w:spacing w:val="-3"/>
          <w:w w:val="105"/>
        </w:rPr>
        <w:t xml:space="preserve"> </w:t>
      </w:r>
      <w:r>
        <w:rPr>
          <w:w w:val="105"/>
        </w:rPr>
        <w:t>cortical</w:t>
      </w:r>
      <w:r>
        <w:rPr>
          <w:spacing w:val="-4"/>
          <w:w w:val="105"/>
        </w:rPr>
        <w:t xml:space="preserve"> </w:t>
      </w:r>
      <w:r>
        <w:rPr>
          <w:w w:val="105"/>
        </w:rPr>
        <w:t>thickness</w:t>
      </w:r>
      <w:r>
        <w:rPr>
          <w:spacing w:val="-4"/>
          <w:w w:val="105"/>
        </w:rPr>
        <w:t xml:space="preserve"> </w:t>
      </w:r>
      <w:r>
        <w:rPr>
          <w:w w:val="105"/>
        </w:rPr>
        <w:t>pipeline,</w:t>
      </w:r>
      <w:r>
        <w:rPr>
          <w:spacing w:val="-2"/>
          <w:w w:val="105"/>
        </w:rPr>
        <w:t xml:space="preserve"> </w:t>
      </w:r>
      <w:r>
        <w:rPr>
          <w:w w:val="105"/>
        </w:rPr>
        <w:t>we</w:t>
      </w:r>
      <w:r>
        <w:rPr>
          <w:spacing w:val="-4"/>
          <w:w w:val="105"/>
        </w:rPr>
        <w:t xml:space="preserve"> refer</w:t>
      </w:r>
    </w:p>
    <w:p w14:paraId="05559A13" w14:textId="77777777" w:rsidR="005F326E" w:rsidRDefault="00000000">
      <w:pPr>
        <w:pStyle w:val="BodyText"/>
        <w:spacing w:before="157"/>
      </w:pPr>
      <w:proofErr w:type="gramStart"/>
      <w:r>
        <w:rPr>
          <w:rFonts w:ascii="Arial"/>
          <w:w w:val="110"/>
          <w:sz w:val="12"/>
        </w:rPr>
        <w:t>672</w:t>
      </w:r>
      <w:r>
        <w:rPr>
          <w:rFonts w:ascii="Arial"/>
          <w:spacing w:val="44"/>
          <w:w w:val="110"/>
          <w:sz w:val="12"/>
        </w:rPr>
        <w:t xml:space="preserve">  </w:t>
      </w:r>
      <w:r>
        <w:rPr>
          <w:w w:val="110"/>
        </w:rPr>
        <w:t>the</w:t>
      </w:r>
      <w:proofErr w:type="gramEnd"/>
      <w:r>
        <w:rPr>
          <w:spacing w:val="-1"/>
          <w:w w:val="110"/>
        </w:rPr>
        <w:t xml:space="preserve"> </w:t>
      </w:r>
      <w:r>
        <w:rPr>
          <w:w w:val="110"/>
        </w:rPr>
        <w:t>interested</w:t>
      </w:r>
      <w:r>
        <w:rPr>
          <w:spacing w:val="-3"/>
          <w:w w:val="110"/>
        </w:rPr>
        <w:t xml:space="preserve"> </w:t>
      </w:r>
      <w:r>
        <w:rPr>
          <w:w w:val="110"/>
        </w:rPr>
        <w:t>reader</w:t>
      </w:r>
      <w:r>
        <w:rPr>
          <w:spacing w:val="-2"/>
          <w:w w:val="110"/>
        </w:rPr>
        <w:t xml:space="preserve"> </w:t>
      </w:r>
      <w:r>
        <w:rPr>
          <w:w w:val="110"/>
        </w:rPr>
        <w:t>to</w:t>
      </w:r>
      <w:r>
        <w:rPr>
          <w:spacing w:val="-3"/>
          <w:w w:val="110"/>
        </w:rPr>
        <w:t xml:space="preserve"> </w:t>
      </w:r>
      <w:hyperlink r:id="rId294">
        <w:r>
          <w:rPr>
            <w:color w:val="0000FF"/>
            <w:spacing w:val="-2"/>
            <w:w w:val="110"/>
          </w:rPr>
          <w:t>https://github.com/ntustison/ANTsXMouseBrainMapping</w:t>
        </w:r>
      </w:hyperlink>
      <w:r>
        <w:rPr>
          <w:spacing w:val="-2"/>
          <w:w w:val="110"/>
        </w:rPr>
        <w:t>.</w:t>
      </w:r>
    </w:p>
    <w:p w14:paraId="40046BDF" w14:textId="77777777" w:rsidR="005F326E" w:rsidRDefault="005F326E">
      <w:pPr>
        <w:sectPr w:rsidR="005F326E" w:rsidSect="00EE5EAC">
          <w:pgSz w:w="12240" w:h="15840"/>
          <w:pgMar w:top="1320" w:right="0" w:bottom="280" w:left="940" w:header="720" w:footer="720" w:gutter="0"/>
          <w:cols w:space="720"/>
        </w:sectPr>
      </w:pPr>
    </w:p>
    <w:p w14:paraId="04AB20DC" w14:textId="77777777" w:rsidR="005F326E" w:rsidRDefault="00000000">
      <w:pPr>
        <w:spacing w:before="161"/>
        <w:ind w:left="110"/>
        <w:rPr>
          <w:b/>
          <w:sz w:val="34"/>
        </w:rPr>
      </w:pPr>
      <w:r>
        <w:rPr>
          <w:rFonts w:ascii="Arial"/>
          <w:w w:val="110"/>
          <w:sz w:val="12"/>
        </w:rPr>
        <w:lastRenderedPageBreak/>
        <w:t>673</w:t>
      </w:r>
      <w:r>
        <w:rPr>
          <w:rFonts w:ascii="Arial"/>
          <w:spacing w:val="131"/>
          <w:w w:val="110"/>
          <w:sz w:val="12"/>
        </w:rPr>
        <w:t xml:space="preserve"> </w:t>
      </w:r>
      <w:bookmarkStart w:id="357" w:name="References"/>
      <w:bookmarkEnd w:id="357"/>
      <w:r>
        <w:rPr>
          <w:b/>
          <w:spacing w:val="-2"/>
          <w:w w:val="110"/>
          <w:sz w:val="34"/>
        </w:rPr>
        <w:t>References</w:t>
      </w:r>
    </w:p>
    <w:p w14:paraId="3418390B" w14:textId="77777777" w:rsidR="005F326E" w:rsidRDefault="005F326E">
      <w:pPr>
        <w:pStyle w:val="BodyText"/>
        <w:spacing w:before="6"/>
        <w:ind w:left="0"/>
        <w:rPr>
          <w:b/>
          <w:sz w:val="28"/>
        </w:rPr>
      </w:pPr>
    </w:p>
    <w:p w14:paraId="2051196A" w14:textId="77777777" w:rsidR="005F326E" w:rsidRDefault="005F326E">
      <w:pPr>
        <w:rPr>
          <w:sz w:val="28"/>
        </w:rPr>
        <w:sectPr w:rsidR="005F326E" w:rsidSect="00EE5EAC">
          <w:pgSz w:w="12240" w:h="15840"/>
          <w:pgMar w:top="1200" w:right="0" w:bottom="280" w:left="940" w:header="720" w:footer="720" w:gutter="0"/>
          <w:cols w:space="720"/>
        </w:sectPr>
      </w:pPr>
    </w:p>
    <w:p w14:paraId="6248B6BF" w14:textId="77777777" w:rsidR="005F326E" w:rsidRDefault="005F326E">
      <w:pPr>
        <w:pStyle w:val="BodyText"/>
        <w:spacing w:before="4"/>
        <w:ind w:left="0"/>
        <w:rPr>
          <w:b/>
          <w:sz w:val="22"/>
        </w:rPr>
      </w:pPr>
    </w:p>
    <w:p w14:paraId="1A97A2E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674</w:t>
      </w:r>
    </w:p>
    <w:p w14:paraId="4651C99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AAEA25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8975F5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675</w:t>
      </w:r>
    </w:p>
    <w:p w14:paraId="5232589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07E531A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3947050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676</w:t>
      </w:r>
    </w:p>
    <w:p w14:paraId="7497DB3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0C2B83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922A00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677</w:t>
      </w:r>
    </w:p>
    <w:p w14:paraId="5062ECC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E22CD0F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1821A3D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678</w:t>
      </w:r>
    </w:p>
    <w:p w14:paraId="5D96945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C6B54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624A06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679</w:t>
      </w:r>
    </w:p>
    <w:p w14:paraId="4629AFB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8479ADC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7E0CC26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680</w:t>
      </w:r>
    </w:p>
    <w:p w14:paraId="4A8B23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6EAC5F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7B8C2C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681</w:t>
      </w:r>
    </w:p>
    <w:p w14:paraId="5614714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949B037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4AFA138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682</w:t>
      </w:r>
    </w:p>
    <w:p w14:paraId="76CB40C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E8141B3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FC2526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683</w:t>
      </w:r>
    </w:p>
    <w:p w14:paraId="0CE04CA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E979AA" w14:textId="77777777" w:rsidR="005F326E" w:rsidRDefault="005F326E">
      <w:pPr>
        <w:pStyle w:val="BodyText"/>
        <w:spacing w:before="5"/>
        <w:ind w:left="0"/>
        <w:rPr>
          <w:rFonts w:ascii="Arial"/>
          <w:sz w:val="16"/>
        </w:rPr>
      </w:pPr>
    </w:p>
    <w:p w14:paraId="7EED1DC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684</w:t>
      </w:r>
    </w:p>
    <w:p w14:paraId="699D911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D4528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86E2AA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685</w:t>
      </w:r>
    </w:p>
    <w:p w14:paraId="15682CC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88B9B46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ED0AE5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686</w:t>
      </w:r>
    </w:p>
    <w:p w14:paraId="26BDE8C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E97B63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D3738D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687</w:t>
      </w:r>
    </w:p>
    <w:p w14:paraId="4A8CABE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AAC8DB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5FE84589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688</w:t>
      </w:r>
    </w:p>
    <w:p w14:paraId="6CC079A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F07D030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59CA9714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689</w:t>
      </w:r>
    </w:p>
    <w:p w14:paraId="4C12CBB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81DB8BF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74530A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690</w:t>
      </w:r>
    </w:p>
    <w:p w14:paraId="34678800" w14:textId="77777777" w:rsidR="005F326E" w:rsidRDefault="005F326E">
      <w:pPr>
        <w:pStyle w:val="BodyText"/>
        <w:spacing w:before="7"/>
        <w:ind w:left="0"/>
        <w:rPr>
          <w:rFonts w:ascii="Arial"/>
          <w:sz w:val="25"/>
        </w:rPr>
      </w:pPr>
    </w:p>
    <w:p w14:paraId="02D9370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691</w:t>
      </w:r>
    </w:p>
    <w:p w14:paraId="6221B96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2D2696E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D23769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692</w:t>
      </w:r>
    </w:p>
    <w:p w14:paraId="7489E36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8E526F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A143E53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693</w:t>
      </w:r>
    </w:p>
    <w:p w14:paraId="35A7CE4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A0F7ED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753DDD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694</w:t>
      </w:r>
    </w:p>
    <w:p w14:paraId="077186E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9510115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23A34475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695</w:t>
      </w:r>
    </w:p>
    <w:p w14:paraId="4985F2B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2BD2D23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1E7960FF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696</w:t>
      </w:r>
    </w:p>
    <w:p w14:paraId="318AE2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2D2188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66C269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697</w:t>
      </w:r>
    </w:p>
    <w:p w14:paraId="6E10391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45" w:line="376" w:lineRule="auto"/>
        <w:ind w:right="1386"/>
        <w:rPr>
          <w:sz w:val="24"/>
        </w:rPr>
      </w:pPr>
      <w:r>
        <w:br w:type="column"/>
      </w:r>
      <w:r>
        <w:rPr>
          <w:w w:val="105"/>
          <w:sz w:val="24"/>
        </w:rPr>
        <w:t>Keller,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P.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Ahrens,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Visualizing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whole-brain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activity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development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at the single-cell level using light-sheet microscopy.</w:t>
      </w:r>
      <w:r>
        <w:rPr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Neuron </w:t>
      </w:r>
      <w:r>
        <w:rPr>
          <w:b/>
          <w:w w:val="105"/>
          <w:sz w:val="24"/>
        </w:rPr>
        <w:t>85</w:t>
      </w:r>
      <w:r>
        <w:rPr>
          <w:w w:val="105"/>
          <w:sz w:val="24"/>
        </w:rPr>
        <w:t>, 462–83 (2015).</w:t>
      </w:r>
    </w:p>
    <w:p w14:paraId="7F6A9B2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/>
        <w:ind w:right="0" w:hanging="754"/>
        <w:rPr>
          <w:i/>
          <w:sz w:val="24"/>
        </w:rPr>
      </w:pPr>
      <w:r>
        <w:rPr>
          <w:w w:val="105"/>
          <w:sz w:val="24"/>
        </w:rPr>
        <w:t>La</w:t>
      </w:r>
      <w:r>
        <w:rPr>
          <w:spacing w:val="1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Manno</w:t>
      </w:r>
      <w:proofErr w:type="spellEnd"/>
      <w:r>
        <w:rPr>
          <w:w w:val="105"/>
          <w:sz w:val="24"/>
        </w:rPr>
        <w:t>,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G.</w:t>
      </w:r>
      <w:r>
        <w:rPr>
          <w:spacing w:val="19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65"/>
          <w:w w:val="105"/>
          <w:sz w:val="24"/>
        </w:rPr>
        <w:t xml:space="preserve"> </w:t>
      </w:r>
      <w:r>
        <w:rPr>
          <w:w w:val="105"/>
          <w:sz w:val="24"/>
        </w:rPr>
        <w:t>Molecular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architecture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developing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brain.</w:t>
      </w:r>
      <w:r>
        <w:rPr>
          <w:spacing w:val="65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Nature</w:t>
      </w:r>
    </w:p>
    <w:p w14:paraId="37CE9D0E" w14:textId="77777777" w:rsidR="005F326E" w:rsidRDefault="00000000">
      <w:pPr>
        <w:pStyle w:val="BodyText"/>
        <w:spacing w:before="157"/>
        <w:ind w:left="864"/>
      </w:pPr>
      <w:r>
        <w:rPr>
          <w:b/>
          <w:w w:val="105"/>
        </w:rPr>
        <w:t>596</w:t>
      </w:r>
      <w:r>
        <w:rPr>
          <w:w w:val="105"/>
        </w:rPr>
        <w:t>, 92–96</w:t>
      </w:r>
      <w:r>
        <w:rPr>
          <w:spacing w:val="1"/>
          <w:w w:val="105"/>
        </w:rPr>
        <w:t xml:space="preserve"> </w:t>
      </w:r>
      <w:r>
        <w:rPr>
          <w:spacing w:val="-2"/>
          <w:w w:val="105"/>
        </w:rPr>
        <w:t>(2021).</w:t>
      </w:r>
    </w:p>
    <w:p w14:paraId="0C6BE7FF" w14:textId="77777777" w:rsidR="005F326E" w:rsidRDefault="005F326E">
      <w:pPr>
        <w:pStyle w:val="BodyText"/>
        <w:spacing w:before="4"/>
        <w:ind w:left="0"/>
        <w:rPr>
          <w:sz w:val="29"/>
        </w:rPr>
      </w:pPr>
    </w:p>
    <w:p w14:paraId="22AFE72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rPr>
          <w:sz w:val="24"/>
        </w:rPr>
      </w:pPr>
      <w:r>
        <w:rPr>
          <w:sz w:val="24"/>
        </w:rPr>
        <w:t>Wen,</w:t>
      </w:r>
      <w:r>
        <w:rPr>
          <w:spacing w:val="7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et</w:t>
      </w:r>
      <w:r>
        <w:rPr>
          <w:i/>
          <w:spacing w:val="65"/>
          <w:sz w:val="24"/>
        </w:rPr>
        <w:t xml:space="preserve"> </w:t>
      </w:r>
      <w:r>
        <w:rPr>
          <w:i/>
          <w:sz w:val="24"/>
        </w:rPr>
        <w:t>al.</w:t>
      </w:r>
      <w:r>
        <w:rPr>
          <w:i/>
          <w:spacing w:val="40"/>
          <w:sz w:val="24"/>
        </w:rPr>
        <w:t xml:space="preserve">  </w:t>
      </w:r>
      <w:r>
        <w:rPr>
          <w:sz w:val="24"/>
        </w:rPr>
        <w:t>Single-cell</w:t>
      </w:r>
      <w:r>
        <w:rPr>
          <w:spacing w:val="40"/>
          <w:sz w:val="24"/>
        </w:rPr>
        <w:t xml:space="preserve"> </w:t>
      </w:r>
      <w:r>
        <w:rPr>
          <w:sz w:val="24"/>
        </w:rPr>
        <w:t>technologies:</w:t>
      </w:r>
      <w:r>
        <w:rPr>
          <w:spacing w:val="80"/>
          <w:w w:val="150"/>
          <w:sz w:val="24"/>
        </w:rPr>
        <w:t xml:space="preserve"> </w:t>
      </w:r>
      <w:r>
        <w:rPr>
          <w:sz w:val="24"/>
        </w:rPr>
        <w:t>From</w:t>
      </w:r>
      <w:r>
        <w:rPr>
          <w:spacing w:val="40"/>
          <w:sz w:val="24"/>
        </w:rPr>
        <w:t xml:space="preserve"> </w:t>
      </w:r>
      <w:r>
        <w:rPr>
          <w:sz w:val="24"/>
        </w:rPr>
        <w:t>research</w:t>
      </w:r>
      <w:r>
        <w:rPr>
          <w:spacing w:val="40"/>
          <w:sz w:val="24"/>
        </w:rPr>
        <w:t xml:space="preserve"> </w:t>
      </w:r>
      <w:r>
        <w:rPr>
          <w:sz w:val="24"/>
        </w:rPr>
        <w:t>to</w:t>
      </w:r>
      <w:r>
        <w:rPr>
          <w:spacing w:val="40"/>
          <w:sz w:val="24"/>
        </w:rPr>
        <w:t xml:space="preserve"> </w:t>
      </w:r>
      <w:r>
        <w:rPr>
          <w:sz w:val="24"/>
        </w:rPr>
        <w:t>application.</w:t>
      </w:r>
      <w:r>
        <w:rPr>
          <w:spacing w:val="40"/>
          <w:sz w:val="24"/>
        </w:rPr>
        <w:t xml:space="preserve">  </w:t>
      </w:r>
      <w:r>
        <w:rPr>
          <w:i/>
          <w:sz w:val="24"/>
        </w:rPr>
        <w:t>Innovation (</w:t>
      </w:r>
      <w:proofErr w:type="spellStart"/>
      <w:r>
        <w:rPr>
          <w:i/>
          <w:sz w:val="24"/>
        </w:rPr>
        <w:t>Camb</w:t>
      </w:r>
      <w:proofErr w:type="spellEnd"/>
      <w:r>
        <w:rPr>
          <w:i/>
          <w:sz w:val="24"/>
        </w:rPr>
        <w:t xml:space="preserve">) </w:t>
      </w:r>
      <w:r>
        <w:rPr>
          <w:b/>
          <w:sz w:val="24"/>
        </w:rPr>
        <w:t>3</w:t>
      </w:r>
      <w:r>
        <w:rPr>
          <w:sz w:val="24"/>
        </w:rPr>
        <w:t>, 100342 (2022).</w:t>
      </w:r>
    </w:p>
    <w:p w14:paraId="51444C0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rPr>
          <w:sz w:val="24"/>
        </w:rPr>
      </w:pPr>
      <w:r>
        <w:rPr>
          <w:w w:val="105"/>
          <w:sz w:val="24"/>
        </w:rPr>
        <w:t xml:space="preserve">Oh, S. W.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mesoscale connectome of the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Nature</w:t>
      </w:r>
      <w:r>
        <w:rPr>
          <w:i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508</w:t>
      </w:r>
      <w:r>
        <w:rPr>
          <w:w w:val="105"/>
          <w:sz w:val="24"/>
        </w:rPr>
        <w:t>, 207–14</w:t>
      </w:r>
      <w:r>
        <w:rPr>
          <w:spacing w:val="40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(2014).</w:t>
      </w:r>
    </w:p>
    <w:p w14:paraId="4425F94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 w:line="376" w:lineRule="auto"/>
        <w:ind w:right="1384"/>
        <w:rPr>
          <w:sz w:val="24"/>
        </w:rPr>
      </w:pPr>
      <w:r>
        <w:rPr>
          <w:w w:val="105"/>
          <w:sz w:val="24"/>
        </w:rPr>
        <w:t xml:space="preserve">Gong, H.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Continuously tracing brain-wide long-distance axonal projections in mice at a one-micron voxel resolution.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74</w:t>
      </w:r>
      <w:r>
        <w:rPr>
          <w:w w:val="105"/>
          <w:sz w:val="24"/>
        </w:rPr>
        <w:t>, 87–98 (2013).</w:t>
      </w:r>
    </w:p>
    <w:p w14:paraId="7FD98E0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rPr>
          <w:sz w:val="24"/>
        </w:rPr>
      </w:pPr>
      <w:r>
        <w:rPr>
          <w:w w:val="105"/>
          <w:sz w:val="24"/>
        </w:rPr>
        <w:t xml:space="preserve">Li, A. </w:t>
      </w:r>
      <w:r>
        <w:rPr>
          <w:i/>
          <w:w w:val="105"/>
          <w:sz w:val="24"/>
        </w:rPr>
        <w:t>et 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Micro-optical sectioning tomography to obtain a high-resolution atlas of the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Science </w:t>
      </w:r>
      <w:r>
        <w:rPr>
          <w:b/>
          <w:w w:val="105"/>
          <w:sz w:val="24"/>
        </w:rPr>
        <w:t>330</w:t>
      </w:r>
      <w:r>
        <w:rPr>
          <w:w w:val="105"/>
          <w:sz w:val="24"/>
        </w:rPr>
        <w:t>, 1404–8 (2010).</w:t>
      </w:r>
    </w:p>
    <w:p w14:paraId="582AB6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 w:line="376" w:lineRule="auto"/>
        <w:rPr>
          <w:sz w:val="24"/>
        </w:rPr>
      </w:pPr>
      <w:r>
        <w:rPr>
          <w:w w:val="105"/>
          <w:sz w:val="24"/>
        </w:rPr>
        <w:t>Ueda,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R.</w:t>
      </w:r>
      <w:r>
        <w:rPr>
          <w:spacing w:val="3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0"/>
          <w:w w:val="150"/>
          <w:sz w:val="24"/>
        </w:rPr>
        <w:t xml:space="preserve"> </w:t>
      </w:r>
      <w:r>
        <w:rPr>
          <w:w w:val="105"/>
          <w:sz w:val="24"/>
        </w:rPr>
        <w:t>Tissue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clearing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applications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39"/>
          <w:w w:val="105"/>
          <w:sz w:val="24"/>
        </w:rPr>
        <w:t xml:space="preserve"> </w:t>
      </w:r>
      <w:r>
        <w:rPr>
          <w:w w:val="105"/>
          <w:sz w:val="24"/>
        </w:rPr>
        <w:t>neuroscience.</w:t>
      </w:r>
      <w:r>
        <w:rPr>
          <w:spacing w:val="80"/>
          <w:w w:val="150"/>
          <w:sz w:val="24"/>
        </w:rPr>
        <w:t xml:space="preserve"> </w:t>
      </w:r>
      <w:r>
        <w:rPr>
          <w:i/>
          <w:w w:val="105"/>
          <w:sz w:val="24"/>
        </w:rPr>
        <w:t>Nat</w:t>
      </w:r>
      <w:r>
        <w:rPr>
          <w:i/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Rev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21</w:t>
      </w:r>
      <w:r>
        <w:rPr>
          <w:w w:val="105"/>
          <w:sz w:val="24"/>
        </w:rPr>
        <w:t>, 61–79 (2020).</w:t>
      </w:r>
    </w:p>
    <w:p w14:paraId="79A089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 w:line="376" w:lineRule="auto"/>
        <w:ind w:right="1384"/>
        <w:rPr>
          <w:sz w:val="24"/>
        </w:rPr>
      </w:pPr>
      <w:proofErr w:type="spellStart"/>
      <w:r>
        <w:rPr>
          <w:w w:val="105"/>
          <w:sz w:val="24"/>
        </w:rPr>
        <w:t>Ståhl</w:t>
      </w:r>
      <w:proofErr w:type="spellEnd"/>
      <w:r>
        <w:rPr>
          <w:w w:val="105"/>
          <w:sz w:val="24"/>
        </w:rPr>
        <w:t xml:space="preserve">, P. L.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Visualization and analysis of gene expression in tissue sections by spatial transcriptomics.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Science </w:t>
      </w:r>
      <w:r>
        <w:rPr>
          <w:b/>
          <w:w w:val="105"/>
          <w:sz w:val="24"/>
        </w:rPr>
        <w:t>353</w:t>
      </w:r>
      <w:r>
        <w:rPr>
          <w:w w:val="105"/>
          <w:sz w:val="24"/>
        </w:rPr>
        <w:t>, 78–82 (2016).</w:t>
      </w:r>
    </w:p>
    <w:p w14:paraId="1EC04D4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0"/>
        <w:ind w:right="0" w:hanging="754"/>
        <w:rPr>
          <w:sz w:val="24"/>
        </w:rPr>
      </w:pPr>
      <w:r>
        <w:rPr>
          <w:w w:val="105"/>
          <w:sz w:val="24"/>
        </w:rPr>
        <w:t>Burgess,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D.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Spatial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transcriptomics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coming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age.</w:t>
      </w:r>
      <w:r>
        <w:rPr>
          <w:spacing w:val="32"/>
          <w:w w:val="105"/>
          <w:sz w:val="24"/>
        </w:rPr>
        <w:t xml:space="preserve"> </w:t>
      </w:r>
      <w:r>
        <w:rPr>
          <w:i/>
          <w:w w:val="105"/>
          <w:sz w:val="24"/>
        </w:rPr>
        <w:t>Nat</w:t>
      </w:r>
      <w:r>
        <w:rPr>
          <w:i/>
          <w:spacing w:val="10"/>
          <w:w w:val="105"/>
          <w:sz w:val="24"/>
        </w:rPr>
        <w:t xml:space="preserve"> </w:t>
      </w:r>
      <w:r>
        <w:rPr>
          <w:i/>
          <w:w w:val="105"/>
          <w:sz w:val="24"/>
        </w:rPr>
        <w:t>Rev</w:t>
      </w:r>
      <w:r>
        <w:rPr>
          <w:i/>
          <w:spacing w:val="11"/>
          <w:w w:val="105"/>
          <w:sz w:val="24"/>
        </w:rPr>
        <w:t xml:space="preserve"> </w:t>
      </w:r>
      <w:r>
        <w:rPr>
          <w:i/>
          <w:w w:val="105"/>
          <w:sz w:val="24"/>
        </w:rPr>
        <w:t>Genet</w:t>
      </w:r>
      <w:r>
        <w:rPr>
          <w:i/>
          <w:spacing w:val="21"/>
          <w:w w:val="105"/>
          <w:sz w:val="24"/>
        </w:rPr>
        <w:t xml:space="preserve"> </w:t>
      </w:r>
      <w:r>
        <w:rPr>
          <w:b/>
          <w:w w:val="105"/>
          <w:sz w:val="24"/>
        </w:rPr>
        <w:t>20</w:t>
      </w:r>
      <w:r>
        <w:rPr>
          <w:w w:val="105"/>
          <w:sz w:val="24"/>
        </w:rPr>
        <w:t>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317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(2019).</w:t>
      </w:r>
    </w:p>
    <w:p w14:paraId="52626640" w14:textId="77777777" w:rsidR="005F326E" w:rsidRDefault="005F326E">
      <w:pPr>
        <w:pStyle w:val="BodyText"/>
        <w:ind w:left="0"/>
        <w:rPr>
          <w:sz w:val="34"/>
        </w:rPr>
      </w:pPr>
    </w:p>
    <w:p w14:paraId="23F998F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300" w:line="376" w:lineRule="auto"/>
        <w:rPr>
          <w:sz w:val="24"/>
        </w:rPr>
      </w:pPr>
      <w:proofErr w:type="spellStart"/>
      <w:r>
        <w:rPr>
          <w:w w:val="105"/>
          <w:sz w:val="24"/>
        </w:rPr>
        <w:t>MacKenzie</w:t>
      </w:r>
      <w:proofErr w:type="spellEnd"/>
      <w:r>
        <w:rPr>
          <w:w w:val="105"/>
          <w:sz w:val="24"/>
        </w:rPr>
        <w:t>-Graham,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multimodal,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multidimensional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atlas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C57BL/6J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J </w:t>
      </w:r>
      <w:proofErr w:type="spellStart"/>
      <w:r>
        <w:rPr>
          <w:i/>
          <w:w w:val="105"/>
          <w:sz w:val="24"/>
        </w:rPr>
        <w:t>Anat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204</w:t>
      </w:r>
      <w:r>
        <w:rPr>
          <w:w w:val="105"/>
          <w:sz w:val="24"/>
        </w:rPr>
        <w:t>, 93–102 (2004).</w:t>
      </w:r>
    </w:p>
    <w:p w14:paraId="396D1A6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81"/>
        <w:ind w:right="0" w:hanging="754"/>
        <w:rPr>
          <w:sz w:val="24"/>
        </w:rPr>
      </w:pPr>
      <w:r>
        <w:rPr>
          <w:spacing w:val="-2"/>
          <w:w w:val="105"/>
          <w:sz w:val="24"/>
        </w:rPr>
        <w:t>Mackenzie-Graham,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A.</w:t>
      </w:r>
      <w:r>
        <w:rPr>
          <w:spacing w:val="-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J.</w:t>
      </w:r>
      <w:r>
        <w:rPr>
          <w:spacing w:val="-8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et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al.</w:t>
      </w:r>
      <w:r>
        <w:rPr>
          <w:i/>
          <w:spacing w:val="3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Multimodal,</w:t>
      </w:r>
      <w:r>
        <w:rPr>
          <w:spacing w:val="-4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multidimensional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models</w:t>
      </w:r>
      <w:r>
        <w:rPr>
          <w:spacing w:val="-7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mouse</w:t>
      </w:r>
      <w:r>
        <w:rPr>
          <w:spacing w:val="-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brain.</w:t>
      </w:r>
    </w:p>
    <w:p w14:paraId="299B0537" w14:textId="77777777" w:rsidR="005F326E" w:rsidRDefault="00000000">
      <w:pPr>
        <w:spacing w:before="157"/>
        <w:ind w:left="864"/>
        <w:rPr>
          <w:sz w:val="24"/>
        </w:rPr>
      </w:pPr>
      <w:proofErr w:type="spellStart"/>
      <w:r>
        <w:rPr>
          <w:i/>
          <w:w w:val="105"/>
          <w:sz w:val="24"/>
        </w:rPr>
        <w:t>Epilepsia</w:t>
      </w:r>
      <w:proofErr w:type="spellEnd"/>
      <w:r>
        <w:rPr>
          <w:i/>
          <w:spacing w:val="18"/>
          <w:w w:val="105"/>
          <w:sz w:val="24"/>
        </w:rPr>
        <w:t xml:space="preserve"> </w:t>
      </w:r>
      <w:r>
        <w:rPr>
          <w:b/>
          <w:w w:val="105"/>
          <w:sz w:val="24"/>
        </w:rPr>
        <w:t>48</w:t>
      </w:r>
      <w:r>
        <w:rPr>
          <w:b/>
          <w:spacing w:val="20"/>
          <w:w w:val="105"/>
          <w:sz w:val="24"/>
        </w:rPr>
        <w:t xml:space="preserve"> </w:t>
      </w:r>
      <w:r>
        <w:rPr>
          <w:b/>
          <w:w w:val="105"/>
          <w:sz w:val="24"/>
        </w:rPr>
        <w:t>Suppl</w:t>
      </w:r>
      <w:r>
        <w:rPr>
          <w:b/>
          <w:spacing w:val="19"/>
          <w:w w:val="105"/>
          <w:sz w:val="24"/>
        </w:rPr>
        <w:t xml:space="preserve"> </w:t>
      </w:r>
      <w:r>
        <w:rPr>
          <w:b/>
          <w:w w:val="105"/>
          <w:sz w:val="24"/>
        </w:rPr>
        <w:t>4</w:t>
      </w:r>
      <w:r>
        <w:rPr>
          <w:w w:val="105"/>
          <w:sz w:val="24"/>
        </w:rPr>
        <w:t>,</w:t>
      </w:r>
      <w:r>
        <w:rPr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75–81</w:t>
      </w:r>
      <w:r>
        <w:rPr>
          <w:spacing w:val="9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(2007).</w:t>
      </w:r>
    </w:p>
    <w:p w14:paraId="3B23C501" w14:textId="77777777" w:rsidR="005F326E" w:rsidRDefault="005F326E">
      <w:pPr>
        <w:pStyle w:val="BodyText"/>
        <w:spacing w:before="4"/>
        <w:ind w:left="0"/>
        <w:rPr>
          <w:sz w:val="29"/>
        </w:rPr>
      </w:pPr>
    </w:p>
    <w:p w14:paraId="66498FC7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6"/>
        <w:rPr>
          <w:sz w:val="24"/>
        </w:rPr>
      </w:pPr>
      <w:r>
        <w:rPr>
          <w:w w:val="105"/>
          <w:sz w:val="24"/>
        </w:rPr>
        <w:t xml:space="preserve">Dong, H. W. </w:t>
      </w:r>
      <w:r>
        <w:rPr>
          <w:i/>
          <w:w w:val="105"/>
          <w:sz w:val="24"/>
        </w:rPr>
        <w:t>Allen reference atlas.</w:t>
      </w:r>
      <w:r>
        <w:rPr>
          <w:i/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>A digital color brain atlas of the C57BL/6J male mouse</w:t>
      </w:r>
      <w:r>
        <w:rPr>
          <w:w w:val="105"/>
          <w:sz w:val="24"/>
        </w:rPr>
        <w:t>.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(John Wiley; Sons, 2008).</w:t>
      </w:r>
    </w:p>
    <w:p w14:paraId="2F1DAC05" w14:textId="77777777" w:rsidR="005F326E" w:rsidRDefault="005F326E">
      <w:pPr>
        <w:spacing w:line="376" w:lineRule="auto"/>
        <w:rPr>
          <w:sz w:val="24"/>
        </w:rPr>
        <w:sectPr w:rsidR="005F326E" w:rsidSect="00EE5EAC">
          <w:type w:val="continuous"/>
          <w:pgSz w:w="12240" w:h="15840"/>
          <w:pgMar w:top="146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205D16C8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2E3FBD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698</w:t>
      </w:r>
    </w:p>
    <w:p w14:paraId="5E5FCA2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BDA9AE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C76336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699</w:t>
      </w:r>
    </w:p>
    <w:p w14:paraId="4D9E4D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01E7F8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5D2CEE0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700</w:t>
      </w:r>
    </w:p>
    <w:p w14:paraId="1FB49A0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E86A2D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E21DB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701</w:t>
      </w:r>
    </w:p>
    <w:p w14:paraId="33FB706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013896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88A8BB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702</w:t>
      </w:r>
    </w:p>
    <w:p w14:paraId="161F6CF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A2EB29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B2451A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703</w:t>
      </w:r>
    </w:p>
    <w:p w14:paraId="1B5DFB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F91591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6137FA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704</w:t>
      </w:r>
    </w:p>
    <w:p w14:paraId="351406D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5797F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76E80A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705</w:t>
      </w:r>
    </w:p>
    <w:p w14:paraId="5549716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D90A99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1C663D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706</w:t>
      </w:r>
    </w:p>
    <w:p w14:paraId="22F0F71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44DC5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9C6CAE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707</w:t>
      </w:r>
    </w:p>
    <w:p w14:paraId="7A62E81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6DC07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07CC16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708</w:t>
      </w:r>
    </w:p>
    <w:p w14:paraId="7D13C2FC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7A2C3D7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709</w:t>
      </w:r>
    </w:p>
    <w:p w14:paraId="0E3E410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551010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FA0794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710</w:t>
      </w:r>
    </w:p>
    <w:p w14:paraId="1A5A551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67E3BB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3C529A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711</w:t>
      </w:r>
    </w:p>
    <w:p w14:paraId="3DDBCD8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687010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59FDC3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712</w:t>
      </w:r>
    </w:p>
    <w:p w14:paraId="00D12C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3B1E04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9F73D5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713</w:t>
      </w:r>
    </w:p>
    <w:p w14:paraId="6CF94DE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32F920E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30300D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714</w:t>
      </w:r>
    </w:p>
    <w:p w14:paraId="65435B0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4089E45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39AC9EC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715</w:t>
      </w:r>
    </w:p>
    <w:p w14:paraId="2E53E66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B9BF8C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7F6536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716</w:t>
      </w:r>
    </w:p>
    <w:p w14:paraId="6FEB2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C977AF7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A55153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717</w:t>
      </w:r>
    </w:p>
    <w:p w14:paraId="3D1AF33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F216F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B68F21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718</w:t>
      </w:r>
    </w:p>
    <w:p w14:paraId="641BC1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7C8381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71D1722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719</w:t>
      </w:r>
    </w:p>
    <w:p w14:paraId="320D5D7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5C6E66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A82179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720</w:t>
      </w:r>
    </w:p>
    <w:p w14:paraId="6BD1018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3599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5BFE0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2C8D4F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335EF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721</w:t>
      </w:r>
    </w:p>
    <w:p w14:paraId="173E99F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rPr>
          <w:sz w:val="24"/>
        </w:rPr>
      </w:pPr>
      <w:r>
        <w:br w:type="column"/>
      </w:r>
      <w:r>
        <w:rPr>
          <w:w w:val="105"/>
          <w:sz w:val="24"/>
        </w:rPr>
        <w:t>Wang,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Q.</w:t>
      </w:r>
      <w:r>
        <w:rPr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16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6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allen</w:t>
      </w:r>
      <w:proofErr w:type="spellEnd"/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coordinate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framework:</w:t>
      </w:r>
      <w:r>
        <w:rPr>
          <w:spacing w:val="13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3D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reference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Cell </w:t>
      </w:r>
      <w:r>
        <w:rPr>
          <w:b/>
          <w:w w:val="105"/>
          <w:sz w:val="24"/>
        </w:rPr>
        <w:t>181</w:t>
      </w:r>
      <w:r>
        <w:rPr>
          <w:w w:val="105"/>
          <w:sz w:val="24"/>
        </w:rPr>
        <w:t>, 936–953.e20 (2020).</w:t>
      </w:r>
    </w:p>
    <w:p w14:paraId="57A48B0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6"/>
        <w:rPr>
          <w:sz w:val="24"/>
        </w:rPr>
      </w:pPr>
      <w:r>
        <w:rPr>
          <w:w w:val="105"/>
          <w:sz w:val="24"/>
        </w:rPr>
        <w:t>Johnson,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G.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2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9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8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Waxholm</w:t>
      </w:r>
      <w:proofErr w:type="spellEnd"/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space: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image-based</w:t>
      </w:r>
      <w:r>
        <w:rPr>
          <w:spacing w:val="25"/>
          <w:w w:val="105"/>
          <w:sz w:val="24"/>
        </w:rPr>
        <w:t xml:space="preserve"> </w:t>
      </w:r>
      <w:r>
        <w:rPr>
          <w:w w:val="105"/>
          <w:sz w:val="24"/>
        </w:rPr>
        <w:t>reference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coordinating mouse brain research.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53</w:t>
      </w:r>
      <w:r>
        <w:rPr>
          <w:w w:val="105"/>
          <w:sz w:val="24"/>
        </w:rPr>
        <w:t>, 365–72 (2010).</w:t>
      </w:r>
    </w:p>
    <w:p w14:paraId="5E76EC5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rPr>
          <w:sz w:val="24"/>
        </w:rPr>
      </w:pPr>
      <w:proofErr w:type="spellStart"/>
      <w:r>
        <w:rPr>
          <w:w w:val="105"/>
          <w:sz w:val="24"/>
        </w:rPr>
        <w:t>Kronman</w:t>
      </w:r>
      <w:proofErr w:type="spellEnd"/>
      <w:r>
        <w:rPr>
          <w:w w:val="105"/>
          <w:sz w:val="24"/>
        </w:rPr>
        <w:t>,</w:t>
      </w:r>
      <w:r>
        <w:rPr>
          <w:spacing w:val="26"/>
          <w:w w:val="105"/>
          <w:sz w:val="24"/>
        </w:rPr>
        <w:t xml:space="preserve"> </w:t>
      </w:r>
      <w:r>
        <w:rPr>
          <w:w w:val="105"/>
          <w:sz w:val="24"/>
        </w:rPr>
        <w:t>F.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22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73"/>
          <w:w w:val="105"/>
          <w:sz w:val="24"/>
        </w:rPr>
        <w:t xml:space="preserve"> </w:t>
      </w:r>
      <w:r>
        <w:rPr>
          <w:w w:val="105"/>
          <w:sz w:val="24"/>
        </w:rPr>
        <w:t>Developmental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23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24"/>
          <w:w w:val="105"/>
          <w:sz w:val="24"/>
        </w:rPr>
        <w:t xml:space="preserve"> </w:t>
      </w:r>
      <w:r>
        <w:rPr>
          <w:w w:val="105"/>
          <w:sz w:val="24"/>
        </w:rPr>
        <w:t>common</w:t>
      </w:r>
      <w:r>
        <w:rPr>
          <w:spacing w:val="22"/>
          <w:w w:val="105"/>
          <w:sz w:val="24"/>
        </w:rPr>
        <w:t xml:space="preserve"> </w:t>
      </w:r>
      <w:r>
        <w:rPr>
          <w:w w:val="105"/>
          <w:sz w:val="24"/>
        </w:rPr>
        <w:t>coordinate</w:t>
      </w:r>
      <w:r>
        <w:rPr>
          <w:spacing w:val="2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framework.</w:t>
      </w:r>
    </w:p>
    <w:p w14:paraId="1355295C" w14:textId="77777777" w:rsidR="005F326E" w:rsidRDefault="00000000">
      <w:pPr>
        <w:pStyle w:val="BodyText"/>
        <w:spacing w:before="157"/>
        <w:ind w:left="864"/>
      </w:pPr>
      <w:proofErr w:type="spellStart"/>
      <w:r>
        <w:rPr>
          <w:i/>
        </w:rPr>
        <w:t>bioRxiv</w:t>
      </w:r>
      <w:proofErr w:type="spellEnd"/>
      <w:r>
        <w:rPr>
          <w:i/>
          <w:spacing w:val="44"/>
        </w:rPr>
        <w:t xml:space="preserve"> </w:t>
      </w:r>
      <w:r>
        <w:t>(2023)</w:t>
      </w:r>
      <w:r>
        <w:rPr>
          <w:spacing w:val="28"/>
        </w:rPr>
        <w:t xml:space="preserve"> </w:t>
      </w:r>
      <w:r>
        <w:rPr>
          <w:spacing w:val="-2"/>
        </w:rPr>
        <w:t>doi:</w:t>
      </w:r>
      <w:hyperlink r:id="rId295">
        <w:r>
          <w:rPr>
            <w:color w:val="0000FF"/>
            <w:spacing w:val="-2"/>
          </w:rPr>
          <w:t>10.1101/2023.09.14.557789</w:t>
        </w:r>
      </w:hyperlink>
      <w:r>
        <w:rPr>
          <w:spacing w:val="-2"/>
        </w:rPr>
        <w:t>.</w:t>
      </w:r>
    </w:p>
    <w:p w14:paraId="452075E7" w14:textId="77777777" w:rsidR="005F326E" w:rsidRDefault="005F326E">
      <w:pPr>
        <w:pStyle w:val="BodyText"/>
        <w:ind w:left="0"/>
        <w:rPr>
          <w:sz w:val="31"/>
        </w:rPr>
      </w:pPr>
    </w:p>
    <w:p w14:paraId="095803B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4"/>
        <w:rPr>
          <w:sz w:val="24"/>
        </w:rPr>
      </w:pPr>
      <w:proofErr w:type="spellStart"/>
      <w:r>
        <w:rPr>
          <w:w w:val="105"/>
          <w:sz w:val="24"/>
        </w:rPr>
        <w:t>Oguz</w:t>
      </w:r>
      <w:proofErr w:type="spellEnd"/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I.,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Zhang,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H.,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Rumple,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A.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Sonka</w:t>
      </w:r>
      <w:proofErr w:type="spellEnd"/>
      <w:r>
        <w:rPr>
          <w:w w:val="105"/>
          <w:sz w:val="24"/>
        </w:rPr>
        <w:t>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RATS: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Rapid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automatic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tissue</w:t>
      </w:r>
      <w:r>
        <w:rPr>
          <w:spacing w:val="-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segmen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tation</w:t>
      </w:r>
      <w:proofErr w:type="spellEnd"/>
      <w:r>
        <w:rPr>
          <w:w w:val="105"/>
          <w:sz w:val="24"/>
        </w:rPr>
        <w:t xml:space="preserve"> in rodent brain MRI. </w:t>
      </w:r>
      <w:r>
        <w:rPr>
          <w:i/>
          <w:w w:val="105"/>
          <w:sz w:val="24"/>
        </w:rPr>
        <w:t xml:space="preserve">J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w w:val="105"/>
          <w:sz w:val="24"/>
        </w:rPr>
        <w:t xml:space="preserve"> Methods </w:t>
      </w:r>
      <w:r>
        <w:rPr>
          <w:b/>
          <w:w w:val="105"/>
          <w:sz w:val="24"/>
        </w:rPr>
        <w:t>221</w:t>
      </w:r>
      <w:r>
        <w:rPr>
          <w:w w:val="105"/>
          <w:sz w:val="24"/>
        </w:rPr>
        <w:t>, 175–82 (2014).</w:t>
      </w:r>
    </w:p>
    <w:p w14:paraId="1092A94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rPr>
          <w:sz w:val="24"/>
        </w:rPr>
      </w:pPr>
      <w:proofErr w:type="spellStart"/>
      <w:r>
        <w:rPr>
          <w:w w:val="105"/>
          <w:sz w:val="24"/>
        </w:rPr>
        <w:t>Sawiak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S.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3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Picq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J.-L.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2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Dhenain</w:t>
      </w:r>
      <w:proofErr w:type="spellEnd"/>
      <w:r>
        <w:rPr>
          <w:w w:val="105"/>
          <w:sz w:val="24"/>
        </w:rPr>
        <w:t>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Voxel-based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morphometry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analyses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>in vivo MRI in the aging mouse lemur primate.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Aging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36"/>
          <w:w w:val="105"/>
          <w:sz w:val="24"/>
        </w:rPr>
        <w:t xml:space="preserve"> </w:t>
      </w:r>
      <w:r>
        <w:rPr>
          <w:b/>
          <w:w w:val="105"/>
          <w:sz w:val="24"/>
        </w:rPr>
        <w:t>6</w:t>
      </w:r>
      <w:r>
        <w:rPr>
          <w:w w:val="105"/>
          <w:sz w:val="24"/>
        </w:rPr>
        <w:t>, 82 (2014).</w:t>
      </w:r>
    </w:p>
    <w:p w14:paraId="65747B3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ind w:right="0" w:hanging="754"/>
        <w:rPr>
          <w:sz w:val="24"/>
        </w:rPr>
      </w:pPr>
      <w:r>
        <w:rPr>
          <w:w w:val="105"/>
          <w:sz w:val="24"/>
        </w:rPr>
        <w:t>Ashburner, J.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SPM: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history.</w:t>
      </w:r>
      <w:r>
        <w:rPr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Neuroimage</w:t>
      </w:r>
      <w:r>
        <w:rPr>
          <w:i/>
          <w:spacing w:val="9"/>
          <w:w w:val="105"/>
          <w:sz w:val="24"/>
        </w:rPr>
        <w:t xml:space="preserve">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791–800</w:t>
      </w:r>
      <w:r>
        <w:rPr>
          <w:spacing w:val="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(2012).</w:t>
      </w:r>
    </w:p>
    <w:p w14:paraId="40A864FE" w14:textId="77777777" w:rsidR="005F326E" w:rsidRDefault="005F326E">
      <w:pPr>
        <w:pStyle w:val="BodyText"/>
        <w:ind w:left="0"/>
        <w:rPr>
          <w:sz w:val="34"/>
        </w:rPr>
      </w:pPr>
    </w:p>
    <w:p w14:paraId="173746F5" w14:textId="77777777" w:rsidR="005F326E" w:rsidRDefault="005F326E">
      <w:pPr>
        <w:pStyle w:val="BodyText"/>
        <w:spacing w:before="9"/>
        <w:ind w:left="0"/>
        <w:rPr>
          <w:sz w:val="27"/>
        </w:rPr>
      </w:pPr>
    </w:p>
    <w:p w14:paraId="3EA9E0F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Modat</w:t>
      </w:r>
      <w:proofErr w:type="spellEnd"/>
      <w:r>
        <w:rPr>
          <w:w w:val="105"/>
          <w:sz w:val="24"/>
        </w:rPr>
        <w:t>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4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Fast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free-form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deformation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using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graphics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processing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units.</w:t>
      </w:r>
      <w:r>
        <w:rPr>
          <w:spacing w:val="27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Comput</w:t>
      </w:r>
      <w:proofErr w:type="spellEnd"/>
      <w:r>
        <w:rPr>
          <w:i/>
          <w:w w:val="105"/>
          <w:sz w:val="24"/>
        </w:rPr>
        <w:t xml:space="preserve"> Methods Programs Biomed</w:t>
      </w:r>
      <w:r>
        <w:rPr>
          <w:i/>
          <w:spacing w:val="34"/>
          <w:w w:val="105"/>
          <w:sz w:val="24"/>
        </w:rPr>
        <w:t xml:space="preserve"> </w:t>
      </w:r>
      <w:r>
        <w:rPr>
          <w:b/>
          <w:w w:val="105"/>
          <w:sz w:val="24"/>
        </w:rPr>
        <w:t>98</w:t>
      </w:r>
      <w:r>
        <w:rPr>
          <w:w w:val="105"/>
          <w:sz w:val="24"/>
        </w:rPr>
        <w:t>, 278–84 (2010).</w:t>
      </w:r>
    </w:p>
    <w:p w14:paraId="162789B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Tyson, A. L.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Accurate determination of marker location within whole-brain microscopy images.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867 (2022).</w:t>
      </w:r>
    </w:p>
    <w:p w14:paraId="05DC121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Pallast</w:t>
      </w:r>
      <w:proofErr w:type="spellEnd"/>
      <w:r>
        <w:rPr>
          <w:w w:val="105"/>
          <w:sz w:val="24"/>
        </w:rPr>
        <w:t xml:space="preserve">, N.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Processing pipeline for atlas-based imaging data analysis of </w:t>
      </w:r>
      <w:proofErr w:type="spellStart"/>
      <w:r>
        <w:rPr>
          <w:w w:val="105"/>
          <w:sz w:val="24"/>
        </w:rPr>
        <w:t>struc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tural</w:t>
      </w:r>
      <w:proofErr w:type="spell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functional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proofErr w:type="spellStart"/>
      <w:r>
        <w:rPr>
          <w:w w:val="105"/>
          <w:sz w:val="24"/>
        </w:rPr>
        <w:t>AIDAmri</w:t>
      </w:r>
      <w:proofErr w:type="spellEnd"/>
      <w:r>
        <w:rPr>
          <w:w w:val="105"/>
          <w:sz w:val="24"/>
        </w:rPr>
        <w:t>).</w:t>
      </w:r>
      <w:r>
        <w:rPr>
          <w:spacing w:val="3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13</w:t>
      </w:r>
      <w:r>
        <w:rPr>
          <w:w w:val="105"/>
          <w:sz w:val="24"/>
        </w:rPr>
        <w:t>, 42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(2019).</w:t>
      </w:r>
    </w:p>
    <w:p w14:paraId="66AEF4E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 xml:space="preserve">Jenkinson, M., Beckmann, C. F., Behrens, T. E. J., Woolrich, M. W. &amp; Smith, S. M. FSL.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 782–90 (2012).</w:t>
      </w:r>
    </w:p>
    <w:p w14:paraId="60F698D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 xml:space="preserve">Yeh, F.-C., </w:t>
      </w:r>
      <w:proofErr w:type="spellStart"/>
      <w:r>
        <w:rPr>
          <w:w w:val="105"/>
          <w:sz w:val="24"/>
        </w:rPr>
        <w:t>Wedeen</w:t>
      </w:r>
      <w:proofErr w:type="spellEnd"/>
      <w:r>
        <w:rPr>
          <w:w w:val="105"/>
          <w:sz w:val="24"/>
        </w:rPr>
        <w:t xml:space="preserve">, V. J. &amp; Tseng, W.-Y. I. Generalized q-sampling imaging.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29</w:t>
      </w:r>
      <w:r>
        <w:rPr>
          <w:w w:val="105"/>
          <w:sz w:val="24"/>
        </w:rPr>
        <w:t>, 1626–35 (2010).</w:t>
      </w:r>
    </w:p>
    <w:p w14:paraId="6F513B4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Jorge Cardoso, M.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STEPS: Similarity and truth estimation for propagated segmentations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its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application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hippocampal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segmentation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parcelation</w:t>
      </w:r>
      <w:proofErr w:type="spellEnd"/>
      <w:r>
        <w:rPr>
          <w:w w:val="105"/>
          <w:sz w:val="24"/>
        </w:rPr>
        <w:t xml:space="preserve">. </w:t>
      </w:r>
      <w:r>
        <w:rPr>
          <w:i/>
          <w:w w:val="105"/>
          <w:sz w:val="24"/>
        </w:rPr>
        <w:t xml:space="preserve">Med Image Anal </w:t>
      </w:r>
      <w:r>
        <w:rPr>
          <w:b/>
          <w:w w:val="105"/>
          <w:sz w:val="24"/>
        </w:rPr>
        <w:t>17</w:t>
      </w:r>
      <w:r>
        <w:rPr>
          <w:w w:val="105"/>
          <w:sz w:val="24"/>
        </w:rPr>
        <w:t>, 671–84 (2013).</w:t>
      </w:r>
    </w:p>
    <w:p w14:paraId="1A5CEDB7" w14:textId="77777777" w:rsidR="005F326E" w:rsidRDefault="005F326E">
      <w:pPr>
        <w:spacing w:line="376" w:lineRule="auto"/>
        <w:jc w:val="both"/>
        <w:rPr>
          <w:sz w:val="24"/>
        </w:rPr>
        <w:sectPr w:rsidR="005F326E" w:rsidSect="00EE5EAC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7A1838CE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0E4820F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722</w:t>
      </w:r>
    </w:p>
    <w:p w14:paraId="0024527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7C1FF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0E3B2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723</w:t>
      </w:r>
    </w:p>
    <w:p w14:paraId="0A56246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5BEB30F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FE8146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724</w:t>
      </w:r>
    </w:p>
    <w:p w14:paraId="2563ED0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589F94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92E04E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725</w:t>
      </w:r>
    </w:p>
    <w:p w14:paraId="157F192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F3C4D7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DD356F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726</w:t>
      </w:r>
    </w:p>
    <w:p w14:paraId="5FBD193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7CABF1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DDD246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727</w:t>
      </w:r>
    </w:p>
    <w:p w14:paraId="57CA53D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FE4F06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22A415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728</w:t>
      </w:r>
    </w:p>
    <w:p w14:paraId="6A198E3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1724F4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958AC4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9D57335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3CB1B589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729</w:t>
      </w:r>
    </w:p>
    <w:p w14:paraId="088E173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1DA00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9005F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730</w:t>
      </w:r>
    </w:p>
    <w:p w14:paraId="6D4229D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E4B73F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FACD5B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8FF1E0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13EE5C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731</w:t>
      </w:r>
    </w:p>
    <w:p w14:paraId="3502077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9E549F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5C52FAC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732</w:t>
      </w:r>
    </w:p>
    <w:p w14:paraId="766C1FD3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2D0DD8F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733</w:t>
      </w:r>
    </w:p>
    <w:p w14:paraId="07484FA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C2357D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2ED74B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734</w:t>
      </w:r>
    </w:p>
    <w:p w14:paraId="1AA4B2A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B66A6D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C1AFE0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28FA19D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3B37ECD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735</w:t>
      </w:r>
    </w:p>
    <w:p w14:paraId="6B86922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A2DBE2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6DA399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736</w:t>
      </w:r>
    </w:p>
    <w:p w14:paraId="4CE0B43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6F8C8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9702237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737</w:t>
      </w:r>
    </w:p>
    <w:p w14:paraId="6DDD70C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33C18C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8F2A4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738</w:t>
      </w:r>
    </w:p>
    <w:p w14:paraId="765621D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5DF1FA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6C18E3C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739</w:t>
      </w:r>
    </w:p>
    <w:p w14:paraId="11E8237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1A5469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92488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740</w:t>
      </w:r>
    </w:p>
    <w:p w14:paraId="62F540E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5C8B4C9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FCC8A6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741</w:t>
      </w:r>
    </w:p>
    <w:p w14:paraId="54E6E70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93A3F0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0A8FD11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742</w:t>
      </w:r>
    </w:p>
    <w:p w14:paraId="4A5472D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C73B2A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A357A8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743</w:t>
      </w:r>
    </w:p>
    <w:p w14:paraId="40AB20D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/>
        <w:ind w:right="0" w:hanging="754"/>
        <w:jc w:val="both"/>
        <w:rPr>
          <w:i/>
          <w:sz w:val="24"/>
        </w:rPr>
      </w:pPr>
      <w:r>
        <w:br w:type="column"/>
      </w:r>
      <w:r>
        <w:rPr>
          <w:w w:val="105"/>
          <w:sz w:val="24"/>
        </w:rPr>
        <w:t>Tustison,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N4ITK: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Improved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N3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bias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correction.</w:t>
      </w:r>
      <w:r>
        <w:rPr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>IEEE</w:t>
      </w:r>
      <w:r>
        <w:rPr>
          <w:i/>
          <w:spacing w:val="1"/>
          <w:w w:val="105"/>
          <w:sz w:val="24"/>
        </w:rPr>
        <w:t xml:space="preserve"> </w:t>
      </w:r>
      <w:r>
        <w:rPr>
          <w:i/>
          <w:w w:val="105"/>
          <w:sz w:val="24"/>
        </w:rPr>
        <w:t>Trans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w w:val="105"/>
          <w:sz w:val="24"/>
        </w:rPr>
        <w:t>Med</w:t>
      </w:r>
      <w:r>
        <w:rPr>
          <w:i/>
          <w:spacing w:val="2"/>
          <w:w w:val="105"/>
          <w:sz w:val="24"/>
        </w:rPr>
        <w:t xml:space="preserve"> </w:t>
      </w:r>
      <w:r>
        <w:rPr>
          <w:i/>
          <w:spacing w:val="-2"/>
          <w:w w:val="105"/>
          <w:sz w:val="24"/>
        </w:rPr>
        <w:t>Imaging</w:t>
      </w:r>
    </w:p>
    <w:p w14:paraId="00183CCA" w14:textId="77777777" w:rsidR="005F326E" w:rsidRDefault="00000000">
      <w:pPr>
        <w:pStyle w:val="BodyText"/>
        <w:spacing w:before="157"/>
        <w:ind w:left="864"/>
      </w:pPr>
      <w:r>
        <w:rPr>
          <w:b/>
          <w:spacing w:val="-2"/>
          <w:w w:val="105"/>
        </w:rPr>
        <w:t>29</w:t>
      </w:r>
      <w:r>
        <w:rPr>
          <w:spacing w:val="-2"/>
          <w:w w:val="105"/>
        </w:rPr>
        <w:t>,</w:t>
      </w:r>
      <w:r>
        <w:rPr>
          <w:spacing w:val="-5"/>
          <w:w w:val="105"/>
        </w:rPr>
        <w:t xml:space="preserve"> </w:t>
      </w:r>
      <w:r>
        <w:rPr>
          <w:spacing w:val="-2"/>
          <w:w w:val="105"/>
        </w:rPr>
        <w:t>1310–20</w:t>
      </w:r>
      <w:r>
        <w:rPr>
          <w:spacing w:val="-3"/>
          <w:w w:val="105"/>
        </w:rPr>
        <w:t xml:space="preserve"> </w:t>
      </w:r>
      <w:r>
        <w:rPr>
          <w:spacing w:val="-2"/>
          <w:w w:val="105"/>
        </w:rPr>
        <w:t>(2010).</w:t>
      </w:r>
    </w:p>
    <w:p w14:paraId="3CE0D2F2" w14:textId="77777777" w:rsidR="005F326E" w:rsidRDefault="005F326E">
      <w:pPr>
        <w:pStyle w:val="BodyText"/>
        <w:ind w:left="0"/>
        <w:rPr>
          <w:sz w:val="31"/>
        </w:rPr>
      </w:pPr>
    </w:p>
    <w:p w14:paraId="1809654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r>
        <w:rPr>
          <w:w w:val="105"/>
          <w:sz w:val="24"/>
        </w:rPr>
        <w:t xml:space="preserve">Tustison, N.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The </w:t>
      </w:r>
      <w:proofErr w:type="spellStart"/>
      <w:r>
        <w:rPr>
          <w:w w:val="105"/>
          <w:sz w:val="24"/>
        </w:rPr>
        <w:t>ANTsX</w:t>
      </w:r>
      <w:proofErr w:type="spellEnd"/>
      <w:r>
        <w:rPr>
          <w:w w:val="105"/>
          <w:sz w:val="24"/>
        </w:rPr>
        <w:t xml:space="preserve"> ecosystem for quantitative biological and medical imaging.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11</w:t>
      </w:r>
      <w:r>
        <w:rPr>
          <w:w w:val="105"/>
          <w:sz w:val="24"/>
        </w:rPr>
        <w:t>, 9068 (2021).</w:t>
      </w:r>
    </w:p>
    <w:p w14:paraId="3B7F5AB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Goubran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>et al.</w:t>
      </w:r>
      <w:r>
        <w:rPr>
          <w:i/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 xml:space="preserve">Multimodal image registration and connectivity analysis for </w:t>
      </w:r>
      <w:proofErr w:type="spellStart"/>
      <w:r>
        <w:rPr>
          <w:w w:val="105"/>
          <w:sz w:val="24"/>
        </w:rPr>
        <w:t>inte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gration</w:t>
      </w:r>
      <w:proofErr w:type="spell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connectomic</w:t>
      </w:r>
      <w:proofErr w:type="spellEnd"/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data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microscopy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MRI.</w:t>
      </w:r>
      <w:r>
        <w:rPr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5504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(2019).</w:t>
      </w:r>
    </w:p>
    <w:p w14:paraId="1FC7027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Celestine, M., Nadkarni, N. A., </w:t>
      </w:r>
      <w:proofErr w:type="spellStart"/>
      <w:r>
        <w:rPr>
          <w:w w:val="105"/>
          <w:sz w:val="24"/>
        </w:rPr>
        <w:t>Garin</w:t>
      </w:r>
      <w:proofErr w:type="spellEnd"/>
      <w:r>
        <w:rPr>
          <w:w w:val="105"/>
          <w:sz w:val="24"/>
        </w:rPr>
        <w:t xml:space="preserve">, C. M., </w:t>
      </w:r>
      <w:proofErr w:type="spellStart"/>
      <w:r>
        <w:rPr>
          <w:w w:val="105"/>
          <w:sz w:val="24"/>
        </w:rPr>
        <w:t>Bougacha</w:t>
      </w:r>
      <w:proofErr w:type="spellEnd"/>
      <w:r>
        <w:rPr>
          <w:w w:val="105"/>
          <w:sz w:val="24"/>
        </w:rPr>
        <w:t xml:space="preserve">, S. &amp; </w:t>
      </w:r>
      <w:proofErr w:type="spellStart"/>
      <w:r>
        <w:rPr>
          <w:w w:val="105"/>
          <w:sz w:val="24"/>
        </w:rPr>
        <w:t>Dhenain</w:t>
      </w:r>
      <w:proofErr w:type="spellEnd"/>
      <w:r>
        <w:rPr>
          <w:w w:val="105"/>
          <w:sz w:val="24"/>
        </w:rPr>
        <w:t xml:space="preserve">, M. </w:t>
      </w:r>
      <w:proofErr w:type="spellStart"/>
      <w:r>
        <w:rPr>
          <w:w w:val="105"/>
          <w:sz w:val="24"/>
        </w:rPr>
        <w:t>Sammba</w:t>
      </w:r>
      <w:proofErr w:type="spellEnd"/>
      <w:r>
        <w:rPr>
          <w:w w:val="105"/>
          <w:sz w:val="24"/>
        </w:rPr>
        <w:t xml:space="preserve">- MRI: A library for processing </w:t>
      </w:r>
      <w:proofErr w:type="spellStart"/>
      <w:r>
        <w:rPr>
          <w:w w:val="105"/>
          <w:sz w:val="24"/>
        </w:rPr>
        <w:t>SmAll-MaMmal</w:t>
      </w:r>
      <w:proofErr w:type="spellEnd"/>
      <w:r>
        <w:rPr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BrAin</w:t>
      </w:r>
      <w:proofErr w:type="spellEnd"/>
      <w:r>
        <w:rPr>
          <w:w w:val="105"/>
          <w:sz w:val="24"/>
        </w:rPr>
        <w:t xml:space="preserve"> MRI data in python.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14</w:t>
      </w:r>
      <w:r>
        <w:rPr>
          <w:w w:val="105"/>
          <w:sz w:val="24"/>
        </w:rPr>
        <w:t>, 24 (2020).</w:t>
      </w:r>
    </w:p>
    <w:p w14:paraId="30B6FBC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Ioanas</w:t>
      </w:r>
      <w:proofErr w:type="spellEnd"/>
      <w:r>
        <w:rPr>
          <w:w w:val="105"/>
          <w:sz w:val="24"/>
        </w:rPr>
        <w:t xml:space="preserve">, H.-I., Marks, M., </w:t>
      </w:r>
      <w:proofErr w:type="spellStart"/>
      <w:r>
        <w:rPr>
          <w:w w:val="105"/>
          <w:sz w:val="24"/>
        </w:rPr>
        <w:t>Zerbi</w:t>
      </w:r>
      <w:proofErr w:type="spellEnd"/>
      <w:r>
        <w:rPr>
          <w:w w:val="105"/>
          <w:sz w:val="24"/>
        </w:rPr>
        <w:t xml:space="preserve">, V., </w:t>
      </w:r>
      <w:proofErr w:type="spellStart"/>
      <w:r>
        <w:rPr>
          <w:w w:val="105"/>
          <w:sz w:val="24"/>
        </w:rPr>
        <w:t>Yanik</w:t>
      </w:r>
      <w:proofErr w:type="spellEnd"/>
      <w:r>
        <w:rPr>
          <w:w w:val="105"/>
          <w:sz w:val="24"/>
        </w:rPr>
        <w:t xml:space="preserve">, M. F. &amp; Rudin, M. An optimized </w:t>
      </w:r>
      <w:proofErr w:type="spellStart"/>
      <w:r>
        <w:rPr>
          <w:w w:val="105"/>
          <w:sz w:val="24"/>
        </w:rPr>
        <w:t>regis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tration</w:t>
      </w:r>
      <w:proofErr w:type="spellEnd"/>
      <w:r>
        <w:rPr>
          <w:w w:val="105"/>
          <w:sz w:val="24"/>
        </w:rPr>
        <w:t xml:space="preserve"> workflow and standard geometric space for small animal brain imaging. </w:t>
      </w:r>
      <w:r>
        <w:rPr>
          <w:i/>
          <w:w w:val="105"/>
          <w:sz w:val="24"/>
        </w:rPr>
        <w:t xml:space="preserve">Neu- </w:t>
      </w:r>
      <w:proofErr w:type="spellStart"/>
      <w:r>
        <w:rPr>
          <w:i/>
          <w:w w:val="105"/>
          <w:sz w:val="24"/>
        </w:rPr>
        <w:t>roimage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241</w:t>
      </w:r>
      <w:r>
        <w:rPr>
          <w:w w:val="105"/>
          <w:sz w:val="24"/>
        </w:rPr>
        <w:t>, 118386 (2021).</w:t>
      </w:r>
    </w:p>
    <w:p w14:paraId="76E5EBF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ind w:right="0" w:hanging="754"/>
        <w:jc w:val="both"/>
        <w:rPr>
          <w:sz w:val="24"/>
        </w:rPr>
      </w:pPr>
      <w:r>
        <w:rPr>
          <w:w w:val="105"/>
          <w:sz w:val="24"/>
        </w:rPr>
        <w:t>Cox,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R.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W.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AFNI:</w:t>
      </w:r>
      <w:r>
        <w:rPr>
          <w:spacing w:val="3"/>
          <w:w w:val="105"/>
          <w:sz w:val="24"/>
        </w:rPr>
        <w:t xml:space="preserve"> </w:t>
      </w:r>
      <w:r>
        <w:rPr>
          <w:w w:val="105"/>
          <w:sz w:val="24"/>
        </w:rPr>
        <w:t>What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5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long</w:t>
      </w:r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strange</w:t>
      </w:r>
      <w:proofErr w:type="gramEnd"/>
      <w:r>
        <w:rPr>
          <w:spacing w:val="4"/>
          <w:w w:val="105"/>
          <w:sz w:val="24"/>
        </w:rPr>
        <w:t xml:space="preserve"> </w:t>
      </w:r>
      <w:r>
        <w:rPr>
          <w:w w:val="105"/>
          <w:sz w:val="24"/>
        </w:rPr>
        <w:t>trip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it’s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been.</w:t>
      </w:r>
      <w:r>
        <w:rPr>
          <w:spacing w:val="32"/>
          <w:w w:val="105"/>
          <w:sz w:val="24"/>
        </w:rPr>
        <w:t xml:space="preserve"> </w:t>
      </w:r>
      <w:r>
        <w:rPr>
          <w:i/>
          <w:w w:val="105"/>
          <w:sz w:val="24"/>
        </w:rPr>
        <w:t>Neuroimage</w:t>
      </w:r>
      <w:r>
        <w:rPr>
          <w:i/>
          <w:spacing w:val="12"/>
          <w:w w:val="105"/>
          <w:sz w:val="24"/>
        </w:rPr>
        <w:t xml:space="preserve"> </w:t>
      </w:r>
      <w:r>
        <w:rPr>
          <w:b/>
          <w:w w:val="105"/>
          <w:sz w:val="24"/>
        </w:rPr>
        <w:t>62</w:t>
      </w:r>
      <w:r>
        <w:rPr>
          <w:w w:val="105"/>
          <w:sz w:val="24"/>
        </w:rPr>
        <w:t>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743–7</w:t>
      </w:r>
      <w:r>
        <w:rPr>
          <w:spacing w:val="5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(2012).</w:t>
      </w:r>
    </w:p>
    <w:p w14:paraId="6D9B3BEC" w14:textId="77777777" w:rsidR="005F326E" w:rsidRDefault="005F326E">
      <w:pPr>
        <w:pStyle w:val="BodyText"/>
        <w:ind w:left="0"/>
        <w:rPr>
          <w:sz w:val="34"/>
        </w:rPr>
      </w:pPr>
    </w:p>
    <w:p w14:paraId="7756C60A" w14:textId="77777777" w:rsidR="005F326E" w:rsidRDefault="005F326E">
      <w:pPr>
        <w:pStyle w:val="BodyText"/>
        <w:spacing w:before="9"/>
        <w:ind w:left="0"/>
        <w:rPr>
          <w:sz w:val="27"/>
        </w:rPr>
      </w:pPr>
    </w:p>
    <w:p w14:paraId="56F870D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r>
        <w:rPr>
          <w:w w:val="105"/>
          <w:sz w:val="24"/>
        </w:rPr>
        <w:t xml:space="preserve">Anderson, R.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Small</w:t>
      </w:r>
      <w:proofErr w:type="gramEnd"/>
      <w:r>
        <w:rPr>
          <w:w w:val="105"/>
          <w:sz w:val="24"/>
        </w:rPr>
        <w:t xml:space="preserve"> animal multivariate brain analysis (SAMBA) - a high throughput pipeline with a validation framework.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17</w:t>
      </w:r>
      <w:r>
        <w:rPr>
          <w:w w:val="105"/>
          <w:sz w:val="24"/>
        </w:rPr>
        <w:t xml:space="preserve">, 451–472 </w:t>
      </w:r>
      <w:r>
        <w:rPr>
          <w:spacing w:val="-2"/>
          <w:w w:val="105"/>
          <w:sz w:val="24"/>
        </w:rPr>
        <w:t>(2019).</w:t>
      </w:r>
    </w:p>
    <w:p w14:paraId="140D775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 xml:space="preserve">Ni, H.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robust image registration interface for large volume brain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Rep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2139 (2020).</w:t>
      </w:r>
    </w:p>
    <w:p w14:paraId="63A7336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Jin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SMART: An open-source extension of </w:t>
      </w:r>
      <w:proofErr w:type="spellStart"/>
      <w:r>
        <w:rPr>
          <w:w w:val="105"/>
          <w:sz w:val="24"/>
        </w:rPr>
        <w:t>WholeBrain</w:t>
      </w:r>
      <w:proofErr w:type="spellEnd"/>
      <w:r>
        <w:rPr>
          <w:w w:val="105"/>
          <w:sz w:val="24"/>
        </w:rPr>
        <w:t xml:space="preserve"> for intact mouse brain registration and segmentation.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eNeuro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9</w:t>
      </w:r>
      <w:r>
        <w:rPr>
          <w:w w:val="105"/>
          <w:sz w:val="24"/>
        </w:rPr>
        <w:t>, (2022).</w:t>
      </w:r>
    </w:p>
    <w:p w14:paraId="206B82C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jc w:val="both"/>
        <w:rPr>
          <w:sz w:val="24"/>
        </w:rPr>
      </w:pPr>
      <w:proofErr w:type="spellStart"/>
      <w:r>
        <w:rPr>
          <w:w w:val="105"/>
          <w:sz w:val="24"/>
        </w:rPr>
        <w:t>Fürth</w:t>
      </w:r>
      <w:proofErr w:type="spellEnd"/>
      <w:r>
        <w:rPr>
          <w:w w:val="105"/>
          <w:sz w:val="24"/>
        </w:rPr>
        <w:t>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D. </w:t>
      </w:r>
      <w:r>
        <w:rPr>
          <w:i/>
          <w:w w:val="105"/>
          <w:sz w:val="24"/>
        </w:rPr>
        <w:t>et</w:t>
      </w:r>
      <w:r>
        <w:rPr>
          <w:i/>
          <w:spacing w:val="5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31"/>
          <w:w w:val="105"/>
          <w:sz w:val="24"/>
        </w:rPr>
        <w:t xml:space="preserve"> </w:t>
      </w:r>
      <w:r>
        <w:rPr>
          <w:w w:val="105"/>
          <w:sz w:val="24"/>
        </w:rPr>
        <w:t>An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interactive framework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whole-brain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maps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at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cellular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resolution.</w:t>
      </w:r>
    </w:p>
    <w:p w14:paraId="57850B5F" w14:textId="77777777" w:rsidR="005F326E" w:rsidRDefault="00000000">
      <w:pPr>
        <w:spacing w:before="157"/>
        <w:ind w:left="864"/>
        <w:rPr>
          <w:sz w:val="24"/>
        </w:rPr>
      </w:pP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spacing w:val="12"/>
          <w:w w:val="105"/>
          <w:sz w:val="24"/>
        </w:rPr>
        <w:t xml:space="preserve"> </w:t>
      </w:r>
      <w:r>
        <w:rPr>
          <w:b/>
          <w:w w:val="105"/>
          <w:sz w:val="24"/>
        </w:rPr>
        <w:t>21</w:t>
      </w:r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139–149</w:t>
      </w:r>
      <w:r>
        <w:rPr>
          <w:spacing w:val="-3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(2018).</w:t>
      </w:r>
    </w:p>
    <w:p w14:paraId="261217C0" w14:textId="77777777" w:rsidR="005F326E" w:rsidRDefault="005F326E">
      <w:pPr>
        <w:pStyle w:val="BodyText"/>
        <w:ind w:left="0"/>
        <w:rPr>
          <w:sz w:val="31"/>
        </w:rPr>
      </w:pPr>
    </w:p>
    <w:p w14:paraId="1F25EB3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Negwer</w:t>
      </w:r>
      <w:proofErr w:type="spellEnd"/>
      <w:r>
        <w:rPr>
          <w:w w:val="105"/>
          <w:sz w:val="24"/>
        </w:rPr>
        <w:t xml:space="preserve">, M. </w:t>
      </w:r>
      <w:r>
        <w:rPr>
          <w:i/>
          <w:w w:val="105"/>
          <w:sz w:val="24"/>
        </w:rPr>
        <w:t xml:space="preserve">et al. </w:t>
      </w:r>
      <w:proofErr w:type="spellStart"/>
      <w:r>
        <w:rPr>
          <w:w w:val="105"/>
          <w:sz w:val="24"/>
        </w:rPr>
        <w:t>FriendlyClearMap</w:t>
      </w:r>
      <w:proofErr w:type="spellEnd"/>
      <w:r>
        <w:rPr>
          <w:w w:val="105"/>
          <w:sz w:val="24"/>
        </w:rPr>
        <w:t>: An optimized toolkit for mouse brain mapping and analysis.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Gigascience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(2022).</w:t>
      </w:r>
    </w:p>
    <w:p w14:paraId="0CBDFF0B" w14:textId="77777777" w:rsidR="005F326E" w:rsidRDefault="005F326E">
      <w:pPr>
        <w:spacing w:line="376" w:lineRule="auto"/>
        <w:jc w:val="both"/>
        <w:rPr>
          <w:sz w:val="24"/>
        </w:rPr>
        <w:sectPr w:rsidR="005F326E" w:rsidSect="00EE5EAC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6FEDFCD8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1809DE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744</w:t>
      </w:r>
    </w:p>
    <w:p w14:paraId="4DBC2E6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4D22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53EBB3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2A12BC3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7C189833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745</w:t>
      </w:r>
    </w:p>
    <w:p w14:paraId="5693DDD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B2F89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9F7B77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746</w:t>
      </w:r>
    </w:p>
    <w:p w14:paraId="3F46E8D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E5F53F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A2474E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747</w:t>
      </w:r>
    </w:p>
    <w:p w14:paraId="73A6BEA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EEBFD1B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E59CDC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748</w:t>
      </w:r>
    </w:p>
    <w:p w14:paraId="7637098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75648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0A9E327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749</w:t>
      </w:r>
    </w:p>
    <w:p w14:paraId="720395A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E9173B3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D1064E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750</w:t>
      </w:r>
    </w:p>
    <w:p w14:paraId="78FAF72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EE9B20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6604674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751</w:t>
      </w:r>
    </w:p>
    <w:p w14:paraId="667BD70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7F466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5FEEA3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752</w:t>
      </w:r>
    </w:p>
    <w:p w14:paraId="0F6CEF5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127AE6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A59B92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F20AE95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3D68AC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753</w:t>
      </w:r>
    </w:p>
    <w:p w14:paraId="6896E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17C45D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78FA25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754</w:t>
      </w:r>
    </w:p>
    <w:p w14:paraId="7C54CD8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C5CE6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2F09A7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639D5B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6F986DC5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755</w:t>
      </w:r>
    </w:p>
    <w:p w14:paraId="45B803D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F794BA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B58A7C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756</w:t>
      </w:r>
    </w:p>
    <w:p w14:paraId="032A44A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98AB10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06E749FA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757</w:t>
      </w:r>
    </w:p>
    <w:p w14:paraId="720DB90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3801B7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AB440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758</w:t>
      </w:r>
    </w:p>
    <w:p w14:paraId="295DB48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AE3A624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A6979A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759</w:t>
      </w:r>
    </w:p>
    <w:p w14:paraId="1B6D264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562627C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A69101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760</w:t>
      </w:r>
    </w:p>
    <w:p w14:paraId="5B9AB1B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8A0D39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CE2D38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D8A873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6C2FA2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761</w:t>
      </w:r>
    </w:p>
    <w:p w14:paraId="1104653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0ACCDA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05A0FC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762</w:t>
      </w:r>
    </w:p>
    <w:p w14:paraId="0A1C213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433A96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CF6AD8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763</w:t>
      </w:r>
    </w:p>
    <w:p w14:paraId="1E6B2D0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jc w:val="both"/>
        <w:rPr>
          <w:sz w:val="24"/>
        </w:rPr>
      </w:pPr>
      <w:r>
        <w:br w:type="column"/>
      </w:r>
      <w:r>
        <w:rPr>
          <w:w w:val="105"/>
          <w:sz w:val="24"/>
        </w:rPr>
        <w:t xml:space="preserve">Klein, S., Staring, M., Murphy, K., </w:t>
      </w:r>
      <w:proofErr w:type="spellStart"/>
      <w:r>
        <w:rPr>
          <w:w w:val="105"/>
          <w:sz w:val="24"/>
        </w:rPr>
        <w:t>Viergever</w:t>
      </w:r>
      <w:proofErr w:type="spellEnd"/>
      <w:r>
        <w:rPr>
          <w:w w:val="105"/>
          <w:sz w:val="24"/>
        </w:rPr>
        <w:t xml:space="preserve">, M. A. &amp; </w:t>
      </w:r>
      <w:proofErr w:type="spellStart"/>
      <w:r>
        <w:rPr>
          <w:w w:val="105"/>
          <w:sz w:val="24"/>
        </w:rPr>
        <w:t>Pluim</w:t>
      </w:r>
      <w:proofErr w:type="spellEnd"/>
      <w:r>
        <w:rPr>
          <w:w w:val="105"/>
          <w:sz w:val="24"/>
        </w:rPr>
        <w:t xml:space="preserve">, J. P. W. </w:t>
      </w:r>
      <w:proofErr w:type="spellStart"/>
      <w:r>
        <w:rPr>
          <w:w w:val="105"/>
          <w:sz w:val="24"/>
        </w:rPr>
        <w:t>Elastix</w:t>
      </w:r>
      <w:proofErr w:type="spellEnd"/>
      <w:r>
        <w:rPr>
          <w:w w:val="105"/>
          <w:sz w:val="24"/>
        </w:rPr>
        <w:t>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toolbox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intensity-based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medical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image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registration.</w:t>
      </w:r>
      <w:r>
        <w:rPr>
          <w:spacing w:val="28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29</w:t>
      </w:r>
      <w:r>
        <w:rPr>
          <w:w w:val="105"/>
          <w:sz w:val="24"/>
        </w:rPr>
        <w:t>, 196–205 (2010).</w:t>
      </w:r>
    </w:p>
    <w:p w14:paraId="10AAD5B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>Carey,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-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4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DeepSlice</w:t>
      </w:r>
      <w:proofErr w:type="spellEnd"/>
      <w:r>
        <w:rPr>
          <w:w w:val="105"/>
          <w:sz w:val="24"/>
        </w:rPr>
        <w:t>: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Rapid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fully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automatic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imaging to a volumetric atlas.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14</w:t>
      </w:r>
      <w:r>
        <w:rPr>
          <w:w w:val="105"/>
          <w:sz w:val="24"/>
        </w:rPr>
        <w:t>, 5884 (2023).</w:t>
      </w:r>
    </w:p>
    <w:p w14:paraId="04D65AA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Bajcsy</w:t>
      </w:r>
      <w:proofErr w:type="spellEnd"/>
      <w:r>
        <w:rPr>
          <w:w w:val="105"/>
          <w:sz w:val="24"/>
        </w:rPr>
        <w:t xml:space="preserve">, R. &amp; </w:t>
      </w:r>
      <w:proofErr w:type="spellStart"/>
      <w:r>
        <w:rPr>
          <w:w w:val="105"/>
          <w:sz w:val="24"/>
        </w:rPr>
        <w:t>Broit</w:t>
      </w:r>
      <w:proofErr w:type="spellEnd"/>
      <w:r>
        <w:rPr>
          <w:w w:val="105"/>
          <w:sz w:val="24"/>
        </w:rPr>
        <w:t>, C. Matching of deformed images.</w:t>
      </w:r>
      <w:r>
        <w:rPr>
          <w:spacing w:val="37"/>
          <w:w w:val="105"/>
          <w:sz w:val="24"/>
        </w:rPr>
        <w:t xml:space="preserve"> </w:t>
      </w:r>
      <w:r>
        <w:rPr>
          <w:w w:val="105"/>
          <w:sz w:val="24"/>
        </w:rPr>
        <w:t xml:space="preserve">in </w:t>
      </w:r>
      <w:r>
        <w:rPr>
          <w:i/>
          <w:w w:val="105"/>
          <w:sz w:val="24"/>
        </w:rPr>
        <w:t xml:space="preserve">Sixth International Confer- </w:t>
      </w:r>
      <w:proofErr w:type="spellStart"/>
      <w:r>
        <w:rPr>
          <w:i/>
          <w:w w:val="105"/>
          <w:sz w:val="24"/>
        </w:rPr>
        <w:t>ence</w:t>
      </w:r>
      <w:proofErr w:type="spellEnd"/>
      <w:r>
        <w:rPr>
          <w:i/>
          <w:w w:val="105"/>
          <w:sz w:val="24"/>
        </w:rPr>
        <w:t xml:space="preserve"> on Pattern Recognition (ICPR’82) </w:t>
      </w:r>
      <w:r>
        <w:rPr>
          <w:w w:val="105"/>
          <w:sz w:val="24"/>
        </w:rPr>
        <w:t>351–353 (1982).</w:t>
      </w:r>
    </w:p>
    <w:p w14:paraId="2E5F70FC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6"/>
        <w:jc w:val="both"/>
        <w:rPr>
          <w:sz w:val="24"/>
        </w:rPr>
      </w:pPr>
      <w:proofErr w:type="spellStart"/>
      <w:r>
        <w:rPr>
          <w:w w:val="105"/>
          <w:sz w:val="24"/>
        </w:rPr>
        <w:t>Bajcsy</w:t>
      </w:r>
      <w:proofErr w:type="spellEnd"/>
      <w:r>
        <w:rPr>
          <w:w w:val="105"/>
          <w:sz w:val="24"/>
        </w:rPr>
        <w:t xml:space="preserve">, R. &amp; </w:t>
      </w:r>
      <w:proofErr w:type="spellStart"/>
      <w:r>
        <w:rPr>
          <w:w w:val="105"/>
          <w:sz w:val="24"/>
        </w:rPr>
        <w:t>Kovacic</w:t>
      </w:r>
      <w:proofErr w:type="spellEnd"/>
      <w:r>
        <w:rPr>
          <w:w w:val="105"/>
          <w:sz w:val="24"/>
        </w:rPr>
        <w:t xml:space="preserve">, S. Multiresolution elastic matching. </w:t>
      </w:r>
      <w:r>
        <w:rPr>
          <w:i/>
          <w:w w:val="105"/>
          <w:sz w:val="24"/>
        </w:rPr>
        <w:t xml:space="preserve">Computer Vision, Graph- </w:t>
      </w:r>
      <w:proofErr w:type="spellStart"/>
      <w:r>
        <w:rPr>
          <w:i/>
          <w:w w:val="105"/>
          <w:sz w:val="24"/>
        </w:rPr>
        <w:t>ics</w:t>
      </w:r>
      <w:proofErr w:type="spellEnd"/>
      <w:r>
        <w:rPr>
          <w:i/>
          <w:w w:val="105"/>
          <w:sz w:val="24"/>
        </w:rPr>
        <w:t xml:space="preserve">, and Image Processing </w:t>
      </w:r>
      <w:r>
        <w:rPr>
          <w:b/>
          <w:w w:val="105"/>
          <w:sz w:val="24"/>
        </w:rPr>
        <w:t>46</w:t>
      </w:r>
      <w:r>
        <w:rPr>
          <w:w w:val="105"/>
          <w:sz w:val="24"/>
        </w:rPr>
        <w:t>, 1–21 (1989).</w:t>
      </w:r>
    </w:p>
    <w:p w14:paraId="1E7E4A9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Gee,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Sundaram,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T.,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Hasegawa,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I.,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Uematsu</w:t>
      </w:r>
      <w:proofErr w:type="spellEnd"/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38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Hatabu</w:t>
      </w:r>
      <w:proofErr w:type="spellEnd"/>
      <w:r>
        <w:rPr>
          <w:w w:val="105"/>
          <w:sz w:val="24"/>
        </w:rPr>
        <w:t>,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38"/>
          <w:w w:val="105"/>
          <w:sz w:val="24"/>
        </w:rPr>
        <w:t xml:space="preserve"> </w:t>
      </w:r>
      <w:r>
        <w:rPr>
          <w:w w:val="105"/>
          <w:sz w:val="24"/>
        </w:rPr>
        <w:t>Characterization of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regional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pulmonary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mechanics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from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serial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magnetic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resonance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 xml:space="preserve">data. </w:t>
      </w:r>
      <w:proofErr w:type="spellStart"/>
      <w:r>
        <w:rPr>
          <w:i/>
          <w:w w:val="105"/>
          <w:sz w:val="24"/>
        </w:rPr>
        <w:t>Acad</w:t>
      </w:r>
      <w:proofErr w:type="spellEnd"/>
      <w:r>
        <w:rPr>
          <w:i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Radiol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>, 1147–52 (2003).</w:t>
      </w:r>
    </w:p>
    <w:p w14:paraId="6E01456B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 B. B., Epstein, C. L., Grossman, M. &amp; Gee, J. C. Symmetric diffeomorphic image registration with cross-correlation: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Evaluating automated labeling of elderly and neurodegenerative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Med Image Anal </w:t>
      </w:r>
      <w:r>
        <w:rPr>
          <w:b/>
          <w:w w:val="105"/>
          <w:sz w:val="24"/>
        </w:rPr>
        <w:t>12</w:t>
      </w:r>
      <w:r>
        <w:rPr>
          <w:w w:val="105"/>
          <w:sz w:val="24"/>
        </w:rPr>
        <w:t>, 26–41 (2008).</w:t>
      </w:r>
    </w:p>
    <w:p w14:paraId="41D118A6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Klein, A. </w:t>
      </w:r>
      <w:r>
        <w:rPr>
          <w:i/>
          <w:w w:val="105"/>
          <w:sz w:val="24"/>
        </w:rPr>
        <w:t xml:space="preserve">et al. </w:t>
      </w:r>
      <w:r>
        <w:rPr>
          <w:w w:val="105"/>
          <w:sz w:val="24"/>
        </w:rPr>
        <w:t>Evaluation of 14 nonlinear deformation algorithms applied to human brain MRI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46</w:t>
      </w:r>
      <w:r>
        <w:rPr>
          <w:w w:val="105"/>
          <w:sz w:val="24"/>
        </w:rPr>
        <w:t>, 786–802 (2009).</w:t>
      </w:r>
    </w:p>
    <w:p w14:paraId="0DAB7F0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>Murphy,</w:t>
      </w:r>
      <w:r>
        <w:rPr>
          <w:spacing w:val="-3"/>
          <w:w w:val="105"/>
          <w:sz w:val="24"/>
        </w:rPr>
        <w:t xml:space="preserve"> </w:t>
      </w:r>
      <w:r>
        <w:rPr>
          <w:w w:val="105"/>
          <w:sz w:val="24"/>
        </w:rPr>
        <w:t>K.</w:t>
      </w:r>
      <w:r>
        <w:rPr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methods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thoracic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CT: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EMPIRE10 challenge.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30</w:t>
      </w:r>
      <w:r>
        <w:rPr>
          <w:w w:val="105"/>
          <w:sz w:val="24"/>
        </w:rPr>
        <w:t>, 1901–20 (2011).</w:t>
      </w:r>
    </w:p>
    <w:p w14:paraId="073530D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Baheti</w:t>
      </w:r>
      <w:proofErr w:type="spellEnd"/>
      <w:r>
        <w:rPr>
          <w:w w:val="105"/>
          <w:sz w:val="24"/>
        </w:rPr>
        <w:t>, B.</w:t>
      </w:r>
      <w:r>
        <w:rPr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The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tumor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sequence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registration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challenge:</w:t>
      </w:r>
      <w:r>
        <w:rPr>
          <w:spacing w:val="30"/>
          <w:w w:val="105"/>
          <w:sz w:val="24"/>
        </w:rPr>
        <w:t xml:space="preserve"> </w:t>
      </w:r>
      <w:r>
        <w:rPr>
          <w:w w:val="105"/>
          <w:sz w:val="24"/>
        </w:rPr>
        <w:t>Establishing</w:t>
      </w:r>
      <w:r>
        <w:rPr>
          <w:spacing w:val="-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corre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spondence</w:t>
      </w:r>
      <w:proofErr w:type="spellEnd"/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between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pre-operative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follow-up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scans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diffuse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>glioma</w:t>
      </w:r>
      <w:r>
        <w:rPr>
          <w:spacing w:val="-10"/>
          <w:w w:val="105"/>
          <w:sz w:val="24"/>
        </w:rPr>
        <w:t xml:space="preserve"> </w:t>
      </w:r>
      <w:r>
        <w:rPr>
          <w:w w:val="105"/>
          <w:sz w:val="24"/>
        </w:rPr>
        <w:t xml:space="preserve">patients. </w:t>
      </w:r>
      <w:r>
        <w:rPr>
          <w:spacing w:val="-2"/>
          <w:w w:val="105"/>
          <w:sz w:val="24"/>
        </w:rPr>
        <w:t>(2021).</w:t>
      </w:r>
    </w:p>
    <w:p w14:paraId="1EA0A21F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The optimal template effect in hippocampus studies of diseased populations.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49</w:t>
      </w:r>
      <w:r>
        <w:rPr>
          <w:w w:val="105"/>
          <w:sz w:val="24"/>
        </w:rPr>
        <w:t>, 2457–66 (2010).</w:t>
      </w:r>
    </w:p>
    <w:p w14:paraId="13784134" w14:textId="77777777" w:rsidR="005F326E" w:rsidRDefault="005F326E">
      <w:pPr>
        <w:spacing w:line="376" w:lineRule="auto"/>
        <w:jc w:val="both"/>
        <w:rPr>
          <w:sz w:val="24"/>
        </w:rPr>
        <w:sectPr w:rsidR="005F326E" w:rsidSect="00EE5EAC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076A156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0BC2C12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764</w:t>
      </w:r>
    </w:p>
    <w:p w14:paraId="4979586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F42243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7742AE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E9F6A82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44C6081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765</w:t>
      </w:r>
    </w:p>
    <w:p w14:paraId="7C306457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7865A95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84E056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766</w:t>
      </w:r>
    </w:p>
    <w:p w14:paraId="54333E1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E24FE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12100D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A2994AB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8391AD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767</w:t>
      </w:r>
    </w:p>
    <w:p w14:paraId="41C6B4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F0ED25F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6A9922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768</w:t>
      </w:r>
    </w:p>
    <w:p w14:paraId="6259B85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702B6E8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E2FA41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769</w:t>
      </w:r>
    </w:p>
    <w:p w14:paraId="74B60C7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7085D5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6F08F1E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770</w:t>
      </w:r>
    </w:p>
    <w:p w14:paraId="35AF4F8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18BFCB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26BA5B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C058A2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5C1516D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771</w:t>
      </w:r>
    </w:p>
    <w:p w14:paraId="3019333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1CE459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15029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772</w:t>
      </w:r>
    </w:p>
    <w:p w14:paraId="2B67A5F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257443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8E07DA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41EFD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9B32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7F8833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3CEBD4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773</w:t>
      </w:r>
    </w:p>
    <w:p w14:paraId="2D40470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5F0AEA8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D692CD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774</w:t>
      </w:r>
    </w:p>
    <w:p w14:paraId="56E9E45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5EA765C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ECB9890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775</w:t>
      </w:r>
    </w:p>
    <w:p w14:paraId="13A8B0C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993258D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2D1468D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776</w:t>
      </w:r>
    </w:p>
    <w:p w14:paraId="0306D90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8C16C2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F5E5F3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276E1E6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75C4FB3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777</w:t>
      </w:r>
    </w:p>
    <w:p w14:paraId="20E62B79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91E872A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33437A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778</w:t>
      </w:r>
    </w:p>
    <w:p w14:paraId="654853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2BF8C76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97C589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779</w:t>
      </w:r>
    </w:p>
    <w:p w14:paraId="225E9A6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2553DB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3B2CDA4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780</w:t>
      </w:r>
    </w:p>
    <w:p w14:paraId="42BF0F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6C9C5BB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75B354E5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781</w:t>
      </w:r>
    </w:p>
    <w:p w14:paraId="7BCCDDB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D626701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4316941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782</w:t>
      </w:r>
    </w:p>
    <w:p w14:paraId="543CF50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190D4E0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C436C3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783</w:t>
      </w:r>
    </w:p>
    <w:p w14:paraId="719B67D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jc w:val="both"/>
        <w:rPr>
          <w:sz w:val="24"/>
        </w:rPr>
      </w:pPr>
      <w:r>
        <w:br w:type="column"/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B., Tustison, N. J., Wu, J., Cook, P. A. &amp; Gee, J. C. An </w:t>
      </w:r>
      <w:proofErr w:type="gramStart"/>
      <w:r>
        <w:rPr>
          <w:w w:val="105"/>
          <w:sz w:val="24"/>
        </w:rPr>
        <w:t>open source</w:t>
      </w:r>
      <w:proofErr w:type="gramEnd"/>
      <w:r>
        <w:rPr>
          <w:w w:val="105"/>
          <w:sz w:val="24"/>
        </w:rPr>
        <w:t xml:space="preserve"> multivariate framework for n-tissue segmentation with evaluation on public data.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9</w:t>
      </w:r>
      <w:r>
        <w:rPr>
          <w:w w:val="105"/>
          <w:sz w:val="24"/>
        </w:rPr>
        <w:t>, 381–400 (2011).</w:t>
      </w:r>
    </w:p>
    <w:p w14:paraId="71EAEE6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sz w:val="24"/>
        </w:rPr>
        <w:t>Manjón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J.</w:t>
      </w:r>
      <w:r>
        <w:rPr>
          <w:spacing w:val="40"/>
          <w:sz w:val="24"/>
        </w:rPr>
        <w:t xml:space="preserve"> </w:t>
      </w:r>
      <w:r>
        <w:rPr>
          <w:sz w:val="24"/>
        </w:rPr>
        <w:t>V.,</w:t>
      </w:r>
      <w:r>
        <w:rPr>
          <w:spacing w:val="40"/>
          <w:sz w:val="24"/>
        </w:rPr>
        <w:t xml:space="preserve"> </w:t>
      </w:r>
      <w:r>
        <w:rPr>
          <w:sz w:val="24"/>
        </w:rPr>
        <w:t>Coupé,</w:t>
      </w:r>
      <w:r>
        <w:rPr>
          <w:spacing w:val="40"/>
          <w:sz w:val="24"/>
        </w:rPr>
        <w:t xml:space="preserve"> </w:t>
      </w:r>
      <w:r>
        <w:rPr>
          <w:sz w:val="24"/>
        </w:rPr>
        <w:t>P.,</w:t>
      </w:r>
      <w:r>
        <w:rPr>
          <w:spacing w:val="40"/>
          <w:sz w:val="24"/>
        </w:rPr>
        <w:t xml:space="preserve"> </w:t>
      </w:r>
      <w:r>
        <w:rPr>
          <w:sz w:val="24"/>
        </w:rPr>
        <w:t>Martí-</w:t>
      </w:r>
      <w:proofErr w:type="spellStart"/>
      <w:r>
        <w:rPr>
          <w:sz w:val="24"/>
        </w:rPr>
        <w:t>Bonmatí</w:t>
      </w:r>
      <w:proofErr w:type="spellEnd"/>
      <w:r>
        <w:rPr>
          <w:sz w:val="24"/>
        </w:rPr>
        <w:t>,</w:t>
      </w:r>
      <w:r>
        <w:rPr>
          <w:spacing w:val="40"/>
          <w:sz w:val="24"/>
        </w:rPr>
        <w:t xml:space="preserve"> </w:t>
      </w:r>
      <w:r>
        <w:rPr>
          <w:sz w:val="24"/>
        </w:rPr>
        <w:t>L.,</w:t>
      </w:r>
      <w:r>
        <w:rPr>
          <w:spacing w:val="40"/>
          <w:sz w:val="24"/>
        </w:rPr>
        <w:t xml:space="preserve"> </w:t>
      </w:r>
      <w:r>
        <w:rPr>
          <w:sz w:val="24"/>
        </w:rPr>
        <w:t>Collins,</w:t>
      </w:r>
      <w:r>
        <w:rPr>
          <w:spacing w:val="40"/>
          <w:sz w:val="24"/>
        </w:rPr>
        <w:t xml:space="preserve"> </w:t>
      </w:r>
      <w:r>
        <w:rPr>
          <w:sz w:val="24"/>
        </w:rPr>
        <w:t>D.</w:t>
      </w:r>
      <w:r>
        <w:rPr>
          <w:spacing w:val="4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sz w:val="24"/>
        </w:rPr>
        <w:t>&amp;</w:t>
      </w:r>
      <w:r>
        <w:rPr>
          <w:spacing w:val="40"/>
          <w:sz w:val="24"/>
        </w:rPr>
        <w:t xml:space="preserve"> </w:t>
      </w:r>
      <w:r>
        <w:rPr>
          <w:sz w:val="24"/>
        </w:rPr>
        <w:t>Robles,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Adaptive non-local means denoising of MR images with spatially varying noise levels. </w:t>
      </w:r>
      <w:r>
        <w:rPr>
          <w:i/>
          <w:sz w:val="24"/>
        </w:rPr>
        <w:t xml:space="preserve">J </w:t>
      </w:r>
      <w:proofErr w:type="spellStart"/>
      <w:r>
        <w:rPr>
          <w:i/>
          <w:sz w:val="24"/>
        </w:rPr>
        <w:t>Magn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Reson</w:t>
      </w:r>
      <w:proofErr w:type="spellEnd"/>
      <w:r>
        <w:rPr>
          <w:i/>
          <w:sz w:val="24"/>
        </w:rPr>
        <w:t xml:space="preserve"> Imaging </w:t>
      </w:r>
      <w:r>
        <w:rPr>
          <w:b/>
          <w:sz w:val="24"/>
        </w:rPr>
        <w:t>31</w:t>
      </w:r>
      <w:r>
        <w:rPr>
          <w:sz w:val="24"/>
        </w:rPr>
        <w:t>, 192–203 (2010).</w:t>
      </w:r>
    </w:p>
    <w:p w14:paraId="5CC9D7A3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Wang, H.</w:t>
      </w:r>
      <w:r>
        <w:rPr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Multi-atlas</w:t>
      </w:r>
      <w:proofErr w:type="gramEnd"/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segmentation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joint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label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fusion.</w:t>
      </w:r>
      <w:r>
        <w:rPr>
          <w:spacing w:val="33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Pattern Anal Mach </w:t>
      </w:r>
      <w:proofErr w:type="spellStart"/>
      <w:r>
        <w:rPr>
          <w:i/>
          <w:w w:val="105"/>
          <w:sz w:val="24"/>
        </w:rPr>
        <w:t>Intell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35</w:t>
      </w:r>
      <w:r>
        <w:rPr>
          <w:w w:val="105"/>
          <w:sz w:val="24"/>
        </w:rPr>
        <w:t>, 611–23 (2013).</w:t>
      </w:r>
    </w:p>
    <w:p w14:paraId="466274C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Tustison, N. J.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Optimal symmetric multimodal templates and concatenated random forests for supervised brain tumor segmentation (simplified) with </w:t>
      </w:r>
      <w:proofErr w:type="spellStart"/>
      <w:r>
        <w:rPr>
          <w:i/>
          <w:spacing w:val="9"/>
          <w:w w:val="105"/>
          <w:sz w:val="24"/>
        </w:rPr>
        <w:t>ANTsR</w:t>
      </w:r>
      <w:proofErr w:type="spellEnd"/>
      <w:r>
        <w:rPr>
          <w:spacing w:val="9"/>
          <w:w w:val="105"/>
          <w:sz w:val="24"/>
        </w:rPr>
        <w:t xml:space="preserve">. </w:t>
      </w:r>
      <w:proofErr w:type="spellStart"/>
      <w:r>
        <w:rPr>
          <w:i/>
          <w:w w:val="105"/>
          <w:sz w:val="24"/>
        </w:rPr>
        <w:t>Neuroinformatics</w:t>
      </w:r>
      <w:proofErr w:type="spellEnd"/>
      <w:r>
        <w:rPr>
          <w:i/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(2014)</w:t>
      </w:r>
      <w:r>
        <w:rPr>
          <w:spacing w:val="-13"/>
          <w:w w:val="105"/>
          <w:sz w:val="24"/>
        </w:rPr>
        <w:t xml:space="preserve"> </w:t>
      </w:r>
      <w:r>
        <w:rPr>
          <w:w w:val="105"/>
          <w:sz w:val="24"/>
        </w:rPr>
        <w:t>doi:</w:t>
      </w:r>
      <w:hyperlink r:id="rId296">
        <w:r>
          <w:rPr>
            <w:color w:val="0000FF"/>
            <w:w w:val="105"/>
            <w:sz w:val="24"/>
          </w:rPr>
          <w:t>10.1007/s12021-014-9245-2</w:t>
        </w:r>
      </w:hyperlink>
      <w:r>
        <w:rPr>
          <w:w w:val="105"/>
          <w:sz w:val="24"/>
        </w:rPr>
        <w:t>.</w:t>
      </w:r>
    </w:p>
    <w:p w14:paraId="4A27246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J.,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Yang,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Y.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Salerno,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M.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Advanced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normalization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tools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cardiac</w:t>
      </w:r>
      <w:r>
        <w:rPr>
          <w:spacing w:val="-9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mo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correction. in</w:t>
      </w:r>
      <w:r>
        <w:rPr>
          <w:spacing w:val="-7"/>
          <w:w w:val="105"/>
          <w:sz w:val="24"/>
        </w:rPr>
        <w:t xml:space="preserve"> </w:t>
      </w:r>
      <w:r>
        <w:rPr>
          <w:i/>
          <w:w w:val="105"/>
          <w:sz w:val="24"/>
        </w:rPr>
        <w:t>Statistical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atlases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and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computational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models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of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the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heart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>-</w:t>
      </w:r>
      <w:r>
        <w:rPr>
          <w:i/>
          <w:spacing w:val="-2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imaging and modelling challenges </w:t>
      </w:r>
      <w:r>
        <w:rPr>
          <w:w w:val="105"/>
          <w:sz w:val="24"/>
        </w:rPr>
        <w:t xml:space="preserve">(eds. Camara, O. et al.) vol. 8896 3–12 (Springer Interna- </w:t>
      </w:r>
      <w:proofErr w:type="spellStart"/>
      <w:r>
        <w:rPr>
          <w:w w:val="105"/>
          <w:sz w:val="24"/>
        </w:rPr>
        <w:t>tional</w:t>
      </w:r>
      <w:proofErr w:type="spellEnd"/>
      <w:r>
        <w:rPr>
          <w:w w:val="105"/>
          <w:sz w:val="24"/>
        </w:rPr>
        <w:t xml:space="preserve"> Publishing, 2015).</w:t>
      </w:r>
    </w:p>
    <w:p w14:paraId="5AAD488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r>
        <w:rPr>
          <w:w w:val="105"/>
          <w:sz w:val="24"/>
        </w:rPr>
        <w:t xml:space="preserve">McCormick, M., Liu, X., </w:t>
      </w:r>
      <w:proofErr w:type="spellStart"/>
      <w:r>
        <w:rPr>
          <w:w w:val="105"/>
          <w:sz w:val="24"/>
        </w:rPr>
        <w:t>Jomier</w:t>
      </w:r>
      <w:proofErr w:type="spellEnd"/>
      <w:r>
        <w:rPr>
          <w:w w:val="105"/>
          <w:sz w:val="24"/>
        </w:rPr>
        <w:t xml:space="preserve">, J., Marion, C. &amp; Ibanez, L. ITK: Enabling repro- </w:t>
      </w:r>
      <w:proofErr w:type="spellStart"/>
      <w:r>
        <w:rPr>
          <w:w w:val="105"/>
          <w:sz w:val="24"/>
        </w:rPr>
        <w:t>ducible</w:t>
      </w:r>
      <w:proofErr w:type="spellEnd"/>
      <w:r>
        <w:rPr>
          <w:w w:val="105"/>
          <w:sz w:val="24"/>
        </w:rPr>
        <w:t xml:space="preserve"> research and open science.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8</w:t>
      </w:r>
      <w:r>
        <w:rPr>
          <w:w w:val="105"/>
          <w:sz w:val="24"/>
        </w:rPr>
        <w:t>, 13 (2014).</w:t>
      </w:r>
    </w:p>
    <w:p w14:paraId="44C4689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r>
        <w:rPr>
          <w:sz w:val="24"/>
        </w:rPr>
        <w:t>Beg,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>F.,</w:t>
      </w:r>
      <w:r>
        <w:rPr>
          <w:spacing w:val="40"/>
          <w:sz w:val="24"/>
        </w:rPr>
        <w:t xml:space="preserve"> </w:t>
      </w:r>
      <w:r>
        <w:rPr>
          <w:sz w:val="24"/>
        </w:rPr>
        <w:t>Miller,</w:t>
      </w:r>
      <w:r>
        <w:rPr>
          <w:spacing w:val="40"/>
          <w:sz w:val="24"/>
        </w:rPr>
        <w:t xml:space="preserve"> </w:t>
      </w:r>
      <w:r>
        <w:rPr>
          <w:sz w:val="24"/>
        </w:rPr>
        <w:t>M.</w:t>
      </w:r>
      <w:r>
        <w:rPr>
          <w:spacing w:val="40"/>
          <w:sz w:val="24"/>
        </w:rPr>
        <w:t xml:space="preserve"> </w:t>
      </w:r>
      <w:r>
        <w:rPr>
          <w:sz w:val="24"/>
        </w:rPr>
        <w:t>I.,</w:t>
      </w:r>
      <w:r>
        <w:rPr>
          <w:spacing w:val="40"/>
          <w:sz w:val="24"/>
        </w:rPr>
        <w:t xml:space="preserve"> </w:t>
      </w:r>
      <w:r>
        <w:rPr>
          <w:sz w:val="24"/>
        </w:rPr>
        <w:t>Trouvé,</w:t>
      </w:r>
      <w:r>
        <w:rPr>
          <w:spacing w:val="40"/>
          <w:sz w:val="24"/>
        </w:rPr>
        <w:t xml:space="preserve"> </w:t>
      </w:r>
      <w:r>
        <w:rPr>
          <w:sz w:val="24"/>
        </w:rPr>
        <w:t>A.</w:t>
      </w:r>
      <w:r>
        <w:rPr>
          <w:spacing w:val="40"/>
          <w:sz w:val="24"/>
        </w:rPr>
        <w:t xml:space="preserve"> </w:t>
      </w:r>
      <w:r>
        <w:rPr>
          <w:sz w:val="24"/>
        </w:rPr>
        <w:t>&amp;</w:t>
      </w:r>
      <w:r>
        <w:rPr>
          <w:spacing w:val="40"/>
          <w:sz w:val="24"/>
        </w:rPr>
        <w:t xml:space="preserve"> </w:t>
      </w:r>
      <w:r>
        <w:rPr>
          <w:sz w:val="24"/>
        </w:rPr>
        <w:t>Younes,</w:t>
      </w:r>
      <w:r>
        <w:rPr>
          <w:spacing w:val="40"/>
          <w:sz w:val="24"/>
        </w:rPr>
        <w:t xml:space="preserve"> </w:t>
      </w:r>
      <w:r>
        <w:rPr>
          <w:sz w:val="24"/>
        </w:rPr>
        <w:t>L.</w:t>
      </w:r>
      <w:r>
        <w:rPr>
          <w:spacing w:val="40"/>
          <w:sz w:val="24"/>
        </w:rPr>
        <w:t xml:space="preserve"> </w:t>
      </w:r>
      <w:r>
        <w:rPr>
          <w:sz w:val="24"/>
        </w:rPr>
        <w:t>Computing</w:t>
      </w:r>
      <w:r>
        <w:rPr>
          <w:spacing w:val="40"/>
          <w:sz w:val="24"/>
        </w:rPr>
        <w:t xml:space="preserve"> </w:t>
      </w:r>
      <w:r>
        <w:rPr>
          <w:sz w:val="24"/>
        </w:rPr>
        <w:t>large</w:t>
      </w:r>
      <w:r>
        <w:rPr>
          <w:spacing w:val="40"/>
          <w:sz w:val="24"/>
        </w:rPr>
        <w:t xml:space="preserve"> </w:t>
      </w:r>
      <w:r>
        <w:rPr>
          <w:sz w:val="24"/>
        </w:rPr>
        <w:t>deformation metric mappings via geodesic flows of diffeomorphisms.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>International Journal of Computer Vision</w:t>
      </w:r>
      <w:r>
        <w:rPr>
          <w:i/>
          <w:spacing w:val="40"/>
          <w:sz w:val="24"/>
        </w:rPr>
        <w:t xml:space="preserve"> </w:t>
      </w:r>
      <w:r>
        <w:rPr>
          <w:b/>
          <w:sz w:val="24"/>
        </w:rPr>
        <w:t>61</w:t>
      </w:r>
      <w:r>
        <w:rPr>
          <w:sz w:val="24"/>
        </w:rPr>
        <w:t>, 139–157 (2005).</w:t>
      </w:r>
    </w:p>
    <w:p w14:paraId="3DEC506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&amp;</w:t>
      </w:r>
      <w:r>
        <w:rPr>
          <w:spacing w:val="-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Explicit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B-spline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regularization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in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diffeomorphic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image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</w:t>
      </w:r>
      <w:proofErr w:type="spellStart"/>
      <w:r>
        <w:rPr>
          <w:i/>
          <w:w w:val="105"/>
          <w:sz w:val="24"/>
        </w:rPr>
        <w:t>Neuroinform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7</w:t>
      </w:r>
      <w:r>
        <w:rPr>
          <w:w w:val="105"/>
          <w:sz w:val="24"/>
        </w:rPr>
        <w:t>, 39 (2013).</w:t>
      </w:r>
    </w:p>
    <w:p w14:paraId="2DD45A94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Das, S. R., </w:t>
      </w: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 B. B., Grossman, M. &amp; Gee, J. C. Registration based cortical thickness measurement.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45</w:t>
      </w:r>
      <w:r>
        <w:rPr>
          <w:w w:val="105"/>
          <w:sz w:val="24"/>
        </w:rPr>
        <w:t>, 867–79 (2009).</w:t>
      </w:r>
    </w:p>
    <w:p w14:paraId="46A3A23A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>Tustison,</w:t>
      </w:r>
      <w:r>
        <w:rPr>
          <w:spacing w:val="-9"/>
          <w:w w:val="105"/>
          <w:sz w:val="24"/>
        </w:rPr>
        <w:t xml:space="preserve"> </w:t>
      </w:r>
      <w:r>
        <w:rPr>
          <w:w w:val="105"/>
          <w:sz w:val="24"/>
        </w:rPr>
        <w:t>N.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J.</w:t>
      </w:r>
      <w:r>
        <w:rPr>
          <w:spacing w:val="-12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Large-scale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ANTs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2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FreeSurfer</w:t>
      </w:r>
      <w:proofErr w:type="spellEnd"/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cortical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thickness measurements.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99</w:t>
      </w:r>
      <w:r>
        <w:rPr>
          <w:w w:val="105"/>
          <w:sz w:val="24"/>
        </w:rPr>
        <w:t>, 166–79 (2014).</w:t>
      </w:r>
    </w:p>
    <w:p w14:paraId="0E936955" w14:textId="77777777" w:rsidR="005F326E" w:rsidRDefault="005F326E">
      <w:pPr>
        <w:spacing w:line="376" w:lineRule="auto"/>
        <w:jc w:val="both"/>
        <w:rPr>
          <w:sz w:val="24"/>
        </w:rPr>
        <w:sectPr w:rsidR="005F326E" w:rsidSect="00EE5EAC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483CA8B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5A20345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784</w:t>
      </w:r>
    </w:p>
    <w:p w14:paraId="2085B81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4F512B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8DAE83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10A7C1D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A4835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785</w:t>
      </w:r>
    </w:p>
    <w:p w14:paraId="5F4BC90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96C127E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420E5C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786</w:t>
      </w:r>
    </w:p>
    <w:p w14:paraId="3C09A1BF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588EEE5B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787</w:t>
      </w:r>
    </w:p>
    <w:p w14:paraId="7E5B0E5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64143E6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10D6757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788</w:t>
      </w:r>
    </w:p>
    <w:p w14:paraId="0E64544F" w14:textId="77777777" w:rsidR="005F326E" w:rsidRDefault="005F326E">
      <w:pPr>
        <w:pStyle w:val="BodyText"/>
        <w:spacing w:before="8"/>
        <w:ind w:left="0"/>
        <w:rPr>
          <w:rFonts w:ascii="Arial"/>
          <w:sz w:val="25"/>
        </w:rPr>
      </w:pPr>
    </w:p>
    <w:p w14:paraId="3A030F8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789</w:t>
      </w:r>
    </w:p>
    <w:p w14:paraId="227763B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938593D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61C44E2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790</w:t>
      </w:r>
    </w:p>
    <w:p w14:paraId="42F6211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75FD4F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27A7D6C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02A62CA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151CAEF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791</w:t>
      </w:r>
    </w:p>
    <w:p w14:paraId="0870C31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8F9649B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429575EF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792</w:t>
      </w:r>
    </w:p>
    <w:p w14:paraId="7ADA33A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FFD7C9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AA199B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934B7E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21C3C8D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793</w:t>
      </w:r>
    </w:p>
    <w:p w14:paraId="6EFD8094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E3A93BF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7842C21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794</w:t>
      </w:r>
    </w:p>
    <w:p w14:paraId="341D56B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495245D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48A0FB38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795</w:t>
      </w:r>
    </w:p>
    <w:p w14:paraId="62D281B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0C7125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30164FD2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796</w:t>
      </w:r>
    </w:p>
    <w:p w14:paraId="6300ED1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593DE2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BF29E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4B68C28" w14:textId="77777777" w:rsidR="005F326E" w:rsidRDefault="005F326E">
      <w:pPr>
        <w:pStyle w:val="BodyText"/>
        <w:spacing w:before="4"/>
        <w:ind w:left="0"/>
        <w:rPr>
          <w:rFonts w:ascii="Arial"/>
          <w:sz w:val="16"/>
        </w:rPr>
      </w:pPr>
    </w:p>
    <w:p w14:paraId="5A2BB831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797</w:t>
      </w:r>
    </w:p>
    <w:p w14:paraId="5A460B9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C3766E3" w14:textId="77777777" w:rsidR="005F326E" w:rsidRDefault="005F326E">
      <w:pPr>
        <w:pStyle w:val="BodyText"/>
        <w:spacing w:before="10"/>
        <w:ind w:left="0"/>
        <w:rPr>
          <w:rFonts w:ascii="Arial"/>
          <w:sz w:val="17"/>
        </w:rPr>
      </w:pPr>
    </w:p>
    <w:p w14:paraId="0472F3C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798</w:t>
      </w:r>
    </w:p>
    <w:p w14:paraId="48FFB113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39092F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B221D66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799</w:t>
      </w:r>
    </w:p>
    <w:p w14:paraId="16CEBD4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44023F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7BAF6B2D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800</w:t>
      </w:r>
    </w:p>
    <w:p w14:paraId="13AF980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267458A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EE39D8A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801</w:t>
      </w:r>
    </w:p>
    <w:p w14:paraId="5D1FB23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2405B8B6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0A8BDCD6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802</w:t>
      </w:r>
    </w:p>
    <w:p w14:paraId="32A3B27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D0360D1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15A611FD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803</w:t>
      </w:r>
    </w:p>
    <w:p w14:paraId="1F0CC525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7F3D2B0" w14:textId="77777777" w:rsidR="005F326E" w:rsidRDefault="005F326E">
      <w:pPr>
        <w:pStyle w:val="BodyText"/>
        <w:spacing w:before="9"/>
        <w:ind w:left="0"/>
        <w:rPr>
          <w:rFonts w:ascii="Arial"/>
          <w:sz w:val="17"/>
        </w:rPr>
      </w:pPr>
    </w:p>
    <w:p w14:paraId="6FE69741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804</w:t>
      </w:r>
    </w:p>
    <w:p w14:paraId="7C45995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5187AB2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6727BB47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805</w:t>
      </w:r>
    </w:p>
    <w:p w14:paraId="7A4890F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jc w:val="both"/>
        <w:rPr>
          <w:sz w:val="24"/>
        </w:rPr>
      </w:pPr>
      <w:r>
        <w:br w:type="column"/>
      </w:r>
      <w:r>
        <w:rPr>
          <w:sz w:val="24"/>
        </w:rPr>
        <w:t xml:space="preserve">Tustison, N. J. </w:t>
      </w:r>
      <w:r>
        <w:rPr>
          <w:i/>
          <w:sz w:val="24"/>
        </w:rPr>
        <w:t>et al.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Longitudinal mapping of cortical thickness measurements: An Alzheimer’s</w:t>
      </w:r>
      <w:r>
        <w:rPr>
          <w:spacing w:val="40"/>
          <w:sz w:val="24"/>
        </w:rPr>
        <w:t xml:space="preserve"> </w:t>
      </w:r>
      <w:r>
        <w:rPr>
          <w:sz w:val="24"/>
        </w:rPr>
        <w:t>Disease</w:t>
      </w:r>
      <w:r>
        <w:rPr>
          <w:spacing w:val="40"/>
          <w:sz w:val="24"/>
        </w:rPr>
        <w:t xml:space="preserve"> </w:t>
      </w:r>
      <w:r>
        <w:rPr>
          <w:sz w:val="24"/>
        </w:rPr>
        <w:t>Neuroimaging</w:t>
      </w:r>
      <w:r>
        <w:rPr>
          <w:spacing w:val="40"/>
          <w:sz w:val="24"/>
        </w:rPr>
        <w:t xml:space="preserve"> </w:t>
      </w:r>
      <w:r>
        <w:rPr>
          <w:sz w:val="24"/>
        </w:rPr>
        <w:t>Initiative-based</w:t>
      </w:r>
      <w:r>
        <w:rPr>
          <w:spacing w:val="40"/>
          <w:sz w:val="24"/>
        </w:rPr>
        <w:t xml:space="preserve"> </w:t>
      </w:r>
      <w:r>
        <w:rPr>
          <w:sz w:val="24"/>
        </w:rPr>
        <w:t>evaluation</w:t>
      </w:r>
      <w:r>
        <w:rPr>
          <w:spacing w:val="40"/>
          <w:sz w:val="24"/>
        </w:rPr>
        <w:t xml:space="preserve"> </w:t>
      </w:r>
      <w:r>
        <w:rPr>
          <w:sz w:val="24"/>
        </w:rPr>
        <w:t>study.</w:t>
      </w:r>
      <w:r>
        <w:rPr>
          <w:spacing w:val="80"/>
          <w:w w:val="150"/>
          <w:sz w:val="24"/>
        </w:rPr>
        <w:t xml:space="preserve"> </w:t>
      </w:r>
      <w:r>
        <w:rPr>
          <w:i/>
          <w:sz w:val="24"/>
        </w:rPr>
        <w:t>J</w:t>
      </w:r>
      <w:r>
        <w:rPr>
          <w:i/>
          <w:spacing w:val="40"/>
          <w:sz w:val="24"/>
        </w:rPr>
        <w:t xml:space="preserve"> </w:t>
      </w:r>
      <w:proofErr w:type="spellStart"/>
      <w:r>
        <w:rPr>
          <w:i/>
          <w:sz w:val="24"/>
        </w:rPr>
        <w:t>Alzheimers</w:t>
      </w:r>
      <w:proofErr w:type="spellEnd"/>
      <w:r>
        <w:rPr>
          <w:i/>
          <w:sz w:val="24"/>
        </w:rPr>
        <w:t xml:space="preserve"> Dis </w:t>
      </w:r>
      <w:r>
        <w:rPr>
          <w:sz w:val="24"/>
        </w:rPr>
        <w:t>(2019) doi:</w:t>
      </w:r>
      <w:hyperlink r:id="rId297">
        <w:r>
          <w:rPr>
            <w:color w:val="0000FF"/>
            <w:sz w:val="24"/>
          </w:rPr>
          <w:t>10.3233/JAD-190283</w:t>
        </w:r>
      </w:hyperlink>
      <w:r>
        <w:rPr>
          <w:sz w:val="24"/>
        </w:rPr>
        <w:t>.</w:t>
      </w:r>
    </w:p>
    <w:p w14:paraId="4CEE75C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/>
        <w:ind w:right="0" w:hanging="754"/>
        <w:jc w:val="both"/>
        <w:rPr>
          <w:sz w:val="24"/>
        </w:rPr>
      </w:pPr>
      <w:r>
        <w:rPr>
          <w:w w:val="105"/>
          <w:sz w:val="24"/>
        </w:rPr>
        <w:t>Hsu,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L.-M.</w:t>
      </w:r>
      <w:r>
        <w:rPr>
          <w:spacing w:val="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10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CAMRI</w:t>
      </w:r>
      <w:r>
        <w:rPr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mouse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brain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MRI</w:t>
      </w:r>
      <w:r>
        <w:rPr>
          <w:spacing w:val="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data.</w:t>
      </w:r>
    </w:p>
    <w:p w14:paraId="732A0F1D" w14:textId="77777777" w:rsidR="005F326E" w:rsidRDefault="005F326E">
      <w:pPr>
        <w:pStyle w:val="BodyText"/>
        <w:ind w:left="0"/>
        <w:rPr>
          <w:sz w:val="34"/>
        </w:rPr>
      </w:pPr>
    </w:p>
    <w:p w14:paraId="2F92BCFA" w14:textId="77777777" w:rsidR="005F326E" w:rsidRDefault="005F326E">
      <w:pPr>
        <w:pStyle w:val="BodyText"/>
        <w:spacing w:before="6"/>
        <w:ind w:left="0"/>
        <w:rPr>
          <w:sz w:val="27"/>
        </w:rPr>
      </w:pPr>
    </w:p>
    <w:p w14:paraId="2B689CD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0" w:line="376" w:lineRule="auto"/>
        <w:ind w:right="1386"/>
        <w:jc w:val="both"/>
        <w:rPr>
          <w:sz w:val="24"/>
        </w:rPr>
      </w:pPr>
      <w:proofErr w:type="spellStart"/>
      <w:r>
        <w:rPr>
          <w:w w:val="105"/>
          <w:sz w:val="24"/>
        </w:rPr>
        <w:t>Reshetnikov</w:t>
      </w:r>
      <w:proofErr w:type="spellEnd"/>
      <w:r>
        <w:rPr>
          <w:w w:val="105"/>
          <w:sz w:val="24"/>
        </w:rPr>
        <w:t xml:space="preserve">, V.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High-resolution MRI data of brain C57BL/6 and BTBR mice in three different anatomical views.</w:t>
      </w:r>
    </w:p>
    <w:p w14:paraId="675490C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17" w:line="376" w:lineRule="auto"/>
        <w:jc w:val="both"/>
        <w:rPr>
          <w:sz w:val="24"/>
        </w:rPr>
      </w:pPr>
      <w:r>
        <w:rPr>
          <w:w w:val="105"/>
          <w:sz w:val="24"/>
        </w:rPr>
        <w:t xml:space="preserve">Rahman, N., Xu, K., </w:t>
      </w:r>
      <w:proofErr w:type="spellStart"/>
      <w:r>
        <w:rPr>
          <w:w w:val="105"/>
          <w:sz w:val="24"/>
        </w:rPr>
        <w:t>Budde</w:t>
      </w:r>
      <w:proofErr w:type="spellEnd"/>
      <w:r>
        <w:rPr>
          <w:w w:val="105"/>
          <w:sz w:val="24"/>
        </w:rPr>
        <w:t>, M. D., Brown, A. &amp; Baron, C. A. A longitudinal microstructural MRI dataset in healthy C57Bl/6 mice at 9.4 tesla.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Sci Data </w:t>
      </w:r>
      <w:r>
        <w:rPr>
          <w:b/>
          <w:w w:val="105"/>
          <w:sz w:val="24"/>
        </w:rPr>
        <w:t>10</w:t>
      </w:r>
      <w:r>
        <w:rPr>
          <w:w w:val="105"/>
          <w:sz w:val="24"/>
        </w:rPr>
        <w:t xml:space="preserve">, 94 </w:t>
      </w:r>
      <w:r>
        <w:rPr>
          <w:spacing w:val="-2"/>
          <w:w w:val="105"/>
          <w:sz w:val="24"/>
        </w:rPr>
        <w:t>(2023).</w:t>
      </w:r>
    </w:p>
    <w:p w14:paraId="3244265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>Gong,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H.</w:t>
      </w:r>
      <w:r>
        <w:rPr>
          <w:spacing w:val="-15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9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14"/>
          <w:w w:val="105"/>
          <w:sz w:val="24"/>
        </w:rPr>
        <w:t xml:space="preserve"> </w:t>
      </w:r>
      <w:r>
        <w:rPr>
          <w:w w:val="105"/>
          <w:sz w:val="24"/>
        </w:rPr>
        <w:t>High-throughput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dual-</w:t>
      </w:r>
      <w:proofErr w:type="spellStart"/>
      <w:r>
        <w:rPr>
          <w:w w:val="105"/>
          <w:sz w:val="24"/>
        </w:rPr>
        <w:t>colour</w:t>
      </w:r>
      <w:proofErr w:type="spellEnd"/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precision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imaging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brain-wide</w:t>
      </w:r>
      <w:r>
        <w:rPr>
          <w:spacing w:val="-15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connec</w:t>
      </w:r>
      <w:proofErr w:type="spellEnd"/>
      <w:r>
        <w:rPr>
          <w:w w:val="105"/>
          <w:sz w:val="24"/>
        </w:rPr>
        <w:t>- tome with cytoarchitectonic landmarks at the cellular level.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</w:t>
      </w:r>
      <w:proofErr w:type="spellStart"/>
      <w:r>
        <w:rPr>
          <w:i/>
          <w:w w:val="105"/>
          <w:sz w:val="24"/>
        </w:rPr>
        <w:t>Commun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7</w:t>
      </w:r>
      <w:r>
        <w:rPr>
          <w:w w:val="105"/>
          <w:sz w:val="24"/>
        </w:rPr>
        <w:t xml:space="preserve">, 12142 </w:t>
      </w:r>
      <w:r>
        <w:rPr>
          <w:spacing w:val="-2"/>
          <w:w w:val="105"/>
          <w:sz w:val="24"/>
        </w:rPr>
        <w:t>(2016).</w:t>
      </w:r>
    </w:p>
    <w:p w14:paraId="7B7FF34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 xml:space="preserve">Wang, J. </w:t>
      </w:r>
      <w:r>
        <w:rPr>
          <w:i/>
          <w:w w:val="105"/>
          <w:sz w:val="24"/>
        </w:rPr>
        <w:t>et al.</w:t>
      </w:r>
      <w:r>
        <w:rPr>
          <w:i/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>Divergent projection patterns revealed by reconstruction of individual neurons in orbitofrontal cortex.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Neurosci</w:t>
      </w:r>
      <w:proofErr w:type="spellEnd"/>
      <w:r>
        <w:rPr>
          <w:i/>
          <w:w w:val="105"/>
          <w:sz w:val="24"/>
        </w:rPr>
        <w:t xml:space="preserve"> Bull</w:t>
      </w:r>
      <w:r>
        <w:rPr>
          <w:i/>
          <w:spacing w:val="40"/>
          <w:w w:val="105"/>
          <w:sz w:val="24"/>
        </w:rPr>
        <w:t xml:space="preserve"> </w:t>
      </w:r>
      <w:r>
        <w:rPr>
          <w:b/>
          <w:w w:val="105"/>
          <w:sz w:val="24"/>
        </w:rPr>
        <w:t>37</w:t>
      </w:r>
      <w:r>
        <w:rPr>
          <w:w w:val="105"/>
          <w:sz w:val="24"/>
        </w:rPr>
        <w:t>, 461–477 (2021).</w:t>
      </w:r>
    </w:p>
    <w:p w14:paraId="76A5E268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jc w:val="both"/>
        <w:rPr>
          <w:sz w:val="24"/>
        </w:rPr>
      </w:pPr>
      <w:r>
        <w:rPr>
          <w:w w:val="105"/>
          <w:sz w:val="24"/>
        </w:rPr>
        <w:t xml:space="preserve">Rotolo, T., Smallwood, P. M., Williams, J. &amp; Nathans, J. </w:t>
      </w:r>
      <w:proofErr w:type="gramStart"/>
      <w:r>
        <w:rPr>
          <w:w w:val="105"/>
          <w:sz w:val="24"/>
        </w:rPr>
        <w:t>Genetically-directed</w:t>
      </w:r>
      <w:proofErr w:type="gramEnd"/>
      <w:r>
        <w:rPr>
          <w:w w:val="105"/>
          <w:sz w:val="24"/>
        </w:rPr>
        <w:t>, cell type-specific sparse labeling for the analysis of neuronal morphology.</w:t>
      </w:r>
      <w:r>
        <w:rPr>
          <w:spacing w:val="40"/>
          <w:w w:val="105"/>
          <w:sz w:val="24"/>
        </w:rPr>
        <w:t xml:space="preserve"> </w:t>
      </w:r>
      <w:proofErr w:type="spellStart"/>
      <w:r>
        <w:rPr>
          <w:i/>
          <w:w w:val="105"/>
          <w:sz w:val="24"/>
        </w:rPr>
        <w:t>PLoS</w:t>
      </w:r>
      <w:proofErr w:type="spellEnd"/>
      <w:r>
        <w:rPr>
          <w:i/>
          <w:w w:val="105"/>
          <w:sz w:val="24"/>
        </w:rPr>
        <w:t xml:space="preserve"> One </w:t>
      </w:r>
      <w:r>
        <w:rPr>
          <w:b/>
          <w:w w:val="105"/>
          <w:sz w:val="24"/>
        </w:rPr>
        <w:t>3</w:t>
      </w:r>
      <w:r>
        <w:rPr>
          <w:w w:val="105"/>
          <w:sz w:val="24"/>
        </w:rPr>
        <w:t>, e4099 (2008).</w:t>
      </w:r>
    </w:p>
    <w:p w14:paraId="54EB9F59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6" w:line="376" w:lineRule="auto"/>
        <w:jc w:val="both"/>
        <w:rPr>
          <w:sz w:val="24"/>
        </w:rPr>
      </w:pPr>
      <w:r>
        <w:rPr>
          <w:sz w:val="24"/>
        </w:rPr>
        <w:t xml:space="preserve">Peng, H. </w:t>
      </w:r>
      <w:r>
        <w:rPr>
          <w:i/>
          <w:sz w:val="24"/>
        </w:rPr>
        <w:t>et al.</w:t>
      </w:r>
      <w:r>
        <w:rPr>
          <w:i/>
          <w:spacing w:val="40"/>
          <w:sz w:val="24"/>
        </w:rPr>
        <w:t xml:space="preserve"> </w:t>
      </w:r>
      <w:r>
        <w:rPr>
          <w:sz w:val="24"/>
        </w:rPr>
        <w:t>Morphological diversity of single neurons in molecularly defined cell types.</w:t>
      </w:r>
      <w:r>
        <w:rPr>
          <w:spacing w:val="40"/>
          <w:sz w:val="24"/>
        </w:rPr>
        <w:t xml:space="preserve"> </w:t>
      </w:r>
      <w:r>
        <w:rPr>
          <w:i/>
          <w:sz w:val="24"/>
        </w:rPr>
        <w:t xml:space="preserve">Nature </w:t>
      </w:r>
      <w:r>
        <w:rPr>
          <w:b/>
          <w:sz w:val="24"/>
        </w:rPr>
        <w:t>598</w:t>
      </w:r>
      <w:r>
        <w:rPr>
          <w:sz w:val="24"/>
        </w:rPr>
        <w:t>, 174–181 (2021).</w:t>
      </w:r>
    </w:p>
    <w:p w14:paraId="6E4D0500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Yao, Z.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 high-resolution transcriptomic and spatial atlas of cell types in the whole mouse brain.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Nature </w:t>
      </w:r>
      <w:r>
        <w:rPr>
          <w:b/>
          <w:w w:val="105"/>
          <w:sz w:val="24"/>
        </w:rPr>
        <w:t>624</w:t>
      </w:r>
      <w:r>
        <w:rPr>
          <w:w w:val="105"/>
          <w:sz w:val="24"/>
        </w:rPr>
        <w:t>, 317–332 (2023).</w:t>
      </w:r>
    </w:p>
    <w:p w14:paraId="1BC5D1E1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Liu, J. </w:t>
      </w:r>
      <w:r>
        <w:rPr>
          <w:i/>
          <w:w w:val="105"/>
          <w:sz w:val="24"/>
        </w:rPr>
        <w:t>et al.</w:t>
      </w:r>
      <w:r>
        <w:rPr>
          <w:i/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Concordance of MERFISH spatial transcriptomics with bulk and single- cell RNA sequencing.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Life Sci Alliance </w:t>
      </w:r>
      <w:r>
        <w:rPr>
          <w:b/>
          <w:w w:val="105"/>
          <w:sz w:val="24"/>
        </w:rPr>
        <w:t>6</w:t>
      </w:r>
      <w:r>
        <w:rPr>
          <w:w w:val="105"/>
          <w:sz w:val="24"/>
        </w:rPr>
        <w:t>, (2023).</w:t>
      </w:r>
    </w:p>
    <w:p w14:paraId="0F116867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97" w:line="376" w:lineRule="auto"/>
        <w:ind w:right="1384"/>
        <w:jc w:val="both"/>
        <w:rPr>
          <w:sz w:val="24"/>
        </w:rPr>
      </w:pPr>
      <w:r>
        <w:rPr>
          <w:w w:val="105"/>
          <w:sz w:val="24"/>
        </w:rPr>
        <w:t xml:space="preserve">Stringer, C., Wang, T., </w:t>
      </w:r>
      <w:proofErr w:type="spellStart"/>
      <w:r>
        <w:rPr>
          <w:w w:val="105"/>
          <w:sz w:val="24"/>
        </w:rPr>
        <w:t>Michaelos</w:t>
      </w:r>
      <w:proofErr w:type="spellEnd"/>
      <w:r>
        <w:rPr>
          <w:w w:val="105"/>
          <w:sz w:val="24"/>
        </w:rPr>
        <w:t xml:space="preserve">, M. &amp; </w:t>
      </w:r>
      <w:proofErr w:type="spellStart"/>
      <w:r>
        <w:rPr>
          <w:w w:val="105"/>
          <w:sz w:val="24"/>
        </w:rPr>
        <w:t>Pachitariu</w:t>
      </w:r>
      <w:proofErr w:type="spellEnd"/>
      <w:r>
        <w:rPr>
          <w:w w:val="105"/>
          <w:sz w:val="24"/>
        </w:rPr>
        <w:t xml:space="preserve">, M. </w:t>
      </w:r>
      <w:proofErr w:type="spellStart"/>
      <w:r>
        <w:rPr>
          <w:w w:val="105"/>
          <w:sz w:val="24"/>
        </w:rPr>
        <w:t>Cellpose</w:t>
      </w:r>
      <w:proofErr w:type="spellEnd"/>
      <w:r>
        <w:rPr>
          <w:w w:val="105"/>
          <w:sz w:val="24"/>
        </w:rPr>
        <w:t xml:space="preserve">: A generalist algo- </w:t>
      </w:r>
      <w:proofErr w:type="spellStart"/>
      <w:r>
        <w:rPr>
          <w:w w:val="105"/>
          <w:sz w:val="24"/>
        </w:rPr>
        <w:t>rithm</w:t>
      </w:r>
      <w:proofErr w:type="spellEnd"/>
      <w:r>
        <w:rPr>
          <w:w w:val="105"/>
          <w:sz w:val="24"/>
        </w:rPr>
        <w:t xml:space="preserve"> for cellular segmentation.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Nat Methods </w:t>
      </w:r>
      <w:r>
        <w:rPr>
          <w:b/>
          <w:w w:val="105"/>
          <w:sz w:val="24"/>
        </w:rPr>
        <w:t>18</w:t>
      </w:r>
      <w:r>
        <w:rPr>
          <w:w w:val="105"/>
          <w:sz w:val="24"/>
        </w:rPr>
        <w:t>, 100–106 (2021).</w:t>
      </w:r>
    </w:p>
    <w:p w14:paraId="29DEEBB8" w14:textId="77777777" w:rsidR="005F326E" w:rsidRDefault="005F326E">
      <w:pPr>
        <w:spacing w:line="376" w:lineRule="auto"/>
        <w:jc w:val="both"/>
        <w:rPr>
          <w:sz w:val="24"/>
        </w:rPr>
        <w:sectPr w:rsidR="005F326E" w:rsidSect="00EE5EAC">
          <w:pgSz w:w="12240" w:h="15840"/>
          <w:pgMar w:top="1320" w:right="0" w:bottom="280" w:left="940" w:header="720" w:footer="720" w:gutter="0"/>
          <w:cols w:num="2" w:space="720" w:equalWidth="0">
            <w:col w:w="341" w:space="49"/>
            <w:col w:w="10910"/>
          </w:cols>
        </w:sectPr>
      </w:pPr>
    </w:p>
    <w:p w14:paraId="6805C370" w14:textId="77777777" w:rsidR="005F326E" w:rsidRDefault="005F326E">
      <w:pPr>
        <w:pStyle w:val="BodyText"/>
        <w:spacing w:before="5"/>
        <w:ind w:left="0"/>
        <w:rPr>
          <w:sz w:val="21"/>
        </w:rPr>
      </w:pPr>
    </w:p>
    <w:p w14:paraId="4027987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806</w:t>
      </w:r>
    </w:p>
    <w:p w14:paraId="4A112C4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FDD77B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E4676FB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04F4A4F" w14:textId="77777777" w:rsidR="005F326E" w:rsidRDefault="005F326E">
      <w:pPr>
        <w:pStyle w:val="BodyText"/>
        <w:spacing w:before="3"/>
        <w:ind w:left="0"/>
        <w:rPr>
          <w:rFonts w:ascii="Arial"/>
          <w:sz w:val="16"/>
        </w:rPr>
      </w:pPr>
    </w:p>
    <w:p w14:paraId="6CE28B58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807</w:t>
      </w:r>
    </w:p>
    <w:p w14:paraId="4A089638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77C7B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7C35D4D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808</w:t>
      </w:r>
    </w:p>
    <w:p w14:paraId="3832B3F0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C2DDFD3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6F048C4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809</w:t>
      </w:r>
    </w:p>
    <w:p w14:paraId="5B2459FF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1C9D80D4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6163FBC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810</w:t>
      </w:r>
    </w:p>
    <w:p w14:paraId="53BF45C1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6BE3E0FE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203B4EFC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811</w:t>
      </w:r>
    </w:p>
    <w:p w14:paraId="1E51E3CE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469D0989" w14:textId="77777777" w:rsidR="005F326E" w:rsidRDefault="005F326E">
      <w:pPr>
        <w:pStyle w:val="BodyText"/>
        <w:spacing w:before="1"/>
        <w:ind w:left="0"/>
        <w:rPr>
          <w:rFonts w:ascii="Arial"/>
          <w:sz w:val="18"/>
        </w:rPr>
      </w:pPr>
    </w:p>
    <w:p w14:paraId="1183B359" w14:textId="77777777" w:rsidR="005F326E" w:rsidRDefault="00000000">
      <w:pPr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812</w:t>
      </w:r>
    </w:p>
    <w:p w14:paraId="04842A5D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5D59DAC5" w14:textId="77777777" w:rsidR="005F326E" w:rsidRDefault="005F326E">
      <w:pPr>
        <w:pStyle w:val="BodyText"/>
        <w:spacing w:before="7"/>
        <w:ind w:left="0"/>
        <w:rPr>
          <w:rFonts w:ascii="Arial"/>
          <w:sz w:val="14"/>
        </w:rPr>
      </w:pPr>
    </w:p>
    <w:p w14:paraId="5B2A9F1E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813</w:t>
      </w:r>
    </w:p>
    <w:p w14:paraId="0D271CCA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30883186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73E0A7BC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814</w:t>
      </w:r>
    </w:p>
    <w:p w14:paraId="0C8FD122" w14:textId="77777777" w:rsidR="005F326E" w:rsidRDefault="005F326E">
      <w:pPr>
        <w:pStyle w:val="BodyText"/>
        <w:ind w:left="0"/>
        <w:rPr>
          <w:rFonts w:ascii="Arial"/>
          <w:sz w:val="18"/>
        </w:rPr>
      </w:pPr>
    </w:p>
    <w:p w14:paraId="0456C62B" w14:textId="77777777" w:rsidR="005F326E" w:rsidRDefault="005F326E">
      <w:pPr>
        <w:pStyle w:val="BodyText"/>
        <w:spacing w:before="6"/>
        <w:ind w:left="0"/>
        <w:rPr>
          <w:rFonts w:ascii="Arial"/>
          <w:sz w:val="14"/>
        </w:rPr>
      </w:pPr>
    </w:p>
    <w:p w14:paraId="0FFD17AC" w14:textId="77777777" w:rsidR="005F326E" w:rsidRDefault="00000000">
      <w:pPr>
        <w:spacing w:before="1"/>
        <w:ind w:left="110"/>
        <w:rPr>
          <w:rFonts w:ascii="Arial"/>
          <w:sz w:val="12"/>
        </w:rPr>
      </w:pPr>
      <w:r>
        <w:rPr>
          <w:rFonts w:ascii="Arial"/>
          <w:spacing w:val="-5"/>
          <w:sz w:val="12"/>
        </w:rPr>
        <w:t>815</w:t>
      </w:r>
    </w:p>
    <w:p w14:paraId="7B81CFDD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135" w:line="376" w:lineRule="auto"/>
        <w:ind w:right="1384"/>
        <w:jc w:val="both"/>
        <w:rPr>
          <w:sz w:val="24"/>
        </w:rPr>
      </w:pPr>
      <w:r>
        <w:br w:type="column"/>
      </w:r>
      <w:r>
        <w:rPr>
          <w:w w:val="105"/>
          <w:sz w:val="24"/>
        </w:rPr>
        <w:t xml:space="preserve">Tustison, N. J. &amp; </w:t>
      </w:r>
      <w:proofErr w:type="spellStart"/>
      <w:r>
        <w:rPr>
          <w:w w:val="105"/>
          <w:sz w:val="24"/>
        </w:rPr>
        <w:t>Amini</w:t>
      </w:r>
      <w:proofErr w:type="spellEnd"/>
      <w:r>
        <w:rPr>
          <w:w w:val="105"/>
          <w:sz w:val="24"/>
        </w:rPr>
        <w:t xml:space="preserve">, A. A. Biventricular myocardial strains via nonrigid </w:t>
      </w:r>
      <w:proofErr w:type="spellStart"/>
      <w:r>
        <w:rPr>
          <w:w w:val="105"/>
          <w:sz w:val="24"/>
        </w:rPr>
        <w:t>registra</w:t>
      </w:r>
      <w:proofErr w:type="spellEnd"/>
      <w:r>
        <w:rPr>
          <w:w w:val="105"/>
          <w:sz w:val="24"/>
        </w:rPr>
        <w:t xml:space="preserve">- </w:t>
      </w:r>
      <w:proofErr w:type="spellStart"/>
      <w:r>
        <w:rPr>
          <w:w w:val="105"/>
          <w:sz w:val="24"/>
        </w:rPr>
        <w:t>tion</w:t>
      </w:r>
      <w:proofErr w:type="spellEnd"/>
      <w:r>
        <w:rPr>
          <w:w w:val="105"/>
          <w:sz w:val="24"/>
        </w:rPr>
        <w:t xml:space="preserve"> of anatomical NURBS model [corrected].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25</w:t>
      </w:r>
      <w:r>
        <w:rPr>
          <w:w w:val="105"/>
          <w:sz w:val="24"/>
        </w:rPr>
        <w:t xml:space="preserve">, 94–112 </w:t>
      </w:r>
      <w:r>
        <w:rPr>
          <w:spacing w:val="-2"/>
          <w:w w:val="105"/>
          <w:sz w:val="24"/>
        </w:rPr>
        <w:t>(2006).</w:t>
      </w:r>
    </w:p>
    <w:p w14:paraId="3E103BD5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 xml:space="preserve">, B. B. </w:t>
      </w:r>
      <w:r>
        <w:rPr>
          <w:i/>
          <w:w w:val="105"/>
          <w:sz w:val="24"/>
        </w:rPr>
        <w:t>et al.</w:t>
      </w:r>
      <w:r>
        <w:rPr>
          <w:i/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The Insight </w:t>
      </w:r>
      <w:proofErr w:type="spellStart"/>
      <w:r>
        <w:rPr>
          <w:w w:val="105"/>
          <w:sz w:val="24"/>
        </w:rPr>
        <w:t>ToolKit</w:t>
      </w:r>
      <w:proofErr w:type="spellEnd"/>
      <w:r>
        <w:rPr>
          <w:w w:val="105"/>
          <w:sz w:val="24"/>
        </w:rPr>
        <w:t xml:space="preserve"> image registration framework.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Front Neu- </w:t>
      </w:r>
      <w:proofErr w:type="spellStart"/>
      <w:r>
        <w:rPr>
          <w:i/>
          <w:w w:val="105"/>
          <w:sz w:val="24"/>
        </w:rPr>
        <w:t>roinform</w:t>
      </w:r>
      <w:proofErr w:type="spellEnd"/>
      <w:r>
        <w:rPr>
          <w:i/>
          <w:w w:val="105"/>
          <w:sz w:val="24"/>
        </w:rPr>
        <w:t xml:space="preserve"> </w:t>
      </w:r>
      <w:r>
        <w:rPr>
          <w:b/>
          <w:w w:val="105"/>
          <w:sz w:val="24"/>
        </w:rPr>
        <w:t>8</w:t>
      </w:r>
      <w:r>
        <w:rPr>
          <w:w w:val="105"/>
          <w:sz w:val="24"/>
        </w:rPr>
        <w:t>, 44 (2014).</w:t>
      </w:r>
    </w:p>
    <w:p w14:paraId="0FD43F76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 w:line="376" w:lineRule="auto"/>
        <w:jc w:val="both"/>
        <w:rPr>
          <w:sz w:val="24"/>
        </w:rPr>
      </w:pPr>
      <w:proofErr w:type="spellStart"/>
      <w:r>
        <w:rPr>
          <w:w w:val="105"/>
          <w:sz w:val="24"/>
        </w:rPr>
        <w:t>Avants</w:t>
      </w:r>
      <w:proofErr w:type="spellEnd"/>
      <w:r>
        <w:rPr>
          <w:w w:val="105"/>
          <w:sz w:val="24"/>
        </w:rPr>
        <w:t>,</w:t>
      </w:r>
      <w:r>
        <w:rPr>
          <w:spacing w:val="-4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B.</w:t>
      </w:r>
      <w:r>
        <w:rPr>
          <w:spacing w:val="-6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-1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reproducible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evaluation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ANTs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similarity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metric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performance in brain image registration.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Neuroimage </w:t>
      </w:r>
      <w:r>
        <w:rPr>
          <w:b/>
          <w:w w:val="105"/>
          <w:sz w:val="24"/>
        </w:rPr>
        <w:t>54</w:t>
      </w:r>
      <w:r>
        <w:rPr>
          <w:w w:val="105"/>
          <w:sz w:val="24"/>
        </w:rPr>
        <w:t>, 2033–44 (2011).</w:t>
      </w:r>
    </w:p>
    <w:p w14:paraId="5C93469E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line="376" w:lineRule="auto"/>
        <w:ind w:right="1384"/>
        <w:jc w:val="both"/>
        <w:rPr>
          <w:sz w:val="24"/>
        </w:rPr>
      </w:pPr>
      <w:proofErr w:type="spellStart"/>
      <w:r>
        <w:rPr>
          <w:w w:val="105"/>
          <w:sz w:val="24"/>
        </w:rPr>
        <w:t>Nyúl</w:t>
      </w:r>
      <w:proofErr w:type="spellEnd"/>
      <w:r>
        <w:rPr>
          <w:w w:val="105"/>
          <w:sz w:val="24"/>
        </w:rPr>
        <w:t>, L. G., Udupa, J. K. &amp; Zhang, X. New variants of a method of MRI scale standardization.</w:t>
      </w:r>
      <w:r>
        <w:rPr>
          <w:spacing w:val="40"/>
          <w:w w:val="105"/>
          <w:sz w:val="24"/>
        </w:rPr>
        <w:t xml:space="preserve"> </w:t>
      </w:r>
      <w:r>
        <w:rPr>
          <w:i/>
          <w:w w:val="105"/>
          <w:sz w:val="24"/>
        </w:rPr>
        <w:t xml:space="preserve">IEEE Trans Med Imaging </w:t>
      </w:r>
      <w:r>
        <w:rPr>
          <w:b/>
          <w:w w:val="105"/>
          <w:sz w:val="24"/>
        </w:rPr>
        <w:t>19</w:t>
      </w:r>
      <w:r>
        <w:rPr>
          <w:w w:val="105"/>
          <w:sz w:val="24"/>
        </w:rPr>
        <w:t>, 143–50 (2000).</w:t>
      </w:r>
    </w:p>
    <w:p w14:paraId="1908F072" w14:textId="77777777" w:rsidR="005F326E" w:rsidRDefault="00000000">
      <w:pPr>
        <w:pStyle w:val="ListParagraph"/>
        <w:numPr>
          <w:ilvl w:val="0"/>
          <w:numId w:val="1"/>
        </w:numPr>
        <w:tabs>
          <w:tab w:val="left" w:pos="864"/>
        </w:tabs>
        <w:spacing w:before="200"/>
        <w:ind w:right="0" w:hanging="754"/>
        <w:jc w:val="both"/>
        <w:rPr>
          <w:sz w:val="24"/>
        </w:rPr>
      </w:pPr>
      <w:r>
        <w:rPr>
          <w:w w:val="105"/>
          <w:sz w:val="24"/>
        </w:rPr>
        <w:t>Falk,</w:t>
      </w:r>
      <w:r>
        <w:rPr>
          <w:spacing w:val="20"/>
          <w:w w:val="105"/>
          <w:sz w:val="24"/>
        </w:rPr>
        <w:t xml:space="preserve"> </w:t>
      </w:r>
      <w:r>
        <w:rPr>
          <w:w w:val="105"/>
          <w:sz w:val="24"/>
        </w:rPr>
        <w:t>T.</w:t>
      </w:r>
      <w:r>
        <w:rPr>
          <w:spacing w:val="18"/>
          <w:w w:val="105"/>
          <w:sz w:val="24"/>
        </w:rPr>
        <w:t xml:space="preserve"> </w:t>
      </w:r>
      <w:r>
        <w:rPr>
          <w:i/>
          <w:w w:val="105"/>
          <w:sz w:val="24"/>
        </w:rPr>
        <w:t>et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al.</w:t>
      </w:r>
      <w:r>
        <w:rPr>
          <w:i/>
          <w:spacing w:val="59"/>
          <w:w w:val="105"/>
          <w:sz w:val="24"/>
        </w:rPr>
        <w:t xml:space="preserve"> </w:t>
      </w:r>
      <w:proofErr w:type="gramStart"/>
      <w:r>
        <w:rPr>
          <w:w w:val="105"/>
          <w:sz w:val="24"/>
        </w:rPr>
        <w:t>U-net</w:t>
      </w:r>
      <w:proofErr w:type="gramEnd"/>
      <w:r>
        <w:rPr>
          <w:w w:val="105"/>
          <w:sz w:val="24"/>
        </w:rPr>
        <w:t>: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Deep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learning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18"/>
          <w:w w:val="105"/>
          <w:sz w:val="24"/>
        </w:rPr>
        <w:t xml:space="preserve"> </w:t>
      </w:r>
      <w:r>
        <w:rPr>
          <w:w w:val="105"/>
          <w:sz w:val="24"/>
        </w:rPr>
        <w:t>cell</w:t>
      </w:r>
      <w:r>
        <w:rPr>
          <w:spacing w:val="17"/>
          <w:w w:val="105"/>
          <w:sz w:val="24"/>
        </w:rPr>
        <w:t xml:space="preserve"> </w:t>
      </w:r>
      <w:r>
        <w:rPr>
          <w:w w:val="105"/>
          <w:sz w:val="24"/>
        </w:rPr>
        <w:t>counting,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detection,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18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morphometry.</w:t>
      </w:r>
    </w:p>
    <w:p w14:paraId="06FCFF1D" w14:textId="77777777" w:rsidR="005F326E" w:rsidRDefault="00000000">
      <w:pPr>
        <w:spacing w:before="157"/>
        <w:ind w:left="864"/>
        <w:rPr>
          <w:sz w:val="24"/>
        </w:rPr>
      </w:pPr>
      <w:r>
        <w:rPr>
          <w:i/>
          <w:sz w:val="24"/>
        </w:rPr>
        <w:t>Nat</w:t>
      </w:r>
      <w:r>
        <w:rPr>
          <w:i/>
          <w:spacing w:val="33"/>
          <w:sz w:val="24"/>
        </w:rPr>
        <w:t xml:space="preserve"> </w:t>
      </w:r>
      <w:r>
        <w:rPr>
          <w:i/>
          <w:sz w:val="24"/>
        </w:rPr>
        <w:t>Methods</w:t>
      </w:r>
      <w:r>
        <w:rPr>
          <w:i/>
          <w:spacing w:val="38"/>
          <w:sz w:val="24"/>
        </w:rPr>
        <w:t xml:space="preserve"> </w:t>
      </w:r>
      <w:r>
        <w:rPr>
          <w:b/>
          <w:sz w:val="24"/>
        </w:rPr>
        <w:t>16</w:t>
      </w:r>
      <w:r>
        <w:rPr>
          <w:sz w:val="24"/>
        </w:rPr>
        <w:t>,</w:t>
      </w:r>
      <w:r>
        <w:rPr>
          <w:spacing w:val="26"/>
          <w:sz w:val="24"/>
        </w:rPr>
        <w:t xml:space="preserve"> </w:t>
      </w:r>
      <w:r>
        <w:rPr>
          <w:sz w:val="24"/>
        </w:rPr>
        <w:t>67–70</w:t>
      </w:r>
      <w:r>
        <w:rPr>
          <w:spacing w:val="28"/>
          <w:sz w:val="24"/>
        </w:rPr>
        <w:t xml:space="preserve"> </w:t>
      </w:r>
      <w:r>
        <w:rPr>
          <w:spacing w:val="-2"/>
          <w:sz w:val="24"/>
        </w:rPr>
        <w:t>(2019).</w:t>
      </w:r>
    </w:p>
    <w:sectPr w:rsidR="005F326E">
      <w:pgSz w:w="12240" w:h="15840"/>
      <w:pgMar w:top="1320" w:right="0" w:bottom="280" w:left="940" w:header="720" w:footer="720" w:gutter="0"/>
      <w:cols w:num="2" w:space="720" w:equalWidth="0">
        <w:col w:w="341" w:space="49"/>
        <w:col w:w="10910"/>
      </w:cols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Gee, James C" w:date="2024-04-10T17:58:00Z" w:initials="GJC">
    <w:p w14:paraId="3CDA4824" w14:textId="77777777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Can we please add me as a second corresponding author?</w:t>
      </w:r>
    </w:p>
  </w:comment>
  <w:comment w:id="1" w:author="Tustison, Nick (njt4n)" w:date="2024-04-10T19:38:00Z" w:initials="NT">
    <w:p w14:paraId="4146A6C9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9" w:author="Gee, James C" w:date="2024-04-10T18:00:00Z" w:initials="GJC">
    <w:p w14:paraId="07C775A2" w14:textId="50CD4AAD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Is this detailed in Fae’s paper? Thus not included here?</w:t>
      </w:r>
    </w:p>
  </w:comment>
  <w:comment w:id="10" w:author="Tustison, Nick (njt4n)" w:date="2024-04-10T19:39:00Z" w:initials="NT">
    <w:p w14:paraId="7C1255F3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Yes.  I added the reference to Fae again here at the end.</w:t>
      </w:r>
    </w:p>
  </w:comment>
  <w:comment w:id="15" w:author="Gee, James C" w:date="2024-04-10T18:01:00Z" w:initials="GJC">
    <w:p w14:paraId="195D9A35" w14:textId="57922035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Decide which to use throughout: “data set” vs “dataset”</w:t>
      </w:r>
    </w:p>
  </w:comment>
  <w:comment w:id="16" w:author="Tustison, Nick (njt4n)" w:date="2024-04-10T19:41:00Z" w:initials="NT">
    <w:p w14:paraId="1FA796CB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25" w:author="Gee, James C" w:date="2024-04-10T18:02:00Z" w:initials="GJC">
    <w:p w14:paraId="42401B26" w14:textId="607C7845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6" w:author="Tustison, Nick (njt4n)" w:date="2024-04-10T19:44:00Z" w:initials="NT">
    <w:p w14:paraId="3E78123D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57" w:author="Gee, James C" w:date="2024-04-10T18:07:00Z" w:initials="GJC">
    <w:p w14:paraId="3D41B95F" w14:textId="3ED23EE8" w:rsidR="00A45280" w:rsidRDefault="00A45280" w:rsidP="00A4528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No quantitative analyses at all? Might get back pushback from reviewers.</w:t>
      </w:r>
    </w:p>
  </w:comment>
  <w:comment w:id="58" w:author="Tustison, Nick (njt4n)" w:date="2024-04-10T19:45:00Z" w:initials="NT">
    <w:p w14:paraId="04896C61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68" w:author="Gee, James C" w:date="2024-04-10T18:09:00Z" w:initials="GJC">
    <w:p w14:paraId="4D1B79CF" w14:textId="66B94C8E" w:rsidR="00D73D67" w:rsidRDefault="00D73D67" w:rsidP="00D73D6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does “our” refer to here?</w:t>
      </w:r>
    </w:p>
  </w:comment>
  <w:comment w:id="69" w:author="Tustison, Nick (njt4n)" w:date="2024-04-10T19:46:00Z" w:initials="NT">
    <w:p w14:paraId="5439D68B" w14:textId="77777777" w:rsidR="00431D0F" w:rsidRDefault="00431D0F" w:rsidP="00431D0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85" w:author="Gee, James C" w:date="2024-04-10T18:11:00Z" w:initials="GJC">
    <w:p w14:paraId="2D20BD10" w14:textId="57612A76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“Point sets” vs “pointsets”</w:t>
      </w:r>
    </w:p>
  </w:comment>
  <w:comment w:id="86" w:author="Tustison, Nick (njt4n)" w:date="2024-04-10T19:49:00Z" w:initials="NT">
    <w:p w14:paraId="48CA5A2A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 don’t see where “pointsets” is used in the manuscript.</w:t>
      </w:r>
    </w:p>
  </w:comment>
  <w:comment w:id="94" w:author="Gee, James C" w:date="2024-04-10T18:12:00Z" w:initials="GJC">
    <w:p w14:paraId="5A3D58B1" w14:textId="0DECFA33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Pretty cool figure</w:t>
      </w:r>
    </w:p>
  </w:comment>
  <w:comment w:id="95" w:author="Tustison, Nick (njt4n)" w:date="2024-04-10T19:49:00Z" w:initials="NT">
    <w:p w14:paraId="118CCC1F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Thanks.</w:t>
      </w:r>
    </w:p>
  </w:comment>
  <w:comment w:id="98" w:author="Gee, James C" w:date="2024-04-10T18:14:00Z" w:initials="GJC">
    <w:p w14:paraId="3544667E" w14:textId="05187906" w:rsidR="003275D8" w:rsidRDefault="003275D8" w:rsidP="003275D8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 you mean “development strategy or approach”? “Developmental trajectory” is slightly confusing because of DevCCF work discussed here.</w:t>
      </w:r>
    </w:p>
  </w:comment>
  <w:comment w:id="99" w:author="Tustison, Nick (njt4n)" w:date="2024-04-10T19:52:00Z" w:initials="NT">
    <w:p w14:paraId="349BDA20" w14:textId="77777777" w:rsidR="00F02E0A" w:rsidRDefault="00F02E0A" w:rsidP="00F02E0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 “making analogous algorithmic development difficult.”</w:t>
      </w:r>
    </w:p>
  </w:comment>
  <w:comment w:id="111" w:author="Gee, James C" w:date="2024-04-10T18:22:00Z" w:initials="GJC">
    <w:p w14:paraId="1F1CB719" w14:textId="2081CBDE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is this?</w:t>
      </w:r>
    </w:p>
  </w:comment>
  <w:comment w:id="112" w:author="Tustison, Nick (njt4n)" w:date="2024-04-10T19:57:00Z" w:initials="NT">
    <w:p w14:paraId="232E62BF" w14:textId="77777777" w:rsidR="00406944" w:rsidRDefault="00406944" w:rsidP="004069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Removed “having different defacing aesthetics” to avoid potential reviewer concerns. </w:t>
      </w:r>
    </w:p>
  </w:comment>
  <w:comment w:id="116" w:author="Gee, James C" w:date="2024-04-10T18:23:00Z" w:initials="GJC">
    <w:p w14:paraId="54BDB49A" w14:textId="451AF1FD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 are there 2 of the blue dashed lines?</w:t>
      </w:r>
    </w:p>
  </w:comment>
  <w:comment w:id="117" w:author="Tustison, Nick (njt4n)" w:date="2024-04-10T21:54:00Z" w:initials="NT">
    <w:p w14:paraId="37CDCAEF" w14:textId="77777777" w:rsidR="007B3E71" w:rsidRDefault="007B3E71" w:rsidP="007B3E7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Isotropic and anisotropic.  The labels in (c) are meant to differentiate this but might need to add another legend item.  I opted not due to aesthetics.</w:t>
      </w:r>
    </w:p>
  </w:comment>
  <w:comment w:id="118" w:author="Gee, James C" w:date="2024-04-10T18:23:00Z" w:initials="GJC">
    <w:p w14:paraId="1C34CD9F" w14:textId="035EC38C" w:rsidR="00660673" w:rsidRDefault="00660673" w:rsidP="0066067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“Isotropic” is synthesized vs “anisotropic” is true?</w:t>
      </w:r>
    </w:p>
  </w:comment>
  <w:comment w:id="119" w:author="Tustison, Nick (njt4n)" w:date="2024-04-10T21:52:00Z" w:initials="NT">
    <w:p w14:paraId="47D73F0A" w14:textId="77777777" w:rsidR="001D6BEA" w:rsidRDefault="001D6BEA" w:rsidP="001D6BEA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True.  Specifically, the network learns a mouse brain-specific isotropic interpolation from anisotropic data.</w:t>
      </w:r>
    </w:p>
  </w:comment>
  <w:comment w:id="132" w:author="Gee, James C" w:date="2024-04-10T18:25:00Z" w:initials="GJC">
    <w:p w14:paraId="765C9F0C" w14:textId="1371EFCF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“ITK”?</w:t>
      </w:r>
    </w:p>
  </w:comment>
  <w:comment w:id="133" w:author="Tustison, Nick (njt4n)" w:date="2024-04-10T19:59:00Z" w:initials="NT">
    <w:p w14:paraId="01B9DCD3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  <w:p w14:paraId="44C14F9E" w14:textId="77777777" w:rsidR="00B463B3" w:rsidRDefault="00B463B3" w:rsidP="00B463B3"/>
  </w:comment>
  <w:comment w:id="134" w:author="Gee, James C" w:date="2024-04-10T18:27:00Z" w:initials="GJC">
    <w:p w14:paraId="2E722EF7" w14:textId="46663601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Should probably delete this as it reads as anecdotal (and therefore inappropriate for archival journal)</w:t>
      </w:r>
    </w:p>
  </w:comment>
  <w:comment w:id="135" w:author="Tustison, Nick (njt4n)" w:date="2024-04-10T19:57:00Z" w:initials="NT">
    <w:p w14:paraId="59ED238F" w14:textId="77777777" w:rsidR="00406944" w:rsidRDefault="00406944" w:rsidP="004069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Sure.</w:t>
      </w:r>
    </w:p>
  </w:comment>
  <w:comment w:id="139" w:author="Gee, James C" w:date="2024-04-10T18:27:00Z" w:initials="GJC">
    <w:p w14:paraId="10E5D59A" w14:textId="405E2EF9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140" w:author="Tustison, Nick (njt4n)" w:date="2024-04-10T20:01:00Z" w:initials="NT">
    <w:p w14:paraId="23F16A82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44" w:author="Gee, James C" w:date="2024-04-10T18:27:00Z" w:initials="GJC">
    <w:p w14:paraId="4D342DE7" w14:textId="1BFE88D2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145" w:author="Tustison, Nick (njt4n)" w:date="2024-04-10T20:03:00Z" w:initials="NT">
    <w:p w14:paraId="1D67CA60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46" w:author="Gee, James C" w:date="2024-04-10T18:28:00Z" w:initials="GJC">
    <w:p w14:paraId="4E0ABADC" w14:textId="435B4DC9" w:rsidR="00043344" w:rsidRDefault="00043344" w:rsidP="00043344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147" w:author="Tustison, Nick (njt4n)" w:date="2024-04-10T20:04:00Z" w:initials="NT">
    <w:p w14:paraId="4E4BFA12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Changed to “mouse image geometry and scaling”.</w:t>
      </w:r>
    </w:p>
  </w:comment>
  <w:comment w:id="153" w:author="Gee, James C" w:date="2024-04-10T18:29:00Z" w:initials="GJC">
    <w:p w14:paraId="4F808FB9" w14:textId="18E0CBA6" w:rsidR="00154D9E" w:rsidRDefault="00154D9E" w:rsidP="00154D9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Delete this?</w:t>
      </w:r>
    </w:p>
  </w:comment>
  <w:comment w:id="154" w:author="Tustison, Nick (njt4n)" w:date="2024-04-10T20:05:00Z" w:initials="NT">
    <w:p w14:paraId="4C8C7AC4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156" w:author="Gee, James C" w:date="2024-04-10T18:29:00Z" w:initials="GJC">
    <w:p w14:paraId="6B29C178" w14:textId="38188FF5" w:rsidR="00154D9E" w:rsidRDefault="00154D9E" w:rsidP="00154D9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Use same formatting as in earlier part of manuscript</w:t>
      </w:r>
    </w:p>
  </w:comment>
  <w:comment w:id="157" w:author="Tustison, Nick (njt4n)" w:date="2024-04-10T20:05:00Z" w:initials="NT">
    <w:p w14:paraId="6ABBBB51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171" w:author="Gee, James C" w:date="2024-04-10T18:30:00Z" w:initials="GJC">
    <w:p w14:paraId="19CA7AFF" w14:textId="5C222421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72" w:author="Tustison, Nick (njt4n)" w:date="2024-04-10T20:07:00Z" w:initials="NT">
    <w:p w14:paraId="1AB7A42C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Min— </w:t>
      </w:r>
    </w:p>
  </w:comment>
  <w:comment w:id="174" w:author="Gee, James C" w:date="2024-04-10T18:31:00Z" w:initials="GJC">
    <w:p w14:paraId="401AC364" w14:textId="47CEE447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75" w:author="Tustison, Nick (njt4n)" w:date="2024-04-10T20:07:00Z" w:initials="NT">
    <w:p w14:paraId="37FFFEA3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180" w:author="Gee, James C" w:date="2024-04-10T18:31:00Z" w:initials="GJC">
    <w:p w14:paraId="1756371C" w14:textId="336078C8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81" w:author="Tustison, Nick (njt4n)" w:date="2024-04-10T20:07:00Z" w:initials="NT">
    <w:p w14:paraId="6D104F50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  <w:p w14:paraId="1FFFF59F" w14:textId="77777777" w:rsidR="00B463B3" w:rsidRDefault="00B463B3" w:rsidP="00B463B3"/>
  </w:comment>
  <w:comment w:id="182" w:author="Gee, James C" w:date="2024-04-10T18:34:00Z" w:initials="GJC">
    <w:p w14:paraId="4CFF6332" w14:textId="418FE3DA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This observation would be better supported by an explanation of the different signal contrast mechanisms involved for the respective modalities - and therefore the basis for the observed lack of signal correspondence between the same anatomic features.</w:t>
      </w:r>
    </w:p>
  </w:comment>
  <w:comment w:id="183" w:author="Tustison, Nick (njt4n)" w:date="2024-04-10T20:07:00Z" w:initials="NT">
    <w:p w14:paraId="57D93C97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187" w:author="Gee, James C" w:date="2024-04-10T18:37:00Z" w:initials="GJC">
    <w:p w14:paraId="478C25FA" w14:textId="5360800D" w:rsidR="00FA2623" w:rsidRDefault="00FA2623" w:rsidP="00FA262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Is the “insufficiency” due to the use of “intensity-based” similarity metrics? Or the use of inadequate optimization strategies? In other words, the formulation of the registration objective is fine, except that its implementation is poor, meaning a global optimum is not actually found.</w:t>
      </w:r>
    </w:p>
  </w:comment>
  <w:comment w:id="188" w:author="Tustison, Nick (njt4n)" w:date="2024-04-10T20:08:00Z" w:initials="NT">
    <w:p w14:paraId="5064E40B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---</w:t>
      </w:r>
    </w:p>
    <w:p w14:paraId="3F83FA4F" w14:textId="77777777" w:rsidR="00B463B3" w:rsidRDefault="00B463B3" w:rsidP="00B463B3"/>
  </w:comment>
  <w:comment w:id="195" w:author="Gee, James C" w:date="2024-04-10T18:39:00Z" w:initials="GJC">
    <w:p w14:paraId="4C279EDB" w14:textId="4C85B98B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196" w:author="Tustison, Nick (njt4n)" w:date="2024-04-10T20:08:00Z" w:initials="NT">
    <w:p w14:paraId="4CEB11EB" w14:textId="77777777" w:rsidR="00B463B3" w:rsidRDefault="00B463B3" w:rsidP="00B463B3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197" w:author="Gee, James C" w:date="2024-04-10T18:39:00Z" w:initials="GJC">
    <w:p w14:paraId="3B06EE4F" w14:textId="44FFC9F6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What does this mean?</w:t>
      </w:r>
    </w:p>
  </w:comment>
  <w:comment w:id="198" w:author="Tustison, Nick (njt4n)" w:date="2024-04-10T20:09:00Z" w:initials="NT">
    <w:p w14:paraId="38B5D36B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 “contralateral flipped versions.”</w:t>
      </w:r>
    </w:p>
  </w:comment>
  <w:comment w:id="199" w:author="Gee, James C" w:date="2024-04-10T18:40:00Z" w:initials="GJC">
    <w:p w14:paraId="11F896AF" w14:textId="624BFCF9" w:rsidR="00183531" w:rsidRDefault="00183531" w:rsidP="00183531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00" w:author="Tustison, Nick (njt4n)" w:date="2024-04-10T20:09:00Z" w:initials="NT">
    <w:p w14:paraId="0A7B4D2C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  <w:p w14:paraId="69DA503C" w14:textId="77777777" w:rsidR="009A6E50" w:rsidRDefault="009A6E50" w:rsidP="009A6E50"/>
  </w:comment>
  <w:comment w:id="208" w:author="Gee, James C" w:date="2024-04-10T18:41:00Z" w:initials="GJC">
    <w:p w14:paraId="7DDCC9D1" w14:textId="0321FD99" w:rsidR="009676E7" w:rsidRDefault="009676E7" w:rsidP="009676E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09" w:author="Tustison, Nick (njt4n)" w:date="2024-04-10T20:09:00Z" w:initials="NT">
    <w:p w14:paraId="0B9027B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15" w:author="Gee, James C" w:date="2024-04-10T18:42:00Z" w:initials="GJC">
    <w:p w14:paraId="552E1720" w14:textId="09694847" w:rsidR="009676E7" w:rsidRDefault="009676E7" w:rsidP="009676E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16" w:author="Tustison, Nick (njt4n)" w:date="2024-04-10T20:09:00Z" w:initials="NT">
    <w:p w14:paraId="7E7E321C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20" w:author="Gee, James C" w:date="2024-04-10T18:45:00Z" w:initials="GJC">
    <w:p w14:paraId="4A27216A" w14:textId="4D2CB2A9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Figures showing sample image from each step might be helpful</w:t>
      </w:r>
    </w:p>
  </w:comment>
  <w:comment w:id="221" w:author="Tustison, Nick (njt4n)" w:date="2024-04-10T20:10:00Z" w:initials="NT">
    <w:p w14:paraId="3F8B1905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---</w:t>
      </w:r>
    </w:p>
  </w:comment>
  <w:comment w:id="222" w:author="Gee, James C" w:date="2024-04-10T18:43:00Z" w:initials="GJC">
    <w:p w14:paraId="1487E127" w14:textId="43AFF58A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23" w:author="Tustison, Nick (njt4n)" w:date="2024-04-10T20:10:00Z" w:initials="NT">
    <w:p w14:paraId="54715955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229" w:author="Gee, James C" w:date="2024-04-10T18:46:00Z" w:initials="GJC">
    <w:p w14:paraId="614DD2D9" w14:textId="7E4598E7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30" w:author="Tustison, Nick (njt4n)" w:date="2024-04-10T20:10:00Z" w:initials="NT">
    <w:p w14:paraId="734DBB07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Min — </w:t>
      </w:r>
    </w:p>
  </w:comment>
  <w:comment w:id="235" w:author="Gee, James C" w:date="2024-04-10T18:47:00Z" w:initials="GJC">
    <w:p w14:paraId="71FB9141" w14:textId="2D6CAC58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Why?</w:t>
      </w:r>
    </w:p>
  </w:comment>
  <w:comment w:id="251" w:author="Gee, James C" w:date="2024-04-10T18:49:00Z" w:initials="GJC">
    <w:p w14:paraId="0268C369" w14:textId="77777777" w:rsidR="005711D7" w:rsidRDefault="005711D7" w:rsidP="005711D7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2" w:author="Tustison, Nick (njt4n)" w:date="2024-04-10T20:10:00Z" w:initials="NT">
    <w:p w14:paraId="5CCCB244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3" w:author="Gee, James C" w:date="2024-04-10T18:50:00Z" w:initials="GJC">
    <w:p w14:paraId="14A41A08" w14:textId="68907842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4" w:author="Tustison, Nick (njt4n)" w:date="2024-04-10T20:10:00Z" w:initials="NT">
    <w:p w14:paraId="45FAE24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5" w:author="Gee, James C" w:date="2024-04-10T18:50:00Z" w:initials="GJC">
    <w:p w14:paraId="11A384FD" w14:textId="6A461C46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6" w:author="Tustison, Nick (njt4n)" w:date="2024-04-10T20:11:00Z" w:initials="NT">
    <w:p w14:paraId="75E0069D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57" w:author="Gee, James C" w:date="2024-04-10T18:50:00Z" w:initials="GJC">
    <w:p w14:paraId="2E5612B3" w14:textId="27891AE4" w:rsidR="0084789B" w:rsidRDefault="0084789B" w:rsidP="0084789B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58" w:author="Tustison, Nick (njt4n)" w:date="2024-04-10T20:11:00Z" w:initials="NT">
    <w:p w14:paraId="1D5D8D39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61" w:author="Gee, James C" w:date="2024-04-10T18:52:00Z" w:initials="GJC">
    <w:p w14:paraId="100806ED" w14:textId="183F470C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</w:t>
      </w:r>
    </w:p>
  </w:comment>
  <w:comment w:id="262" w:author="Tustison, Nick (njt4n)" w:date="2024-04-10T20:11:00Z" w:initials="NT">
    <w:p w14:paraId="406D4AA3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265" w:author="Gee, James C" w:date="2024-04-10T18:55:00Z" w:initials="GJC">
    <w:p w14:paraId="6BCC0C39" w14:textId="42BFADAD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“Large swaths”?</w:t>
      </w:r>
    </w:p>
  </w:comment>
  <w:comment w:id="266" w:author="Tustison, Nick (njt4n)" w:date="2024-04-10T20:11:00Z" w:initials="NT">
    <w:p w14:paraId="2B611349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 xml:space="preserve">Done.  </w:t>
      </w:r>
    </w:p>
  </w:comment>
  <w:comment w:id="272" w:author="Gee, James C" w:date="2024-04-10T18:55:00Z" w:initials="GJC">
    <w:p w14:paraId="6714CC4A" w14:textId="4514140C" w:rsidR="00BE3F2E" w:rsidRDefault="00BE3F2E" w:rsidP="00BE3F2E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Reformat</w:t>
      </w:r>
    </w:p>
  </w:comment>
  <w:comment w:id="273" w:author="Tustison, Nick (njt4n)" w:date="2024-04-10T20:12:00Z" w:initials="NT">
    <w:p w14:paraId="73B9471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303" w:author="Gee, James C" w:date="2024-04-10T18:59:00Z" w:initials="GJC">
    <w:p w14:paraId="7452768C" w14:textId="515DBAD1" w:rsidR="00876BE6" w:rsidRDefault="00876BE6" w:rsidP="00876BE6">
      <w:r>
        <w:rPr>
          <w:rStyle w:val="CommentReference"/>
        </w:rPr>
        <w:annotationRef/>
      </w:r>
      <w:r>
        <w:rPr>
          <w:sz w:val="20"/>
          <w:szCs w:val="20"/>
        </w:rPr>
        <w:t>For how many brains? Need to comment on this.</w:t>
      </w:r>
    </w:p>
  </w:comment>
  <w:comment w:id="304" w:author="Tustison, Nick (njt4n)" w:date="2024-04-10T20:12:00Z" w:initials="NT">
    <w:p w14:paraId="4DBDB4F8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Min —</w:t>
      </w:r>
    </w:p>
  </w:comment>
  <w:comment w:id="311" w:author="Gee, James C" w:date="2024-04-10T19:00:00Z" w:initials="GJC">
    <w:p w14:paraId="6ADD2E0E" w14:textId="5054CF30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Why not “exact”</w:t>
      </w:r>
    </w:p>
  </w:comment>
  <w:comment w:id="312" w:author="Tustison, Nick (njt4n)" w:date="2024-04-10T20:13:00Z" w:initials="NT">
    <w:p w14:paraId="595A0023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Removed to avoid ambiguity.</w:t>
      </w:r>
    </w:p>
  </w:comment>
  <w:comment w:id="316" w:author="Gee, James C" w:date="2024-04-10T19:01:00Z" w:initials="GJC">
    <w:p w14:paraId="19B5E7A3" w14:textId="3AA26808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Need a table that lists these</w:t>
      </w:r>
    </w:p>
  </w:comment>
  <w:comment w:id="317" w:author="Tustison, Nick (njt4n)" w:date="2024-04-10T20:17:00Z" w:initials="NT">
    <w:p w14:paraId="7F8CEA57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Actually had a figure with a table that I added here.</w:t>
      </w:r>
    </w:p>
  </w:comment>
  <w:comment w:id="319" w:author="Gee, James C" w:date="2024-04-10T19:01:00Z" w:initials="GJC">
    <w:p w14:paraId="76A3C001" w14:textId="0B9BBC3B" w:rsidR="00D463F5" w:rsidRDefault="00D463F5" w:rsidP="00D463F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Simultaneously?</w:t>
      </w:r>
    </w:p>
  </w:comment>
  <w:comment w:id="320" w:author="Tustison, Nick (njt4n)" w:date="2024-04-10T20:18:00Z" w:initials="NT">
    <w:p w14:paraId="5131DC5B" w14:textId="77777777" w:rsidR="009A6E50" w:rsidRDefault="009A6E50" w:rsidP="009A6E50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  Added.</w:t>
      </w:r>
    </w:p>
  </w:comment>
  <w:comment w:id="330" w:author="Gee, James C" w:date="2024-04-10T19:04:00Z" w:initials="GJC">
    <w:p w14:paraId="6171DFF7" w14:textId="5E635546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Need to elaborate</w:t>
      </w:r>
    </w:p>
  </w:comment>
  <w:comment w:id="331" w:author="Tustison, Nick (njt4n)" w:date="2024-04-10T20:35:00Z" w:initials="NT">
    <w:p w14:paraId="474C67A5" w14:textId="77777777" w:rsidR="00695BC5" w:rsidRDefault="00695BC5" w:rsidP="00695BC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Changed to:  “For all GPU training, we used Python</w:t>
      </w:r>
    </w:p>
    <w:p w14:paraId="5930F57D" w14:textId="77777777" w:rsidR="00695BC5" w:rsidRDefault="00695BC5" w:rsidP="00695BC5">
      <w:r>
        <w:rPr>
          <w:color w:val="000000"/>
          <w:sz w:val="20"/>
          <w:szCs w:val="20"/>
        </w:rPr>
        <w:t>scripts for creating custom batch generators which we maintain in a separate</w:t>
      </w:r>
    </w:p>
    <w:p w14:paraId="4646A05D" w14:textId="77777777" w:rsidR="00695BC5" w:rsidRDefault="00695BC5" w:rsidP="00695BC5">
      <w:r>
        <w:rPr>
          <w:color w:val="000000"/>
          <w:sz w:val="20"/>
          <w:szCs w:val="20"/>
        </w:rPr>
        <w:t>GitHub repository for public availability</w:t>
      </w:r>
    </w:p>
    <w:p w14:paraId="1E82F577" w14:textId="77777777" w:rsidR="00695BC5" w:rsidRDefault="00695BC5" w:rsidP="00695BC5">
      <w:r>
        <w:rPr>
          <w:color w:val="000000"/>
          <w:sz w:val="20"/>
          <w:szCs w:val="20"/>
        </w:rPr>
        <w:t>(\url{https://github.com/ntustison/ANTsXNetTraining}). These scripts provide</w:t>
      </w:r>
    </w:p>
    <w:p w14:paraId="210F9C5E" w14:textId="77777777" w:rsidR="00695BC5" w:rsidRDefault="00695BC5" w:rsidP="00695BC5">
      <w:r>
        <w:rPr>
          <w:color w:val="000000"/>
          <w:sz w:val="20"/>
          <w:szCs w:val="20"/>
        </w:rPr>
        <w:t>details such as batch size, choice of loss function, and network parameters. In</w:t>
      </w:r>
    </w:p>
    <w:p w14:paraId="6EEE7639" w14:textId="77777777" w:rsidR="00695BC5" w:rsidRDefault="00695BC5" w:rsidP="00695BC5">
      <w:r>
        <w:rPr>
          <w:color w:val="000000"/>
          <w:sz w:val="20"/>
          <w:szCs w:val="20"/>
        </w:rPr>
        <w:t>terms of GPU hardware, all training was done on a DGX (GPUs: 4X Tesla V100,</w:t>
      </w:r>
    </w:p>
    <w:p w14:paraId="667167E9" w14:textId="77777777" w:rsidR="00695BC5" w:rsidRDefault="00695BC5" w:rsidP="00695BC5">
      <w:r>
        <w:rPr>
          <w:color w:val="000000"/>
          <w:sz w:val="20"/>
          <w:szCs w:val="20"/>
        </w:rPr>
        <w:t>system memory: 256 GB LRDIMM DDR4).”</w:t>
      </w:r>
    </w:p>
  </w:comment>
  <w:comment w:id="344" w:author="Gee, James C" w:date="2024-04-10T19:06:00Z" w:initials="GJC">
    <w:p w14:paraId="37FC820E" w14:textId="507956A0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Spell out these</w:t>
      </w:r>
    </w:p>
  </w:comment>
  <w:comment w:id="345" w:author="Tustison, Nick (njt4n)" w:date="2024-04-10T20:26:00Z" w:initials="NT">
    <w:p w14:paraId="11B08724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Removed mention of these non-T2w modalities to avoid reviewer issues.</w:t>
      </w:r>
    </w:p>
  </w:comment>
  <w:comment w:id="347" w:author="Gee, James C" w:date="2024-04-10T19:07:00Z" w:initials="GJC">
    <w:p w14:paraId="3EA09444" w14:textId="19FF542E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Fix this</w:t>
      </w:r>
    </w:p>
  </w:comment>
  <w:comment w:id="348" w:author="Tustison, Nick (njt4n)" w:date="2024-04-10T20:24:00Z" w:initials="NT">
    <w:p w14:paraId="7DE38152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  <w:comment w:id="352" w:author="Gee, James C" w:date="2024-04-10T19:08:00Z" w:initials="GJC">
    <w:p w14:paraId="0CC179E4" w14:textId="44F7A149" w:rsidR="005652AF" w:rsidRDefault="005652AF" w:rsidP="005652AF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Cut off</w:t>
      </w:r>
    </w:p>
  </w:comment>
  <w:comment w:id="353" w:author="Tustison, Nick (njt4n)" w:date="2024-04-10T20:23:00Z" w:initials="NT">
    <w:p w14:paraId="716812ED" w14:textId="77777777" w:rsidR="008F6FA5" w:rsidRDefault="008F6FA5" w:rsidP="008F6FA5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Done.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CDA4824" w15:done="0"/>
  <w15:commentEx w15:paraId="4146A6C9" w15:paraIdParent="3CDA4824" w15:done="0"/>
  <w15:commentEx w15:paraId="07C775A2" w15:done="0"/>
  <w15:commentEx w15:paraId="7C1255F3" w15:paraIdParent="07C775A2" w15:done="0"/>
  <w15:commentEx w15:paraId="195D9A35" w15:done="0"/>
  <w15:commentEx w15:paraId="1FA796CB" w15:paraIdParent="195D9A35" w15:done="0"/>
  <w15:commentEx w15:paraId="42401B26" w15:done="0"/>
  <w15:commentEx w15:paraId="3E78123D" w15:paraIdParent="42401B26" w15:done="0"/>
  <w15:commentEx w15:paraId="3D41B95F" w15:done="0"/>
  <w15:commentEx w15:paraId="04896C61" w15:paraIdParent="3D41B95F" w15:done="0"/>
  <w15:commentEx w15:paraId="4D1B79CF" w15:done="0"/>
  <w15:commentEx w15:paraId="5439D68B" w15:paraIdParent="4D1B79CF" w15:done="0"/>
  <w15:commentEx w15:paraId="2D20BD10" w15:done="0"/>
  <w15:commentEx w15:paraId="48CA5A2A" w15:paraIdParent="2D20BD10" w15:done="0"/>
  <w15:commentEx w15:paraId="5A3D58B1" w15:done="0"/>
  <w15:commentEx w15:paraId="118CCC1F" w15:paraIdParent="5A3D58B1" w15:done="0"/>
  <w15:commentEx w15:paraId="3544667E" w15:done="0"/>
  <w15:commentEx w15:paraId="349BDA20" w15:paraIdParent="3544667E" w15:done="0"/>
  <w15:commentEx w15:paraId="1F1CB719" w15:done="0"/>
  <w15:commentEx w15:paraId="232E62BF" w15:paraIdParent="1F1CB719" w15:done="0"/>
  <w15:commentEx w15:paraId="54BDB49A" w15:done="0"/>
  <w15:commentEx w15:paraId="37CDCAEF" w15:paraIdParent="54BDB49A" w15:done="0"/>
  <w15:commentEx w15:paraId="1C34CD9F" w15:done="0"/>
  <w15:commentEx w15:paraId="47D73F0A" w15:paraIdParent="1C34CD9F" w15:done="0"/>
  <w15:commentEx w15:paraId="765C9F0C" w15:done="0"/>
  <w15:commentEx w15:paraId="44C14F9E" w15:paraIdParent="765C9F0C" w15:done="0"/>
  <w15:commentEx w15:paraId="2E722EF7" w15:done="0"/>
  <w15:commentEx w15:paraId="59ED238F" w15:paraIdParent="2E722EF7" w15:done="0"/>
  <w15:commentEx w15:paraId="10E5D59A" w15:done="0"/>
  <w15:commentEx w15:paraId="23F16A82" w15:paraIdParent="10E5D59A" w15:done="0"/>
  <w15:commentEx w15:paraId="4D342DE7" w15:done="0"/>
  <w15:commentEx w15:paraId="1D67CA60" w15:paraIdParent="4D342DE7" w15:done="0"/>
  <w15:commentEx w15:paraId="4E0ABADC" w15:done="0"/>
  <w15:commentEx w15:paraId="4E4BFA12" w15:paraIdParent="4E0ABADC" w15:done="0"/>
  <w15:commentEx w15:paraId="4F808FB9" w15:done="0"/>
  <w15:commentEx w15:paraId="4C8C7AC4" w15:paraIdParent="4F808FB9" w15:done="0"/>
  <w15:commentEx w15:paraId="6B29C178" w15:done="0"/>
  <w15:commentEx w15:paraId="6ABBBB51" w15:paraIdParent="6B29C178" w15:done="0"/>
  <w15:commentEx w15:paraId="19CA7AFF" w15:done="0"/>
  <w15:commentEx w15:paraId="1AB7A42C" w15:paraIdParent="19CA7AFF" w15:done="0"/>
  <w15:commentEx w15:paraId="401AC364" w15:done="0"/>
  <w15:commentEx w15:paraId="37FFFEA3" w15:paraIdParent="401AC364" w15:done="0"/>
  <w15:commentEx w15:paraId="1756371C" w15:done="0"/>
  <w15:commentEx w15:paraId="1FFFF59F" w15:paraIdParent="1756371C" w15:done="0"/>
  <w15:commentEx w15:paraId="4CFF6332" w15:done="0"/>
  <w15:commentEx w15:paraId="57D93C97" w15:paraIdParent="4CFF6332" w15:done="0"/>
  <w15:commentEx w15:paraId="478C25FA" w15:done="0"/>
  <w15:commentEx w15:paraId="3F83FA4F" w15:paraIdParent="478C25FA" w15:done="0"/>
  <w15:commentEx w15:paraId="4C279EDB" w15:done="0"/>
  <w15:commentEx w15:paraId="4CEB11EB" w15:paraIdParent="4C279EDB" w15:done="0"/>
  <w15:commentEx w15:paraId="3B06EE4F" w15:done="0"/>
  <w15:commentEx w15:paraId="38B5D36B" w15:paraIdParent="3B06EE4F" w15:done="0"/>
  <w15:commentEx w15:paraId="11F896AF" w15:done="0"/>
  <w15:commentEx w15:paraId="69DA503C" w15:paraIdParent="11F896AF" w15:done="0"/>
  <w15:commentEx w15:paraId="7DDCC9D1" w15:done="0"/>
  <w15:commentEx w15:paraId="0B9027B8" w15:paraIdParent="7DDCC9D1" w15:done="0"/>
  <w15:commentEx w15:paraId="552E1720" w15:done="0"/>
  <w15:commentEx w15:paraId="7E7E321C" w15:paraIdParent="552E1720" w15:done="0"/>
  <w15:commentEx w15:paraId="4A27216A" w15:done="0"/>
  <w15:commentEx w15:paraId="3F8B1905" w15:paraIdParent="4A27216A" w15:done="0"/>
  <w15:commentEx w15:paraId="1487E127" w15:done="0"/>
  <w15:commentEx w15:paraId="54715955" w15:paraIdParent="1487E127" w15:done="0"/>
  <w15:commentEx w15:paraId="614DD2D9" w15:done="0"/>
  <w15:commentEx w15:paraId="734DBB07" w15:paraIdParent="614DD2D9" w15:done="0"/>
  <w15:commentEx w15:paraId="71FB9141" w15:done="0"/>
  <w15:commentEx w15:paraId="0268C369" w15:done="0"/>
  <w15:commentEx w15:paraId="5CCCB244" w15:paraIdParent="0268C369" w15:done="0"/>
  <w15:commentEx w15:paraId="14A41A08" w15:done="0"/>
  <w15:commentEx w15:paraId="45FAE248" w15:paraIdParent="14A41A08" w15:done="0"/>
  <w15:commentEx w15:paraId="11A384FD" w15:done="0"/>
  <w15:commentEx w15:paraId="75E0069D" w15:paraIdParent="11A384FD" w15:done="0"/>
  <w15:commentEx w15:paraId="2E5612B3" w15:done="0"/>
  <w15:commentEx w15:paraId="1D5D8D39" w15:paraIdParent="2E5612B3" w15:done="0"/>
  <w15:commentEx w15:paraId="100806ED" w15:done="0"/>
  <w15:commentEx w15:paraId="406D4AA3" w15:paraIdParent="100806ED" w15:done="0"/>
  <w15:commentEx w15:paraId="6BCC0C39" w15:done="0"/>
  <w15:commentEx w15:paraId="2B611349" w15:paraIdParent="6BCC0C39" w15:done="0"/>
  <w15:commentEx w15:paraId="6714CC4A" w15:done="0"/>
  <w15:commentEx w15:paraId="73B94718" w15:paraIdParent="6714CC4A" w15:done="0"/>
  <w15:commentEx w15:paraId="7452768C" w15:done="0"/>
  <w15:commentEx w15:paraId="4DBDB4F8" w15:paraIdParent="7452768C" w15:done="0"/>
  <w15:commentEx w15:paraId="6ADD2E0E" w15:done="0"/>
  <w15:commentEx w15:paraId="595A0023" w15:paraIdParent="6ADD2E0E" w15:done="0"/>
  <w15:commentEx w15:paraId="19B5E7A3" w15:done="0"/>
  <w15:commentEx w15:paraId="7F8CEA57" w15:paraIdParent="19B5E7A3" w15:done="0"/>
  <w15:commentEx w15:paraId="76A3C001" w15:done="0"/>
  <w15:commentEx w15:paraId="5131DC5B" w15:paraIdParent="76A3C001" w15:done="0"/>
  <w15:commentEx w15:paraId="6171DFF7" w15:done="0"/>
  <w15:commentEx w15:paraId="667167E9" w15:paraIdParent="6171DFF7" w15:done="0"/>
  <w15:commentEx w15:paraId="37FC820E" w15:done="0"/>
  <w15:commentEx w15:paraId="11B08724" w15:paraIdParent="37FC820E" w15:done="0"/>
  <w15:commentEx w15:paraId="3EA09444" w15:done="0"/>
  <w15:commentEx w15:paraId="7DE38152" w15:paraIdParent="3EA09444" w15:done="0"/>
  <w15:commentEx w15:paraId="0CC179E4" w15:done="0"/>
  <w15:commentEx w15:paraId="716812ED" w15:paraIdParent="0CC179E4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C1ED360" w16cex:dateUtc="2024-04-10T21:58:00Z"/>
  <w16cex:commentExtensible w16cex:durableId="636E83F7" w16cex:dateUtc="2024-04-11T02:38:00Z"/>
  <w16cex:commentExtensible w16cex:durableId="6E565EA9" w16cex:dateUtc="2024-04-10T22:00:00Z"/>
  <w16cex:commentExtensible w16cex:durableId="4A597C53" w16cex:dateUtc="2024-04-11T02:39:00Z"/>
  <w16cex:commentExtensible w16cex:durableId="5D31B347" w16cex:dateUtc="2024-04-10T22:01:00Z"/>
  <w16cex:commentExtensible w16cex:durableId="141BC6FF" w16cex:dateUtc="2024-04-11T02:41:00Z"/>
  <w16cex:commentExtensible w16cex:durableId="0AB56575" w16cex:dateUtc="2024-04-10T22:02:00Z"/>
  <w16cex:commentExtensible w16cex:durableId="160EC53F" w16cex:dateUtc="2024-04-11T02:44:00Z"/>
  <w16cex:commentExtensible w16cex:durableId="348BFA75" w16cex:dateUtc="2024-04-10T22:07:00Z"/>
  <w16cex:commentExtensible w16cex:durableId="32BBA2C6" w16cex:dateUtc="2024-04-11T02:45:00Z"/>
  <w16cex:commentExtensible w16cex:durableId="18B67847" w16cex:dateUtc="2024-04-10T22:09:00Z"/>
  <w16cex:commentExtensible w16cex:durableId="3BACF71D" w16cex:dateUtc="2024-04-11T02:46:00Z"/>
  <w16cex:commentExtensible w16cex:durableId="3378109A" w16cex:dateUtc="2024-04-10T22:11:00Z"/>
  <w16cex:commentExtensible w16cex:durableId="0B4F846B" w16cex:dateUtc="2024-04-11T02:49:00Z"/>
  <w16cex:commentExtensible w16cex:durableId="5E871A15" w16cex:dateUtc="2024-04-10T22:12:00Z"/>
  <w16cex:commentExtensible w16cex:durableId="1E803F6F" w16cex:dateUtc="2024-04-11T02:49:00Z"/>
  <w16cex:commentExtensible w16cex:durableId="092A0D02" w16cex:dateUtc="2024-04-10T22:14:00Z"/>
  <w16cex:commentExtensible w16cex:durableId="013D77D5" w16cex:dateUtc="2024-04-11T02:52:00Z"/>
  <w16cex:commentExtensible w16cex:durableId="5B0FB5E2" w16cex:dateUtc="2024-04-10T22:22:00Z"/>
  <w16cex:commentExtensible w16cex:durableId="57F59B0A" w16cex:dateUtc="2024-04-11T02:57:00Z"/>
  <w16cex:commentExtensible w16cex:durableId="0B1B48BB" w16cex:dateUtc="2024-04-10T22:23:00Z"/>
  <w16cex:commentExtensible w16cex:durableId="775C708D" w16cex:dateUtc="2024-04-11T04:54:00Z"/>
  <w16cex:commentExtensible w16cex:durableId="27F042FB" w16cex:dateUtc="2024-04-10T22:23:00Z"/>
  <w16cex:commentExtensible w16cex:durableId="0367F4C7" w16cex:dateUtc="2024-04-11T04:52:00Z"/>
  <w16cex:commentExtensible w16cex:durableId="10A9445D" w16cex:dateUtc="2024-04-10T22:25:00Z"/>
  <w16cex:commentExtensible w16cex:durableId="69E86CA3" w16cex:dateUtc="2024-04-11T02:59:00Z"/>
  <w16cex:commentExtensible w16cex:durableId="7C68B94C" w16cex:dateUtc="2024-04-10T22:27:00Z"/>
  <w16cex:commentExtensible w16cex:durableId="15CF740F" w16cex:dateUtc="2024-04-11T02:57:00Z"/>
  <w16cex:commentExtensible w16cex:durableId="5F593D7D" w16cex:dateUtc="2024-04-10T22:27:00Z"/>
  <w16cex:commentExtensible w16cex:durableId="2095C428" w16cex:dateUtc="2024-04-11T03:01:00Z"/>
  <w16cex:commentExtensible w16cex:durableId="1F2D4AF9" w16cex:dateUtc="2024-04-10T22:27:00Z"/>
  <w16cex:commentExtensible w16cex:durableId="6AEC4E29" w16cex:dateUtc="2024-04-11T03:03:00Z"/>
  <w16cex:commentExtensible w16cex:durableId="5F235B2F" w16cex:dateUtc="2024-04-10T22:28:00Z"/>
  <w16cex:commentExtensible w16cex:durableId="54DDCF1F" w16cex:dateUtc="2024-04-11T03:04:00Z"/>
  <w16cex:commentExtensible w16cex:durableId="2726535B" w16cex:dateUtc="2024-04-10T22:29:00Z"/>
  <w16cex:commentExtensible w16cex:durableId="2461DD98" w16cex:dateUtc="2024-04-11T03:05:00Z"/>
  <w16cex:commentExtensible w16cex:durableId="2B6C12C0" w16cex:dateUtc="2024-04-10T22:29:00Z"/>
  <w16cex:commentExtensible w16cex:durableId="51B84154" w16cex:dateUtc="2024-04-11T03:05:00Z"/>
  <w16cex:commentExtensible w16cex:durableId="1E934785" w16cex:dateUtc="2024-04-10T22:30:00Z"/>
  <w16cex:commentExtensible w16cex:durableId="07DA8867" w16cex:dateUtc="2024-04-11T03:07:00Z"/>
  <w16cex:commentExtensible w16cex:durableId="73B75381" w16cex:dateUtc="2024-04-10T22:31:00Z"/>
  <w16cex:commentExtensible w16cex:durableId="53C53F92" w16cex:dateUtc="2024-04-11T03:07:00Z"/>
  <w16cex:commentExtensible w16cex:durableId="2F1BC3D5" w16cex:dateUtc="2024-04-10T22:31:00Z"/>
  <w16cex:commentExtensible w16cex:durableId="7BF0AECD" w16cex:dateUtc="2024-04-11T03:07:00Z"/>
  <w16cex:commentExtensible w16cex:durableId="4CFDD9BA" w16cex:dateUtc="2024-04-10T22:34:00Z"/>
  <w16cex:commentExtensible w16cex:durableId="670870F3" w16cex:dateUtc="2024-04-11T03:07:00Z"/>
  <w16cex:commentExtensible w16cex:durableId="01B82D10" w16cex:dateUtc="2024-04-10T22:37:00Z"/>
  <w16cex:commentExtensible w16cex:durableId="71E068F8" w16cex:dateUtc="2024-04-11T03:08:00Z"/>
  <w16cex:commentExtensible w16cex:durableId="0096B910" w16cex:dateUtc="2024-04-10T22:39:00Z"/>
  <w16cex:commentExtensible w16cex:durableId="52793332" w16cex:dateUtc="2024-04-11T03:08:00Z"/>
  <w16cex:commentExtensible w16cex:durableId="3891F3CC" w16cex:dateUtc="2024-04-10T22:39:00Z"/>
  <w16cex:commentExtensible w16cex:durableId="5247A5EC" w16cex:dateUtc="2024-04-11T03:09:00Z"/>
  <w16cex:commentExtensible w16cex:durableId="1E7E1470" w16cex:dateUtc="2024-04-10T22:40:00Z"/>
  <w16cex:commentExtensible w16cex:durableId="14B042C7" w16cex:dateUtc="2024-04-11T03:09:00Z"/>
  <w16cex:commentExtensible w16cex:durableId="101FDA43" w16cex:dateUtc="2024-04-10T22:41:00Z"/>
  <w16cex:commentExtensible w16cex:durableId="3A79544C" w16cex:dateUtc="2024-04-11T03:09:00Z"/>
  <w16cex:commentExtensible w16cex:durableId="1BA2067C" w16cex:dateUtc="2024-04-10T22:42:00Z"/>
  <w16cex:commentExtensible w16cex:durableId="643DB40C" w16cex:dateUtc="2024-04-11T03:09:00Z"/>
  <w16cex:commentExtensible w16cex:durableId="030A4819" w16cex:dateUtc="2024-04-10T22:45:00Z"/>
  <w16cex:commentExtensible w16cex:durableId="32BBF7BA" w16cex:dateUtc="2024-04-11T03:10:00Z"/>
  <w16cex:commentExtensible w16cex:durableId="5CDF71ED" w16cex:dateUtc="2024-04-10T22:43:00Z"/>
  <w16cex:commentExtensible w16cex:durableId="21A87B59" w16cex:dateUtc="2024-04-11T03:10:00Z"/>
  <w16cex:commentExtensible w16cex:durableId="798471B8" w16cex:dateUtc="2024-04-10T22:46:00Z"/>
  <w16cex:commentExtensible w16cex:durableId="618C65A0" w16cex:dateUtc="2024-04-11T03:10:00Z"/>
  <w16cex:commentExtensible w16cex:durableId="1E6CFA23" w16cex:dateUtc="2024-04-10T22:47:00Z"/>
  <w16cex:commentExtensible w16cex:durableId="4A06E2EC" w16cex:dateUtc="2024-04-10T22:49:00Z"/>
  <w16cex:commentExtensible w16cex:durableId="080BDF15" w16cex:dateUtc="2024-04-11T03:10:00Z"/>
  <w16cex:commentExtensible w16cex:durableId="316EB061" w16cex:dateUtc="2024-04-10T22:50:00Z"/>
  <w16cex:commentExtensible w16cex:durableId="14F5FD37" w16cex:dateUtc="2024-04-11T03:10:00Z"/>
  <w16cex:commentExtensible w16cex:durableId="4CC61D12" w16cex:dateUtc="2024-04-10T22:50:00Z"/>
  <w16cex:commentExtensible w16cex:durableId="3542A2F4" w16cex:dateUtc="2024-04-11T03:11:00Z"/>
  <w16cex:commentExtensible w16cex:durableId="3AD56B47" w16cex:dateUtc="2024-04-10T22:50:00Z"/>
  <w16cex:commentExtensible w16cex:durableId="7A295CEF" w16cex:dateUtc="2024-04-11T03:11:00Z"/>
  <w16cex:commentExtensible w16cex:durableId="4575C7AF" w16cex:dateUtc="2024-04-10T22:52:00Z"/>
  <w16cex:commentExtensible w16cex:durableId="675C8E39" w16cex:dateUtc="2024-04-11T03:11:00Z"/>
  <w16cex:commentExtensible w16cex:durableId="34C320B6" w16cex:dateUtc="2024-04-10T22:55:00Z"/>
  <w16cex:commentExtensible w16cex:durableId="4EC8DCC4" w16cex:dateUtc="2024-04-11T03:11:00Z"/>
  <w16cex:commentExtensible w16cex:durableId="2D30B573" w16cex:dateUtc="2024-04-10T22:55:00Z"/>
  <w16cex:commentExtensible w16cex:durableId="275EF14B" w16cex:dateUtc="2024-04-11T03:12:00Z"/>
  <w16cex:commentExtensible w16cex:durableId="14E35501" w16cex:dateUtc="2024-04-10T22:59:00Z"/>
  <w16cex:commentExtensible w16cex:durableId="4CAB9806" w16cex:dateUtc="2024-04-11T03:12:00Z"/>
  <w16cex:commentExtensible w16cex:durableId="42D9A426" w16cex:dateUtc="2024-04-10T23:00:00Z"/>
  <w16cex:commentExtensible w16cex:durableId="1EE9B43C" w16cex:dateUtc="2024-04-11T03:13:00Z"/>
  <w16cex:commentExtensible w16cex:durableId="72D13D83" w16cex:dateUtc="2024-04-10T23:01:00Z"/>
  <w16cex:commentExtensible w16cex:durableId="5B9983B5" w16cex:dateUtc="2024-04-11T03:17:00Z"/>
  <w16cex:commentExtensible w16cex:durableId="30DC7D18" w16cex:dateUtc="2024-04-10T23:01:00Z"/>
  <w16cex:commentExtensible w16cex:durableId="5F2EEE04" w16cex:dateUtc="2024-04-11T03:18:00Z"/>
  <w16cex:commentExtensible w16cex:durableId="47ECBA60" w16cex:dateUtc="2024-04-10T23:04:00Z"/>
  <w16cex:commentExtensible w16cex:durableId="402AD6A2" w16cex:dateUtc="2024-04-11T03:35:00Z"/>
  <w16cex:commentExtensible w16cex:durableId="059D7744" w16cex:dateUtc="2024-04-10T23:06:00Z"/>
  <w16cex:commentExtensible w16cex:durableId="22F70041" w16cex:dateUtc="2024-04-11T03:26:00Z"/>
  <w16cex:commentExtensible w16cex:durableId="3787BA5B" w16cex:dateUtc="2024-04-10T23:07:00Z"/>
  <w16cex:commentExtensible w16cex:durableId="28701D2C" w16cex:dateUtc="2024-04-11T03:24:00Z"/>
  <w16cex:commentExtensible w16cex:durableId="6A7CF0B5" w16cex:dateUtc="2024-04-10T23:08:00Z"/>
  <w16cex:commentExtensible w16cex:durableId="5E232573" w16cex:dateUtc="2024-04-11T03:2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CDA4824" w16cid:durableId="0C1ED360"/>
  <w16cid:commentId w16cid:paraId="4146A6C9" w16cid:durableId="636E83F7"/>
  <w16cid:commentId w16cid:paraId="07C775A2" w16cid:durableId="6E565EA9"/>
  <w16cid:commentId w16cid:paraId="7C1255F3" w16cid:durableId="4A597C53"/>
  <w16cid:commentId w16cid:paraId="195D9A35" w16cid:durableId="5D31B347"/>
  <w16cid:commentId w16cid:paraId="1FA796CB" w16cid:durableId="141BC6FF"/>
  <w16cid:commentId w16cid:paraId="42401B26" w16cid:durableId="0AB56575"/>
  <w16cid:commentId w16cid:paraId="3E78123D" w16cid:durableId="160EC53F"/>
  <w16cid:commentId w16cid:paraId="3D41B95F" w16cid:durableId="348BFA75"/>
  <w16cid:commentId w16cid:paraId="04896C61" w16cid:durableId="32BBA2C6"/>
  <w16cid:commentId w16cid:paraId="4D1B79CF" w16cid:durableId="18B67847"/>
  <w16cid:commentId w16cid:paraId="5439D68B" w16cid:durableId="3BACF71D"/>
  <w16cid:commentId w16cid:paraId="2D20BD10" w16cid:durableId="3378109A"/>
  <w16cid:commentId w16cid:paraId="48CA5A2A" w16cid:durableId="0B4F846B"/>
  <w16cid:commentId w16cid:paraId="5A3D58B1" w16cid:durableId="5E871A15"/>
  <w16cid:commentId w16cid:paraId="118CCC1F" w16cid:durableId="1E803F6F"/>
  <w16cid:commentId w16cid:paraId="3544667E" w16cid:durableId="092A0D02"/>
  <w16cid:commentId w16cid:paraId="349BDA20" w16cid:durableId="013D77D5"/>
  <w16cid:commentId w16cid:paraId="1F1CB719" w16cid:durableId="5B0FB5E2"/>
  <w16cid:commentId w16cid:paraId="232E62BF" w16cid:durableId="57F59B0A"/>
  <w16cid:commentId w16cid:paraId="54BDB49A" w16cid:durableId="0B1B48BB"/>
  <w16cid:commentId w16cid:paraId="37CDCAEF" w16cid:durableId="775C708D"/>
  <w16cid:commentId w16cid:paraId="1C34CD9F" w16cid:durableId="27F042FB"/>
  <w16cid:commentId w16cid:paraId="47D73F0A" w16cid:durableId="0367F4C7"/>
  <w16cid:commentId w16cid:paraId="765C9F0C" w16cid:durableId="10A9445D"/>
  <w16cid:commentId w16cid:paraId="44C14F9E" w16cid:durableId="69E86CA3"/>
  <w16cid:commentId w16cid:paraId="2E722EF7" w16cid:durableId="7C68B94C"/>
  <w16cid:commentId w16cid:paraId="59ED238F" w16cid:durableId="15CF740F"/>
  <w16cid:commentId w16cid:paraId="10E5D59A" w16cid:durableId="5F593D7D"/>
  <w16cid:commentId w16cid:paraId="23F16A82" w16cid:durableId="2095C428"/>
  <w16cid:commentId w16cid:paraId="4D342DE7" w16cid:durableId="1F2D4AF9"/>
  <w16cid:commentId w16cid:paraId="1D67CA60" w16cid:durableId="6AEC4E29"/>
  <w16cid:commentId w16cid:paraId="4E0ABADC" w16cid:durableId="5F235B2F"/>
  <w16cid:commentId w16cid:paraId="4E4BFA12" w16cid:durableId="54DDCF1F"/>
  <w16cid:commentId w16cid:paraId="4F808FB9" w16cid:durableId="2726535B"/>
  <w16cid:commentId w16cid:paraId="4C8C7AC4" w16cid:durableId="2461DD98"/>
  <w16cid:commentId w16cid:paraId="6B29C178" w16cid:durableId="2B6C12C0"/>
  <w16cid:commentId w16cid:paraId="6ABBBB51" w16cid:durableId="51B84154"/>
  <w16cid:commentId w16cid:paraId="19CA7AFF" w16cid:durableId="1E934785"/>
  <w16cid:commentId w16cid:paraId="1AB7A42C" w16cid:durableId="07DA8867"/>
  <w16cid:commentId w16cid:paraId="401AC364" w16cid:durableId="73B75381"/>
  <w16cid:commentId w16cid:paraId="37FFFEA3" w16cid:durableId="53C53F92"/>
  <w16cid:commentId w16cid:paraId="1756371C" w16cid:durableId="2F1BC3D5"/>
  <w16cid:commentId w16cid:paraId="1FFFF59F" w16cid:durableId="7BF0AECD"/>
  <w16cid:commentId w16cid:paraId="4CFF6332" w16cid:durableId="4CFDD9BA"/>
  <w16cid:commentId w16cid:paraId="57D93C97" w16cid:durableId="670870F3"/>
  <w16cid:commentId w16cid:paraId="478C25FA" w16cid:durableId="01B82D10"/>
  <w16cid:commentId w16cid:paraId="3F83FA4F" w16cid:durableId="71E068F8"/>
  <w16cid:commentId w16cid:paraId="4C279EDB" w16cid:durableId="0096B910"/>
  <w16cid:commentId w16cid:paraId="4CEB11EB" w16cid:durableId="52793332"/>
  <w16cid:commentId w16cid:paraId="3B06EE4F" w16cid:durableId="3891F3CC"/>
  <w16cid:commentId w16cid:paraId="38B5D36B" w16cid:durableId="5247A5EC"/>
  <w16cid:commentId w16cid:paraId="11F896AF" w16cid:durableId="1E7E1470"/>
  <w16cid:commentId w16cid:paraId="69DA503C" w16cid:durableId="14B042C7"/>
  <w16cid:commentId w16cid:paraId="7DDCC9D1" w16cid:durableId="101FDA43"/>
  <w16cid:commentId w16cid:paraId="0B9027B8" w16cid:durableId="3A79544C"/>
  <w16cid:commentId w16cid:paraId="552E1720" w16cid:durableId="1BA2067C"/>
  <w16cid:commentId w16cid:paraId="7E7E321C" w16cid:durableId="643DB40C"/>
  <w16cid:commentId w16cid:paraId="4A27216A" w16cid:durableId="030A4819"/>
  <w16cid:commentId w16cid:paraId="3F8B1905" w16cid:durableId="32BBF7BA"/>
  <w16cid:commentId w16cid:paraId="1487E127" w16cid:durableId="5CDF71ED"/>
  <w16cid:commentId w16cid:paraId="54715955" w16cid:durableId="21A87B59"/>
  <w16cid:commentId w16cid:paraId="614DD2D9" w16cid:durableId="798471B8"/>
  <w16cid:commentId w16cid:paraId="734DBB07" w16cid:durableId="618C65A0"/>
  <w16cid:commentId w16cid:paraId="71FB9141" w16cid:durableId="1E6CFA23"/>
  <w16cid:commentId w16cid:paraId="0268C369" w16cid:durableId="4A06E2EC"/>
  <w16cid:commentId w16cid:paraId="5CCCB244" w16cid:durableId="080BDF15"/>
  <w16cid:commentId w16cid:paraId="14A41A08" w16cid:durableId="316EB061"/>
  <w16cid:commentId w16cid:paraId="45FAE248" w16cid:durableId="14F5FD37"/>
  <w16cid:commentId w16cid:paraId="11A384FD" w16cid:durableId="4CC61D12"/>
  <w16cid:commentId w16cid:paraId="75E0069D" w16cid:durableId="3542A2F4"/>
  <w16cid:commentId w16cid:paraId="2E5612B3" w16cid:durableId="3AD56B47"/>
  <w16cid:commentId w16cid:paraId="1D5D8D39" w16cid:durableId="7A295CEF"/>
  <w16cid:commentId w16cid:paraId="100806ED" w16cid:durableId="4575C7AF"/>
  <w16cid:commentId w16cid:paraId="406D4AA3" w16cid:durableId="675C8E39"/>
  <w16cid:commentId w16cid:paraId="6BCC0C39" w16cid:durableId="34C320B6"/>
  <w16cid:commentId w16cid:paraId="2B611349" w16cid:durableId="4EC8DCC4"/>
  <w16cid:commentId w16cid:paraId="6714CC4A" w16cid:durableId="2D30B573"/>
  <w16cid:commentId w16cid:paraId="73B94718" w16cid:durableId="275EF14B"/>
  <w16cid:commentId w16cid:paraId="7452768C" w16cid:durableId="14E35501"/>
  <w16cid:commentId w16cid:paraId="4DBDB4F8" w16cid:durableId="4CAB9806"/>
  <w16cid:commentId w16cid:paraId="6ADD2E0E" w16cid:durableId="42D9A426"/>
  <w16cid:commentId w16cid:paraId="595A0023" w16cid:durableId="1EE9B43C"/>
  <w16cid:commentId w16cid:paraId="19B5E7A3" w16cid:durableId="72D13D83"/>
  <w16cid:commentId w16cid:paraId="7F8CEA57" w16cid:durableId="5B9983B5"/>
  <w16cid:commentId w16cid:paraId="76A3C001" w16cid:durableId="30DC7D18"/>
  <w16cid:commentId w16cid:paraId="5131DC5B" w16cid:durableId="5F2EEE04"/>
  <w16cid:commentId w16cid:paraId="6171DFF7" w16cid:durableId="47ECBA60"/>
  <w16cid:commentId w16cid:paraId="667167E9" w16cid:durableId="402AD6A2"/>
  <w16cid:commentId w16cid:paraId="37FC820E" w16cid:durableId="059D7744"/>
  <w16cid:commentId w16cid:paraId="11B08724" w16cid:durableId="22F70041"/>
  <w16cid:commentId w16cid:paraId="3EA09444" w16cid:durableId="3787BA5B"/>
  <w16cid:commentId w16cid:paraId="7DE38152" w16cid:durableId="28701D2C"/>
  <w16cid:commentId w16cid:paraId="0CC179E4" w16cid:durableId="6A7CF0B5"/>
  <w16cid:commentId w16cid:paraId="716812ED" w16cid:durableId="5E23257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Neue-BoldItalic">
    <w:altName w:val="Arial"/>
    <w:panose1 w:val="02000803000000090004"/>
    <w:charset w:val="00"/>
    <w:family w:val="auto"/>
    <w:pitch w:val="variable"/>
    <w:sig w:usb0="E50002FF" w:usb1="500079DB" w:usb2="00001010" w:usb3="00000000" w:csb0="0000000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B6E94"/>
    <w:multiLevelType w:val="hybridMultilevel"/>
    <w:tmpl w:val="EB16669C"/>
    <w:lvl w:ilvl="0" w:tplc="FE28F4CA">
      <w:start w:val="1"/>
      <w:numFmt w:val="decimal"/>
      <w:lvlText w:val="%1."/>
      <w:lvlJc w:val="left"/>
      <w:pPr>
        <w:ind w:left="864" w:hanging="75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1"/>
        <w:sz w:val="24"/>
        <w:szCs w:val="24"/>
        <w:lang w:val="en-US" w:eastAsia="en-US" w:bidi="ar-SA"/>
      </w:rPr>
    </w:lvl>
    <w:lvl w:ilvl="1" w:tplc="92BEF14C">
      <w:numFmt w:val="bullet"/>
      <w:lvlText w:val="•"/>
      <w:lvlJc w:val="left"/>
      <w:pPr>
        <w:ind w:left="1865" w:hanging="755"/>
      </w:pPr>
      <w:rPr>
        <w:rFonts w:hint="default"/>
        <w:lang w:val="en-US" w:eastAsia="en-US" w:bidi="ar-SA"/>
      </w:rPr>
    </w:lvl>
    <w:lvl w:ilvl="2" w:tplc="85E29096">
      <w:numFmt w:val="bullet"/>
      <w:lvlText w:val="•"/>
      <w:lvlJc w:val="left"/>
      <w:pPr>
        <w:ind w:left="2870" w:hanging="755"/>
      </w:pPr>
      <w:rPr>
        <w:rFonts w:hint="default"/>
        <w:lang w:val="en-US" w:eastAsia="en-US" w:bidi="ar-SA"/>
      </w:rPr>
    </w:lvl>
    <w:lvl w:ilvl="3" w:tplc="5BA66792">
      <w:numFmt w:val="bullet"/>
      <w:lvlText w:val="•"/>
      <w:lvlJc w:val="left"/>
      <w:pPr>
        <w:ind w:left="3875" w:hanging="755"/>
      </w:pPr>
      <w:rPr>
        <w:rFonts w:hint="default"/>
        <w:lang w:val="en-US" w:eastAsia="en-US" w:bidi="ar-SA"/>
      </w:rPr>
    </w:lvl>
    <w:lvl w:ilvl="4" w:tplc="D0B2B724">
      <w:numFmt w:val="bullet"/>
      <w:lvlText w:val="•"/>
      <w:lvlJc w:val="left"/>
      <w:pPr>
        <w:ind w:left="4880" w:hanging="755"/>
      </w:pPr>
      <w:rPr>
        <w:rFonts w:hint="default"/>
        <w:lang w:val="en-US" w:eastAsia="en-US" w:bidi="ar-SA"/>
      </w:rPr>
    </w:lvl>
    <w:lvl w:ilvl="5" w:tplc="7B329762">
      <w:numFmt w:val="bullet"/>
      <w:lvlText w:val="•"/>
      <w:lvlJc w:val="left"/>
      <w:pPr>
        <w:ind w:left="5885" w:hanging="755"/>
      </w:pPr>
      <w:rPr>
        <w:rFonts w:hint="default"/>
        <w:lang w:val="en-US" w:eastAsia="en-US" w:bidi="ar-SA"/>
      </w:rPr>
    </w:lvl>
    <w:lvl w:ilvl="6" w:tplc="1C74E58A">
      <w:numFmt w:val="bullet"/>
      <w:lvlText w:val="•"/>
      <w:lvlJc w:val="left"/>
      <w:pPr>
        <w:ind w:left="6890" w:hanging="755"/>
      </w:pPr>
      <w:rPr>
        <w:rFonts w:hint="default"/>
        <w:lang w:val="en-US" w:eastAsia="en-US" w:bidi="ar-SA"/>
      </w:rPr>
    </w:lvl>
    <w:lvl w:ilvl="7" w:tplc="809E9D6E">
      <w:numFmt w:val="bullet"/>
      <w:lvlText w:val="•"/>
      <w:lvlJc w:val="left"/>
      <w:pPr>
        <w:ind w:left="7895" w:hanging="755"/>
      </w:pPr>
      <w:rPr>
        <w:rFonts w:hint="default"/>
        <w:lang w:val="en-US" w:eastAsia="en-US" w:bidi="ar-SA"/>
      </w:rPr>
    </w:lvl>
    <w:lvl w:ilvl="8" w:tplc="FE7EC4B8">
      <w:numFmt w:val="bullet"/>
      <w:lvlText w:val="•"/>
      <w:lvlJc w:val="left"/>
      <w:pPr>
        <w:ind w:left="8900" w:hanging="755"/>
      </w:pPr>
      <w:rPr>
        <w:rFonts w:hint="default"/>
        <w:lang w:val="en-US" w:eastAsia="en-US" w:bidi="ar-SA"/>
      </w:rPr>
    </w:lvl>
  </w:abstractNum>
  <w:num w:numId="1" w16cid:durableId="181852360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Gee, James C">
    <w15:presenceInfo w15:providerId="AD" w15:userId="S::gee@upenn.edu::b15c40b7-c655-4399-99ee-d6428fad5d48"/>
  </w15:person>
  <w15:person w15:author="Tustison, Nick (njt4n)">
    <w15:presenceInfo w15:providerId="AD" w15:userId="S::njt4n@virginia.edu::58c96577-c594-4b43-abc1-fc9d41b1e4d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trackRevision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F326E"/>
    <w:rsid w:val="00043344"/>
    <w:rsid w:val="00154D9E"/>
    <w:rsid w:val="001579FA"/>
    <w:rsid w:val="00183531"/>
    <w:rsid w:val="001D6BEA"/>
    <w:rsid w:val="002D18E2"/>
    <w:rsid w:val="003275D8"/>
    <w:rsid w:val="00406944"/>
    <w:rsid w:val="00431D0F"/>
    <w:rsid w:val="005652AF"/>
    <w:rsid w:val="005711D7"/>
    <w:rsid w:val="005F326E"/>
    <w:rsid w:val="005F62DA"/>
    <w:rsid w:val="00660673"/>
    <w:rsid w:val="00695BC5"/>
    <w:rsid w:val="006E2FBE"/>
    <w:rsid w:val="00706182"/>
    <w:rsid w:val="00795F2E"/>
    <w:rsid w:val="007B3E71"/>
    <w:rsid w:val="0084789B"/>
    <w:rsid w:val="00876BE6"/>
    <w:rsid w:val="008C17C3"/>
    <w:rsid w:val="008F6FA5"/>
    <w:rsid w:val="009676E7"/>
    <w:rsid w:val="009A6E50"/>
    <w:rsid w:val="00A45280"/>
    <w:rsid w:val="00B463B3"/>
    <w:rsid w:val="00BE3F2E"/>
    <w:rsid w:val="00CF6D04"/>
    <w:rsid w:val="00D463F5"/>
    <w:rsid w:val="00D73D67"/>
    <w:rsid w:val="00EE5EAC"/>
    <w:rsid w:val="00EF2EF4"/>
    <w:rsid w:val="00F02E0A"/>
    <w:rsid w:val="00FA26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BAE0FC"/>
  <w15:docId w15:val="{CF38A799-319A-D94B-B676-DC9840F95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65"/>
      <w:ind w:left="11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48"/>
      <w:ind w:left="11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7"/>
      <w:ind w:left="237"/>
    </w:pPr>
    <w:rPr>
      <w:b/>
      <w:bCs/>
      <w:sz w:val="41"/>
      <w:szCs w:val="41"/>
    </w:rPr>
  </w:style>
  <w:style w:type="paragraph" w:styleId="ListParagraph">
    <w:name w:val="List Paragraph"/>
    <w:basedOn w:val="Normal"/>
    <w:uiPriority w:val="1"/>
    <w:qFormat/>
    <w:pPr>
      <w:spacing w:before="199"/>
      <w:ind w:left="864" w:right="1385" w:hanging="755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Revision">
    <w:name w:val="Revision"/>
    <w:hidden/>
    <w:uiPriority w:val="99"/>
    <w:semiHidden/>
    <w:rsid w:val="00A45280"/>
    <w:pPr>
      <w:widowControl/>
      <w:autoSpaceDE/>
      <w:autoSpaceDN/>
    </w:pPr>
    <w:rPr>
      <w:rFonts w:ascii="Times New Roman" w:eastAsia="Times New Roman" w:hAnsi="Times New Roman" w:cs="Times New Roman"/>
    </w:rPr>
  </w:style>
  <w:style w:type="character" w:styleId="CommentReference">
    <w:name w:val="annotation reference"/>
    <w:basedOn w:val="DefaultParagraphFont"/>
    <w:uiPriority w:val="99"/>
    <w:semiHidden/>
    <w:unhideWhenUsed/>
    <w:rsid w:val="00A4528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4528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45280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4528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45280"/>
    <w:rPr>
      <w:rFonts w:ascii="Times New Roman" w:eastAsia="Times New Roman" w:hAnsi="Times New Roman" w:cs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png"/><Relationship Id="rId299" Type="http://schemas.microsoft.com/office/2011/relationships/people" Target="people.xml"/><Relationship Id="rId21" Type="http://schemas.openxmlformats.org/officeDocument/2006/relationships/image" Target="media/image6.png"/><Relationship Id="rId63" Type="http://schemas.openxmlformats.org/officeDocument/2006/relationships/image" Target="media/image1010.png"/><Relationship Id="rId159" Type="http://schemas.openxmlformats.org/officeDocument/2006/relationships/image" Target="media/image690.jpeg"/><Relationship Id="rId170" Type="http://schemas.openxmlformats.org/officeDocument/2006/relationships/image" Target="media/image80.jpeg"/><Relationship Id="rId226" Type="http://schemas.openxmlformats.org/officeDocument/2006/relationships/image" Target="media/image112.png"/><Relationship Id="rId268" Type="http://schemas.openxmlformats.org/officeDocument/2006/relationships/image" Target="media/image1190.png"/><Relationship Id="rId32" Type="http://schemas.openxmlformats.org/officeDocument/2006/relationships/image" Target="media/image17.jpeg"/><Relationship Id="rId74" Type="http://schemas.openxmlformats.org/officeDocument/2006/relationships/image" Target="media/image210.jpeg"/><Relationship Id="rId128" Type="http://schemas.openxmlformats.org/officeDocument/2006/relationships/image" Target="media/image75.png"/><Relationship Id="rId5" Type="http://schemas.openxmlformats.org/officeDocument/2006/relationships/comments" Target="comments.xml"/><Relationship Id="rId181" Type="http://schemas.openxmlformats.org/officeDocument/2006/relationships/image" Target="media/image780.jpeg"/><Relationship Id="rId237" Type="http://schemas.openxmlformats.org/officeDocument/2006/relationships/image" Target="media/image1080.png"/><Relationship Id="rId279" Type="http://schemas.openxmlformats.org/officeDocument/2006/relationships/image" Target="media/image1300.jpeg"/><Relationship Id="rId43" Type="http://schemas.openxmlformats.org/officeDocument/2006/relationships/image" Target="media/image28.png"/><Relationship Id="rId139" Type="http://schemas.openxmlformats.org/officeDocument/2006/relationships/image" Target="media/image490.jpeg"/><Relationship Id="rId290" Type="http://schemas.openxmlformats.org/officeDocument/2006/relationships/hyperlink" Target="https://github.com/ANTsX" TargetMode="External"/><Relationship Id="rId85" Type="http://schemas.openxmlformats.org/officeDocument/2006/relationships/image" Target="media/image320.jpeg"/><Relationship Id="rId150" Type="http://schemas.openxmlformats.org/officeDocument/2006/relationships/image" Target="media/image600.png"/><Relationship Id="rId192" Type="http://schemas.openxmlformats.org/officeDocument/2006/relationships/image" Target="media/image89.png"/><Relationship Id="rId206" Type="http://schemas.openxmlformats.org/officeDocument/2006/relationships/image" Target="media/image920.png"/><Relationship Id="rId248" Type="http://schemas.openxmlformats.org/officeDocument/2006/relationships/image" Target="media/image119.png"/><Relationship Id="rId12" Type="http://schemas.openxmlformats.org/officeDocument/2006/relationships/hyperlink" Target="https://tinyurl.com/antsxtutorial" TargetMode="External"/><Relationship Id="rId108" Type="http://schemas.openxmlformats.org/officeDocument/2006/relationships/image" Target="media/image55.png"/><Relationship Id="rId54" Type="http://schemas.openxmlformats.org/officeDocument/2006/relationships/image" Target="media/image11.png"/><Relationship Id="rId75" Type="http://schemas.openxmlformats.org/officeDocument/2006/relationships/image" Target="media/image220.png"/><Relationship Id="rId96" Type="http://schemas.openxmlformats.org/officeDocument/2006/relationships/image" Target="media/image43.png"/><Relationship Id="rId140" Type="http://schemas.openxmlformats.org/officeDocument/2006/relationships/image" Target="media/image500.png"/><Relationship Id="rId161" Type="http://schemas.openxmlformats.org/officeDocument/2006/relationships/image" Target="media/image710.jpeg"/><Relationship Id="rId182" Type="http://schemas.openxmlformats.org/officeDocument/2006/relationships/image" Target="media/image790.jpeg"/><Relationship Id="rId217" Type="http://schemas.openxmlformats.org/officeDocument/2006/relationships/image" Target="media/image103.png"/><Relationship Id="rId6" Type="http://schemas.microsoft.com/office/2011/relationships/commentsExtended" Target="commentsExtended.xml"/><Relationship Id="rId238" Type="http://schemas.openxmlformats.org/officeDocument/2006/relationships/image" Target="media/image1090.png"/><Relationship Id="rId259" Type="http://schemas.openxmlformats.org/officeDocument/2006/relationships/image" Target="media/image130.jpeg"/><Relationship Id="rId23" Type="http://schemas.openxmlformats.org/officeDocument/2006/relationships/image" Target="media/image8.png"/><Relationship Id="rId119" Type="http://schemas.openxmlformats.org/officeDocument/2006/relationships/image" Target="media/image66.png"/><Relationship Id="rId270" Type="http://schemas.openxmlformats.org/officeDocument/2006/relationships/image" Target="media/image1210.png"/><Relationship Id="rId291" Type="http://schemas.openxmlformats.org/officeDocument/2006/relationships/hyperlink" Target="https://github.com/ntustison/ANTsXNetTraining" TargetMode="External"/><Relationship Id="rId44" Type="http://schemas.openxmlformats.org/officeDocument/2006/relationships/image" Target="media/image29.jpeg"/><Relationship Id="rId65" Type="http://schemas.openxmlformats.org/officeDocument/2006/relationships/image" Target="media/image120.jpeg"/><Relationship Id="rId86" Type="http://schemas.openxmlformats.org/officeDocument/2006/relationships/image" Target="media/image330.jpeg"/><Relationship Id="rId130" Type="http://schemas.openxmlformats.org/officeDocument/2006/relationships/image" Target="media/image400.jpeg"/><Relationship Id="rId151" Type="http://schemas.openxmlformats.org/officeDocument/2006/relationships/image" Target="media/image610.png"/><Relationship Id="rId172" Type="http://schemas.openxmlformats.org/officeDocument/2006/relationships/image" Target="media/image82.jpeg"/><Relationship Id="rId193" Type="http://schemas.openxmlformats.org/officeDocument/2006/relationships/image" Target="media/image90.png"/><Relationship Id="rId207" Type="http://schemas.openxmlformats.org/officeDocument/2006/relationships/image" Target="media/image930.png"/><Relationship Id="rId228" Type="http://schemas.openxmlformats.org/officeDocument/2006/relationships/image" Target="media/image114.png"/><Relationship Id="rId249" Type="http://schemas.openxmlformats.org/officeDocument/2006/relationships/image" Target="media/image120.png"/><Relationship Id="rId13" Type="http://schemas.openxmlformats.org/officeDocument/2006/relationships/hyperlink" Target="https://tinyurl.com/antsxtutorial" TargetMode="External"/><Relationship Id="rId109" Type="http://schemas.openxmlformats.org/officeDocument/2006/relationships/image" Target="media/image56.png"/><Relationship Id="rId260" Type="http://schemas.openxmlformats.org/officeDocument/2006/relationships/image" Target="media/image131.jpeg"/><Relationship Id="rId281" Type="http://schemas.openxmlformats.org/officeDocument/2006/relationships/image" Target="media/image1320.jpeg"/><Relationship Id="rId34" Type="http://schemas.openxmlformats.org/officeDocument/2006/relationships/image" Target="media/image19.png"/><Relationship Id="rId55" Type="http://schemas.openxmlformats.org/officeDocument/2006/relationships/image" Target="media/image20.png"/><Relationship Id="rId76" Type="http://schemas.openxmlformats.org/officeDocument/2006/relationships/image" Target="media/image230.jpeg"/><Relationship Id="rId97" Type="http://schemas.openxmlformats.org/officeDocument/2006/relationships/image" Target="media/image44.jpeg"/><Relationship Id="rId120" Type="http://schemas.openxmlformats.org/officeDocument/2006/relationships/image" Target="media/image67.png"/><Relationship Id="rId141" Type="http://schemas.openxmlformats.org/officeDocument/2006/relationships/image" Target="media/image510.jpeg"/><Relationship Id="rId7" Type="http://schemas.microsoft.com/office/2016/09/relationships/commentsIds" Target="commentsIds.xml"/><Relationship Id="rId162" Type="http://schemas.openxmlformats.org/officeDocument/2006/relationships/image" Target="media/image720.jpeg"/><Relationship Id="rId183" Type="http://schemas.openxmlformats.org/officeDocument/2006/relationships/image" Target="media/image800.jpeg"/><Relationship Id="rId218" Type="http://schemas.openxmlformats.org/officeDocument/2006/relationships/image" Target="media/image104.png"/><Relationship Id="rId239" Type="http://schemas.openxmlformats.org/officeDocument/2006/relationships/image" Target="media/image1100.png"/><Relationship Id="rId250" Type="http://schemas.openxmlformats.org/officeDocument/2006/relationships/image" Target="media/image121.png"/><Relationship Id="rId271" Type="http://schemas.openxmlformats.org/officeDocument/2006/relationships/image" Target="media/image1220.png"/><Relationship Id="rId292" Type="http://schemas.openxmlformats.org/officeDocument/2006/relationships/hyperlink" Target="https://github.com/dontminchenit/CCFAlignmentToolkit" TargetMode="External"/><Relationship Id="rId24" Type="http://schemas.openxmlformats.org/officeDocument/2006/relationships/image" Target="media/image9.png"/><Relationship Id="rId45" Type="http://schemas.openxmlformats.org/officeDocument/2006/relationships/image" Target="media/image30.jpeg"/><Relationship Id="rId66" Type="http://schemas.openxmlformats.org/officeDocument/2006/relationships/image" Target="media/image135.jpeg"/><Relationship Id="rId87" Type="http://schemas.openxmlformats.org/officeDocument/2006/relationships/image" Target="media/image340.jpeg"/><Relationship Id="rId110" Type="http://schemas.openxmlformats.org/officeDocument/2006/relationships/image" Target="media/image57.png"/><Relationship Id="rId131" Type="http://schemas.openxmlformats.org/officeDocument/2006/relationships/image" Target="media/image410.jpeg"/><Relationship Id="rId152" Type="http://schemas.openxmlformats.org/officeDocument/2006/relationships/image" Target="media/image620.png"/><Relationship Id="rId173" Type="http://schemas.openxmlformats.org/officeDocument/2006/relationships/image" Target="media/image83.jpeg"/><Relationship Id="rId194" Type="http://schemas.openxmlformats.org/officeDocument/2006/relationships/image" Target="media/image91.png"/><Relationship Id="rId208" Type="http://schemas.openxmlformats.org/officeDocument/2006/relationships/image" Target="media/image940.png"/><Relationship Id="rId229" Type="http://schemas.openxmlformats.org/officeDocument/2006/relationships/image" Target="media/image1000.png"/><Relationship Id="rId240" Type="http://schemas.openxmlformats.org/officeDocument/2006/relationships/image" Target="media/image1110.png"/><Relationship Id="rId261" Type="http://schemas.openxmlformats.org/officeDocument/2006/relationships/image" Target="media/image132.jpeg"/><Relationship Id="rId14" Type="http://schemas.openxmlformats.org/officeDocument/2006/relationships/hyperlink" Target="https://github.com/ntustison/ANTsXMouseBrainMapping" TargetMode="External"/><Relationship Id="rId35" Type="http://schemas.openxmlformats.org/officeDocument/2006/relationships/image" Target="media/image20.jpeg"/><Relationship Id="rId56" Type="http://schemas.openxmlformats.org/officeDocument/2006/relationships/image" Target="media/image30.png"/><Relationship Id="rId77" Type="http://schemas.openxmlformats.org/officeDocument/2006/relationships/image" Target="media/image240.png"/><Relationship Id="rId100" Type="http://schemas.openxmlformats.org/officeDocument/2006/relationships/image" Target="media/image47.jpeg"/><Relationship Id="rId282" Type="http://schemas.openxmlformats.org/officeDocument/2006/relationships/image" Target="media/image1330.jpeg"/><Relationship Id="rId8" Type="http://schemas.microsoft.com/office/2018/08/relationships/commentsExtensible" Target="commentsExtensible.xml"/><Relationship Id="rId98" Type="http://schemas.openxmlformats.org/officeDocument/2006/relationships/image" Target="media/image45.jpeg"/><Relationship Id="rId121" Type="http://schemas.openxmlformats.org/officeDocument/2006/relationships/image" Target="media/image68.png"/><Relationship Id="rId142" Type="http://schemas.openxmlformats.org/officeDocument/2006/relationships/image" Target="media/image520.jpeg"/><Relationship Id="rId163" Type="http://schemas.openxmlformats.org/officeDocument/2006/relationships/image" Target="media/image730.png"/><Relationship Id="rId184" Type="http://schemas.openxmlformats.org/officeDocument/2006/relationships/image" Target="media/image810.jpeg"/><Relationship Id="rId219" Type="http://schemas.openxmlformats.org/officeDocument/2006/relationships/image" Target="media/image105.png"/><Relationship Id="rId230" Type="http://schemas.openxmlformats.org/officeDocument/2006/relationships/image" Target="media/image1011.png"/><Relationship Id="rId251" Type="http://schemas.openxmlformats.org/officeDocument/2006/relationships/image" Target="media/image122.png"/><Relationship Id="rId25" Type="http://schemas.openxmlformats.org/officeDocument/2006/relationships/image" Target="media/image10.png"/><Relationship Id="rId46" Type="http://schemas.openxmlformats.org/officeDocument/2006/relationships/image" Target="media/image31.jpeg"/><Relationship Id="rId67" Type="http://schemas.openxmlformats.org/officeDocument/2006/relationships/image" Target="media/image140.png"/><Relationship Id="rId272" Type="http://schemas.openxmlformats.org/officeDocument/2006/relationships/image" Target="media/image1230.jpeg"/><Relationship Id="rId293" Type="http://schemas.openxmlformats.org/officeDocument/2006/relationships/hyperlink" Target="https://github.com/dontminchenit/CCFAlignmentToolkit" TargetMode="External"/><Relationship Id="rId88" Type="http://schemas.openxmlformats.org/officeDocument/2006/relationships/image" Target="media/image350.png"/><Relationship Id="rId111" Type="http://schemas.openxmlformats.org/officeDocument/2006/relationships/image" Target="media/image58.jpeg"/><Relationship Id="rId132" Type="http://schemas.openxmlformats.org/officeDocument/2006/relationships/image" Target="media/image420.png"/><Relationship Id="rId153" Type="http://schemas.openxmlformats.org/officeDocument/2006/relationships/image" Target="media/image630.png"/><Relationship Id="rId174" Type="http://schemas.openxmlformats.org/officeDocument/2006/relationships/image" Target="media/image84.png"/><Relationship Id="rId195" Type="http://schemas.openxmlformats.org/officeDocument/2006/relationships/image" Target="media/image92.png"/><Relationship Id="rId209" Type="http://schemas.openxmlformats.org/officeDocument/2006/relationships/image" Target="media/image950.png"/><Relationship Id="rId220" Type="http://schemas.openxmlformats.org/officeDocument/2006/relationships/image" Target="media/image106.png"/><Relationship Id="rId241" Type="http://schemas.openxmlformats.org/officeDocument/2006/relationships/image" Target="media/image1120.png"/><Relationship Id="rId15" Type="http://schemas.openxmlformats.org/officeDocument/2006/relationships/hyperlink" Target="https://github.com/ntustison/ANTsXMouseBrainMapping" TargetMode="External"/><Relationship Id="rId36" Type="http://schemas.openxmlformats.org/officeDocument/2006/relationships/image" Target="media/image21.jpeg"/><Relationship Id="rId57" Type="http://schemas.openxmlformats.org/officeDocument/2006/relationships/image" Target="media/image40.png"/><Relationship Id="rId262" Type="http://schemas.openxmlformats.org/officeDocument/2006/relationships/image" Target="media/image133.jpeg"/><Relationship Id="rId283" Type="http://schemas.openxmlformats.org/officeDocument/2006/relationships/image" Target="media/image1340.jpeg"/><Relationship Id="rId78" Type="http://schemas.openxmlformats.org/officeDocument/2006/relationships/image" Target="media/image250.jpeg"/><Relationship Id="rId99" Type="http://schemas.openxmlformats.org/officeDocument/2006/relationships/image" Target="media/image46.jpeg"/><Relationship Id="rId101" Type="http://schemas.openxmlformats.org/officeDocument/2006/relationships/image" Target="media/image48.jpeg"/><Relationship Id="rId122" Type="http://schemas.openxmlformats.org/officeDocument/2006/relationships/image" Target="media/image69.jpeg"/><Relationship Id="rId143" Type="http://schemas.openxmlformats.org/officeDocument/2006/relationships/image" Target="media/image530.png"/><Relationship Id="rId164" Type="http://schemas.openxmlformats.org/officeDocument/2006/relationships/image" Target="media/image740.png"/><Relationship Id="rId185" Type="http://schemas.openxmlformats.org/officeDocument/2006/relationships/image" Target="media/image820.jpeg"/><Relationship Id="rId9" Type="http://schemas.openxmlformats.org/officeDocument/2006/relationships/hyperlink" Target="mailto:ntustison@virginia.edu" TargetMode="External"/><Relationship Id="rId210" Type="http://schemas.openxmlformats.org/officeDocument/2006/relationships/image" Target="media/image960.png"/><Relationship Id="rId26" Type="http://schemas.openxmlformats.org/officeDocument/2006/relationships/image" Target="media/image11.jpeg"/><Relationship Id="rId231" Type="http://schemas.openxmlformats.org/officeDocument/2006/relationships/image" Target="media/image1020.png"/><Relationship Id="rId252" Type="http://schemas.openxmlformats.org/officeDocument/2006/relationships/image" Target="media/image123.jpeg"/><Relationship Id="rId273" Type="http://schemas.openxmlformats.org/officeDocument/2006/relationships/image" Target="media/image1240.jpeg"/><Relationship Id="rId294" Type="http://schemas.openxmlformats.org/officeDocument/2006/relationships/hyperlink" Target="https://github.com/ntustison/ANTsXMouseBrainMapping" TargetMode="External"/><Relationship Id="rId47" Type="http://schemas.openxmlformats.org/officeDocument/2006/relationships/image" Target="media/image32.jpeg"/><Relationship Id="rId68" Type="http://schemas.openxmlformats.org/officeDocument/2006/relationships/image" Target="media/image150.jpeg"/><Relationship Id="rId89" Type="http://schemas.openxmlformats.org/officeDocument/2006/relationships/image" Target="media/image360.png"/><Relationship Id="rId112" Type="http://schemas.openxmlformats.org/officeDocument/2006/relationships/image" Target="media/image59.jpeg"/><Relationship Id="rId133" Type="http://schemas.openxmlformats.org/officeDocument/2006/relationships/image" Target="media/image430.png"/><Relationship Id="rId154" Type="http://schemas.openxmlformats.org/officeDocument/2006/relationships/image" Target="media/image640.png"/><Relationship Id="rId175" Type="http://schemas.openxmlformats.org/officeDocument/2006/relationships/image" Target="media/image85.png"/><Relationship Id="rId196" Type="http://schemas.openxmlformats.org/officeDocument/2006/relationships/image" Target="media/image93.png"/><Relationship Id="rId200" Type="http://schemas.openxmlformats.org/officeDocument/2006/relationships/image" Target="media/image97.png"/><Relationship Id="rId16" Type="http://schemas.openxmlformats.org/officeDocument/2006/relationships/image" Target="media/image1.png"/><Relationship Id="rId221" Type="http://schemas.openxmlformats.org/officeDocument/2006/relationships/image" Target="media/image107.png"/><Relationship Id="rId242" Type="http://schemas.openxmlformats.org/officeDocument/2006/relationships/image" Target="media/image1130.png"/><Relationship Id="rId263" Type="http://schemas.openxmlformats.org/officeDocument/2006/relationships/image" Target="media/image134.jpeg"/><Relationship Id="rId284" Type="http://schemas.openxmlformats.org/officeDocument/2006/relationships/image" Target="media/image135.png"/><Relationship Id="rId37" Type="http://schemas.openxmlformats.org/officeDocument/2006/relationships/image" Target="media/image22.png"/><Relationship Id="rId58" Type="http://schemas.openxmlformats.org/officeDocument/2006/relationships/image" Target="media/image51.png"/><Relationship Id="rId79" Type="http://schemas.openxmlformats.org/officeDocument/2006/relationships/image" Target="media/image260.jpeg"/><Relationship Id="rId102" Type="http://schemas.openxmlformats.org/officeDocument/2006/relationships/image" Target="media/image49.jpeg"/><Relationship Id="rId123" Type="http://schemas.openxmlformats.org/officeDocument/2006/relationships/image" Target="media/image70.jpeg"/><Relationship Id="rId144" Type="http://schemas.openxmlformats.org/officeDocument/2006/relationships/image" Target="media/image540.png"/><Relationship Id="rId90" Type="http://schemas.openxmlformats.org/officeDocument/2006/relationships/image" Target="media/image370.png"/><Relationship Id="rId165" Type="http://schemas.openxmlformats.org/officeDocument/2006/relationships/image" Target="media/image750.png"/><Relationship Id="rId186" Type="http://schemas.openxmlformats.org/officeDocument/2006/relationships/image" Target="media/image830.jpeg"/><Relationship Id="rId211" Type="http://schemas.openxmlformats.org/officeDocument/2006/relationships/image" Target="media/image970.png"/><Relationship Id="rId232" Type="http://schemas.openxmlformats.org/officeDocument/2006/relationships/image" Target="media/image1030.png"/><Relationship Id="rId253" Type="http://schemas.openxmlformats.org/officeDocument/2006/relationships/image" Target="media/image124.jpeg"/><Relationship Id="rId274" Type="http://schemas.openxmlformats.org/officeDocument/2006/relationships/image" Target="media/image1250.jpeg"/><Relationship Id="rId295" Type="http://schemas.openxmlformats.org/officeDocument/2006/relationships/hyperlink" Target="https://doi.org/10.1101/2023.09.14.557789" TargetMode="External"/><Relationship Id="rId27" Type="http://schemas.openxmlformats.org/officeDocument/2006/relationships/image" Target="media/image12.jpeg"/><Relationship Id="rId48" Type="http://schemas.openxmlformats.org/officeDocument/2006/relationships/image" Target="media/image33.jpeg"/><Relationship Id="rId69" Type="http://schemas.openxmlformats.org/officeDocument/2006/relationships/image" Target="media/image160.png"/><Relationship Id="rId113" Type="http://schemas.openxmlformats.org/officeDocument/2006/relationships/image" Target="media/image60.png"/><Relationship Id="rId134" Type="http://schemas.openxmlformats.org/officeDocument/2006/relationships/image" Target="media/image440.jpeg"/><Relationship Id="rId80" Type="http://schemas.openxmlformats.org/officeDocument/2006/relationships/image" Target="media/image270.jpeg"/><Relationship Id="rId155" Type="http://schemas.openxmlformats.org/officeDocument/2006/relationships/image" Target="media/image650.png"/><Relationship Id="rId176" Type="http://schemas.openxmlformats.org/officeDocument/2006/relationships/image" Target="media/image86.png"/><Relationship Id="rId197" Type="http://schemas.openxmlformats.org/officeDocument/2006/relationships/image" Target="media/image94.png"/><Relationship Id="rId201" Type="http://schemas.openxmlformats.org/officeDocument/2006/relationships/image" Target="media/image98.png"/><Relationship Id="rId222" Type="http://schemas.openxmlformats.org/officeDocument/2006/relationships/image" Target="media/image108.png"/><Relationship Id="rId243" Type="http://schemas.openxmlformats.org/officeDocument/2006/relationships/image" Target="media/image1140.png"/><Relationship Id="rId264" Type="http://schemas.openxmlformats.org/officeDocument/2006/relationships/image" Target="media/image1150.png"/><Relationship Id="rId285" Type="http://schemas.openxmlformats.org/officeDocument/2006/relationships/image" Target="media/image136.png"/><Relationship Id="rId17" Type="http://schemas.openxmlformats.org/officeDocument/2006/relationships/image" Target="media/image2.png"/><Relationship Id="rId38" Type="http://schemas.openxmlformats.org/officeDocument/2006/relationships/image" Target="media/image23.jpeg"/><Relationship Id="rId59" Type="http://schemas.openxmlformats.org/officeDocument/2006/relationships/image" Target="media/image69.png"/><Relationship Id="rId103" Type="http://schemas.openxmlformats.org/officeDocument/2006/relationships/image" Target="media/image50.png"/><Relationship Id="rId124" Type="http://schemas.openxmlformats.org/officeDocument/2006/relationships/image" Target="media/image71.jpeg"/><Relationship Id="rId70" Type="http://schemas.openxmlformats.org/officeDocument/2006/relationships/image" Target="media/image170.jpeg"/><Relationship Id="rId91" Type="http://schemas.openxmlformats.org/officeDocument/2006/relationships/image" Target="media/image380.png"/><Relationship Id="rId145" Type="http://schemas.openxmlformats.org/officeDocument/2006/relationships/image" Target="media/image550.png"/><Relationship Id="rId166" Type="http://schemas.openxmlformats.org/officeDocument/2006/relationships/image" Target="media/image76.png"/><Relationship Id="rId187" Type="http://schemas.openxmlformats.org/officeDocument/2006/relationships/image" Target="media/image840.png"/><Relationship Id="rId1" Type="http://schemas.openxmlformats.org/officeDocument/2006/relationships/numbering" Target="numbering.xml"/><Relationship Id="rId212" Type="http://schemas.openxmlformats.org/officeDocument/2006/relationships/image" Target="media/image980.png"/><Relationship Id="rId233" Type="http://schemas.openxmlformats.org/officeDocument/2006/relationships/image" Target="media/image1040.png"/><Relationship Id="rId254" Type="http://schemas.openxmlformats.org/officeDocument/2006/relationships/image" Target="media/image125.jpeg"/><Relationship Id="rId28" Type="http://schemas.openxmlformats.org/officeDocument/2006/relationships/image" Target="media/image13.jpeg"/><Relationship Id="rId49" Type="http://schemas.openxmlformats.org/officeDocument/2006/relationships/image" Target="media/image34.jpeg"/><Relationship Id="rId114" Type="http://schemas.openxmlformats.org/officeDocument/2006/relationships/image" Target="media/image61.png"/><Relationship Id="rId275" Type="http://schemas.openxmlformats.org/officeDocument/2006/relationships/image" Target="media/image1260.png"/><Relationship Id="rId296" Type="http://schemas.openxmlformats.org/officeDocument/2006/relationships/hyperlink" Target="https://doi.org/10.1007/s12021-014-9245-2" TargetMode="External"/><Relationship Id="rId300" Type="http://schemas.openxmlformats.org/officeDocument/2006/relationships/theme" Target="theme/theme1.xml"/><Relationship Id="rId60" Type="http://schemas.openxmlformats.org/officeDocument/2006/relationships/image" Target="media/image70.png"/><Relationship Id="rId81" Type="http://schemas.openxmlformats.org/officeDocument/2006/relationships/image" Target="media/image280.png"/><Relationship Id="rId135" Type="http://schemas.openxmlformats.org/officeDocument/2006/relationships/image" Target="media/image450.jpeg"/><Relationship Id="rId156" Type="http://schemas.openxmlformats.org/officeDocument/2006/relationships/image" Target="media/image660.png"/><Relationship Id="rId177" Type="http://schemas.openxmlformats.org/officeDocument/2006/relationships/image" Target="media/image87.png"/><Relationship Id="rId198" Type="http://schemas.openxmlformats.org/officeDocument/2006/relationships/image" Target="media/image95.png"/><Relationship Id="rId202" Type="http://schemas.openxmlformats.org/officeDocument/2006/relationships/image" Target="media/image99.png"/><Relationship Id="rId223" Type="http://schemas.openxmlformats.org/officeDocument/2006/relationships/image" Target="media/image109.png"/><Relationship Id="rId244" Type="http://schemas.openxmlformats.org/officeDocument/2006/relationships/image" Target="media/image115.png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265" Type="http://schemas.openxmlformats.org/officeDocument/2006/relationships/image" Target="media/image1160.png"/><Relationship Id="rId286" Type="http://schemas.openxmlformats.org/officeDocument/2006/relationships/hyperlink" Target="https://tinyurl.com/antsxtutorial" TargetMode="External"/><Relationship Id="rId50" Type="http://schemas.openxmlformats.org/officeDocument/2006/relationships/image" Target="media/image35.png"/><Relationship Id="rId104" Type="http://schemas.openxmlformats.org/officeDocument/2006/relationships/image" Target="media/image51.jpeg"/><Relationship Id="rId125" Type="http://schemas.openxmlformats.org/officeDocument/2006/relationships/image" Target="media/image72.jpeg"/><Relationship Id="rId146" Type="http://schemas.openxmlformats.org/officeDocument/2006/relationships/image" Target="media/image560.png"/><Relationship Id="rId167" Type="http://schemas.openxmlformats.org/officeDocument/2006/relationships/image" Target="media/image77.jpeg"/><Relationship Id="rId188" Type="http://schemas.openxmlformats.org/officeDocument/2006/relationships/image" Target="media/image850.png"/><Relationship Id="rId71" Type="http://schemas.openxmlformats.org/officeDocument/2006/relationships/image" Target="media/image180.jpeg"/><Relationship Id="rId92" Type="http://schemas.openxmlformats.org/officeDocument/2006/relationships/image" Target="media/image39.png"/><Relationship Id="rId213" Type="http://schemas.openxmlformats.org/officeDocument/2006/relationships/image" Target="media/image990.png"/><Relationship Id="rId234" Type="http://schemas.openxmlformats.org/officeDocument/2006/relationships/image" Target="media/image1050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55" Type="http://schemas.openxmlformats.org/officeDocument/2006/relationships/image" Target="media/image126.png"/><Relationship Id="rId276" Type="http://schemas.openxmlformats.org/officeDocument/2006/relationships/image" Target="media/image1270.png"/><Relationship Id="rId297" Type="http://schemas.openxmlformats.org/officeDocument/2006/relationships/hyperlink" Target="https://doi.org/10.3233/JAD-190283" TargetMode="External"/><Relationship Id="rId40" Type="http://schemas.openxmlformats.org/officeDocument/2006/relationships/image" Target="media/image25.jpeg"/><Relationship Id="rId115" Type="http://schemas.openxmlformats.org/officeDocument/2006/relationships/image" Target="media/image62.png"/><Relationship Id="rId136" Type="http://schemas.openxmlformats.org/officeDocument/2006/relationships/image" Target="media/image460.jpeg"/><Relationship Id="rId157" Type="http://schemas.openxmlformats.org/officeDocument/2006/relationships/image" Target="media/image670.png"/><Relationship Id="rId178" Type="http://schemas.openxmlformats.org/officeDocument/2006/relationships/image" Target="media/image88.png"/><Relationship Id="rId61" Type="http://schemas.openxmlformats.org/officeDocument/2006/relationships/image" Target="media/image80.png"/><Relationship Id="rId82" Type="http://schemas.openxmlformats.org/officeDocument/2006/relationships/image" Target="media/image290.jpeg"/><Relationship Id="rId199" Type="http://schemas.openxmlformats.org/officeDocument/2006/relationships/image" Target="media/image96.png"/><Relationship Id="rId203" Type="http://schemas.openxmlformats.org/officeDocument/2006/relationships/image" Target="media/image890.png"/><Relationship Id="rId19" Type="http://schemas.openxmlformats.org/officeDocument/2006/relationships/image" Target="media/image4.png"/><Relationship Id="rId224" Type="http://schemas.openxmlformats.org/officeDocument/2006/relationships/image" Target="media/image110.png"/><Relationship Id="rId245" Type="http://schemas.openxmlformats.org/officeDocument/2006/relationships/image" Target="media/image116.png"/><Relationship Id="rId266" Type="http://schemas.openxmlformats.org/officeDocument/2006/relationships/image" Target="media/image1170.jpeg"/><Relationship Id="rId287" Type="http://schemas.openxmlformats.org/officeDocument/2006/relationships/hyperlink" Target="https://github.com/ntustison/ANTsXNetTraining" TargetMode="External"/><Relationship Id="rId30" Type="http://schemas.openxmlformats.org/officeDocument/2006/relationships/image" Target="media/image15.jpeg"/><Relationship Id="rId105" Type="http://schemas.openxmlformats.org/officeDocument/2006/relationships/image" Target="media/image52.jpeg"/><Relationship Id="rId126" Type="http://schemas.openxmlformats.org/officeDocument/2006/relationships/image" Target="media/image73.png"/><Relationship Id="rId147" Type="http://schemas.openxmlformats.org/officeDocument/2006/relationships/image" Target="media/image570.png"/><Relationship Id="rId168" Type="http://schemas.openxmlformats.org/officeDocument/2006/relationships/image" Target="media/image78.jpeg"/><Relationship Id="rId51" Type="http://schemas.openxmlformats.org/officeDocument/2006/relationships/image" Target="media/image36.png"/><Relationship Id="rId72" Type="http://schemas.openxmlformats.org/officeDocument/2006/relationships/image" Target="media/image190.png"/><Relationship Id="rId93" Type="http://schemas.openxmlformats.org/officeDocument/2006/relationships/image" Target="media/image40.jpeg"/><Relationship Id="rId189" Type="http://schemas.openxmlformats.org/officeDocument/2006/relationships/image" Target="media/image860.png"/><Relationship Id="rId3" Type="http://schemas.openxmlformats.org/officeDocument/2006/relationships/settings" Target="settings.xml"/><Relationship Id="rId214" Type="http://schemas.openxmlformats.org/officeDocument/2006/relationships/image" Target="media/image100.png"/><Relationship Id="rId235" Type="http://schemas.openxmlformats.org/officeDocument/2006/relationships/image" Target="media/image1060.png"/><Relationship Id="rId256" Type="http://schemas.openxmlformats.org/officeDocument/2006/relationships/image" Target="media/image127.png"/><Relationship Id="rId277" Type="http://schemas.openxmlformats.org/officeDocument/2006/relationships/image" Target="media/image1280.png"/><Relationship Id="rId298" Type="http://schemas.openxmlformats.org/officeDocument/2006/relationships/fontTable" Target="fontTable.xml"/><Relationship Id="rId116" Type="http://schemas.openxmlformats.org/officeDocument/2006/relationships/image" Target="media/image63.png"/><Relationship Id="rId137" Type="http://schemas.openxmlformats.org/officeDocument/2006/relationships/image" Target="media/image470.jpeg"/><Relationship Id="rId158" Type="http://schemas.openxmlformats.org/officeDocument/2006/relationships/image" Target="media/image680.png"/><Relationship Id="rId20" Type="http://schemas.openxmlformats.org/officeDocument/2006/relationships/image" Target="media/image5.png"/><Relationship Id="rId41" Type="http://schemas.openxmlformats.org/officeDocument/2006/relationships/image" Target="media/image26.jpeg"/><Relationship Id="rId62" Type="http://schemas.openxmlformats.org/officeDocument/2006/relationships/image" Target="media/image910.png"/><Relationship Id="rId83" Type="http://schemas.openxmlformats.org/officeDocument/2006/relationships/image" Target="media/image300.jpeg"/><Relationship Id="rId179" Type="http://schemas.openxmlformats.org/officeDocument/2006/relationships/image" Target="media/image760.png"/><Relationship Id="rId190" Type="http://schemas.openxmlformats.org/officeDocument/2006/relationships/image" Target="media/image870.png"/><Relationship Id="rId204" Type="http://schemas.openxmlformats.org/officeDocument/2006/relationships/image" Target="media/image900.png"/><Relationship Id="rId225" Type="http://schemas.openxmlformats.org/officeDocument/2006/relationships/image" Target="media/image111.png"/><Relationship Id="rId246" Type="http://schemas.openxmlformats.org/officeDocument/2006/relationships/image" Target="media/image117.jpeg"/><Relationship Id="rId267" Type="http://schemas.openxmlformats.org/officeDocument/2006/relationships/image" Target="media/image1180.jpeg"/><Relationship Id="rId288" Type="http://schemas.openxmlformats.org/officeDocument/2006/relationships/hyperlink" Target="https://kimlab.io/brain-map/DevCCF/" TargetMode="External"/><Relationship Id="rId106" Type="http://schemas.openxmlformats.org/officeDocument/2006/relationships/image" Target="media/image53.png"/><Relationship Id="rId127" Type="http://schemas.openxmlformats.org/officeDocument/2006/relationships/image" Target="media/image74.png"/><Relationship Id="rId10" Type="http://schemas.openxmlformats.org/officeDocument/2006/relationships/hyperlink" Target="https://tinyurl.com/antsxtutorial" TargetMode="Externa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200.jpeg"/><Relationship Id="rId94" Type="http://schemas.openxmlformats.org/officeDocument/2006/relationships/image" Target="media/image41.jpeg"/><Relationship Id="rId148" Type="http://schemas.openxmlformats.org/officeDocument/2006/relationships/image" Target="media/image580.jpeg"/><Relationship Id="rId169" Type="http://schemas.openxmlformats.org/officeDocument/2006/relationships/image" Target="media/image79.jpeg"/><Relationship Id="rId4" Type="http://schemas.openxmlformats.org/officeDocument/2006/relationships/webSettings" Target="webSettings.xml"/><Relationship Id="rId180" Type="http://schemas.openxmlformats.org/officeDocument/2006/relationships/image" Target="media/image770.jpeg"/><Relationship Id="rId215" Type="http://schemas.openxmlformats.org/officeDocument/2006/relationships/image" Target="media/image101.png"/><Relationship Id="rId236" Type="http://schemas.openxmlformats.org/officeDocument/2006/relationships/image" Target="media/image1070.png"/><Relationship Id="rId257" Type="http://schemas.openxmlformats.org/officeDocument/2006/relationships/image" Target="media/image128.png"/><Relationship Id="rId278" Type="http://schemas.openxmlformats.org/officeDocument/2006/relationships/image" Target="media/image1290.jpeg"/><Relationship Id="rId42" Type="http://schemas.openxmlformats.org/officeDocument/2006/relationships/image" Target="media/image27.jpeg"/><Relationship Id="rId84" Type="http://schemas.openxmlformats.org/officeDocument/2006/relationships/image" Target="media/image310.jpeg"/><Relationship Id="rId138" Type="http://schemas.openxmlformats.org/officeDocument/2006/relationships/image" Target="media/image480.jpeg"/><Relationship Id="rId191" Type="http://schemas.openxmlformats.org/officeDocument/2006/relationships/image" Target="media/image880.png"/><Relationship Id="rId205" Type="http://schemas.openxmlformats.org/officeDocument/2006/relationships/image" Target="media/image911.png"/><Relationship Id="rId247" Type="http://schemas.openxmlformats.org/officeDocument/2006/relationships/image" Target="media/image118.jpeg"/><Relationship Id="rId107" Type="http://schemas.openxmlformats.org/officeDocument/2006/relationships/image" Target="media/image54.png"/><Relationship Id="rId289" Type="http://schemas.openxmlformats.org/officeDocument/2006/relationships/hyperlink" Target="https://github.com/ANTsX" TargetMode="External"/><Relationship Id="rId11" Type="http://schemas.openxmlformats.org/officeDocument/2006/relationships/hyperlink" Target="https://github.com/dontminchenit/CCFAlignmentToolkit" TargetMode="External"/><Relationship Id="rId53" Type="http://schemas.openxmlformats.org/officeDocument/2006/relationships/image" Target="media/image38.png"/><Relationship Id="rId149" Type="http://schemas.openxmlformats.org/officeDocument/2006/relationships/image" Target="media/image590.jpeg"/><Relationship Id="rId95" Type="http://schemas.openxmlformats.org/officeDocument/2006/relationships/image" Target="media/image42.png"/><Relationship Id="rId160" Type="http://schemas.openxmlformats.org/officeDocument/2006/relationships/image" Target="media/image700.jpeg"/><Relationship Id="rId216" Type="http://schemas.openxmlformats.org/officeDocument/2006/relationships/image" Target="media/image102.png"/><Relationship Id="rId258" Type="http://schemas.openxmlformats.org/officeDocument/2006/relationships/image" Target="media/image129.jpeg"/><Relationship Id="rId22" Type="http://schemas.openxmlformats.org/officeDocument/2006/relationships/image" Target="media/image7.png"/><Relationship Id="rId64" Type="http://schemas.openxmlformats.org/officeDocument/2006/relationships/image" Target="media/image110.jpeg"/><Relationship Id="rId118" Type="http://schemas.openxmlformats.org/officeDocument/2006/relationships/image" Target="media/image65.png"/><Relationship Id="rId171" Type="http://schemas.openxmlformats.org/officeDocument/2006/relationships/image" Target="media/image81.jpeg"/><Relationship Id="rId227" Type="http://schemas.openxmlformats.org/officeDocument/2006/relationships/image" Target="media/image113.png"/><Relationship Id="rId269" Type="http://schemas.openxmlformats.org/officeDocument/2006/relationships/image" Target="media/image1200.png"/><Relationship Id="rId33" Type="http://schemas.openxmlformats.org/officeDocument/2006/relationships/image" Target="media/image18.jpeg"/><Relationship Id="rId129" Type="http://schemas.openxmlformats.org/officeDocument/2006/relationships/image" Target="media/image390.png"/><Relationship Id="rId280" Type="http://schemas.openxmlformats.org/officeDocument/2006/relationships/image" Target="media/image13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40</Pages>
  <Words>11054</Words>
  <Characters>63011</Characters>
  <Application>Microsoft Office Word</Application>
  <DocSecurity>0</DocSecurity>
  <Lines>525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Tustison, Nick (njt4n)</cp:lastModifiedBy>
  <cp:revision>21</cp:revision>
  <dcterms:created xsi:type="dcterms:W3CDTF">2024-04-10T21:57:00Z</dcterms:created>
  <dcterms:modified xsi:type="dcterms:W3CDTF">2024-04-11T04:54:00Z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2024-03-26T00:00:00Z</vt:filetime>
  </property>
  <property fmtid="{D5CDD505-2E9C-101B-9397-08002B2CF9AE}" pid="3" name="Creator">
    <vt:lpwstr>LaTeX via pandoc</vt:lpwstr>
  </property>
  <property fmtid="{D5CDD505-2E9C-101B-9397-08002B2CF9AE}" pid="4" name="LastSaved">
    <vt:filetime>2024-04-10T00:00:00Z</vt:filetime>
  </property>
  <property fmtid="{D5CDD505-2E9C-101B-9397-08002B2CF9AE}" pid="5" name="PTEX.Fullbanner">
    <vt:lpwstr>This is pdfTeX, Version 3.141592653-2.6-1.40.25 (TeX Live 2023) kpathsea version 6.3.5</vt:lpwstr>
  </property>
  <property fmtid="{D5CDD505-2E9C-101B-9397-08002B2CF9AE}" pid="6" name="Producer">
    <vt:lpwstr>pdfTeX-1.40.25</vt:lpwstr>
  </property>
</Properties>
</file>